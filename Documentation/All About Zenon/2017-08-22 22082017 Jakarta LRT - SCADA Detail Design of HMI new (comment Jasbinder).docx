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header25.xml" ContentType="application/vnd.openxmlformats-officedocument.wordprocessingml.header+xml"/>
  <Override PartName="/word/footer24.xml" ContentType="application/vnd.openxmlformats-officedocument.wordprocessingml.footer+xml"/>
  <Override PartName="/word/header26.xml" ContentType="application/vnd.openxmlformats-officedocument.wordprocessingml.header+xml"/>
  <Override PartName="/word/footer2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321147011" w:displacedByCustomXml="next"/>
    <w:bookmarkStart w:id="1" w:name="_Toc318189312" w:displacedByCustomXml="next"/>
    <w:bookmarkStart w:id="2" w:name="_Toc318188327" w:displacedByCustomXml="next"/>
    <w:bookmarkStart w:id="3" w:name="_Toc318188227" w:displacedByCustomXml="next"/>
    <w:bookmarkStart w:id="4" w:name="_Toc321147149" w:displacedByCustomXml="next"/>
    <w:sdt>
      <w:sdtPr>
        <w:rPr>
          <w:rFonts w:ascii="Arial" w:hAnsi="Arial" w:cs="Arial"/>
          <w:color w:val="595959" w:themeColor="text1" w:themeTint="A6"/>
          <w:sz w:val="24"/>
        </w:rPr>
        <w:id w:val="-1290352585"/>
        <w:docPartObj>
          <w:docPartGallery w:val="Cover Pages"/>
          <w:docPartUnique/>
        </w:docPartObj>
      </w:sdtPr>
      <w:sdtEndPr>
        <w:rPr>
          <w:color w:val="auto"/>
          <w:sz w:val="20"/>
        </w:rPr>
      </w:sdtEndPr>
      <w:sdtContent>
        <w:p w14:paraId="5DEA1363" w14:textId="77777777" w:rsidR="002163EE" w:rsidRPr="002B5704" w:rsidRDefault="007B3B3F" w:rsidP="007B3B3F">
          <w:pPr>
            <w:pStyle w:val="NoSpacing"/>
            <w:rPr>
              <w:rFonts w:ascii="Arial" w:hAnsi="Arial" w:cs="Arial"/>
            </w:rPr>
          </w:pPr>
          <w:r w:rsidRPr="002B5704">
            <w:rPr>
              <w:rFonts w:ascii="Arial" w:hAnsi="Arial" w:cs="Arial"/>
              <w:noProof/>
              <w:color w:val="595959" w:themeColor="text1" w:themeTint="A6"/>
              <w:sz w:val="24"/>
              <w:lang w:val="en-GB" w:eastAsia="en-GB"/>
            </w:rPr>
            <w:drawing>
              <wp:inline distT="0" distB="0" distL="0" distR="0" wp14:anchorId="5FEAB386" wp14:editId="49F60C12">
                <wp:extent cx="5553075" cy="36766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53075" cy="3676650"/>
                        </a:xfrm>
                        <a:prstGeom prst="rect">
                          <a:avLst/>
                        </a:prstGeom>
                        <a:noFill/>
                        <a:ln>
                          <a:noFill/>
                        </a:ln>
                      </pic:spPr>
                    </pic:pic>
                  </a:graphicData>
                </a:graphic>
              </wp:inline>
            </w:drawing>
          </w:r>
          <w:r w:rsidR="00A872C3" w:rsidRPr="002B5704">
            <w:rPr>
              <w:rFonts w:ascii="Arial" w:hAnsi="Arial" w:cs="Arial"/>
              <w:noProof/>
              <w:lang w:val="en-GB" w:eastAsia="en-GB"/>
            </w:rPr>
            <mc:AlternateContent>
              <mc:Choice Requires="wps">
                <w:drawing>
                  <wp:anchor distT="91440" distB="91440" distL="114300" distR="114300" simplePos="0" relativeHeight="251658241" behindDoc="0" locked="0" layoutInCell="1" allowOverlap="1" wp14:anchorId="7F39FA0F" wp14:editId="6E3B0463">
                    <wp:simplePos x="0" y="0"/>
                    <wp:positionH relativeFrom="page">
                      <wp:posOffset>1161415</wp:posOffset>
                    </wp:positionH>
                    <wp:positionV relativeFrom="paragraph">
                      <wp:posOffset>-641985</wp:posOffset>
                    </wp:positionV>
                    <wp:extent cx="4085590" cy="52070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5590" cy="520700"/>
                            </a:xfrm>
                            <a:prstGeom prst="rect">
                              <a:avLst/>
                            </a:prstGeom>
                            <a:noFill/>
                            <a:ln w="9525">
                              <a:noFill/>
                              <a:miter lim="800000"/>
                              <a:headEnd/>
                              <a:tailEnd/>
                            </a:ln>
                          </wps:spPr>
                          <wps:txbx>
                            <w:txbxContent>
                              <w:p w14:paraId="50C00C43" w14:textId="77777777" w:rsidR="005809C5" w:rsidRPr="00BF45A6" w:rsidRDefault="005809C5" w:rsidP="00BF45A6">
                                <w:pPr>
                                  <w:rPr>
                                    <w:rFonts w:ascii="Eras Light ITC" w:hAnsi="Eras Light ITC"/>
                                    <w:b/>
                                    <w:sz w:val="32"/>
                                  </w:rPr>
                                </w:pPr>
                                <w:r>
                                  <w:rPr>
                                    <w:rFonts w:ascii="Eras Light ITC" w:hAnsi="Eras Light ITC"/>
                                    <w:b/>
                                    <w:sz w:val="32"/>
                                  </w:rPr>
                                  <w:t xml:space="preserve">PT </w:t>
                                </w:r>
                                <w:proofErr w:type="spellStart"/>
                                <w:r w:rsidRPr="00BF45A6">
                                  <w:rPr>
                                    <w:rFonts w:ascii="Eras Light ITC" w:hAnsi="Eras Light ITC"/>
                                    <w:b/>
                                    <w:sz w:val="32"/>
                                  </w:rPr>
                                  <w:t>Wijaya</w:t>
                                </w:r>
                                <w:proofErr w:type="spellEnd"/>
                                <w:r>
                                  <w:rPr>
                                    <w:rFonts w:ascii="Eras Light ITC" w:hAnsi="Eras Light ITC"/>
                                    <w:b/>
                                    <w:sz w:val="32"/>
                                  </w:rPr>
                                  <w:t xml:space="preserve"> </w:t>
                                </w:r>
                                <w:proofErr w:type="spellStart"/>
                                <w:r w:rsidRPr="00BF45A6">
                                  <w:rPr>
                                    <w:rFonts w:ascii="Eras Light ITC" w:hAnsi="Eras Light ITC"/>
                                    <w:b/>
                                    <w:sz w:val="32"/>
                                  </w:rPr>
                                  <w:t>Karya</w:t>
                                </w:r>
                                <w:proofErr w:type="spellEnd"/>
                                <w:r w:rsidRPr="00BF45A6">
                                  <w:rPr>
                                    <w:rFonts w:ascii="Eras Light ITC" w:hAnsi="Eras Light ITC"/>
                                    <w:b/>
                                    <w:sz w:val="32"/>
                                  </w:rPr>
                                  <w:t xml:space="preserve"> (</w:t>
                                </w:r>
                                <w:proofErr w:type="spellStart"/>
                                <w:r w:rsidRPr="00BF45A6">
                                  <w:rPr>
                                    <w:rFonts w:ascii="Eras Light ITC" w:hAnsi="Eras Light ITC"/>
                                    <w:b/>
                                    <w:sz w:val="32"/>
                                  </w:rPr>
                                  <w:t>Persero</w:t>
                                </w:r>
                                <w:proofErr w:type="spellEnd"/>
                                <w:r w:rsidRPr="00BF45A6">
                                  <w:rPr>
                                    <w:rFonts w:ascii="Eras Light ITC" w:hAnsi="Eras Light ITC"/>
                                    <w:b/>
                                    <w:sz w:val="32"/>
                                  </w:rPr>
                                  <w:t>)</w:t>
                                </w:r>
                                <w:r>
                                  <w:rPr>
                                    <w:rFonts w:ascii="Eras Light ITC" w:hAnsi="Eras Light ITC"/>
                                    <w:b/>
                                    <w:sz w:val="32"/>
                                  </w:rPr>
                                  <w:t xml:space="preserve">, </w:t>
                                </w:r>
                                <w:proofErr w:type="spellStart"/>
                                <w:r>
                                  <w:rPr>
                                    <w:rFonts w:ascii="Eras Light ITC" w:hAnsi="Eras Light ITC"/>
                                    <w:b/>
                                    <w:sz w:val="32"/>
                                  </w:rPr>
                                  <w:t>Tbk</w:t>
                                </w:r>
                                <w:proofErr w:type="spellEnd"/>
                                <w:r>
                                  <w:rPr>
                                    <w:rFonts w:ascii="Eras Light ITC" w:hAnsi="Eras Light ITC"/>
                                    <w:b/>
                                    <w:sz w:val="3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F39FA0F" id="_x0000_t202" coordsize="21600,21600" o:spt="202" path="m,l,21600r21600,l21600,xe">
                    <v:stroke joinstyle="miter"/>
                    <v:path gradientshapeok="t" o:connecttype="rect"/>
                  </v:shapetype>
                  <v:shape id="Text Box 2" o:spid="_x0000_s1026" type="#_x0000_t202" style="position:absolute;margin-left:91.45pt;margin-top:-50.55pt;width:321.7pt;height:41pt;z-index:251658241;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" filled="f" stroked="f">
                    <v:textbox>
                      <w:txbxContent>
                        <w:p w14:paraId="50C00C43" w14:textId="77777777" w:rsidR="005809C5" w:rsidRPr="00BF45A6" w:rsidRDefault="005809C5" w:rsidP="00BF45A6">
                          <w:pPr>
                            <w:rPr>
                              <w:rFonts w:ascii="Eras Light ITC" w:hAnsi="Eras Light ITC"/>
                              <w:b/>
                              <w:sz w:val="32"/>
                            </w:rPr>
                          </w:pPr>
                          <w:r>
                            <w:rPr>
                              <w:rFonts w:ascii="Eras Light ITC" w:hAnsi="Eras Light ITC"/>
                              <w:b/>
                              <w:sz w:val="32"/>
                            </w:rPr>
                            <w:t xml:space="preserve">PT </w:t>
                          </w:r>
                          <w:proofErr w:type="spellStart"/>
                          <w:r w:rsidRPr="00BF45A6">
                            <w:rPr>
                              <w:rFonts w:ascii="Eras Light ITC" w:hAnsi="Eras Light ITC"/>
                              <w:b/>
                              <w:sz w:val="32"/>
                            </w:rPr>
                            <w:t>Wijaya</w:t>
                          </w:r>
                          <w:proofErr w:type="spellEnd"/>
                          <w:r>
                            <w:rPr>
                              <w:rFonts w:ascii="Eras Light ITC" w:hAnsi="Eras Light ITC"/>
                              <w:b/>
                              <w:sz w:val="32"/>
                            </w:rPr>
                            <w:t xml:space="preserve"> </w:t>
                          </w:r>
                          <w:proofErr w:type="spellStart"/>
                          <w:r w:rsidRPr="00BF45A6">
                            <w:rPr>
                              <w:rFonts w:ascii="Eras Light ITC" w:hAnsi="Eras Light ITC"/>
                              <w:b/>
                              <w:sz w:val="32"/>
                            </w:rPr>
                            <w:t>Karya</w:t>
                          </w:r>
                          <w:proofErr w:type="spellEnd"/>
                          <w:r w:rsidRPr="00BF45A6">
                            <w:rPr>
                              <w:rFonts w:ascii="Eras Light ITC" w:hAnsi="Eras Light ITC"/>
                              <w:b/>
                              <w:sz w:val="32"/>
                            </w:rPr>
                            <w:t xml:space="preserve"> (</w:t>
                          </w:r>
                          <w:proofErr w:type="spellStart"/>
                          <w:r w:rsidRPr="00BF45A6">
                            <w:rPr>
                              <w:rFonts w:ascii="Eras Light ITC" w:hAnsi="Eras Light ITC"/>
                              <w:b/>
                              <w:sz w:val="32"/>
                            </w:rPr>
                            <w:t>Persero</w:t>
                          </w:r>
                          <w:proofErr w:type="spellEnd"/>
                          <w:r w:rsidRPr="00BF45A6">
                            <w:rPr>
                              <w:rFonts w:ascii="Eras Light ITC" w:hAnsi="Eras Light ITC"/>
                              <w:b/>
                              <w:sz w:val="32"/>
                            </w:rPr>
                            <w:t>)</w:t>
                          </w:r>
                          <w:r>
                            <w:rPr>
                              <w:rFonts w:ascii="Eras Light ITC" w:hAnsi="Eras Light ITC"/>
                              <w:b/>
                              <w:sz w:val="32"/>
                            </w:rPr>
                            <w:t xml:space="preserve">, </w:t>
                          </w:r>
                          <w:proofErr w:type="spellStart"/>
                          <w:r>
                            <w:rPr>
                              <w:rFonts w:ascii="Eras Light ITC" w:hAnsi="Eras Light ITC"/>
                              <w:b/>
                              <w:sz w:val="32"/>
                            </w:rPr>
                            <w:t>Tbk</w:t>
                          </w:r>
                          <w:proofErr w:type="spellEnd"/>
                          <w:r>
                            <w:rPr>
                              <w:rFonts w:ascii="Eras Light ITC" w:hAnsi="Eras Light ITC"/>
                              <w:b/>
                              <w:sz w:val="32"/>
                            </w:rPr>
                            <w:t>.</w:t>
                          </w:r>
                        </w:p>
                      </w:txbxContent>
                    </v:textbox>
                    <w10:wrap anchorx="page"/>
                  </v:shape>
                </w:pict>
              </mc:Fallback>
            </mc:AlternateContent>
          </w:r>
          <w:r w:rsidR="00A872C3" w:rsidRPr="002B5704">
            <w:rPr>
              <w:rFonts w:ascii="Arial" w:hAnsi="Arial" w:cs="Arial"/>
              <w:noProof/>
              <w:lang w:val="en-GB" w:eastAsia="en-GB"/>
            </w:rPr>
            <w:drawing>
              <wp:anchor distT="0" distB="0" distL="114300" distR="114300" simplePos="0" relativeHeight="251658240" behindDoc="0" locked="0" layoutInCell="1" allowOverlap="1" wp14:anchorId="69243C61" wp14:editId="2E2D3D2A">
                <wp:simplePos x="0" y="0"/>
                <wp:positionH relativeFrom="column">
                  <wp:posOffset>4699635</wp:posOffset>
                </wp:positionH>
                <wp:positionV relativeFrom="paragraph">
                  <wp:posOffset>-663575</wp:posOffset>
                </wp:positionV>
                <wp:extent cx="862965" cy="559435"/>
                <wp:effectExtent l="0" t="0" r="0" b="0"/>
                <wp:wrapNone/>
                <wp:docPr id="5" name="Picture 5" descr="b0c5483f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0c5483fc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62965" cy="559435"/>
                        </a:xfrm>
                        <a:prstGeom prst="rect">
                          <a:avLst/>
                        </a:prstGeom>
                        <a:noFill/>
                      </pic:spPr>
                    </pic:pic>
                  </a:graphicData>
                </a:graphic>
                <wp14:sizeRelH relativeFrom="page">
                  <wp14:pctWidth>0</wp14:pctWidth>
                </wp14:sizeRelH>
                <wp14:sizeRelV relativeFrom="page">
                  <wp14:pctHeight>0</wp14:pctHeight>
                </wp14:sizeRelV>
              </wp:anchor>
            </w:drawing>
          </w:r>
        </w:p>
      </w:sdtContent>
    </w:sdt>
    <w:bookmarkEnd w:id="4"/>
    <w:bookmarkEnd w:id="3"/>
    <w:bookmarkEnd w:id="2"/>
    <w:bookmarkEnd w:id="1"/>
    <w:bookmarkEnd w:id="0"/>
    <w:p w14:paraId="77F6A9D5" w14:textId="77777777" w:rsidR="00CA0118" w:rsidRPr="002B5704" w:rsidRDefault="00CA0118" w:rsidP="00F450EB">
      <w:pPr>
        <w:spacing w:before="0" w:after="0" w:line="240" w:lineRule="auto"/>
        <w:jc w:val="center"/>
        <w:rPr>
          <w:rFonts w:cs="Arial"/>
          <w:b/>
          <w:color w:val="0081A4" w:themeColor="accent4" w:themeShade="BF"/>
          <w:sz w:val="32"/>
        </w:rPr>
      </w:pPr>
    </w:p>
    <w:p w14:paraId="4CDE4DA9" w14:textId="77777777" w:rsidR="00A17A66" w:rsidRPr="002B5704" w:rsidRDefault="00A17A66" w:rsidP="00F450EB">
      <w:pPr>
        <w:spacing w:before="0" w:after="120" w:line="240" w:lineRule="auto"/>
        <w:jc w:val="center"/>
        <w:rPr>
          <w:rFonts w:cs="Arial"/>
          <w:b/>
          <w:color w:val="0081A4" w:themeColor="accent4" w:themeShade="BF"/>
          <w:sz w:val="28"/>
        </w:rPr>
      </w:pPr>
    </w:p>
    <w:p w14:paraId="07561AD9" w14:textId="77777777" w:rsidR="00A17A66" w:rsidRPr="002B5704" w:rsidRDefault="00A17A66" w:rsidP="00F450EB">
      <w:pPr>
        <w:spacing w:before="0" w:after="0" w:line="240" w:lineRule="auto"/>
        <w:jc w:val="center"/>
        <w:rPr>
          <w:rFonts w:cs="Arial"/>
          <w:b/>
          <w:color w:val="0081A4" w:themeColor="accent4" w:themeShade="BF"/>
          <w:sz w:val="32"/>
        </w:rPr>
      </w:pPr>
      <w:r w:rsidRPr="002B5704">
        <w:rPr>
          <w:rFonts w:cs="Arial"/>
          <w:b/>
          <w:color w:val="0081A4" w:themeColor="accent4" w:themeShade="BF"/>
          <w:sz w:val="32"/>
        </w:rPr>
        <w:t>JAKARTA LRT PROJECT – CORRIDOR 1 (PHASE 1):</w:t>
      </w:r>
    </w:p>
    <w:p w14:paraId="0D50B121" w14:textId="77777777" w:rsidR="00A17A66" w:rsidRPr="002B5704" w:rsidRDefault="00A17A66" w:rsidP="00F450EB">
      <w:pPr>
        <w:spacing w:before="0" w:after="0" w:line="240" w:lineRule="auto"/>
        <w:jc w:val="center"/>
        <w:rPr>
          <w:rFonts w:cs="Arial"/>
          <w:b/>
          <w:sz w:val="28"/>
        </w:rPr>
      </w:pPr>
      <w:r w:rsidRPr="002B5704">
        <w:rPr>
          <w:rFonts w:cs="Arial"/>
          <w:b/>
          <w:color w:val="0081A4" w:themeColor="accent4" w:themeShade="BF"/>
          <w:sz w:val="32"/>
        </w:rPr>
        <w:t>KELAPA GADING–VELODROME – PACKAGE P102</w:t>
      </w:r>
    </w:p>
    <w:p w14:paraId="6BA7FE9A" w14:textId="77777777" w:rsidR="00A17A66" w:rsidRPr="002B5704" w:rsidRDefault="00A17A66" w:rsidP="00F450EB">
      <w:pPr>
        <w:spacing w:before="0" w:after="0" w:line="240" w:lineRule="auto"/>
        <w:jc w:val="center"/>
        <w:rPr>
          <w:rFonts w:cs="Arial"/>
          <w:b/>
          <w:sz w:val="28"/>
        </w:rPr>
      </w:pPr>
    </w:p>
    <w:p w14:paraId="26DF3BF4" w14:textId="77777777" w:rsidR="00A17A66" w:rsidRPr="002B5704" w:rsidRDefault="00A17A66" w:rsidP="00F450EB">
      <w:pPr>
        <w:spacing w:before="0" w:after="120" w:line="240" w:lineRule="auto"/>
        <w:jc w:val="center"/>
        <w:rPr>
          <w:rFonts w:cs="Arial"/>
          <w:b/>
          <w:sz w:val="28"/>
        </w:rPr>
      </w:pPr>
    </w:p>
    <w:p w14:paraId="5D0BC998" w14:textId="77777777" w:rsidR="00A17A66" w:rsidRPr="002B5704" w:rsidRDefault="00A17A66" w:rsidP="00840B4A">
      <w:pPr>
        <w:spacing w:before="0" w:after="120" w:line="240" w:lineRule="auto"/>
        <w:jc w:val="center"/>
        <w:rPr>
          <w:rFonts w:cs="Arial"/>
          <w:b/>
          <w:color w:val="0081A4" w:themeColor="accent4" w:themeShade="BF"/>
          <w:sz w:val="32"/>
        </w:rPr>
      </w:pPr>
      <w:r w:rsidRPr="002B5704">
        <w:rPr>
          <w:rFonts w:cs="Arial"/>
          <w:b/>
          <w:color w:val="0081A4" w:themeColor="accent4" w:themeShade="BF"/>
          <w:sz w:val="32"/>
        </w:rPr>
        <w:t>MAIN WORKS</w:t>
      </w:r>
    </w:p>
    <w:p w14:paraId="2841B0C6" w14:textId="77777777" w:rsidR="00EB109B" w:rsidRPr="002B5704" w:rsidRDefault="00EB109B" w:rsidP="00F450EB">
      <w:pPr>
        <w:spacing w:before="0" w:after="0" w:line="240" w:lineRule="auto"/>
        <w:jc w:val="center"/>
        <w:rPr>
          <w:rFonts w:cs="Arial"/>
          <w:b/>
          <w:sz w:val="28"/>
        </w:rPr>
      </w:pPr>
    </w:p>
    <w:p w14:paraId="7B276CA0" w14:textId="77777777" w:rsidR="00F450EB" w:rsidRPr="002B5704" w:rsidRDefault="00F450EB" w:rsidP="00F450EB">
      <w:pPr>
        <w:spacing w:before="0" w:after="0" w:line="240" w:lineRule="auto"/>
        <w:jc w:val="center"/>
        <w:rPr>
          <w:rFonts w:cs="Arial"/>
          <w:b/>
          <w:sz w:val="28"/>
        </w:rPr>
      </w:pPr>
    </w:p>
    <w:p w14:paraId="327F2804" w14:textId="77777777" w:rsidR="008B71B5" w:rsidRPr="002B5704" w:rsidRDefault="008B71B5" w:rsidP="00F450EB">
      <w:pPr>
        <w:spacing w:before="0" w:after="0" w:line="240" w:lineRule="auto"/>
        <w:jc w:val="center"/>
        <w:rPr>
          <w:rFonts w:cs="Arial"/>
          <w:b/>
          <w:sz w:val="28"/>
        </w:rPr>
      </w:pPr>
    </w:p>
    <w:p w14:paraId="67714A4A" w14:textId="77777777" w:rsidR="005477E4" w:rsidRDefault="005477E4" w:rsidP="00E64E9D">
      <w:pPr>
        <w:spacing w:before="0" w:after="0" w:line="240" w:lineRule="auto"/>
        <w:jc w:val="center"/>
        <w:rPr>
          <w:rFonts w:cs="Arial"/>
          <w:b/>
          <w:sz w:val="36"/>
        </w:rPr>
      </w:pPr>
      <w:r>
        <w:rPr>
          <w:rFonts w:cs="Arial"/>
          <w:b/>
          <w:sz w:val="36"/>
        </w:rPr>
        <w:t>SCADA</w:t>
      </w:r>
    </w:p>
    <w:p w14:paraId="4CF537B6" w14:textId="0DF0BB93" w:rsidR="00E64E9D" w:rsidRPr="002B5704" w:rsidRDefault="00B22B38" w:rsidP="00E64E9D">
      <w:pPr>
        <w:spacing w:before="0" w:after="0" w:line="240" w:lineRule="auto"/>
        <w:jc w:val="center"/>
        <w:rPr>
          <w:rFonts w:cs="Arial"/>
          <w:b/>
          <w:sz w:val="36"/>
        </w:rPr>
      </w:pPr>
      <w:r>
        <w:rPr>
          <w:rFonts w:cs="Arial"/>
          <w:b/>
          <w:sz w:val="36"/>
        </w:rPr>
        <w:t>DETAIL DESIGN OF HMI</w:t>
      </w:r>
    </w:p>
    <w:p w14:paraId="36F2E102" w14:textId="77777777" w:rsidR="005527A4" w:rsidRPr="002B5704" w:rsidRDefault="005527A4" w:rsidP="00E64E9D">
      <w:pPr>
        <w:spacing w:before="0" w:after="0" w:line="240" w:lineRule="auto"/>
        <w:jc w:val="center"/>
        <w:rPr>
          <w:rFonts w:cs="Arial"/>
          <w:b/>
          <w:sz w:val="36"/>
        </w:rPr>
      </w:pPr>
    </w:p>
    <w:p w14:paraId="0767EBEA" w14:textId="577AE16A" w:rsidR="005527A4" w:rsidRPr="005477E4" w:rsidRDefault="005527A4" w:rsidP="00E64E9D">
      <w:pPr>
        <w:spacing w:before="0" w:after="0" w:line="240" w:lineRule="auto"/>
        <w:jc w:val="center"/>
        <w:rPr>
          <w:rFonts w:cs="Arial"/>
          <w:b/>
          <w:sz w:val="28"/>
          <w:lang w:val="id-ID"/>
        </w:rPr>
      </w:pPr>
      <w:r w:rsidRPr="002B5704">
        <w:rPr>
          <w:rFonts w:cs="Arial"/>
          <w:b/>
          <w:sz w:val="28"/>
        </w:rPr>
        <w:t xml:space="preserve">Doc. No. </w:t>
      </w:r>
      <w:r w:rsidR="003E3963">
        <w:rPr>
          <w:rFonts w:cs="Arial"/>
          <w:b/>
          <w:sz w:val="28"/>
        </w:rPr>
        <w:t>WIKA-P102-ALL-440-</w:t>
      </w:r>
      <w:r w:rsidR="003E3963">
        <w:rPr>
          <w:rFonts w:cs="Arial"/>
          <w:b/>
          <w:sz w:val="28"/>
          <w:lang w:val="id-ID"/>
        </w:rPr>
        <w:t>DSR</w:t>
      </w:r>
      <w:r w:rsidR="005477E4">
        <w:rPr>
          <w:rFonts w:cs="Arial"/>
          <w:b/>
          <w:sz w:val="28"/>
        </w:rPr>
        <w:t>-000</w:t>
      </w:r>
      <w:r w:rsidR="003E3963">
        <w:rPr>
          <w:rFonts w:cs="Arial"/>
          <w:b/>
          <w:sz w:val="28"/>
          <w:lang w:val="id-ID"/>
        </w:rPr>
        <w:t>2</w:t>
      </w:r>
    </w:p>
    <w:p w14:paraId="76671482" w14:textId="77777777" w:rsidR="00F450EB" w:rsidRPr="002B5704" w:rsidRDefault="00F450EB" w:rsidP="00A17A66">
      <w:pPr>
        <w:spacing w:before="0" w:after="0" w:line="360" w:lineRule="auto"/>
        <w:jc w:val="center"/>
        <w:rPr>
          <w:rFonts w:cs="Arial"/>
          <w:b/>
          <w:sz w:val="28"/>
        </w:rPr>
      </w:pPr>
    </w:p>
    <w:p w14:paraId="6B8AC5CC" w14:textId="77777777" w:rsidR="008B71B5" w:rsidRPr="002B5704" w:rsidRDefault="008B71B5" w:rsidP="004F5DB4">
      <w:pPr>
        <w:spacing w:before="0" w:after="0" w:line="360" w:lineRule="auto"/>
        <w:rPr>
          <w:rFonts w:cs="Arial"/>
          <w:b/>
          <w:sz w:val="28"/>
        </w:rPr>
      </w:pPr>
    </w:p>
    <w:p w14:paraId="45D305A4" w14:textId="77777777" w:rsidR="00C34FA8" w:rsidRPr="002B5704" w:rsidRDefault="00A17A66" w:rsidP="00A17A66">
      <w:pPr>
        <w:spacing w:before="0" w:after="0" w:line="360" w:lineRule="auto"/>
        <w:jc w:val="center"/>
        <w:rPr>
          <w:rFonts w:cs="Arial"/>
          <w:sz w:val="28"/>
        </w:rPr>
      </w:pPr>
      <w:r w:rsidRPr="002B5704">
        <w:rPr>
          <w:rFonts w:cs="Arial"/>
          <w:sz w:val="28"/>
        </w:rPr>
        <w:t>201</w:t>
      </w:r>
      <w:r w:rsidR="00A15954" w:rsidRPr="002B5704">
        <w:rPr>
          <w:rFonts w:cs="Arial"/>
          <w:sz w:val="28"/>
        </w:rPr>
        <w:t>7</w:t>
      </w:r>
      <w:r w:rsidR="00C34FA8" w:rsidRPr="002B5704">
        <w:rPr>
          <w:rFonts w:cs="Arial"/>
          <w:sz w:val="28"/>
        </w:rPr>
        <w:br w:type="page"/>
      </w:r>
    </w:p>
    <w:p w14:paraId="160B1855" w14:textId="77777777" w:rsidR="005A7007" w:rsidRPr="002B5704" w:rsidRDefault="005A7007" w:rsidP="005A7007">
      <w:pPr>
        <w:keepNext/>
        <w:keepLines/>
        <w:spacing w:before="480" w:after="0" w:line="276" w:lineRule="auto"/>
        <w:ind w:left="360" w:hanging="360"/>
        <w:jc w:val="center"/>
        <w:outlineLvl w:val="0"/>
        <w:rPr>
          <w:rFonts w:eastAsia="Times New Roman" w:cs="Arial"/>
          <w:b/>
          <w:bCs/>
          <w:caps/>
          <w:sz w:val="28"/>
          <w:szCs w:val="28"/>
          <w:lang w:eastAsia="en-US"/>
        </w:rPr>
      </w:pPr>
      <w:bookmarkStart w:id="5" w:name="_Toc490170870"/>
      <w:bookmarkStart w:id="6" w:name="_Toc482853536"/>
      <w:bookmarkStart w:id="7" w:name="_Toc479085003"/>
      <w:bookmarkStart w:id="8" w:name="_Toc466967243"/>
      <w:bookmarkStart w:id="9" w:name="_Toc466967215"/>
      <w:bookmarkStart w:id="10" w:name="_Toc466706261"/>
      <w:bookmarkStart w:id="11" w:name="_Toc466556263"/>
      <w:bookmarkStart w:id="12" w:name="_Toc466309678"/>
      <w:bookmarkStart w:id="13" w:name="_Toc465958342"/>
      <w:bookmarkStart w:id="14" w:name="_Toc465956573"/>
      <w:bookmarkStart w:id="15" w:name="_Toc465849727"/>
      <w:bookmarkStart w:id="16" w:name="_Toc462679511"/>
      <w:bookmarkStart w:id="17" w:name="_Toc462679268"/>
      <w:bookmarkStart w:id="18" w:name="_Toc457411295"/>
      <w:bookmarkStart w:id="19" w:name="_Toc456293984"/>
      <w:bookmarkStart w:id="20" w:name="_Toc456269622"/>
      <w:bookmarkStart w:id="21" w:name="_Toc454454815"/>
      <w:bookmarkStart w:id="22" w:name="_Toc491111131"/>
      <w:bookmarkStart w:id="23" w:name="_Toc492278866"/>
      <w:bookmarkStart w:id="24" w:name="_Toc394778457"/>
      <w:r w:rsidRPr="002B5704">
        <w:rPr>
          <w:rFonts w:eastAsia="Times New Roman" w:cs="Arial"/>
          <w:b/>
          <w:bCs/>
          <w:caps/>
          <w:sz w:val="28"/>
          <w:szCs w:val="28"/>
          <w:lang w:eastAsia="en-US"/>
        </w:rPr>
        <w:lastRenderedPageBreak/>
        <w:t>Validation Sheet</w:t>
      </w:r>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p>
    <w:bookmarkEnd w:id="24"/>
    <w:p w14:paraId="1CBF3935" w14:textId="77777777" w:rsidR="005477E4" w:rsidRDefault="005477E4" w:rsidP="005A7007">
      <w:pPr>
        <w:tabs>
          <w:tab w:val="left" w:pos="1440"/>
          <w:tab w:val="left" w:pos="1800"/>
        </w:tabs>
        <w:spacing w:before="0" w:after="0" w:line="276" w:lineRule="auto"/>
        <w:jc w:val="center"/>
        <w:rPr>
          <w:rFonts w:cs="Arial"/>
          <w:b/>
          <w:sz w:val="28"/>
        </w:rPr>
      </w:pPr>
      <w:r>
        <w:rPr>
          <w:rFonts w:cs="Arial"/>
          <w:b/>
          <w:sz w:val="28"/>
        </w:rPr>
        <w:t>SCADA</w:t>
      </w:r>
    </w:p>
    <w:p w14:paraId="42B13B9D" w14:textId="230BF4E8" w:rsidR="005A7007" w:rsidRPr="00B25B12" w:rsidRDefault="00B25B12" w:rsidP="005A7007">
      <w:pPr>
        <w:tabs>
          <w:tab w:val="left" w:pos="1440"/>
          <w:tab w:val="left" w:pos="1800"/>
        </w:tabs>
        <w:spacing w:before="0" w:after="0" w:line="276" w:lineRule="auto"/>
        <w:jc w:val="center"/>
        <w:rPr>
          <w:rFonts w:cs="Arial"/>
          <w:b/>
          <w:sz w:val="28"/>
          <w:lang w:val="en-GB"/>
        </w:rPr>
      </w:pPr>
      <w:r>
        <w:rPr>
          <w:rFonts w:cs="Arial"/>
          <w:b/>
          <w:sz w:val="28"/>
          <w:lang w:val="en-GB"/>
        </w:rPr>
        <w:t>DETAIL DESIGN OF HMI</w:t>
      </w:r>
    </w:p>
    <w:p w14:paraId="2448BB7F" w14:textId="48E0557C" w:rsidR="005A7007" w:rsidRPr="005477E4" w:rsidRDefault="005A7007" w:rsidP="005A7007">
      <w:pPr>
        <w:spacing w:before="0" w:after="0" w:line="240" w:lineRule="auto"/>
        <w:jc w:val="center"/>
        <w:rPr>
          <w:rFonts w:cs="Arial"/>
          <w:b/>
          <w:sz w:val="28"/>
          <w:lang w:val="id-ID"/>
        </w:rPr>
      </w:pPr>
      <w:r w:rsidRPr="002B5704">
        <w:rPr>
          <w:rFonts w:cs="Arial"/>
          <w:b/>
          <w:sz w:val="28"/>
        </w:rPr>
        <w:t xml:space="preserve">Doc. No. </w:t>
      </w:r>
      <w:r w:rsidR="003E3963">
        <w:rPr>
          <w:rFonts w:cs="Arial"/>
          <w:b/>
          <w:sz w:val="28"/>
        </w:rPr>
        <w:t>WIKA-P102-ALL-440-</w:t>
      </w:r>
      <w:r w:rsidR="003E3963">
        <w:rPr>
          <w:rFonts w:cs="Arial"/>
          <w:b/>
          <w:sz w:val="28"/>
          <w:lang w:val="id-ID"/>
        </w:rPr>
        <w:t>DSR</w:t>
      </w:r>
      <w:r w:rsidR="005477E4">
        <w:rPr>
          <w:rFonts w:cs="Arial"/>
          <w:b/>
          <w:sz w:val="28"/>
        </w:rPr>
        <w:t>-000</w:t>
      </w:r>
      <w:r w:rsidR="003E3963">
        <w:rPr>
          <w:rFonts w:cs="Arial"/>
          <w:b/>
          <w:sz w:val="28"/>
          <w:lang w:val="id-ID"/>
        </w:rPr>
        <w:t>2</w:t>
      </w:r>
    </w:p>
    <w:p w14:paraId="154DB93A" w14:textId="77777777" w:rsidR="005A7007" w:rsidRPr="002B5704" w:rsidRDefault="005A7007" w:rsidP="005A7007">
      <w:pPr>
        <w:tabs>
          <w:tab w:val="left" w:pos="1440"/>
          <w:tab w:val="left" w:pos="1800"/>
        </w:tabs>
        <w:spacing w:before="0" w:after="0" w:line="276" w:lineRule="auto"/>
        <w:jc w:val="center"/>
        <w:rPr>
          <w:rFonts w:eastAsia="Times New Roman" w:cs="Arial"/>
          <w:position w:val="-12"/>
          <w:szCs w:val="24"/>
          <w:lang w:eastAsia="en-US"/>
        </w:rPr>
      </w:pPr>
    </w:p>
    <w:p w14:paraId="61C7A17D" w14:textId="77777777" w:rsidR="005A7007" w:rsidRPr="002B5704" w:rsidRDefault="005A7007" w:rsidP="005A7007">
      <w:pPr>
        <w:tabs>
          <w:tab w:val="left" w:pos="3600"/>
          <w:tab w:val="left" w:pos="3969"/>
        </w:tabs>
        <w:spacing w:before="0" w:after="120"/>
        <w:ind w:left="3960" w:hanging="3060"/>
        <w:jc w:val="both"/>
        <w:rPr>
          <w:rFonts w:cs="Arial"/>
          <w:sz w:val="20"/>
          <w:szCs w:val="22"/>
        </w:rPr>
      </w:pPr>
      <w:r w:rsidRPr="002B5704">
        <w:rPr>
          <w:rFonts w:cs="Arial"/>
          <w:sz w:val="20"/>
          <w:szCs w:val="22"/>
          <w:lang w:val="fi-FI"/>
        </w:rPr>
        <w:t xml:space="preserve">PROJECT NAME </w:t>
      </w:r>
      <w:r w:rsidRPr="002B5704">
        <w:rPr>
          <w:rFonts w:cs="Arial"/>
          <w:sz w:val="20"/>
          <w:szCs w:val="22"/>
          <w:lang w:val="fi-FI"/>
        </w:rPr>
        <w:tab/>
        <w:t xml:space="preserve">: </w:t>
      </w:r>
      <w:r w:rsidRPr="002B5704">
        <w:rPr>
          <w:rFonts w:cs="Arial"/>
          <w:sz w:val="20"/>
          <w:szCs w:val="22"/>
          <w:lang w:val="fi-FI"/>
        </w:rPr>
        <w:tab/>
      </w:r>
      <w:r w:rsidRPr="002B5704">
        <w:rPr>
          <w:rFonts w:cs="Arial"/>
          <w:sz w:val="20"/>
          <w:szCs w:val="22"/>
        </w:rPr>
        <w:t xml:space="preserve">CONSTRUCTION OF LRT CORRIDOR 1 (PHASE1): KELAPA GADING – VELODROME </w:t>
      </w:r>
    </w:p>
    <w:p w14:paraId="428B13D3" w14:textId="77777777" w:rsidR="005A7007" w:rsidRPr="002B5704" w:rsidRDefault="005A7007" w:rsidP="005A7007">
      <w:pPr>
        <w:tabs>
          <w:tab w:val="left" w:pos="3600"/>
          <w:tab w:val="left" w:pos="3969"/>
        </w:tabs>
        <w:spacing w:before="0" w:after="120"/>
        <w:ind w:left="3960" w:hanging="3060"/>
        <w:jc w:val="both"/>
        <w:rPr>
          <w:rFonts w:cs="Arial"/>
          <w:sz w:val="20"/>
          <w:szCs w:val="22"/>
        </w:rPr>
      </w:pPr>
      <w:r w:rsidRPr="002B5704">
        <w:rPr>
          <w:rFonts w:cs="Arial"/>
          <w:sz w:val="20"/>
          <w:szCs w:val="22"/>
        </w:rPr>
        <w:tab/>
      </w:r>
      <w:r w:rsidRPr="002B5704">
        <w:rPr>
          <w:rFonts w:cs="Arial"/>
          <w:sz w:val="20"/>
          <w:szCs w:val="22"/>
        </w:rPr>
        <w:tab/>
        <w:t>PACKAGE NO.102: MAIN WORKS (P102)</w:t>
      </w:r>
    </w:p>
    <w:p w14:paraId="6C845034" w14:textId="1D72B28A" w:rsidR="005A7007" w:rsidRPr="002B5704" w:rsidRDefault="005A7007" w:rsidP="005A7007">
      <w:pPr>
        <w:tabs>
          <w:tab w:val="left" w:pos="3600"/>
          <w:tab w:val="left" w:pos="3960"/>
        </w:tabs>
        <w:spacing w:before="0" w:after="120"/>
        <w:ind w:left="3969" w:hanging="3069"/>
        <w:jc w:val="both"/>
        <w:rPr>
          <w:rFonts w:cs="Arial"/>
          <w:sz w:val="20"/>
          <w:szCs w:val="22"/>
        </w:rPr>
      </w:pPr>
      <w:r w:rsidRPr="002B5704">
        <w:rPr>
          <w:rFonts w:cs="Arial"/>
          <w:sz w:val="20"/>
          <w:szCs w:val="22"/>
          <w:lang w:val="fi-FI"/>
        </w:rPr>
        <w:t>DATE</w:t>
      </w:r>
      <w:r w:rsidRPr="002B5704">
        <w:rPr>
          <w:rFonts w:cs="Arial"/>
          <w:sz w:val="20"/>
          <w:szCs w:val="22"/>
          <w:lang w:val="fi-FI"/>
        </w:rPr>
        <w:tab/>
        <w:t xml:space="preserve">: </w:t>
      </w:r>
      <w:r w:rsidRPr="002B5704">
        <w:rPr>
          <w:rFonts w:cs="Arial"/>
          <w:sz w:val="20"/>
          <w:szCs w:val="22"/>
          <w:lang w:val="fi-FI"/>
        </w:rPr>
        <w:tab/>
      </w:r>
      <w:r w:rsidR="005B56B0">
        <w:rPr>
          <w:rFonts w:cs="Arial"/>
          <w:sz w:val="20"/>
          <w:szCs w:val="22"/>
          <w:lang w:val="id-ID"/>
        </w:rPr>
        <w:t>JULY</w:t>
      </w:r>
      <w:r w:rsidRPr="002B5704">
        <w:rPr>
          <w:rFonts w:cs="Arial"/>
          <w:sz w:val="20"/>
          <w:szCs w:val="22"/>
          <w:lang w:val="fi-FI"/>
        </w:rPr>
        <w:t xml:space="preserve">  </w:t>
      </w:r>
      <w:r w:rsidRPr="002B5704">
        <w:rPr>
          <w:rFonts w:cs="Arial"/>
          <w:sz w:val="20"/>
          <w:szCs w:val="22"/>
          <w:lang w:val="id-ID"/>
        </w:rPr>
        <w:t>201</w:t>
      </w:r>
      <w:r w:rsidRPr="002B5704">
        <w:rPr>
          <w:rFonts w:cs="Arial"/>
          <w:sz w:val="20"/>
          <w:szCs w:val="22"/>
        </w:rPr>
        <w:t>7</w:t>
      </w:r>
    </w:p>
    <w:p w14:paraId="2B05D0D4" w14:textId="168EF233" w:rsidR="005A7007" w:rsidRPr="002B5704" w:rsidRDefault="005A7007" w:rsidP="005A7007">
      <w:pPr>
        <w:tabs>
          <w:tab w:val="left" w:pos="3600"/>
          <w:tab w:val="left" w:pos="3969"/>
        </w:tabs>
        <w:spacing w:before="0" w:after="120"/>
        <w:ind w:left="3960" w:hanging="3060"/>
        <w:jc w:val="both"/>
        <w:rPr>
          <w:rFonts w:cs="Arial"/>
          <w:sz w:val="20"/>
          <w:szCs w:val="22"/>
          <w:lang w:val="id-ID"/>
        </w:rPr>
      </w:pPr>
      <w:r w:rsidRPr="002B5704">
        <w:rPr>
          <w:rFonts w:cs="Arial"/>
          <w:sz w:val="20"/>
          <w:szCs w:val="22"/>
        </w:rPr>
        <w:t>CONTRACTOR</w:t>
      </w:r>
      <w:r w:rsidRPr="002B5704">
        <w:rPr>
          <w:rFonts w:cs="Arial"/>
          <w:sz w:val="20"/>
          <w:szCs w:val="22"/>
          <w:lang w:val="sv-SE"/>
        </w:rPr>
        <w:tab/>
        <w:t xml:space="preserve">: </w:t>
      </w:r>
      <w:r w:rsidRPr="002B5704">
        <w:rPr>
          <w:rFonts w:cs="Arial"/>
          <w:sz w:val="20"/>
          <w:szCs w:val="22"/>
          <w:lang w:val="sv-SE"/>
        </w:rPr>
        <w:tab/>
      </w:r>
      <w:r w:rsidRPr="002B5704">
        <w:rPr>
          <w:rFonts w:cs="Arial"/>
          <w:sz w:val="20"/>
          <w:szCs w:val="22"/>
          <w:lang w:val="id-ID"/>
        </w:rPr>
        <w:t>PT WIJAYA KARYA (PERSERO</w:t>
      </w:r>
      <w:r w:rsidR="004C1C8F" w:rsidRPr="002B5704">
        <w:rPr>
          <w:rFonts w:cs="Arial"/>
          <w:sz w:val="20"/>
          <w:szCs w:val="22"/>
          <w:lang w:val="id-ID"/>
        </w:rPr>
        <w:t>)</w:t>
      </w:r>
      <w:r w:rsidR="004C1C8F" w:rsidRPr="002B5704">
        <w:rPr>
          <w:rFonts w:cs="Arial"/>
          <w:sz w:val="20"/>
          <w:szCs w:val="22"/>
        </w:rPr>
        <w:t xml:space="preserve">, </w:t>
      </w:r>
      <w:proofErr w:type="spellStart"/>
      <w:r w:rsidR="004C1C8F" w:rsidRPr="002B5704">
        <w:rPr>
          <w:rFonts w:cs="Arial"/>
          <w:sz w:val="20"/>
          <w:szCs w:val="22"/>
        </w:rPr>
        <w:t>Tbk</w:t>
      </w:r>
      <w:proofErr w:type="spellEnd"/>
      <w:r w:rsidRPr="002B5704">
        <w:rPr>
          <w:rFonts w:cs="Arial"/>
          <w:sz w:val="20"/>
          <w:szCs w:val="22"/>
        </w:rPr>
        <w:t>.</w:t>
      </w:r>
    </w:p>
    <w:p w14:paraId="19292B43" w14:textId="77777777" w:rsidR="005A7007" w:rsidRPr="002B5704" w:rsidRDefault="005A7007" w:rsidP="005A7007">
      <w:pPr>
        <w:tabs>
          <w:tab w:val="left" w:pos="1440"/>
          <w:tab w:val="left" w:pos="1800"/>
        </w:tabs>
        <w:spacing w:before="0" w:after="120"/>
        <w:ind w:firstLine="720"/>
        <w:jc w:val="both"/>
        <w:rPr>
          <w:rFonts w:cs="Arial"/>
          <w:sz w:val="20"/>
          <w:lang w:val="en-MY"/>
        </w:rPr>
      </w:pPr>
      <w:r w:rsidRPr="002B5704">
        <w:rPr>
          <w:rFonts w:cs="Arial"/>
          <w:sz w:val="20"/>
        </w:rPr>
        <w:t>This document is issued to those who commissioned and for a specific purpose related to the above projects alone. This document should not be relied upon by any other party or used for other purposes.</w:t>
      </w:r>
    </w:p>
    <w:p w14:paraId="5B6D5F70" w14:textId="77777777" w:rsidR="005A7007" w:rsidRPr="002B5704" w:rsidRDefault="005A7007" w:rsidP="005A7007">
      <w:pPr>
        <w:tabs>
          <w:tab w:val="left" w:pos="1440"/>
          <w:tab w:val="left" w:pos="1800"/>
        </w:tabs>
        <w:spacing w:before="0" w:after="120"/>
        <w:ind w:firstLine="720"/>
        <w:jc w:val="both"/>
        <w:rPr>
          <w:rFonts w:cs="Arial"/>
          <w:sz w:val="20"/>
        </w:rPr>
      </w:pPr>
      <w:r w:rsidRPr="002B5704">
        <w:rPr>
          <w:rFonts w:cs="Arial"/>
          <w:sz w:val="20"/>
        </w:rPr>
        <w:t>We are not responsible for the consequences of this document</w:t>
      </w:r>
      <w:r w:rsidRPr="002B5704">
        <w:rPr>
          <w:rFonts w:cs="Arial"/>
          <w:sz w:val="20"/>
          <w:lang w:val="id-ID"/>
        </w:rPr>
        <w:t xml:space="preserve"> </w:t>
      </w:r>
      <w:r w:rsidRPr="002B5704">
        <w:rPr>
          <w:rFonts w:cs="Arial"/>
          <w:sz w:val="20"/>
        </w:rPr>
        <w:t xml:space="preserve">serve as a reference by the other party, or used for other purposes, or contain errors or omissions caused by errors or </w:t>
      </w:r>
      <w:r w:rsidRPr="002B5704">
        <w:rPr>
          <w:rFonts w:cs="Arial"/>
          <w:i/>
          <w:sz w:val="20"/>
        </w:rPr>
        <w:t>omissions</w:t>
      </w:r>
      <w:r w:rsidRPr="002B5704">
        <w:rPr>
          <w:rFonts w:cs="Arial"/>
          <w:sz w:val="20"/>
        </w:rPr>
        <w:t xml:space="preserve"> in the data provided to us by other parties.</w:t>
      </w:r>
    </w:p>
    <w:p w14:paraId="0DF32B13" w14:textId="77777777" w:rsidR="005A7007" w:rsidRPr="002B5704" w:rsidRDefault="005A7007" w:rsidP="005A7007">
      <w:pPr>
        <w:tabs>
          <w:tab w:val="left" w:pos="3600"/>
          <w:tab w:val="left" w:pos="3969"/>
        </w:tabs>
        <w:spacing w:before="0" w:after="120"/>
        <w:jc w:val="both"/>
        <w:rPr>
          <w:rFonts w:cs="Arial"/>
          <w:sz w:val="20"/>
          <w:lang w:val="id-ID"/>
        </w:rPr>
      </w:pPr>
      <w:r w:rsidRPr="002B5704">
        <w:rPr>
          <w:rFonts w:cs="Arial"/>
          <w:sz w:val="20"/>
        </w:rPr>
        <w:t>This document contains confidential information and intellectual property. This document may not be disclosed to other parties without consent from us and from the party which commissioned it.</w:t>
      </w:r>
      <w:r w:rsidRPr="002B5704">
        <w:rPr>
          <w:rFonts w:cs="Arial"/>
          <w:noProof/>
          <w:lang w:val="id-ID" w:eastAsia="id-ID"/>
        </w:rPr>
        <w:t xml:space="preserve"> </w:t>
      </w:r>
    </w:p>
    <w:p w14:paraId="44C83425" w14:textId="77777777" w:rsidR="005A7007" w:rsidRPr="002B5704" w:rsidRDefault="005A7007" w:rsidP="005A7007">
      <w:pPr>
        <w:tabs>
          <w:tab w:val="left" w:pos="3600"/>
          <w:tab w:val="left" w:pos="3969"/>
        </w:tabs>
        <w:spacing w:before="0" w:after="120"/>
        <w:jc w:val="both"/>
        <w:rPr>
          <w:rFonts w:cs="Arial"/>
          <w:sz w:val="20"/>
          <w:lang w:val="id-ID"/>
        </w:rPr>
      </w:pPr>
    </w:p>
    <w:tbl>
      <w:tblPr>
        <w:tblW w:w="494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4"/>
        <w:gridCol w:w="1394"/>
        <w:gridCol w:w="1389"/>
        <w:gridCol w:w="1501"/>
        <w:gridCol w:w="1418"/>
        <w:gridCol w:w="1567"/>
      </w:tblGrid>
      <w:tr w:rsidR="005A7007" w:rsidRPr="002B5704" w14:paraId="4B68B35E" w14:textId="77777777" w:rsidTr="00707A30">
        <w:trPr>
          <w:trHeight w:val="1178"/>
        </w:trPr>
        <w:tc>
          <w:tcPr>
            <w:tcW w:w="796" w:type="pct"/>
            <w:tcBorders>
              <w:top w:val="single" w:sz="4" w:space="0" w:color="auto"/>
              <w:left w:val="single" w:sz="4" w:space="0" w:color="auto"/>
              <w:bottom w:val="single" w:sz="4" w:space="0" w:color="auto"/>
              <w:right w:val="single" w:sz="4" w:space="0" w:color="auto"/>
            </w:tcBorders>
            <w:hideMark/>
          </w:tcPr>
          <w:p w14:paraId="4F854AC7" w14:textId="77777777" w:rsidR="005A7007" w:rsidRPr="002B5704" w:rsidRDefault="005A7007" w:rsidP="00707A30">
            <w:pPr>
              <w:spacing w:before="0" w:after="120"/>
              <w:rPr>
                <w:rFonts w:cs="Arial"/>
                <w:noProof/>
                <w:sz w:val="18"/>
                <w:szCs w:val="18"/>
                <w:lang w:val="en-MY"/>
              </w:rPr>
            </w:pPr>
            <w:r w:rsidRPr="002B5704">
              <w:rPr>
                <w:rFonts w:cs="Arial"/>
                <w:noProof/>
                <w:lang w:val="en-GB" w:eastAsia="en-GB"/>
              </w:rPr>
              <w:drawing>
                <wp:anchor distT="0" distB="0" distL="114300" distR="114300" simplePos="0" relativeHeight="251658242" behindDoc="0" locked="0" layoutInCell="1" allowOverlap="1" wp14:anchorId="7A1A6578" wp14:editId="61B3AAFF">
                  <wp:simplePos x="0" y="0"/>
                  <wp:positionH relativeFrom="column">
                    <wp:posOffset>36195</wp:posOffset>
                  </wp:positionH>
                  <wp:positionV relativeFrom="paragraph">
                    <wp:posOffset>107315</wp:posOffset>
                  </wp:positionV>
                  <wp:extent cx="662940" cy="564515"/>
                  <wp:effectExtent l="0" t="0" r="3810" b="698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2940" cy="564515"/>
                          </a:xfrm>
                          <a:prstGeom prst="rect">
                            <a:avLst/>
                          </a:prstGeom>
                          <a:noFill/>
                        </pic:spPr>
                      </pic:pic>
                    </a:graphicData>
                  </a:graphic>
                  <wp14:sizeRelH relativeFrom="page">
                    <wp14:pctWidth>0</wp14:pctWidth>
                  </wp14:sizeRelH>
                  <wp14:sizeRelV relativeFrom="page">
                    <wp14:pctHeight>0</wp14:pctHeight>
                  </wp14:sizeRelV>
                </wp:anchor>
              </w:drawing>
            </w:r>
          </w:p>
        </w:tc>
        <w:tc>
          <w:tcPr>
            <w:tcW w:w="813" w:type="pct"/>
            <w:tcBorders>
              <w:top w:val="single" w:sz="4" w:space="0" w:color="auto"/>
              <w:left w:val="single" w:sz="4" w:space="0" w:color="auto"/>
              <w:bottom w:val="single" w:sz="4" w:space="0" w:color="auto"/>
              <w:right w:val="single" w:sz="4" w:space="0" w:color="auto"/>
            </w:tcBorders>
            <w:vAlign w:val="center"/>
            <w:hideMark/>
          </w:tcPr>
          <w:p w14:paraId="47929E3E" w14:textId="77777777" w:rsidR="005A7007" w:rsidRPr="002B5704" w:rsidRDefault="005A7007" w:rsidP="00707A30">
            <w:pPr>
              <w:spacing w:before="0" w:after="120"/>
              <w:rPr>
                <w:rFonts w:cs="Arial"/>
                <w:sz w:val="18"/>
                <w:szCs w:val="18"/>
              </w:rPr>
            </w:pPr>
            <w:r w:rsidRPr="002B5704">
              <w:rPr>
                <w:rFonts w:cs="Arial"/>
                <w:noProof/>
                <w:lang w:val="en-GB" w:eastAsia="en-GB"/>
              </w:rPr>
              <mc:AlternateContent>
                <mc:Choice Requires="wpg">
                  <w:drawing>
                    <wp:anchor distT="0" distB="0" distL="114300" distR="114300" simplePos="0" relativeHeight="251658243" behindDoc="0" locked="0" layoutInCell="1" allowOverlap="1" wp14:anchorId="44B3E2F6" wp14:editId="4416C78A">
                      <wp:simplePos x="0" y="0"/>
                      <wp:positionH relativeFrom="column">
                        <wp:posOffset>52070</wp:posOffset>
                      </wp:positionH>
                      <wp:positionV relativeFrom="paragraph">
                        <wp:posOffset>60960</wp:posOffset>
                      </wp:positionV>
                      <wp:extent cx="737870" cy="682625"/>
                      <wp:effectExtent l="0" t="0" r="5080" b="3175"/>
                      <wp:wrapNone/>
                      <wp:docPr id="496" name="Group 496"/>
                      <wp:cNvGraphicFramePr/>
                      <a:graphic xmlns:a="http://schemas.openxmlformats.org/drawingml/2006/main">
                        <a:graphicData uri="http://schemas.microsoft.com/office/word/2010/wordprocessingGroup">
                          <wpg:wgp>
                            <wpg:cNvGrpSpPr/>
                            <wpg:grpSpPr bwMode="auto">
                              <a:xfrm>
                                <a:off x="0" y="0"/>
                                <a:ext cx="737870" cy="682625"/>
                                <a:chOff x="0" y="0"/>
                                <a:chExt cx="1200" cy="1178"/>
                              </a:xfrm>
                            </wpg:grpSpPr>
                            <pic:pic xmlns:pic="http://schemas.openxmlformats.org/drawingml/2006/picture">
                              <pic:nvPicPr>
                                <pic:cNvPr id="67" name="Picture 67" descr="gold-bold1"/>
                                <pic:cNvPicPr>
                                  <a:picLocks noChangeAspect="1" noChangeArrowheads="1"/>
                                </pic:cNvPicPr>
                              </pic:nvPicPr>
                              <pic:blipFill>
                                <a:blip r:embed="rId13"/>
                                <a:srcRect/>
                                <a:stretch>
                                  <a:fillRect/>
                                </a:stretch>
                              </pic:blipFill>
                              <pic:spPr bwMode="auto">
                                <a:xfrm>
                                  <a:off x="0" y="0"/>
                                  <a:ext cx="1200" cy="1118"/>
                                </a:xfrm>
                                <a:prstGeom prst="rect">
                                  <a:avLst/>
                                </a:prstGeom>
                                <a:noFill/>
                                <a:ln w="9525">
                                  <a:noFill/>
                                  <a:miter lim="800000"/>
                                  <a:headEnd/>
                                  <a:tailEnd/>
                                </a:ln>
                              </pic:spPr>
                            </pic:pic>
                            <pic:pic xmlns:pic="http://schemas.openxmlformats.org/drawingml/2006/picture">
                              <pic:nvPicPr>
                                <pic:cNvPr id="68" name="Picture 68" descr="LOGO-50th2.gif"/>
                                <pic:cNvPicPr>
                                  <a:picLocks noChangeAspect="1"/>
                                </pic:cNvPicPr>
                              </pic:nvPicPr>
                              <pic:blipFill>
                                <a:blip r:embed="rId14" cstate="print"/>
                                <a:srcRect t="18526" r="23529"/>
                                <a:stretch>
                                  <a:fillRect/>
                                </a:stretch>
                              </pic:blipFill>
                              <pic:spPr bwMode="auto">
                                <a:xfrm>
                                  <a:off x="108" y="326"/>
                                  <a:ext cx="746" cy="852"/>
                                </a:xfrm>
                                <a:prstGeom prst="rect">
                                  <a:avLst/>
                                </a:prstGeom>
                                <a:noFill/>
                                <a:ln w="9525">
                                  <a:noFill/>
                                  <a:miter lim="800000"/>
                                  <a:headEnd/>
                                  <a:tailEnd/>
                                </a:ln>
                              </pic:spPr>
                            </pic:pic>
                          </wpg:wgp>
                        </a:graphicData>
                      </a:graphic>
                      <wp14:sizeRelH relativeFrom="margin">
                        <wp14:pctWidth>0</wp14:pctWidth>
                      </wp14:sizeRelH>
                      <wp14:sizeRelV relativeFrom="margin">
                        <wp14:pctHeight>0</wp14:pctHeight>
                      </wp14:sizeRelV>
                    </wp:anchor>
                  </w:drawing>
                </mc:Choice>
                <mc:Fallback>
                  <w:pict>
                    <v:group w14:anchorId="623243C8" id="Group 496" o:spid="_x0000_s1026" style="position:absolute;margin-left:4.1pt;margin-top:4.8pt;width:58.1pt;height:53.75pt;z-index:251658243;mso-width-relative:margin;mso-height-relative:margin" coordsize="1200,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7" o:spid="_x0000_s1027" type="#_x0000_t75" alt="gold-bold1" style="position:absolute;width:1200;height:1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">
                        <v:imagedata r:id="rId15" o:title="gold-bold1"/>
                      </v:shape>
                      <v:shape id="Picture 68" o:spid="_x0000_s1028" type="#_x0000_t75" alt="LOGO-50th2.gif" style="position:absolute;left:108;top:326;width:746;height: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">
                        <v:imagedata r:id="rId16" o:title="LOGO-50th2" croptop="12141f" cropright="15420f"/>
                      </v:shape>
                    </v:group>
                  </w:pict>
                </mc:Fallback>
              </mc:AlternateContent>
            </w:r>
          </w:p>
        </w:tc>
        <w:tc>
          <w:tcPr>
            <w:tcW w:w="3391" w:type="pct"/>
            <w:gridSpan w:val="4"/>
            <w:tcBorders>
              <w:top w:val="single" w:sz="4" w:space="0" w:color="auto"/>
              <w:left w:val="single" w:sz="4" w:space="0" w:color="auto"/>
              <w:bottom w:val="single" w:sz="4" w:space="0" w:color="auto"/>
              <w:right w:val="single" w:sz="4" w:space="0" w:color="auto"/>
            </w:tcBorders>
          </w:tcPr>
          <w:p w14:paraId="5ECD8437" w14:textId="77777777" w:rsidR="005A7007" w:rsidRPr="002B5704" w:rsidRDefault="005A7007" w:rsidP="00707A30">
            <w:pPr>
              <w:spacing w:before="0" w:after="120"/>
              <w:rPr>
                <w:rFonts w:cs="Arial"/>
                <w:sz w:val="10"/>
                <w:szCs w:val="10"/>
              </w:rPr>
            </w:pPr>
            <w:r w:rsidRPr="002B5704">
              <w:rPr>
                <w:rFonts w:cs="Arial"/>
                <w:noProof/>
                <w:lang w:val="en-GB" w:eastAsia="en-GB"/>
              </w:rPr>
              <w:drawing>
                <wp:anchor distT="0" distB="0" distL="114300" distR="114300" simplePos="0" relativeHeight="251658244" behindDoc="0" locked="0" layoutInCell="1" allowOverlap="1" wp14:anchorId="38F1E09C" wp14:editId="32429498">
                  <wp:simplePos x="0" y="0"/>
                  <wp:positionH relativeFrom="column">
                    <wp:posOffset>1297305</wp:posOffset>
                  </wp:positionH>
                  <wp:positionV relativeFrom="paragraph">
                    <wp:posOffset>55880</wp:posOffset>
                  </wp:positionV>
                  <wp:extent cx="845820" cy="472440"/>
                  <wp:effectExtent l="0" t="0" r="0" b="381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45820" cy="472440"/>
                          </a:xfrm>
                          <a:prstGeom prst="rect">
                            <a:avLst/>
                          </a:prstGeom>
                          <a:noFill/>
                        </pic:spPr>
                      </pic:pic>
                    </a:graphicData>
                  </a:graphic>
                  <wp14:sizeRelH relativeFrom="page">
                    <wp14:pctWidth>0</wp14:pctWidth>
                  </wp14:sizeRelH>
                  <wp14:sizeRelV relativeFrom="page">
                    <wp14:pctHeight>0</wp14:pctHeight>
                  </wp14:sizeRelV>
                </wp:anchor>
              </w:drawing>
            </w:r>
          </w:p>
          <w:p w14:paraId="0D562E11" w14:textId="77777777" w:rsidR="005A7007" w:rsidRPr="002B5704" w:rsidRDefault="005A7007" w:rsidP="00707A30">
            <w:pPr>
              <w:spacing w:before="0" w:after="120"/>
              <w:rPr>
                <w:rFonts w:cs="Arial"/>
                <w:sz w:val="18"/>
                <w:szCs w:val="18"/>
              </w:rPr>
            </w:pPr>
          </w:p>
          <w:p w14:paraId="3E31EDDC" w14:textId="77777777" w:rsidR="005A7007" w:rsidRPr="002B5704" w:rsidRDefault="005A7007" w:rsidP="00707A30">
            <w:pPr>
              <w:spacing w:before="0" w:after="120"/>
              <w:rPr>
                <w:rFonts w:cs="Arial"/>
                <w:sz w:val="18"/>
                <w:szCs w:val="18"/>
              </w:rPr>
            </w:pPr>
          </w:p>
          <w:p w14:paraId="1C7EE6CB" w14:textId="77777777" w:rsidR="005A7007" w:rsidRPr="002B5704" w:rsidRDefault="005A7007" w:rsidP="00707A30">
            <w:pPr>
              <w:spacing w:before="0" w:after="120"/>
              <w:jc w:val="center"/>
              <w:rPr>
                <w:rFonts w:cs="Arial"/>
                <w:b/>
                <w:sz w:val="16"/>
                <w:szCs w:val="16"/>
              </w:rPr>
            </w:pPr>
            <w:r w:rsidRPr="002B5704">
              <w:rPr>
                <w:rFonts w:cs="Arial"/>
                <w:b/>
                <w:sz w:val="16"/>
                <w:szCs w:val="16"/>
              </w:rPr>
              <w:t>PT WIJAYA KARYA (PERSERO), TBK.</w:t>
            </w:r>
          </w:p>
        </w:tc>
      </w:tr>
      <w:tr w:rsidR="005A7007" w:rsidRPr="002B5704" w14:paraId="47BFC53B" w14:textId="77777777" w:rsidTr="00707A30">
        <w:trPr>
          <w:trHeight w:val="1151"/>
        </w:trPr>
        <w:tc>
          <w:tcPr>
            <w:tcW w:w="796" w:type="pct"/>
            <w:tcBorders>
              <w:top w:val="single" w:sz="4" w:space="0" w:color="auto"/>
              <w:left w:val="single" w:sz="4" w:space="0" w:color="auto"/>
              <w:bottom w:val="single" w:sz="4" w:space="0" w:color="auto"/>
              <w:right w:val="single" w:sz="4" w:space="0" w:color="auto"/>
            </w:tcBorders>
            <w:hideMark/>
          </w:tcPr>
          <w:p w14:paraId="0AB5EAC7" w14:textId="77777777" w:rsidR="005A7007" w:rsidRPr="002B5704" w:rsidRDefault="005A7007" w:rsidP="00707A30">
            <w:pPr>
              <w:spacing w:before="0"/>
              <w:jc w:val="center"/>
              <w:rPr>
                <w:rFonts w:cs="Arial"/>
                <w:sz w:val="18"/>
                <w:szCs w:val="18"/>
              </w:rPr>
            </w:pPr>
            <w:r w:rsidRPr="002B5704">
              <w:rPr>
                <w:rFonts w:cs="Arial"/>
                <w:sz w:val="18"/>
                <w:szCs w:val="18"/>
              </w:rPr>
              <w:t>Acknowledge:</w:t>
            </w:r>
          </w:p>
        </w:tc>
        <w:tc>
          <w:tcPr>
            <w:tcW w:w="813" w:type="pct"/>
            <w:tcBorders>
              <w:top w:val="single" w:sz="4" w:space="0" w:color="auto"/>
              <w:left w:val="single" w:sz="4" w:space="0" w:color="auto"/>
              <w:bottom w:val="single" w:sz="4" w:space="0" w:color="auto"/>
              <w:right w:val="single" w:sz="4" w:space="0" w:color="auto"/>
            </w:tcBorders>
          </w:tcPr>
          <w:p w14:paraId="7FFC8EA9" w14:textId="77777777" w:rsidR="005A7007" w:rsidRPr="002B5704" w:rsidRDefault="005A7007" w:rsidP="00707A30">
            <w:pPr>
              <w:spacing w:before="0"/>
              <w:jc w:val="center"/>
              <w:rPr>
                <w:rFonts w:cs="Arial"/>
                <w:sz w:val="18"/>
                <w:szCs w:val="18"/>
              </w:rPr>
            </w:pPr>
            <w:r w:rsidRPr="002B5704">
              <w:rPr>
                <w:rFonts w:cs="Arial"/>
                <w:sz w:val="18"/>
                <w:szCs w:val="18"/>
                <w:lang w:eastAsia="zh-TW"/>
              </w:rPr>
              <w:t>Verified</w:t>
            </w:r>
            <w:r w:rsidRPr="002B5704">
              <w:rPr>
                <w:rFonts w:cs="Arial"/>
                <w:sz w:val="18"/>
                <w:szCs w:val="18"/>
              </w:rPr>
              <w:t xml:space="preserve"> by:</w:t>
            </w:r>
          </w:p>
          <w:p w14:paraId="16F9D658" w14:textId="77777777" w:rsidR="005A7007" w:rsidRPr="002B5704" w:rsidRDefault="005A7007" w:rsidP="00707A30">
            <w:pPr>
              <w:spacing w:before="0"/>
              <w:rPr>
                <w:rFonts w:cs="Arial"/>
                <w:sz w:val="18"/>
                <w:szCs w:val="18"/>
              </w:rPr>
            </w:pPr>
          </w:p>
        </w:tc>
        <w:tc>
          <w:tcPr>
            <w:tcW w:w="810" w:type="pct"/>
            <w:tcBorders>
              <w:top w:val="single" w:sz="4" w:space="0" w:color="auto"/>
              <w:left w:val="single" w:sz="4" w:space="0" w:color="auto"/>
              <w:bottom w:val="single" w:sz="4" w:space="0" w:color="auto"/>
              <w:right w:val="single" w:sz="4" w:space="0" w:color="auto"/>
            </w:tcBorders>
            <w:hideMark/>
          </w:tcPr>
          <w:p w14:paraId="09A0A5A5" w14:textId="77777777" w:rsidR="005A7007" w:rsidRPr="002B5704" w:rsidRDefault="005A7007" w:rsidP="00707A30">
            <w:pPr>
              <w:spacing w:before="0"/>
              <w:jc w:val="center"/>
              <w:rPr>
                <w:rFonts w:cs="Arial"/>
                <w:sz w:val="18"/>
                <w:szCs w:val="18"/>
              </w:rPr>
            </w:pPr>
            <w:r w:rsidRPr="002B5704">
              <w:rPr>
                <w:rFonts w:cs="Arial"/>
                <w:sz w:val="18"/>
                <w:szCs w:val="18"/>
              </w:rPr>
              <w:t>Acknowledge:</w:t>
            </w:r>
            <w:r w:rsidRPr="002B5704">
              <w:rPr>
                <w:rFonts w:cs="Arial"/>
                <w:noProof/>
                <w:lang w:val="id-ID" w:eastAsia="id-ID"/>
              </w:rPr>
              <w:t xml:space="preserve"> </w:t>
            </w:r>
          </w:p>
        </w:tc>
        <w:tc>
          <w:tcPr>
            <w:tcW w:w="875" w:type="pct"/>
            <w:tcBorders>
              <w:top w:val="single" w:sz="4" w:space="0" w:color="auto"/>
              <w:left w:val="single" w:sz="4" w:space="0" w:color="auto"/>
              <w:bottom w:val="single" w:sz="4" w:space="0" w:color="auto"/>
              <w:right w:val="single" w:sz="4" w:space="0" w:color="auto"/>
            </w:tcBorders>
            <w:hideMark/>
          </w:tcPr>
          <w:p w14:paraId="72FF5CD7" w14:textId="77777777" w:rsidR="005A7007" w:rsidRPr="002B5704" w:rsidRDefault="005A7007" w:rsidP="00707A30">
            <w:pPr>
              <w:spacing w:before="0"/>
              <w:jc w:val="center"/>
              <w:rPr>
                <w:rFonts w:cs="Arial"/>
                <w:sz w:val="18"/>
                <w:szCs w:val="18"/>
              </w:rPr>
            </w:pPr>
            <w:r w:rsidRPr="002B5704">
              <w:rPr>
                <w:rFonts w:cs="Arial"/>
                <w:sz w:val="18"/>
                <w:szCs w:val="18"/>
              </w:rPr>
              <w:t>Review</w:t>
            </w:r>
            <w:r w:rsidRPr="002B5704">
              <w:rPr>
                <w:rFonts w:cs="Arial"/>
                <w:sz w:val="18"/>
                <w:szCs w:val="18"/>
                <w:lang w:val="id-ID"/>
              </w:rPr>
              <w:t>ed</w:t>
            </w:r>
            <w:r w:rsidRPr="002B5704">
              <w:rPr>
                <w:rFonts w:cs="Arial"/>
                <w:sz w:val="18"/>
                <w:szCs w:val="18"/>
              </w:rPr>
              <w:t xml:space="preserve"> by:</w:t>
            </w:r>
            <w:r w:rsidRPr="002B5704">
              <w:rPr>
                <w:rFonts w:cs="Arial"/>
                <w:noProof/>
                <w:lang w:val="id-ID" w:eastAsia="id-ID"/>
              </w:rPr>
              <w:t xml:space="preserve"> </w:t>
            </w:r>
          </w:p>
        </w:tc>
        <w:tc>
          <w:tcPr>
            <w:tcW w:w="827" w:type="pct"/>
            <w:tcBorders>
              <w:top w:val="single" w:sz="4" w:space="0" w:color="auto"/>
              <w:left w:val="single" w:sz="4" w:space="0" w:color="auto"/>
              <w:bottom w:val="single" w:sz="4" w:space="0" w:color="auto"/>
              <w:right w:val="single" w:sz="4" w:space="0" w:color="auto"/>
            </w:tcBorders>
            <w:hideMark/>
          </w:tcPr>
          <w:p w14:paraId="4999A342" w14:textId="77777777" w:rsidR="005A7007" w:rsidRPr="002B5704" w:rsidRDefault="005A7007" w:rsidP="00707A30">
            <w:pPr>
              <w:spacing w:before="0"/>
              <w:jc w:val="center"/>
              <w:rPr>
                <w:rFonts w:cs="Arial"/>
                <w:sz w:val="18"/>
                <w:szCs w:val="18"/>
                <w:lang w:val="id-ID"/>
              </w:rPr>
            </w:pPr>
            <w:r w:rsidRPr="002B5704">
              <w:rPr>
                <w:rFonts w:cs="Arial"/>
                <w:sz w:val="18"/>
                <w:szCs w:val="18"/>
                <w:lang w:val="id-ID"/>
              </w:rPr>
              <w:t>Checked by:</w:t>
            </w:r>
          </w:p>
        </w:tc>
        <w:tc>
          <w:tcPr>
            <w:tcW w:w="879" w:type="pct"/>
            <w:tcBorders>
              <w:top w:val="single" w:sz="4" w:space="0" w:color="auto"/>
              <w:left w:val="single" w:sz="4" w:space="0" w:color="auto"/>
              <w:bottom w:val="single" w:sz="4" w:space="0" w:color="auto"/>
              <w:right w:val="single" w:sz="4" w:space="0" w:color="auto"/>
            </w:tcBorders>
          </w:tcPr>
          <w:p w14:paraId="2618FE42" w14:textId="77777777" w:rsidR="005A7007" w:rsidRPr="002B5704" w:rsidRDefault="005A7007" w:rsidP="00707A30">
            <w:pPr>
              <w:spacing w:before="0"/>
              <w:rPr>
                <w:rFonts w:cs="Arial"/>
                <w:b/>
                <w:i/>
                <w:noProof/>
                <w:sz w:val="14"/>
                <w:lang w:val="id-ID" w:eastAsia="id-ID"/>
              </w:rPr>
            </w:pPr>
            <w:r w:rsidRPr="002B5704">
              <w:rPr>
                <w:rFonts w:cs="Arial"/>
                <w:sz w:val="18"/>
                <w:szCs w:val="18"/>
              </w:rPr>
              <w:t>Author/Designer:</w:t>
            </w:r>
            <w:r w:rsidRPr="002B5704">
              <w:rPr>
                <w:rFonts w:cs="Arial"/>
                <w:b/>
                <w:i/>
                <w:noProof/>
                <w:sz w:val="14"/>
                <w:lang w:val="id-ID" w:eastAsia="id-ID"/>
              </w:rPr>
              <w:t xml:space="preserve"> PT. Len</w:t>
            </w:r>
          </w:p>
          <w:p w14:paraId="27DEF74E" w14:textId="77777777" w:rsidR="005A7007" w:rsidRPr="002B5704" w:rsidRDefault="005A7007" w:rsidP="00707A30">
            <w:pPr>
              <w:spacing w:before="0"/>
              <w:rPr>
                <w:rFonts w:cs="Arial"/>
                <w:b/>
                <w:i/>
                <w:noProof/>
                <w:sz w:val="14"/>
                <w:lang w:val="id-ID" w:eastAsia="id-ID"/>
              </w:rPr>
            </w:pPr>
          </w:p>
          <w:p w14:paraId="2FC23032" w14:textId="77777777" w:rsidR="005A7007" w:rsidRPr="002B5704" w:rsidRDefault="005A7007" w:rsidP="00707A30">
            <w:pPr>
              <w:spacing w:before="0"/>
              <w:rPr>
                <w:rFonts w:cs="Arial"/>
                <w:b/>
                <w:i/>
                <w:noProof/>
                <w:sz w:val="14"/>
                <w:lang w:val="id-ID" w:eastAsia="id-ID"/>
              </w:rPr>
            </w:pPr>
          </w:p>
        </w:tc>
      </w:tr>
      <w:tr w:rsidR="005A7007" w:rsidRPr="002B5704" w14:paraId="6FBDF351" w14:textId="77777777" w:rsidTr="00707A30">
        <w:trPr>
          <w:trHeight w:val="440"/>
        </w:trPr>
        <w:tc>
          <w:tcPr>
            <w:tcW w:w="796" w:type="pct"/>
            <w:tcBorders>
              <w:top w:val="single" w:sz="4" w:space="0" w:color="auto"/>
              <w:left w:val="single" w:sz="4" w:space="0" w:color="auto"/>
              <w:bottom w:val="single" w:sz="4" w:space="0" w:color="auto"/>
              <w:right w:val="single" w:sz="4" w:space="0" w:color="auto"/>
            </w:tcBorders>
          </w:tcPr>
          <w:p w14:paraId="22FE44D3" w14:textId="77777777" w:rsidR="005A7007" w:rsidRPr="002B5704" w:rsidRDefault="005A7007" w:rsidP="00707A30">
            <w:pPr>
              <w:spacing w:before="0" w:after="120"/>
              <w:rPr>
                <w:rFonts w:cs="Arial"/>
                <w:sz w:val="18"/>
                <w:szCs w:val="18"/>
                <w:lang w:val="id-ID"/>
              </w:rPr>
            </w:pPr>
            <w:r w:rsidRPr="002B5704">
              <w:rPr>
                <w:rFonts w:cs="Arial"/>
                <w:sz w:val="18"/>
                <w:szCs w:val="18"/>
              </w:rPr>
              <w:t>Name</w:t>
            </w:r>
          </w:p>
          <w:p w14:paraId="0FA304B5" w14:textId="77777777" w:rsidR="005A7007" w:rsidRPr="002B5704" w:rsidRDefault="005A7007" w:rsidP="00707A30">
            <w:pPr>
              <w:spacing w:before="0" w:after="120"/>
              <w:rPr>
                <w:rFonts w:cs="Arial"/>
                <w:sz w:val="18"/>
                <w:szCs w:val="18"/>
                <w:lang w:val="id-ID"/>
              </w:rPr>
            </w:pPr>
          </w:p>
        </w:tc>
        <w:tc>
          <w:tcPr>
            <w:tcW w:w="813" w:type="pct"/>
            <w:tcBorders>
              <w:top w:val="single" w:sz="4" w:space="0" w:color="auto"/>
              <w:left w:val="single" w:sz="4" w:space="0" w:color="auto"/>
              <w:bottom w:val="single" w:sz="4" w:space="0" w:color="auto"/>
              <w:right w:val="single" w:sz="4" w:space="0" w:color="auto"/>
            </w:tcBorders>
            <w:hideMark/>
          </w:tcPr>
          <w:p w14:paraId="7BF8541D" w14:textId="77777777" w:rsidR="005A7007" w:rsidRPr="002B5704" w:rsidRDefault="005A7007" w:rsidP="00707A30">
            <w:pPr>
              <w:spacing w:before="0" w:after="120"/>
              <w:rPr>
                <w:rFonts w:cs="Arial"/>
                <w:sz w:val="18"/>
                <w:szCs w:val="18"/>
                <w:lang w:val="id-ID"/>
              </w:rPr>
            </w:pPr>
            <w:r w:rsidRPr="002B5704">
              <w:rPr>
                <w:rFonts w:cs="Arial"/>
                <w:sz w:val="18"/>
                <w:szCs w:val="18"/>
              </w:rPr>
              <w:t>Name</w:t>
            </w:r>
          </w:p>
          <w:p w14:paraId="00BFDDDE" w14:textId="77777777" w:rsidR="005A7007" w:rsidRPr="002B5704" w:rsidRDefault="005A7007" w:rsidP="00707A30">
            <w:pPr>
              <w:spacing w:before="0" w:after="120"/>
              <w:jc w:val="center"/>
              <w:rPr>
                <w:rFonts w:cs="Arial"/>
                <w:sz w:val="18"/>
                <w:szCs w:val="18"/>
                <w:lang w:val="id-ID"/>
              </w:rPr>
            </w:pPr>
            <w:r w:rsidRPr="002B5704">
              <w:rPr>
                <w:rFonts w:cs="Arial"/>
                <w:b/>
                <w:sz w:val="18"/>
                <w:szCs w:val="18"/>
                <w:lang w:val="id-ID"/>
              </w:rPr>
              <w:t>Zulkifli Y.</w:t>
            </w:r>
          </w:p>
        </w:tc>
        <w:tc>
          <w:tcPr>
            <w:tcW w:w="810" w:type="pct"/>
            <w:tcBorders>
              <w:top w:val="single" w:sz="4" w:space="0" w:color="auto"/>
              <w:left w:val="single" w:sz="4" w:space="0" w:color="auto"/>
              <w:bottom w:val="single" w:sz="4" w:space="0" w:color="auto"/>
              <w:right w:val="single" w:sz="4" w:space="0" w:color="auto"/>
            </w:tcBorders>
            <w:hideMark/>
          </w:tcPr>
          <w:p w14:paraId="5BAF2E8A" w14:textId="77777777" w:rsidR="005A7007" w:rsidRPr="002B5704" w:rsidRDefault="005A7007" w:rsidP="00707A30">
            <w:pPr>
              <w:spacing w:before="0" w:after="120"/>
              <w:rPr>
                <w:rFonts w:cs="Arial"/>
                <w:sz w:val="18"/>
                <w:szCs w:val="18"/>
                <w:lang w:val="id-ID"/>
              </w:rPr>
            </w:pPr>
            <w:r w:rsidRPr="002B5704">
              <w:rPr>
                <w:rFonts w:cs="Arial"/>
                <w:sz w:val="18"/>
                <w:szCs w:val="18"/>
                <w:lang w:val="id-ID"/>
              </w:rPr>
              <w:t xml:space="preserve">Name </w:t>
            </w:r>
          </w:p>
          <w:p w14:paraId="6A995A5E" w14:textId="77777777" w:rsidR="005A7007" w:rsidRPr="002B5704" w:rsidRDefault="005A7007" w:rsidP="00707A30">
            <w:pPr>
              <w:spacing w:before="0" w:after="120"/>
              <w:jc w:val="center"/>
              <w:rPr>
                <w:rFonts w:cs="Arial"/>
                <w:b/>
                <w:sz w:val="18"/>
                <w:szCs w:val="18"/>
                <w:lang w:val="id-ID"/>
              </w:rPr>
            </w:pPr>
            <w:r w:rsidRPr="002B5704">
              <w:rPr>
                <w:rFonts w:cs="Arial"/>
                <w:b/>
                <w:sz w:val="18"/>
                <w:szCs w:val="18"/>
                <w:lang w:val="id-ID"/>
              </w:rPr>
              <w:t>Sonny Setiawan</w:t>
            </w:r>
          </w:p>
        </w:tc>
        <w:tc>
          <w:tcPr>
            <w:tcW w:w="875" w:type="pct"/>
            <w:tcBorders>
              <w:top w:val="single" w:sz="4" w:space="0" w:color="auto"/>
              <w:left w:val="single" w:sz="4" w:space="0" w:color="auto"/>
              <w:bottom w:val="single" w:sz="4" w:space="0" w:color="auto"/>
              <w:right w:val="single" w:sz="4" w:space="0" w:color="auto"/>
            </w:tcBorders>
            <w:hideMark/>
          </w:tcPr>
          <w:p w14:paraId="182CC595" w14:textId="77777777" w:rsidR="005A7007" w:rsidRPr="002B5704" w:rsidRDefault="005A7007" w:rsidP="00707A30">
            <w:pPr>
              <w:spacing w:before="0" w:after="120"/>
              <w:rPr>
                <w:rFonts w:cs="Arial"/>
                <w:sz w:val="18"/>
                <w:szCs w:val="18"/>
                <w:lang w:val="id-ID"/>
              </w:rPr>
            </w:pPr>
            <w:r w:rsidRPr="002B5704">
              <w:rPr>
                <w:rFonts w:cs="Arial"/>
                <w:sz w:val="18"/>
                <w:szCs w:val="18"/>
                <w:lang w:val="id-ID"/>
              </w:rPr>
              <w:t>Name</w:t>
            </w:r>
          </w:p>
          <w:p w14:paraId="08A49B28" w14:textId="77777777" w:rsidR="005A7007" w:rsidRPr="002B5704" w:rsidRDefault="005A7007" w:rsidP="00707A30">
            <w:pPr>
              <w:spacing w:before="0" w:after="120"/>
              <w:jc w:val="center"/>
              <w:rPr>
                <w:rFonts w:cs="Arial"/>
                <w:sz w:val="18"/>
                <w:szCs w:val="18"/>
                <w:lang w:val="en-MY"/>
              </w:rPr>
            </w:pPr>
            <w:r w:rsidRPr="002B5704">
              <w:rPr>
                <w:rFonts w:cs="Arial"/>
                <w:b/>
                <w:sz w:val="18"/>
                <w:szCs w:val="18"/>
                <w:lang w:val="id-ID"/>
              </w:rPr>
              <w:t>Iden Ho</w:t>
            </w:r>
          </w:p>
        </w:tc>
        <w:tc>
          <w:tcPr>
            <w:tcW w:w="827" w:type="pct"/>
            <w:tcBorders>
              <w:top w:val="single" w:sz="4" w:space="0" w:color="auto"/>
              <w:left w:val="single" w:sz="4" w:space="0" w:color="auto"/>
              <w:bottom w:val="single" w:sz="4" w:space="0" w:color="auto"/>
              <w:right w:val="single" w:sz="4" w:space="0" w:color="auto"/>
            </w:tcBorders>
            <w:hideMark/>
          </w:tcPr>
          <w:p w14:paraId="2DE0FF96" w14:textId="77777777" w:rsidR="005A7007" w:rsidRPr="002B5704" w:rsidRDefault="005A7007" w:rsidP="00707A30">
            <w:pPr>
              <w:spacing w:before="0" w:after="120"/>
              <w:rPr>
                <w:rFonts w:cs="Arial"/>
                <w:sz w:val="18"/>
                <w:szCs w:val="18"/>
                <w:lang w:val="id-ID"/>
              </w:rPr>
            </w:pPr>
            <w:r w:rsidRPr="002B5704">
              <w:rPr>
                <w:rFonts w:cs="Arial"/>
                <w:sz w:val="18"/>
                <w:szCs w:val="18"/>
                <w:lang w:val="id-ID"/>
              </w:rPr>
              <w:t>Name</w:t>
            </w:r>
          </w:p>
          <w:p w14:paraId="2BB9DDDB" w14:textId="77777777" w:rsidR="005A7007" w:rsidRPr="002B5704" w:rsidRDefault="005A7007" w:rsidP="00707A30">
            <w:pPr>
              <w:spacing w:before="0" w:after="120"/>
              <w:jc w:val="center"/>
              <w:rPr>
                <w:rFonts w:cs="Arial"/>
                <w:sz w:val="18"/>
                <w:szCs w:val="18"/>
                <w:lang w:val="en-MY"/>
              </w:rPr>
            </w:pPr>
            <w:r w:rsidRPr="002B5704">
              <w:rPr>
                <w:rFonts w:cs="Arial"/>
                <w:b/>
                <w:sz w:val="18"/>
                <w:szCs w:val="18"/>
                <w:lang w:val="id-ID"/>
              </w:rPr>
              <w:t>SJ. Hong</w:t>
            </w:r>
          </w:p>
        </w:tc>
        <w:tc>
          <w:tcPr>
            <w:tcW w:w="879" w:type="pct"/>
            <w:tcBorders>
              <w:top w:val="single" w:sz="4" w:space="0" w:color="auto"/>
              <w:left w:val="single" w:sz="4" w:space="0" w:color="auto"/>
              <w:bottom w:val="single" w:sz="4" w:space="0" w:color="auto"/>
              <w:right w:val="single" w:sz="4" w:space="0" w:color="auto"/>
            </w:tcBorders>
            <w:hideMark/>
          </w:tcPr>
          <w:p w14:paraId="1480F586" w14:textId="77777777" w:rsidR="005A7007" w:rsidRPr="002B5704" w:rsidRDefault="005A7007" w:rsidP="00707A30">
            <w:pPr>
              <w:spacing w:before="0" w:after="120"/>
              <w:rPr>
                <w:rFonts w:cs="Arial"/>
                <w:sz w:val="18"/>
                <w:szCs w:val="18"/>
                <w:lang w:val="id-ID"/>
              </w:rPr>
            </w:pPr>
            <w:r w:rsidRPr="002B5704">
              <w:rPr>
                <w:rFonts w:cs="Arial"/>
                <w:sz w:val="18"/>
                <w:szCs w:val="18"/>
                <w:lang w:val="id-ID"/>
              </w:rPr>
              <w:t>Name</w:t>
            </w:r>
          </w:p>
          <w:p w14:paraId="3257DCCA" w14:textId="77777777" w:rsidR="005A7007" w:rsidRPr="002B5704" w:rsidRDefault="005A7007" w:rsidP="00707A30">
            <w:pPr>
              <w:spacing w:before="0" w:after="120"/>
              <w:jc w:val="center"/>
              <w:rPr>
                <w:rFonts w:cs="Arial"/>
                <w:b/>
                <w:sz w:val="18"/>
                <w:szCs w:val="18"/>
                <w:lang w:val="id-ID"/>
              </w:rPr>
            </w:pPr>
            <w:r w:rsidRPr="002B5704">
              <w:rPr>
                <w:rFonts w:cs="Arial"/>
                <w:b/>
                <w:sz w:val="18"/>
                <w:szCs w:val="18"/>
                <w:lang w:val="id-ID"/>
              </w:rPr>
              <w:t>M. Taufik</w:t>
            </w:r>
          </w:p>
        </w:tc>
      </w:tr>
      <w:tr w:rsidR="005A7007" w:rsidRPr="002B5704" w14:paraId="40C7DAD7" w14:textId="77777777" w:rsidTr="00707A30">
        <w:trPr>
          <w:trHeight w:val="557"/>
        </w:trPr>
        <w:tc>
          <w:tcPr>
            <w:tcW w:w="796" w:type="pct"/>
            <w:tcBorders>
              <w:top w:val="single" w:sz="4" w:space="0" w:color="auto"/>
              <w:left w:val="single" w:sz="4" w:space="0" w:color="auto"/>
              <w:bottom w:val="single" w:sz="4" w:space="0" w:color="auto"/>
              <w:right w:val="single" w:sz="4" w:space="0" w:color="auto"/>
            </w:tcBorders>
            <w:hideMark/>
          </w:tcPr>
          <w:p w14:paraId="652C64A2" w14:textId="77777777" w:rsidR="005A7007" w:rsidRPr="002B5704" w:rsidRDefault="005A7007" w:rsidP="00707A30">
            <w:pPr>
              <w:spacing w:before="0" w:after="120"/>
              <w:rPr>
                <w:rFonts w:cs="Arial"/>
                <w:sz w:val="18"/>
                <w:szCs w:val="18"/>
                <w:lang w:val="id-ID"/>
              </w:rPr>
            </w:pPr>
            <w:r w:rsidRPr="002B5704">
              <w:rPr>
                <w:rFonts w:cs="Arial"/>
                <w:sz w:val="18"/>
                <w:szCs w:val="18"/>
              </w:rPr>
              <w:t>Position</w:t>
            </w:r>
          </w:p>
        </w:tc>
        <w:tc>
          <w:tcPr>
            <w:tcW w:w="813" w:type="pct"/>
            <w:tcBorders>
              <w:top w:val="single" w:sz="4" w:space="0" w:color="auto"/>
              <w:left w:val="single" w:sz="4" w:space="0" w:color="auto"/>
              <w:bottom w:val="single" w:sz="4" w:space="0" w:color="auto"/>
              <w:right w:val="single" w:sz="4" w:space="0" w:color="auto"/>
            </w:tcBorders>
            <w:hideMark/>
          </w:tcPr>
          <w:p w14:paraId="731D7E94" w14:textId="77777777" w:rsidR="005A7007" w:rsidRPr="002B5704" w:rsidRDefault="005A7007" w:rsidP="00707A30">
            <w:pPr>
              <w:spacing w:before="0" w:after="120"/>
              <w:rPr>
                <w:rFonts w:cs="Arial"/>
                <w:sz w:val="18"/>
                <w:szCs w:val="18"/>
                <w:lang w:val="id-ID"/>
              </w:rPr>
            </w:pPr>
            <w:r w:rsidRPr="002B5704">
              <w:rPr>
                <w:rFonts w:cs="Arial"/>
                <w:sz w:val="18"/>
                <w:szCs w:val="18"/>
              </w:rPr>
              <w:t>Position</w:t>
            </w:r>
          </w:p>
          <w:p w14:paraId="4D8DEAE7" w14:textId="77777777" w:rsidR="005A7007" w:rsidRPr="002B5704" w:rsidRDefault="005A7007" w:rsidP="00707A30">
            <w:pPr>
              <w:spacing w:before="0" w:after="120"/>
              <w:jc w:val="center"/>
              <w:rPr>
                <w:rFonts w:cs="Arial"/>
                <w:lang w:val="id-ID" w:eastAsia="zh-TW"/>
              </w:rPr>
            </w:pPr>
            <w:r w:rsidRPr="002B5704">
              <w:rPr>
                <w:rFonts w:cs="Arial"/>
                <w:b/>
                <w:sz w:val="18"/>
                <w:szCs w:val="18"/>
                <w:lang w:val="id-ID"/>
              </w:rPr>
              <w:t>Project Manager</w:t>
            </w:r>
          </w:p>
        </w:tc>
        <w:tc>
          <w:tcPr>
            <w:tcW w:w="810" w:type="pct"/>
            <w:tcBorders>
              <w:top w:val="single" w:sz="4" w:space="0" w:color="auto"/>
              <w:left w:val="single" w:sz="4" w:space="0" w:color="auto"/>
              <w:bottom w:val="single" w:sz="4" w:space="0" w:color="auto"/>
              <w:right w:val="single" w:sz="4" w:space="0" w:color="auto"/>
            </w:tcBorders>
            <w:hideMark/>
          </w:tcPr>
          <w:p w14:paraId="58797290" w14:textId="77777777" w:rsidR="005A7007" w:rsidRPr="002B5704" w:rsidRDefault="005A7007" w:rsidP="00707A30">
            <w:pPr>
              <w:spacing w:before="0" w:after="120"/>
              <w:rPr>
                <w:rFonts w:cs="Arial"/>
                <w:sz w:val="18"/>
                <w:szCs w:val="18"/>
                <w:lang w:val="id-ID"/>
              </w:rPr>
            </w:pPr>
            <w:r w:rsidRPr="002B5704">
              <w:rPr>
                <w:rFonts w:cs="Arial"/>
                <w:sz w:val="18"/>
                <w:szCs w:val="18"/>
                <w:lang w:val="id-ID"/>
              </w:rPr>
              <w:t xml:space="preserve">Position </w:t>
            </w:r>
          </w:p>
          <w:p w14:paraId="462CE590" w14:textId="77777777" w:rsidR="005A7007" w:rsidRPr="002B5704" w:rsidRDefault="005A7007" w:rsidP="00707A30">
            <w:pPr>
              <w:spacing w:before="0" w:after="120"/>
              <w:jc w:val="center"/>
              <w:rPr>
                <w:rFonts w:cs="Arial"/>
                <w:b/>
                <w:lang w:val="id-ID"/>
              </w:rPr>
            </w:pPr>
            <w:r w:rsidRPr="002B5704">
              <w:rPr>
                <w:rFonts w:cs="Arial"/>
                <w:b/>
                <w:sz w:val="18"/>
                <w:szCs w:val="18"/>
                <w:lang w:val="id-ID"/>
              </w:rPr>
              <w:t>Project Director</w:t>
            </w:r>
          </w:p>
        </w:tc>
        <w:tc>
          <w:tcPr>
            <w:tcW w:w="875" w:type="pct"/>
            <w:tcBorders>
              <w:top w:val="single" w:sz="4" w:space="0" w:color="auto"/>
              <w:left w:val="single" w:sz="4" w:space="0" w:color="auto"/>
              <w:bottom w:val="single" w:sz="4" w:space="0" w:color="auto"/>
              <w:right w:val="single" w:sz="4" w:space="0" w:color="auto"/>
            </w:tcBorders>
            <w:hideMark/>
          </w:tcPr>
          <w:p w14:paraId="436FAAB1" w14:textId="77777777" w:rsidR="005A7007" w:rsidRPr="002B5704" w:rsidRDefault="005A7007" w:rsidP="00707A30">
            <w:pPr>
              <w:spacing w:before="0" w:after="120"/>
              <w:rPr>
                <w:rFonts w:cs="Arial"/>
                <w:sz w:val="18"/>
                <w:szCs w:val="18"/>
                <w:lang w:val="id-ID"/>
              </w:rPr>
            </w:pPr>
            <w:r w:rsidRPr="002B5704">
              <w:rPr>
                <w:rFonts w:cs="Arial"/>
                <w:sz w:val="18"/>
                <w:szCs w:val="18"/>
                <w:lang w:val="id-ID"/>
              </w:rPr>
              <w:t xml:space="preserve">Position </w:t>
            </w:r>
          </w:p>
          <w:p w14:paraId="2DF418ED" w14:textId="77777777" w:rsidR="005A7007" w:rsidRPr="002B5704" w:rsidRDefault="005A7007" w:rsidP="00707A30">
            <w:pPr>
              <w:spacing w:before="0" w:after="120"/>
              <w:jc w:val="center"/>
              <w:rPr>
                <w:rFonts w:cs="Arial"/>
                <w:b/>
                <w:sz w:val="16"/>
                <w:szCs w:val="16"/>
                <w:lang w:val="id-ID"/>
              </w:rPr>
            </w:pPr>
            <w:r w:rsidRPr="002B5704">
              <w:rPr>
                <w:rFonts w:cs="Arial"/>
                <w:b/>
                <w:sz w:val="18"/>
                <w:szCs w:val="16"/>
                <w:lang w:val="id-ID"/>
              </w:rPr>
              <w:t>Senior Design Manager</w:t>
            </w:r>
          </w:p>
        </w:tc>
        <w:tc>
          <w:tcPr>
            <w:tcW w:w="827" w:type="pct"/>
            <w:tcBorders>
              <w:top w:val="single" w:sz="4" w:space="0" w:color="auto"/>
              <w:left w:val="single" w:sz="4" w:space="0" w:color="auto"/>
              <w:bottom w:val="single" w:sz="4" w:space="0" w:color="auto"/>
              <w:right w:val="single" w:sz="4" w:space="0" w:color="auto"/>
            </w:tcBorders>
            <w:hideMark/>
          </w:tcPr>
          <w:p w14:paraId="086D00A9" w14:textId="77777777" w:rsidR="005A7007" w:rsidRPr="002B5704" w:rsidRDefault="005A7007" w:rsidP="00707A30">
            <w:pPr>
              <w:spacing w:before="0" w:after="120"/>
              <w:rPr>
                <w:rFonts w:cs="Arial"/>
                <w:sz w:val="18"/>
                <w:szCs w:val="18"/>
                <w:lang w:val="id-ID"/>
              </w:rPr>
            </w:pPr>
            <w:r w:rsidRPr="002B5704">
              <w:rPr>
                <w:rFonts w:cs="Arial"/>
                <w:sz w:val="18"/>
                <w:szCs w:val="18"/>
                <w:lang w:val="id-ID"/>
              </w:rPr>
              <w:t xml:space="preserve">Position </w:t>
            </w:r>
          </w:p>
          <w:p w14:paraId="58BF0E96" w14:textId="77777777" w:rsidR="005A7007" w:rsidRPr="002B5704" w:rsidRDefault="005A7007" w:rsidP="00707A30">
            <w:pPr>
              <w:spacing w:before="0" w:after="120"/>
              <w:jc w:val="center"/>
              <w:rPr>
                <w:rFonts w:cs="Arial"/>
                <w:b/>
                <w:sz w:val="16"/>
                <w:szCs w:val="16"/>
                <w:lang w:val="id-ID"/>
              </w:rPr>
            </w:pPr>
            <w:r w:rsidRPr="002B5704">
              <w:rPr>
                <w:rFonts w:cs="Arial"/>
                <w:b/>
                <w:sz w:val="18"/>
                <w:szCs w:val="16"/>
                <w:lang w:val="id-ID"/>
              </w:rPr>
              <w:t>System Design &amp; Cons. Manager</w:t>
            </w:r>
          </w:p>
        </w:tc>
        <w:tc>
          <w:tcPr>
            <w:tcW w:w="879" w:type="pct"/>
            <w:tcBorders>
              <w:top w:val="single" w:sz="4" w:space="0" w:color="auto"/>
              <w:left w:val="single" w:sz="4" w:space="0" w:color="auto"/>
              <w:bottom w:val="single" w:sz="4" w:space="0" w:color="auto"/>
              <w:right w:val="single" w:sz="4" w:space="0" w:color="auto"/>
            </w:tcBorders>
            <w:hideMark/>
          </w:tcPr>
          <w:p w14:paraId="349F7D5D" w14:textId="77777777" w:rsidR="005A7007" w:rsidRPr="002B5704" w:rsidRDefault="005A7007" w:rsidP="00707A30">
            <w:pPr>
              <w:spacing w:before="0" w:after="120"/>
              <w:rPr>
                <w:rFonts w:cs="Arial"/>
                <w:sz w:val="18"/>
                <w:szCs w:val="18"/>
                <w:lang w:val="id-ID"/>
              </w:rPr>
            </w:pPr>
            <w:r w:rsidRPr="002B5704">
              <w:rPr>
                <w:rFonts w:cs="Arial"/>
                <w:sz w:val="18"/>
                <w:szCs w:val="18"/>
              </w:rPr>
              <w:t>Position</w:t>
            </w:r>
          </w:p>
          <w:p w14:paraId="65992FB3" w14:textId="77777777" w:rsidR="005A7007" w:rsidRPr="002B5704" w:rsidRDefault="005A7007" w:rsidP="00707A30">
            <w:pPr>
              <w:spacing w:before="0" w:after="120"/>
              <w:jc w:val="center"/>
              <w:rPr>
                <w:rFonts w:cs="Arial"/>
                <w:lang w:val="id-ID"/>
              </w:rPr>
            </w:pPr>
            <w:r w:rsidRPr="002B5704">
              <w:rPr>
                <w:rFonts w:cs="Arial"/>
                <w:b/>
                <w:sz w:val="18"/>
                <w:szCs w:val="16"/>
                <w:lang w:val="id-ID"/>
              </w:rPr>
              <w:t xml:space="preserve"> SCADA Engineer</w:t>
            </w:r>
          </w:p>
        </w:tc>
      </w:tr>
      <w:tr w:rsidR="005A7007" w:rsidRPr="002B5704" w14:paraId="416105E6" w14:textId="77777777" w:rsidTr="00707A30">
        <w:trPr>
          <w:trHeight w:val="448"/>
        </w:trPr>
        <w:tc>
          <w:tcPr>
            <w:tcW w:w="796" w:type="pct"/>
            <w:tcBorders>
              <w:top w:val="single" w:sz="4" w:space="0" w:color="auto"/>
              <w:left w:val="single" w:sz="4" w:space="0" w:color="auto"/>
              <w:bottom w:val="single" w:sz="4" w:space="0" w:color="auto"/>
              <w:right w:val="single" w:sz="4" w:space="0" w:color="auto"/>
            </w:tcBorders>
          </w:tcPr>
          <w:p w14:paraId="4E234AC3" w14:textId="77777777" w:rsidR="005A7007" w:rsidRPr="002B5704" w:rsidRDefault="005A7007" w:rsidP="00707A30">
            <w:pPr>
              <w:spacing w:before="0" w:after="120"/>
              <w:rPr>
                <w:rFonts w:cs="Arial"/>
                <w:sz w:val="18"/>
                <w:szCs w:val="18"/>
                <w:lang w:val="id-ID"/>
              </w:rPr>
            </w:pPr>
            <w:r w:rsidRPr="002B5704">
              <w:rPr>
                <w:rFonts w:cs="Arial"/>
                <w:sz w:val="18"/>
                <w:szCs w:val="18"/>
              </w:rPr>
              <w:t>Date:</w:t>
            </w:r>
          </w:p>
          <w:p w14:paraId="3AF800D1" w14:textId="77777777" w:rsidR="005A7007" w:rsidRPr="002B5704" w:rsidRDefault="005A7007" w:rsidP="00707A30">
            <w:pPr>
              <w:spacing w:before="0" w:after="120"/>
              <w:rPr>
                <w:rFonts w:cs="Arial"/>
                <w:sz w:val="18"/>
                <w:szCs w:val="18"/>
                <w:lang w:val="id-ID"/>
              </w:rPr>
            </w:pPr>
          </w:p>
        </w:tc>
        <w:tc>
          <w:tcPr>
            <w:tcW w:w="813" w:type="pct"/>
            <w:tcBorders>
              <w:top w:val="single" w:sz="4" w:space="0" w:color="auto"/>
              <w:left w:val="single" w:sz="4" w:space="0" w:color="auto"/>
              <w:bottom w:val="single" w:sz="4" w:space="0" w:color="auto"/>
              <w:right w:val="single" w:sz="4" w:space="0" w:color="auto"/>
            </w:tcBorders>
            <w:hideMark/>
          </w:tcPr>
          <w:p w14:paraId="574433EE" w14:textId="77777777" w:rsidR="005A7007" w:rsidRPr="002B5704" w:rsidRDefault="005A7007" w:rsidP="00707A30">
            <w:pPr>
              <w:spacing w:before="0" w:after="120"/>
              <w:rPr>
                <w:rFonts w:cs="Arial"/>
                <w:sz w:val="18"/>
                <w:szCs w:val="18"/>
                <w:lang w:val="en-MY"/>
              </w:rPr>
            </w:pPr>
            <w:r w:rsidRPr="002B5704">
              <w:rPr>
                <w:rFonts w:cs="Arial"/>
                <w:sz w:val="18"/>
                <w:szCs w:val="18"/>
              </w:rPr>
              <w:t>Date:</w:t>
            </w:r>
          </w:p>
        </w:tc>
        <w:tc>
          <w:tcPr>
            <w:tcW w:w="810" w:type="pct"/>
            <w:tcBorders>
              <w:top w:val="single" w:sz="4" w:space="0" w:color="auto"/>
              <w:left w:val="single" w:sz="4" w:space="0" w:color="auto"/>
              <w:bottom w:val="single" w:sz="4" w:space="0" w:color="auto"/>
              <w:right w:val="single" w:sz="4" w:space="0" w:color="auto"/>
            </w:tcBorders>
          </w:tcPr>
          <w:p w14:paraId="6E8921C7" w14:textId="77777777" w:rsidR="005A7007" w:rsidRPr="002B5704" w:rsidRDefault="005A7007" w:rsidP="00707A30">
            <w:pPr>
              <w:spacing w:before="0" w:after="120"/>
              <w:rPr>
                <w:rFonts w:cs="Arial"/>
                <w:sz w:val="18"/>
                <w:szCs w:val="18"/>
              </w:rPr>
            </w:pPr>
            <w:r w:rsidRPr="002B5704">
              <w:rPr>
                <w:rFonts w:cs="Arial"/>
                <w:sz w:val="18"/>
                <w:szCs w:val="18"/>
              </w:rPr>
              <w:t>Date:</w:t>
            </w:r>
          </w:p>
          <w:p w14:paraId="1DE1B3D9" w14:textId="77777777" w:rsidR="005A7007" w:rsidRPr="002B5704" w:rsidRDefault="005A7007" w:rsidP="00707A30">
            <w:pPr>
              <w:spacing w:before="0" w:after="120"/>
              <w:rPr>
                <w:rFonts w:cs="Arial"/>
                <w:sz w:val="18"/>
                <w:szCs w:val="18"/>
                <w:lang w:val="id-ID"/>
              </w:rPr>
            </w:pPr>
          </w:p>
        </w:tc>
        <w:tc>
          <w:tcPr>
            <w:tcW w:w="875" w:type="pct"/>
            <w:tcBorders>
              <w:top w:val="single" w:sz="4" w:space="0" w:color="auto"/>
              <w:left w:val="single" w:sz="4" w:space="0" w:color="auto"/>
              <w:bottom w:val="single" w:sz="4" w:space="0" w:color="auto"/>
              <w:right w:val="single" w:sz="4" w:space="0" w:color="auto"/>
            </w:tcBorders>
          </w:tcPr>
          <w:p w14:paraId="76BD5CAD" w14:textId="77777777" w:rsidR="005A7007" w:rsidRPr="002B5704" w:rsidRDefault="005A7007" w:rsidP="00707A30">
            <w:pPr>
              <w:spacing w:before="0" w:after="120"/>
              <w:rPr>
                <w:rFonts w:cs="Arial"/>
                <w:sz w:val="18"/>
                <w:szCs w:val="18"/>
                <w:lang w:val="en-MY"/>
              </w:rPr>
            </w:pPr>
            <w:r w:rsidRPr="002B5704">
              <w:rPr>
                <w:rFonts w:cs="Arial"/>
                <w:sz w:val="18"/>
                <w:szCs w:val="18"/>
              </w:rPr>
              <w:t>Date:</w:t>
            </w:r>
          </w:p>
          <w:p w14:paraId="599958AD" w14:textId="77777777" w:rsidR="005A7007" w:rsidRPr="002B5704" w:rsidRDefault="005A7007" w:rsidP="00707A30">
            <w:pPr>
              <w:spacing w:before="0" w:after="120"/>
              <w:rPr>
                <w:rFonts w:cs="Arial"/>
                <w:sz w:val="18"/>
                <w:szCs w:val="18"/>
                <w:lang w:val="id-ID"/>
              </w:rPr>
            </w:pPr>
          </w:p>
        </w:tc>
        <w:tc>
          <w:tcPr>
            <w:tcW w:w="827" w:type="pct"/>
            <w:tcBorders>
              <w:top w:val="single" w:sz="4" w:space="0" w:color="auto"/>
              <w:left w:val="single" w:sz="4" w:space="0" w:color="auto"/>
              <w:bottom w:val="single" w:sz="4" w:space="0" w:color="auto"/>
              <w:right w:val="single" w:sz="4" w:space="0" w:color="auto"/>
            </w:tcBorders>
          </w:tcPr>
          <w:p w14:paraId="6AEBBA30" w14:textId="77777777" w:rsidR="005A7007" w:rsidRPr="002B5704" w:rsidRDefault="005A7007" w:rsidP="00707A30">
            <w:pPr>
              <w:spacing w:before="0" w:after="120"/>
              <w:rPr>
                <w:rFonts w:cs="Arial"/>
                <w:sz w:val="18"/>
                <w:szCs w:val="18"/>
                <w:lang w:val="en-MY"/>
              </w:rPr>
            </w:pPr>
            <w:r w:rsidRPr="002B5704">
              <w:rPr>
                <w:rFonts w:cs="Arial"/>
                <w:sz w:val="18"/>
                <w:szCs w:val="18"/>
              </w:rPr>
              <w:t>Date:</w:t>
            </w:r>
          </w:p>
          <w:p w14:paraId="7052BF5E" w14:textId="77777777" w:rsidR="005A7007" w:rsidRPr="002B5704" w:rsidRDefault="005A7007" w:rsidP="00707A30">
            <w:pPr>
              <w:spacing w:before="0" w:after="120"/>
              <w:rPr>
                <w:rFonts w:cs="Arial"/>
                <w:sz w:val="18"/>
                <w:szCs w:val="18"/>
                <w:lang w:val="id-ID"/>
              </w:rPr>
            </w:pPr>
          </w:p>
        </w:tc>
        <w:tc>
          <w:tcPr>
            <w:tcW w:w="879" w:type="pct"/>
            <w:tcBorders>
              <w:top w:val="single" w:sz="4" w:space="0" w:color="auto"/>
              <w:left w:val="single" w:sz="4" w:space="0" w:color="auto"/>
              <w:bottom w:val="single" w:sz="4" w:space="0" w:color="auto"/>
              <w:right w:val="single" w:sz="4" w:space="0" w:color="auto"/>
            </w:tcBorders>
            <w:hideMark/>
          </w:tcPr>
          <w:p w14:paraId="318463C6" w14:textId="77777777" w:rsidR="005A7007" w:rsidRPr="002B5704" w:rsidRDefault="005A7007" w:rsidP="00707A30">
            <w:pPr>
              <w:spacing w:before="0" w:after="120"/>
              <w:rPr>
                <w:rFonts w:cs="Arial"/>
                <w:sz w:val="18"/>
                <w:szCs w:val="18"/>
                <w:lang w:val="en-MY"/>
              </w:rPr>
            </w:pPr>
            <w:r w:rsidRPr="002B5704">
              <w:rPr>
                <w:rFonts w:cs="Arial"/>
                <w:sz w:val="18"/>
                <w:szCs w:val="18"/>
              </w:rPr>
              <w:t>Date:</w:t>
            </w:r>
          </w:p>
          <w:p w14:paraId="3EF468B0" w14:textId="44C31F8F" w:rsidR="005A7007" w:rsidRPr="002B5704" w:rsidRDefault="005B56B0" w:rsidP="00B25B12">
            <w:pPr>
              <w:spacing w:before="0" w:after="120"/>
              <w:rPr>
                <w:rFonts w:cs="Arial"/>
                <w:sz w:val="18"/>
                <w:szCs w:val="18"/>
                <w:lang w:val="id-ID"/>
              </w:rPr>
            </w:pPr>
            <w:r>
              <w:rPr>
                <w:rFonts w:cs="Arial"/>
                <w:sz w:val="18"/>
                <w:szCs w:val="18"/>
                <w:lang w:val="id-ID"/>
              </w:rPr>
              <w:t>04 September</w:t>
            </w:r>
            <w:r w:rsidR="005A7007" w:rsidRPr="002B5704">
              <w:rPr>
                <w:rFonts w:cs="Arial"/>
                <w:sz w:val="18"/>
                <w:szCs w:val="18"/>
                <w:lang w:val="id-ID"/>
              </w:rPr>
              <w:t xml:space="preserve"> 2017</w:t>
            </w:r>
          </w:p>
        </w:tc>
      </w:tr>
    </w:tbl>
    <w:p w14:paraId="422C19DA" w14:textId="77777777" w:rsidR="005A7007" w:rsidRPr="002B5704" w:rsidRDefault="005A7007" w:rsidP="005A7007">
      <w:pPr>
        <w:tabs>
          <w:tab w:val="left" w:pos="3600"/>
          <w:tab w:val="left" w:pos="3969"/>
        </w:tabs>
        <w:spacing w:before="0" w:after="120" w:line="240" w:lineRule="auto"/>
        <w:jc w:val="both"/>
        <w:rPr>
          <w:rFonts w:eastAsia="Times New Roman" w:cs="Arial"/>
          <w:sz w:val="20"/>
          <w:szCs w:val="22"/>
          <w:lang w:eastAsia="en-US"/>
        </w:rPr>
      </w:pPr>
    </w:p>
    <w:p w14:paraId="30E89D1C" w14:textId="77777777" w:rsidR="005A7007" w:rsidRPr="002B5704" w:rsidRDefault="005A7007" w:rsidP="005A7007">
      <w:pPr>
        <w:tabs>
          <w:tab w:val="left" w:pos="3600"/>
          <w:tab w:val="left" w:pos="3969"/>
        </w:tabs>
        <w:spacing w:before="0" w:after="120" w:line="240" w:lineRule="auto"/>
        <w:jc w:val="both"/>
        <w:rPr>
          <w:rFonts w:eastAsia="Times New Roman" w:cs="Arial"/>
          <w:sz w:val="20"/>
          <w:szCs w:val="22"/>
          <w:lang w:eastAsia="en-US"/>
        </w:rPr>
      </w:pPr>
    </w:p>
    <w:p w14:paraId="66DFF7A3" w14:textId="77777777" w:rsidR="005A7007" w:rsidRPr="002B5704" w:rsidRDefault="005A7007" w:rsidP="005A7007">
      <w:pPr>
        <w:tabs>
          <w:tab w:val="left" w:pos="3600"/>
          <w:tab w:val="left" w:pos="3969"/>
        </w:tabs>
        <w:spacing w:before="0" w:after="120" w:line="240" w:lineRule="auto"/>
        <w:jc w:val="both"/>
        <w:rPr>
          <w:rFonts w:eastAsia="Times New Roman" w:cs="Arial"/>
          <w:sz w:val="20"/>
          <w:szCs w:val="22"/>
          <w:lang w:eastAsia="en-US"/>
        </w:rPr>
      </w:pPr>
    </w:p>
    <w:p w14:paraId="392C1875" w14:textId="031536B0" w:rsidR="005477E4" w:rsidRDefault="005477E4" w:rsidP="005A7007">
      <w:pPr>
        <w:tabs>
          <w:tab w:val="left" w:pos="3600"/>
          <w:tab w:val="left" w:pos="3969"/>
        </w:tabs>
        <w:spacing w:before="0" w:after="120" w:line="240" w:lineRule="auto"/>
        <w:jc w:val="both"/>
        <w:rPr>
          <w:rFonts w:eastAsia="Times New Roman" w:cs="Arial"/>
          <w:sz w:val="20"/>
          <w:szCs w:val="22"/>
          <w:lang w:eastAsia="en-US"/>
        </w:rPr>
      </w:pPr>
      <w:r>
        <w:rPr>
          <w:rFonts w:eastAsia="Times New Roman" w:cs="Arial"/>
          <w:sz w:val="20"/>
          <w:szCs w:val="22"/>
          <w:lang w:eastAsia="en-US"/>
        </w:rPr>
        <w:br w:type="page"/>
      </w:r>
    </w:p>
    <w:p w14:paraId="51962D2C" w14:textId="77777777" w:rsidR="005A7007" w:rsidRPr="002B5704" w:rsidRDefault="005A7007" w:rsidP="005A7007">
      <w:pPr>
        <w:spacing w:before="0"/>
        <w:rPr>
          <w:rFonts w:cs="Arial"/>
          <w:lang w:val="ms-MY"/>
        </w:rPr>
      </w:pPr>
      <w:r w:rsidRPr="002B5704">
        <w:rPr>
          <w:rFonts w:cs="Arial"/>
          <w:lang w:val="ms-MY"/>
        </w:rPr>
        <w:lastRenderedPageBreak/>
        <w:t>Revision history</w:t>
      </w:r>
    </w:p>
    <w:tbl>
      <w:tblPr>
        <w:tblStyle w:val="ReportTable"/>
        <w:tblW w:w="8925" w:type="dxa"/>
        <w:tblInd w:w="-5" w:type="dxa"/>
        <w:tblLayout w:type="fixed"/>
        <w:tblLook w:val="04A0" w:firstRow="1" w:lastRow="0" w:firstColumn="1" w:lastColumn="0" w:noHBand="0" w:noVBand="1"/>
      </w:tblPr>
      <w:tblGrid>
        <w:gridCol w:w="627"/>
        <w:gridCol w:w="1561"/>
        <w:gridCol w:w="2744"/>
        <w:gridCol w:w="1109"/>
        <w:gridCol w:w="1121"/>
        <w:gridCol w:w="854"/>
        <w:gridCol w:w="909"/>
      </w:tblGrid>
      <w:tr w:rsidR="005A7007" w:rsidRPr="002B5704" w14:paraId="0732CB4F" w14:textId="77777777" w:rsidTr="00707A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94FE281" w14:textId="77777777" w:rsidR="005A7007" w:rsidRPr="002B5704" w:rsidRDefault="005A7007" w:rsidP="00707A30">
            <w:pPr>
              <w:jc w:val="center"/>
              <w:rPr>
                <w:rFonts w:cs="Arial"/>
                <w:b w:val="0"/>
                <w:sz w:val="18"/>
                <w:lang w:val="ms-MY"/>
              </w:rPr>
            </w:pPr>
            <w:r w:rsidRPr="002B5704">
              <w:rPr>
                <w:rFonts w:cs="Arial"/>
                <w:b w:val="0"/>
                <w:sz w:val="18"/>
                <w:lang w:val="ms-MY"/>
              </w:rPr>
              <w:t>Rev</w:t>
            </w:r>
          </w:p>
        </w:tc>
        <w:tc>
          <w:tcPr>
            <w:tcW w:w="156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8B12975" w14:textId="77777777" w:rsidR="005A7007" w:rsidRPr="002B5704" w:rsidRDefault="005A7007" w:rsidP="00707A30">
            <w:pPr>
              <w:cnfStyle w:val="100000000000" w:firstRow="1" w:lastRow="0" w:firstColumn="0" w:lastColumn="0" w:oddVBand="0" w:evenVBand="0" w:oddHBand="0" w:evenHBand="0" w:firstRowFirstColumn="0" w:firstRowLastColumn="0" w:lastRowFirstColumn="0" w:lastRowLastColumn="0"/>
              <w:rPr>
                <w:rFonts w:cs="Arial"/>
                <w:b w:val="0"/>
                <w:sz w:val="18"/>
                <w:lang w:val="ms-MY"/>
              </w:rPr>
            </w:pPr>
            <w:r w:rsidRPr="002B5704">
              <w:rPr>
                <w:rFonts w:cs="Arial"/>
                <w:b w:val="0"/>
                <w:sz w:val="18"/>
                <w:lang w:val="ms-MY"/>
              </w:rPr>
              <w:t>Date</w:t>
            </w:r>
          </w:p>
        </w:tc>
        <w:tc>
          <w:tcPr>
            <w:tcW w:w="274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F9048FE" w14:textId="77777777" w:rsidR="005A7007" w:rsidRPr="002B5704" w:rsidRDefault="005A7007" w:rsidP="00707A30">
            <w:pPr>
              <w:cnfStyle w:val="100000000000" w:firstRow="1" w:lastRow="0" w:firstColumn="0" w:lastColumn="0" w:oddVBand="0" w:evenVBand="0" w:oddHBand="0" w:evenHBand="0" w:firstRowFirstColumn="0" w:firstRowLastColumn="0" w:lastRowFirstColumn="0" w:lastRowLastColumn="0"/>
              <w:rPr>
                <w:rFonts w:cs="Arial"/>
                <w:b w:val="0"/>
                <w:sz w:val="18"/>
                <w:lang w:val="ms-MY"/>
              </w:rPr>
            </w:pPr>
            <w:r w:rsidRPr="002B5704">
              <w:rPr>
                <w:rFonts w:cs="Arial"/>
                <w:b w:val="0"/>
                <w:sz w:val="18"/>
                <w:lang w:val="ms-MY"/>
              </w:rPr>
              <w:t>Reason of Issue</w:t>
            </w:r>
          </w:p>
        </w:tc>
        <w:tc>
          <w:tcPr>
            <w:tcW w:w="1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D4D09CB" w14:textId="77777777" w:rsidR="005A7007" w:rsidRPr="002B5704" w:rsidRDefault="005A7007" w:rsidP="00707A30">
            <w:pPr>
              <w:cnfStyle w:val="100000000000" w:firstRow="1" w:lastRow="0" w:firstColumn="0" w:lastColumn="0" w:oddVBand="0" w:evenVBand="0" w:oddHBand="0" w:evenHBand="0" w:firstRowFirstColumn="0" w:firstRowLastColumn="0" w:lastRowFirstColumn="0" w:lastRowLastColumn="0"/>
              <w:rPr>
                <w:rFonts w:cs="Arial"/>
                <w:b w:val="0"/>
                <w:sz w:val="18"/>
                <w:lang w:val="ms-MY"/>
              </w:rPr>
            </w:pPr>
            <w:r w:rsidRPr="002B5704">
              <w:rPr>
                <w:rFonts w:cs="Arial"/>
                <w:b w:val="0"/>
                <w:sz w:val="18"/>
                <w:lang w:val="ms-MY"/>
              </w:rPr>
              <w:t>Author</w:t>
            </w:r>
          </w:p>
        </w:tc>
        <w:tc>
          <w:tcPr>
            <w:tcW w:w="112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F7DA291" w14:textId="77777777" w:rsidR="005A7007" w:rsidRPr="002B5704" w:rsidRDefault="005A7007" w:rsidP="00707A30">
            <w:pPr>
              <w:cnfStyle w:val="100000000000" w:firstRow="1" w:lastRow="0" w:firstColumn="0" w:lastColumn="0" w:oddVBand="0" w:evenVBand="0" w:oddHBand="0" w:evenHBand="0" w:firstRowFirstColumn="0" w:firstRowLastColumn="0" w:lastRowFirstColumn="0" w:lastRowLastColumn="0"/>
              <w:rPr>
                <w:rFonts w:cs="Arial"/>
                <w:b w:val="0"/>
                <w:sz w:val="18"/>
                <w:lang w:val="ms-MY"/>
              </w:rPr>
            </w:pPr>
            <w:r w:rsidRPr="002B5704">
              <w:rPr>
                <w:rFonts w:cs="Arial"/>
                <w:b w:val="0"/>
                <w:sz w:val="18"/>
                <w:lang w:val="ms-MY"/>
              </w:rPr>
              <w:t>Checked</w:t>
            </w:r>
          </w:p>
        </w:tc>
        <w:tc>
          <w:tcPr>
            <w:tcW w:w="1765"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D244DA" w14:textId="77777777" w:rsidR="005A7007" w:rsidRPr="002B5704" w:rsidRDefault="005A7007" w:rsidP="00707A30">
            <w:pPr>
              <w:cnfStyle w:val="100000000000" w:firstRow="1" w:lastRow="0" w:firstColumn="0" w:lastColumn="0" w:oddVBand="0" w:evenVBand="0" w:oddHBand="0" w:evenHBand="0" w:firstRowFirstColumn="0" w:firstRowLastColumn="0" w:lastRowFirstColumn="0" w:lastRowLastColumn="0"/>
              <w:rPr>
                <w:rFonts w:cs="Arial"/>
                <w:b w:val="0"/>
                <w:sz w:val="18"/>
                <w:lang w:val="ms-MY"/>
              </w:rPr>
            </w:pPr>
            <w:r w:rsidRPr="002B5704">
              <w:rPr>
                <w:rFonts w:cs="Arial"/>
                <w:b w:val="0"/>
                <w:sz w:val="18"/>
                <w:lang w:val="ms-MY"/>
              </w:rPr>
              <w:t>Approved</w:t>
            </w:r>
          </w:p>
          <w:p w14:paraId="5AA85787" w14:textId="77777777" w:rsidR="005A7007" w:rsidRPr="002B5704" w:rsidRDefault="005A7007" w:rsidP="00707A30">
            <w:pPr>
              <w:cnfStyle w:val="100000000000" w:firstRow="1" w:lastRow="0" w:firstColumn="0" w:lastColumn="0" w:oddVBand="0" w:evenVBand="0" w:oddHBand="0" w:evenHBand="0" w:firstRowFirstColumn="0" w:firstRowLastColumn="0" w:lastRowFirstColumn="0" w:lastRowLastColumn="0"/>
              <w:rPr>
                <w:rFonts w:cs="Arial"/>
                <w:b w:val="0"/>
                <w:sz w:val="18"/>
                <w:lang w:val="ms-MY"/>
              </w:rPr>
            </w:pPr>
            <w:r w:rsidRPr="002B5704">
              <w:rPr>
                <w:rFonts w:cs="Arial"/>
                <w:b w:val="0"/>
                <w:sz w:val="18"/>
                <w:lang w:val="ms-MY"/>
              </w:rPr>
              <w:t>WIKA         ICE</w:t>
            </w:r>
          </w:p>
        </w:tc>
      </w:tr>
      <w:tr w:rsidR="005A7007" w:rsidRPr="002B5704" w14:paraId="11B49BB7" w14:textId="77777777" w:rsidTr="00707A30">
        <w:trPr>
          <w:trHeight w:val="90"/>
        </w:trPr>
        <w:tc>
          <w:tcPr>
            <w:cnfStyle w:val="001000000000" w:firstRow="0" w:lastRow="0" w:firstColumn="1" w:lastColumn="0" w:oddVBand="0" w:evenVBand="0" w:oddHBand="0" w:evenHBand="0" w:firstRowFirstColumn="0" w:firstRowLastColumn="0" w:lastRowFirstColumn="0" w:lastRowLastColumn="0"/>
            <w:tcW w:w="626" w:type="dxa"/>
            <w:tcBorders>
              <w:top w:val="single" w:sz="4" w:space="0" w:color="auto"/>
              <w:left w:val="single" w:sz="4" w:space="0" w:color="auto"/>
              <w:bottom w:val="single" w:sz="4" w:space="0" w:color="auto"/>
              <w:right w:val="single" w:sz="4" w:space="0" w:color="auto"/>
            </w:tcBorders>
            <w:hideMark/>
          </w:tcPr>
          <w:p w14:paraId="42AE5371" w14:textId="77777777" w:rsidR="005A7007" w:rsidRPr="002B5704" w:rsidRDefault="005A7007" w:rsidP="00707A30">
            <w:pPr>
              <w:rPr>
                <w:rFonts w:cs="Arial"/>
                <w:lang w:val="id-ID"/>
              </w:rPr>
            </w:pPr>
            <w:r w:rsidRPr="002B5704">
              <w:rPr>
                <w:rFonts w:cs="Arial"/>
                <w:lang w:val="id-ID"/>
              </w:rPr>
              <w:t>A</w:t>
            </w:r>
          </w:p>
        </w:tc>
        <w:tc>
          <w:tcPr>
            <w:tcW w:w="1562" w:type="dxa"/>
            <w:tcBorders>
              <w:top w:val="single" w:sz="4" w:space="0" w:color="auto"/>
              <w:left w:val="single" w:sz="4" w:space="0" w:color="auto"/>
              <w:bottom w:val="single" w:sz="4" w:space="0" w:color="auto"/>
              <w:right w:val="single" w:sz="4" w:space="0" w:color="auto"/>
            </w:tcBorders>
            <w:hideMark/>
          </w:tcPr>
          <w:p w14:paraId="34C3E34E" w14:textId="4AC3DF15" w:rsidR="005A7007" w:rsidRPr="002B5704" w:rsidRDefault="005B56B0" w:rsidP="00707A30">
            <w:pPr>
              <w:cnfStyle w:val="000000000000" w:firstRow="0" w:lastRow="0" w:firstColumn="0" w:lastColumn="0" w:oddVBand="0" w:evenVBand="0" w:oddHBand="0" w:evenHBand="0" w:firstRowFirstColumn="0" w:firstRowLastColumn="0" w:lastRowFirstColumn="0" w:lastRowLastColumn="0"/>
              <w:rPr>
                <w:rFonts w:cs="Arial"/>
                <w:sz w:val="20"/>
                <w:lang w:val="id-ID"/>
              </w:rPr>
            </w:pPr>
            <w:r>
              <w:rPr>
                <w:rFonts w:cs="Arial"/>
                <w:sz w:val="20"/>
                <w:lang w:val="id-ID"/>
              </w:rPr>
              <w:t>September</w:t>
            </w:r>
            <w:r w:rsidR="003A4996">
              <w:rPr>
                <w:rFonts w:cs="Arial"/>
                <w:sz w:val="20"/>
                <w:lang w:val="id-ID"/>
              </w:rPr>
              <w:t xml:space="preserve"> 04</w:t>
            </w:r>
            <w:r w:rsidR="005A7007" w:rsidRPr="002B5704">
              <w:rPr>
                <w:rFonts w:cs="Arial"/>
                <w:sz w:val="20"/>
                <w:lang w:val="id-ID"/>
              </w:rPr>
              <w:t>, 2017</w:t>
            </w:r>
          </w:p>
        </w:tc>
        <w:tc>
          <w:tcPr>
            <w:tcW w:w="2746" w:type="dxa"/>
            <w:tcBorders>
              <w:top w:val="single" w:sz="4" w:space="0" w:color="auto"/>
              <w:left w:val="single" w:sz="4" w:space="0" w:color="auto"/>
              <w:bottom w:val="single" w:sz="4" w:space="0" w:color="auto"/>
              <w:right w:val="single" w:sz="4" w:space="0" w:color="auto"/>
            </w:tcBorders>
            <w:hideMark/>
          </w:tcPr>
          <w:p w14:paraId="59F3E53A" w14:textId="77777777" w:rsidR="005A7007" w:rsidRPr="002B5704" w:rsidRDefault="005A7007" w:rsidP="00707A30">
            <w:pPr>
              <w:cnfStyle w:val="000000000000" w:firstRow="0" w:lastRow="0" w:firstColumn="0" w:lastColumn="0" w:oddVBand="0" w:evenVBand="0" w:oddHBand="0" w:evenHBand="0" w:firstRowFirstColumn="0" w:firstRowLastColumn="0" w:lastRowFirstColumn="0" w:lastRowLastColumn="0"/>
              <w:rPr>
                <w:rFonts w:cs="Arial"/>
                <w:sz w:val="20"/>
                <w:lang w:val="id-ID"/>
              </w:rPr>
            </w:pPr>
            <w:r w:rsidRPr="002B5704">
              <w:rPr>
                <w:rFonts w:cs="Arial"/>
                <w:sz w:val="20"/>
                <w:lang w:val="id-ID"/>
              </w:rPr>
              <w:t>First Submission</w:t>
            </w:r>
          </w:p>
        </w:tc>
        <w:tc>
          <w:tcPr>
            <w:tcW w:w="1110" w:type="dxa"/>
            <w:tcBorders>
              <w:top w:val="single" w:sz="4" w:space="0" w:color="auto"/>
              <w:left w:val="single" w:sz="4" w:space="0" w:color="auto"/>
              <w:bottom w:val="single" w:sz="4" w:space="0" w:color="auto"/>
              <w:right w:val="single" w:sz="4" w:space="0" w:color="auto"/>
            </w:tcBorders>
            <w:hideMark/>
          </w:tcPr>
          <w:p w14:paraId="7CADBD41" w14:textId="77777777" w:rsidR="005A7007" w:rsidRPr="002B5704" w:rsidRDefault="005A7007" w:rsidP="00707A30">
            <w:pPr>
              <w:cnfStyle w:val="000000000000" w:firstRow="0" w:lastRow="0" w:firstColumn="0" w:lastColumn="0" w:oddVBand="0" w:evenVBand="0" w:oddHBand="0" w:evenHBand="0" w:firstRowFirstColumn="0" w:firstRowLastColumn="0" w:lastRowFirstColumn="0" w:lastRowLastColumn="0"/>
              <w:rPr>
                <w:rFonts w:cs="Arial"/>
                <w:sz w:val="20"/>
                <w:lang w:val="id-ID"/>
              </w:rPr>
            </w:pPr>
            <w:r w:rsidRPr="002B5704">
              <w:rPr>
                <w:rFonts w:cs="Arial"/>
                <w:sz w:val="20"/>
                <w:lang w:val="id-ID"/>
              </w:rPr>
              <w:t>M. Taufik</w:t>
            </w:r>
          </w:p>
        </w:tc>
        <w:tc>
          <w:tcPr>
            <w:tcW w:w="1122" w:type="dxa"/>
            <w:tcBorders>
              <w:top w:val="single" w:sz="4" w:space="0" w:color="auto"/>
              <w:left w:val="single" w:sz="4" w:space="0" w:color="auto"/>
              <w:bottom w:val="single" w:sz="4" w:space="0" w:color="auto"/>
              <w:right w:val="single" w:sz="4" w:space="0" w:color="auto"/>
            </w:tcBorders>
          </w:tcPr>
          <w:p w14:paraId="304268FD" w14:textId="77777777" w:rsidR="005A7007" w:rsidRPr="002B5704" w:rsidRDefault="005A7007" w:rsidP="00707A30">
            <w:pPr>
              <w:cnfStyle w:val="000000000000" w:firstRow="0" w:lastRow="0" w:firstColumn="0" w:lastColumn="0" w:oddVBand="0" w:evenVBand="0" w:oddHBand="0" w:evenHBand="0" w:firstRowFirstColumn="0" w:firstRowLastColumn="0" w:lastRowFirstColumn="0" w:lastRowLastColumn="0"/>
              <w:rPr>
                <w:rFonts w:cs="Arial"/>
                <w:lang w:val="ms-MY"/>
              </w:rPr>
            </w:pPr>
          </w:p>
        </w:tc>
        <w:tc>
          <w:tcPr>
            <w:tcW w:w="855" w:type="dxa"/>
            <w:tcBorders>
              <w:top w:val="single" w:sz="4" w:space="0" w:color="auto"/>
              <w:left w:val="single" w:sz="4" w:space="0" w:color="auto"/>
              <w:bottom w:val="single" w:sz="4" w:space="0" w:color="auto"/>
              <w:right w:val="single" w:sz="4" w:space="0" w:color="auto"/>
            </w:tcBorders>
          </w:tcPr>
          <w:p w14:paraId="7EC28DD8" w14:textId="77777777" w:rsidR="005A7007" w:rsidRPr="002B5704" w:rsidRDefault="005A7007" w:rsidP="00707A30">
            <w:pPr>
              <w:cnfStyle w:val="000000000000" w:firstRow="0" w:lastRow="0" w:firstColumn="0" w:lastColumn="0" w:oddVBand="0" w:evenVBand="0" w:oddHBand="0" w:evenHBand="0" w:firstRowFirstColumn="0" w:firstRowLastColumn="0" w:lastRowFirstColumn="0" w:lastRowLastColumn="0"/>
              <w:rPr>
                <w:rFonts w:cs="Arial"/>
                <w:lang w:val="ms-MY"/>
              </w:rPr>
            </w:pPr>
          </w:p>
        </w:tc>
        <w:tc>
          <w:tcPr>
            <w:tcW w:w="910" w:type="dxa"/>
            <w:tcBorders>
              <w:top w:val="single" w:sz="4" w:space="0" w:color="auto"/>
              <w:left w:val="single" w:sz="4" w:space="0" w:color="auto"/>
              <w:bottom w:val="single" w:sz="4" w:space="0" w:color="auto"/>
              <w:right w:val="single" w:sz="4" w:space="0" w:color="auto"/>
            </w:tcBorders>
          </w:tcPr>
          <w:p w14:paraId="08C892CE" w14:textId="77777777" w:rsidR="005A7007" w:rsidRPr="002B5704" w:rsidRDefault="005A7007" w:rsidP="00707A30">
            <w:pPr>
              <w:cnfStyle w:val="000000000000" w:firstRow="0" w:lastRow="0" w:firstColumn="0" w:lastColumn="0" w:oddVBand="0" w:evenVBand="0" w:oddHBand="0" w:evenHBand="0" w:firstRowFirstColumn="0" w:firstRowLastColumn="0" w:lastRowFirstColumn="0" w:lastRowLastColumn="0"/>
              <w:rPr>
                <w:rFonts w:cs="Arial"/>
                <w:lang w:val="ms-MY"/>
              </w:rPr>
            </w:pPr>
          </w:p>
        </w:tc>
      </w:tr>
      <w:tr w:rsidR="005A7007" w:rsidRPr="002B5704" w14:paraId="396D645B" w14:textId="77777777" w:rsidTr="00707A30">
        <w:tc>
          <w:tcPr>
            <w:cnfStyle w:val="001000000000" w:firstRow="0" w:lastRow="0" w:firstColumn="1" w:lastColumn="0" w:oddVBand="0" w:evenVBand="0" w:oddHBand="0" w:evenHBand="0" w:firstRowFirstColumn="0" w:firstRowLastColumn="0" w:lastRowFirstColumn="0" w:lastRowLastColumn="0"/>
            <w:tcW w:w="626" w:type="dxa"/>
            <w:tcBorders>
              <w:top w:val="single" w:sz="4" w:space="0" w:color="auto"/>
              <w:left w:val="single" w:sz="4" w:space="0" w:color="auto"/>
              <w:bottom w:val="single" w:sz="4" w:space="0" w:color="auto"/>
              <w:right w:val="single" w:sz="4" w:space="0" w:color="auto"/>
            </w:tcBorders>
          </w:tcPr>
          <w:p w14:paraId="58C67BC5" w14:textId="77777777" w:rsidR="005A7007" w:rsidRPr="002B5704" w:rsidRDefault="005A7007" w:rsidP="00707A30">
            <w:pPr>
              <w:rPr>
                <w:rFonts w:cs="Arial"/>
                <w:sz w:val="20"/>
                <w:lang w:val="id-ID"/>
              </w:rPr>
            </w:pPr>
          </w:p>
        </w:tc>
        <w:tc>
          <w:tcPr>
            <w:tcW w:w="1562" w:type="dxa"/>
            <w:tcBorders>
              <w:top w:val="single" w:sz="4" w:space="0" w:color="auto"/>
              <w:left w:val="single" w:sz="4" w:space="0" w:color="auto"/>
              <w:bottom w:val="single" w:sz="4" w:space="0" w:color="auto"/>
              <w:right w:val="single" w:sz="4" w:space="0" w:color="auto"/>
            </w:tcBorders>
          </w:tcPr>
          <w:p w14:paraId="5187088F" w14:textId="77777777" w:rsidR="005A7007" w:rsidRPr="002B5704" w:rsidRDefault="005A7007" w:rsidP="00707A30">
            <w:pPr>
              <w:cnfStyle w:val="000000000000" w:firstRow="0" w:lastRow="0" w:firstColumn="0" w:lastColumn="0" w:oddVBand="0" w:evenVBand="0" w:oddHBand="0" w:evenHBand="0" w:firstRowFirstColumn="0" w:firstRowLastColumn="0" w:lastRowFirstColumn="0" w:lastRowLastColumn="0"/>
              <w:rPr>
                <w:rFonts w:cs="Arial"/>
                <w:sz w:val="20"/>
                <w:lang w:val="id-ID"/>
              </w:rPr>
            </w:pPr>
          </w:p>
        </w:tc>
        <w:tc>
          <w:tcPr>
            <w:tcW w:w="2746" w:type="dxa"/>
            <w:tcBorders>
              <w:top w:val="single" w:sz="4" w:space="0" w:color="auto"/>
              <w:left w:val="single" w:sz="4" w:space="0" w:color="auto"/>
              <w:bottom w:val="single" w:sz="4" w:space="0" w:color="auto"/>
              <w:right w:val="single" w:sz="4" w:space="0" w:color="auto"/>
            </w:tcBorders>
          </w:tcPr>
          <w:p w14:paraId="4460478A" w14:textId="77777777" w:rsidR="005A7007" w:rsidRPr="002B5704" w:rsidRDefault="005A7007" w:rsidP="00707A30">
            <w:pPr>
              <w:pStyle w:val="ListParagraph"/>
              <w:cnfStyle w:val="000000000000" w:firstRow="0" w:lastRow="0" w:firstColumn="0" w:lastColumn="0" w:oddVBand="0" w:evenVBand="0" w:oddHBand="0" w:evenHBand="0" w:firstRowFirstColumn="0" w:firstRowLastColumn="0" w:lastRowFirstColumn="0" w:lastRowLastColumn="0"/>
              <w:rPr>
                <w:rFonts w:cs="Arial"/>
                <w:sz w:val="20"/>
              </w:rPr>
            </w:pPr>
          </w:p>
        </w:tc>
        <w:tc>
          <w:tcPr>
            <w:tcW w:w="1110" w:type="dxa"/>
            <w:tcBorders>
              <w:top w:val="single" w:sz="4" w:space="0" w:color="auto"/>
              <w:left w:val="single" w:sz="4" w:space="0" w:color="auto"/>
              <w:bottom w:val="single" w:sz="4" w:space="0" w:color="auto"/>
              <w:right w:val="single" w:sz="4" w:space="0" w:color="auto"/>
            </w:tcBorders>
          </w:tcPr>
          <w:p w14:paraId="3CA5610F" w14:textId="77777777" w:rsidR="005A7007" w:rsidRPr="002B5704" w:rsidRDefault="005A7007" w:rsidP="00707A30">
            <w:pPr>
              <w:cnfStyle w:val="000000000000" w:firstRow="0" w:lastRow="0" w:firstColumn="0" w:lastColumn="0" w:oddVBand="0" w:evenVBand="0" w:oddHBand="0" w:evenHBand="0" w:firstRowFirstColumn="0" w:firstRowLastColumn="0" w:lastRowFirstColumn="0" w:lastRowLastColumn="0"/>
              <w:rPr>
                <w:rFonts w:cs="Arial"/>
                <w:sz w:val="20"/>
                <w:lang w:val="id-ID"/>
              </w:rPr>
            </w:pPr>
          </w:p>
        </w:tc>
        <w:tc>
          <w:tcPr>
            <w:tcW w:w="1122" w:type="dxa"/>
            <w:tcBorders>
              <w:top w:val="single" w:sz="4" w:space="0" w:color="auto"/>
              <w:left w:val="single" w:sz="4" w:space="0" w:color="auto"/>
              <w:bottom w:val="single" w:sz="4" w:space="0" w:color="auto"/>
              <w:right w:val="single" w:sz="4" w:space="0" w:color="auto"/>
            </w:tcBorders>
          </w:tcPr>
          <w:p w14:paraId="2F8953D1" w14:textId="77777777" w:rsidR="005A7007" w:rsidRPr="002B5704" w:rsidRDefault="005A7007" w:rsidP="00707A30">
            <w:pPr>
              <w:cnfStyle w:val="000000000000" w:firstRow="0" w:lastRow="0" w:firstColumn="0" w:lastColumn="0" w:oddVBand="0" w:evenVBand="0" w:oddHBand="0" w:evenHBand="0" w:firstRowFirstColumn="0" w:firstRowLastColumn="0" w:lastRowFirstColumn="0" w:lastRowLastColumn="0"/>
              <w:rPr>
                <w:rFonts w:cs="Arial"/>
                <w:lang w:val="ms-MY"/>
              </w:rPr>
            </w:pPr>
          </w:p>
        </w:tc>
        <w:tc>
          <w:tcPr>
            <w:tcW w:w="855" w:type="dxa"/>
            <w:tcBorders>
              <w:top w:val="single" w:sz="4" w:space="0" w:color="auto"/>
              <w:left w:val="single" w:sz="4" w:space="0" w:color="auto"/>
              <w:bottom w:val="single" w:sz="4" w:space="0" w:color="auto"/>
              <w:right w:val="single" w:sz="4" w:space="0" w:color="auto"/>
            </w:tcBorders>
          </w:tcPr>
          <w:p w14:paraId="42614AD3" w14:textId="77777777" w:rsidR="005A7007" w:rsidRPr="002B5704" w:rsidRDefault="005A7007" w:rsidP="00707A30">
            <w:pPr>
              <w:cnfStyle w:val="000000000000" w:firstRow="0" w:lastRow="0" w:firstColumn="0" w:lastColumn="0" w:oddVBand="0" w:evenVBand="0" w:oddHBand="0" w:evenHBand="0" w:firstRowFirstColumn="0" w:firstRowLastColumn="0" w:lastRowFirstColumn="0" w:lastRowLastColumn="0"/>
              <w:rPr>
                <w:rFonts w:cs="Arial"/>
                <w:lang w:val="ms-MY"/>
              </w:rPr>
            </w:pPr>
          </w:p>
        </w:tc>
        <w:tc>
          <w:tcPr>
            <w:tcW w:w="910" w:type="dxa"/>
            <w:tcBorders>
              <w:top w:val="single" w:sz="4" w:space="0" w:color="auto"/>
              <w:left w:val="single" w:sz="4" w:space="0" w:color="auto"/>
              <w:bottom w:val="single" w:sz="4" w:space="0" w:color="auto"/>
              <w:right w:val="single" w:sz="4" w:space="0" w:color="auto"/>
            </w:tcBorders>
          </w:tcPr>
          <w:p w14:paraId="29804896" w14:textId="77777777" w:rsidR="005A7007" w:rsidRPr="002B5704" w:rsidRDefault="005A7007" w:rsidP="00707A30">
            <w:pPr>
              <w:cnfStyle w:val="000000000000" w:firstRow="0" w:lastRow="0" w:firstColumn="0" w:lastColumn="0" w:oddVBand="0" w:evenVBand="0" w:oddHBand="0" w:evenHBand="0" w:firstRowFirstColumn="0" w:firstRowLastColumn="0" w:lastRowFirstColumn="0" w:lastRowLastColumn="0"/>
              <w:rPr>
                <w:rFonts w:cs="Arial"/>
                <w:lang w:val="ms-MY"/>
              </w:rPr>
            </w:pPr>
          </w:p>
        </w:tc>
      </w:tr>
      <w:tr w:rsidR="005A7007" w:rsidRPr="002B5704" w14:paraId="59C8425B" w14:textId="77777777" w:rsidTr="00707A30">
        <w:tc>
          <w:tcPr>
            <w:cnfStyle w:val="001000000000" w:firstRow="0" w:lastRow="0" w:firstColumn="1" w:lastColumn="0" w:oddVBand="0" w:evenVBand="0" w:oddHBand="0" w:evenHBand="0" w:firstRowFirstColumn="0" w:firstRowLastColumn="0" w:lastRowFirstColumn="0" w:lastRowLastColumn="0"/>
            <w:tcW w:w="626" w:type="dxa"/>
            <w:tcBorders>
              <w:top w:val="single" w:sz="4" w:space="0" w:color="auto"/>
              <w:left w:val="single" w:sz="4" w:space="0" w:color="auto"/>
              <w:bottom w:val="single" w:sz="4" w:space="0" w:color="auto"/>
              <w:right w:val="single" w:sz="4" w:space="0" w:color="auto"/>
            </w:tcBorders>
          </w:tcPr>
          <w:p w14:paraId="34AFC3F0" w14:textId="77777777" w:rsidR="005A7007" w:rsidRPr="002B5704" w:rsidRDefault="005A7007" w:rsidP="00707A30">
            <w:pPr>
              <w:rPr>
                <w:rFonts w:cs="Arial"/>
                <w:sz w:val="20"/>
                <w:lang w:val="ms-MY"/>
              </w:rPr>
            </w:pPr>
          </w:p>
        </w:tc>
        <w:tc>
          <w:tcPr>
            <w:tcW w:w="1562" w:type="dxa"/>
            <w:tcBorders>
              <w:top w:val="single" w:sz="4" w:space="0" w:color="auto"/>
              <w:left w:val="single" w:sz="4" w:space="0" w:color="auto"/>
              <w:bottom w:val="single" w:sz="4" w:space="0" w:color="auto"/>
              <w:right w:val="single" w:sz="4" w:space="0" w:color="auto"/>
            </w:tcBorders>
          </w:tcPr>
          <w:p w14:paraId="55FC8F99" w14:textId="77777777" w:rsidR="005A7007" w:rsidRPr="002B5704" w:rsidRDefault="005A7007" w:rsidP="00707A30">
            <w:pPr>
              <w:cnfStyle w:val="000000000000" w:firstRow="0" w:lastRow="0" w:firstColumn="0" w:lastColumn="0" w:oddVBand="0" w:evenVBand="0" w:oddHBand="0" w:evenHBand="0" w:firstRowFirstColumn="0" w:firstRowLastColumn="0" w:lastRowFirstColumn="0" w:lastRowLastColumn="0"/>
              <w:rPr>
                <w:rFonts w:cs="Arial"/>
                <w:sz w:val="20"/>
                <w:lang w:val="ms-MY"/>
              </w:rPr>
            </w:pPr>
          </w:p>
        </w:tc>
        <w:tc>
          <w:tcPr>
            <w:tcW w:w="2746" w:type="dxa"/>
            <w:tcBorders>
              <w:top w:val="single" w:sz="4" w:space="0" w:color="auto"/>
              <w:left w:val="single" w:sz="4" w:space="0" w:color="auto"/>
              <w:bottom w:val="single" w:sz="4" w:space="0" w:color="auto"/>
              <w:right w:val="single" w:sz="4" w:space="0" w:color="auto"/>
            </w:tcBorders>
          </w:tcPr>
          <w:p w14:paraId="551DD060" w14:textId="77777777" w:rsidR="005A7007" w:rsidRPr="002B5704" w:rsidRDefault="005A7007" w:rsidP="00707A30">
            <w:pPr>
              <w:cnfStyle w:val="000000000000" w:firstRow="0" w:lastRow="0" w:firstColumn="0" w:lastColumn="0" w:oddVBand="0" w:evenVBand="0" w:oddHBand="0" w:evenHBand="0" w:firstRowFirstColumn="0" w:firstRowLastColumn="0" w:lastRowFirstColumn="0" w:lastRowLastColumn="0"/>
              <w:rPr>
                <w:rFonts w:cs="Arial"/>
                <w:sz w:val="20"/>
                <w:lang w:val="ms-MY"/>
              </w:rPr>
            </w:pPr>
          </w:p>
        </w:tc>
        <w:tc>
          <w:tcPr>
            <w:tcW w:w="1110" w:type="dxa"/>
            <w:tcBorders>
              <w:top w:val="single" w:sz="4" w:space="0" w:color="auto"/>
              <w:left w:val="single" w:sz="4" w:space="0" w:color="auto"/>
              <w:bottom w:val="single" w:sz="4" w:space="0" w:color="auto"/>
              <w:right w:val="single" w:sz="4" w:space="0" w:color="auto"/>
            </w:tcBorders>
          </w:tcPr>
          <w:p w14:paraId="73CFCD03" w14:textId="77777777" w:rsidR="005A7007" w:rsidRPr="002B5704" w:rsidRDefault="005A7007" w:rsidP="00707A30">
            <w:pPr>
              <w:cnfStyle w:val="000000000000" w:firstRow="0" w:lastRow="0" w:firstColumn="0" w:lastColumn="0" w:oddVBand="0" w:evenVBand="0" w:oddHBand="0" w:evenHBand="0" w:firstRowFirstColumn="0" w:firstRowLastColumn="0" w:lastRowFirstColumn="0" w:lastRowLastColumn="0"/>
              <w:rPr>
                <w:rFonts w:cs="Arial"/>
                <w:sz w:val="20"/>
                <w:lang w:val="ms-MY"/>
              </w:rPr>
            </w:pPr>
          </w:p>
        </w:tc>
        <w:tc>
          <w:tcPr>
            <w:tcW w:w="1122" w:type="dxa"/>
            <w:tcBorders>
              <w:top w:val="single" w:sz="4" w:space="0" w:color="auto"/>
              <w:left w:val="single" w:sz="4" w:space="0" w:color="auto"/>
              <w:bottom w:val="single" w:sz="4" w:space="0" w:color="auto"/>
              <w:right w:val="single" w:sz="4" w:space="0" w:color="auto"/>
            </w:tcBorders>
          </w:tcPr>
          <w:p w14:paraId="05F8D9A4" w14:textId="77777777" w:rsidR="005A7007" w:rsidRPr="002B5704" w:rsidRDefault="005A7007" w:rsidP="00707A30">
            <w:pPr>
              <w:cnfStyle w:val="000000000000" w:firstRow="0" w:lastRow="0" w:firstColumn="0" w:lastColumn="0" w:oddVBand="0" w:evenVBand="0" w:oddHBand="0" w:evenHBand="0" w:firstRowFirstColumn="0" w:firstRowLastColumn="0" w:lastRowFirstColumn="0" w:lastRowLastColumn="0"/>
              <w:rPr>
                <w:rFonts w:cs="Arial"/>
                <w:lang w:val="ms-MY"/>
              </w:rPr>
            </w:pPr>
          </w:p>
        </w:tc>
        <w:tc>
          <w:tcPr>
            <w:tcW w:w="855" w:type="dxa"/>
            <w:tcBorders>
              <w:top w:val="single" w:sz="4" w:space="0" w:color="auto"/>
              <w:left w:val="single" w:sz="4" w:space="0" w:color="auto"/>
              <w:bottom w:val="single" w:sz="4" w:space="0" w:color="auto"/>
              <w:right w:val="single" w:sz="4" w:space="0" w:color="auto"/>
            </w:tcBorders>
          </w:tcPr>
          <w:p w14:paraId="36C20B45" w14:textId="77777777" w:rsidR="005A7007" w:rsidRPr="002B5704" w:rsidRDefault="005A7007" w:rsidP="00707A30">
            <w:pPr>
              <w:cnfStyle w:val="000000000000" w:firstRow="0" w:lastRow="0" w:firstColumn="0" w:lastColumn="0" w:oddVBand="0" w:evenVBand="0" w:oddHBand="0" w:evenHBand="0" w:firstRowFirstColumn="0" w:firstRowLastColumn="0" w:lastRowFirstColumn="0" w:lastRowLastColumn="0"/>
              <w:rPr>
                <w:rFonts w:cs="Arial"/>
                <w:lang w:val="ms-MY"/>
              </w:rPr>
            </w:pPr>
          </w:p>
        </w:tc>
        <w:tc>
          <w:tcPr>
            <w:tcW w:w="910" w:type="dxa"/>
            <w:tcBorders>
              <w:top w:val="single" w:sz="4" w:space="0" w:color="auto"/>
              <w:left w:val="single" w:sz="4" w:space="0" w:color="auto"/>
              <w:bottom w:val="single" w:sz="4" w:space="0" w:color="auto"/>
              <w:right w:val="single" w:sz="4" w:space="0" w:color="auto"/>
            </w:tcBorders>
          </w:tcPr>
          <w:p w14:paraId="4D3733BA" w14:textId="77777777" w:rsidR="005A7007" w:rsidRPr="002B5704" w:rsidRDefault="005A7007" w:rsidP="00707A30">
            <w:pPr>
              <w:cnfStyle w:val="000000000000" w:firstRow="0" w:lastRow="0" w:firstColumn="0" w:lastColumn="0" w:oddVBand="0" w:evenVBand="0" w:oddHBand="0" w:evenHBand="0" w:firstRowFirstColumn="0" w:firstRowLastColumn="0" w:lastRowFirstColumn="0" w:lastRowLastColumn="0"/>
              <w:rPr>
                <w:rFonts w:cs="Arial"/>
                <w:lang w:val="ms-MY"/>
              </w:rPr>
            </w:pPr>
          </w:p>
        </w:tc>
      </w:tr>
    </w:tbl>
    <w:p w14:paraId="72A68A73" w14:textId="77777777" w:rsidR="005A7007" w:rsidRPr="002B5704" w:rsidRDefault="005A7007" w:rsidP="005A7007">
      <w:pPr>
        <w:rPr>
          <w:rFonts w:cs="Arial"/>
          <w:lang w:val="ms-MY"/>
        </w:rPr>
      </w:pPr>
    </w:p>
    <w:p w14:paraId="244BB7CF" w14:textId="77777777" w:rsidR="00732B04" w:rsidRPr="002B5704" w:rsidRDefault="00732B04" w:rsidP="00732B04">
      <w:pPr>
        <w:rPr>
          <w:rFonts w:cs="Arial"/>
          <w:lang w:val="ms-MY"/>
        </w:rPr>
      </w:pPr>
    </w:p>
    <w:p w14:paraId="07D75925" w14:textId="77777777" w:rsidR="00732B04" w:rsidRPr="002B5704" w:rsidRDefault="00732B04" w:rsidP="00FC2148">
      <w:pPr>
        <w:tabs>
          <w:tab w:val="left" w:pos="3600"/>
          <w:tab w:val="left" w:pos="3969"/>
        </w:tabs>
        <w:spacing w:before="0" w:after="120" w:line="240" w:lineRule="auto"/>
        <w:ind w:left="3960" w:hanging="3060"/>
        <w:jc w:val="both"/>
        <w:rPr>
          <w:rFonts w:eastAsia="Times New Roman" w:cs="Arial"/>
          <w:sz w:val="20"/>
          <w:szCs w:val="22"/>
          <w:lang w:eastAsia="en-US"/>
        </w:rPr>
      </w:pPr>
    </w:p>
    <w:p w14:paraId="6B8384DB" w14:textId="77777777" w:rsidR="00732B04" w:rsidRPr="002B5704" w:rsidRDefault="00732B04" w:rsidP="00FC2148">
      <w:pPr>
        <w:tabs>
          <w:tab w:val="left" w:pos="3600"/>
          <w:tab w:val="left" w:pos="3969"/>
        </w:tabs>
        <w:spacing w:before="0" w:after="120" w:line="240" w:lineRule="auto"/>
        <w:ind w:left="3960" w:hanging="3060"/>
        <w:jc w:val="both"/>
        <w:rPr>
          <w:rFonts w:eastAsia="Times New Roman" w:cs="Arial"/>
          <w:sz w:val="20"/>
          <w:szCs w:val="22"/>
          <w:lang w:eastAsia="en-US"/>
        </w:rPr>
      </w:pPr>
    </w:p>
    <w:p w14:paraId="2F8CAA0A" w14:textId="3595E336" w:rsidR="006E34F4" w:rsidRDefault="006E34F4" w:rsidP="00F003D3">
      <w:pPr>
        <w:rPr>
          <w:rFonts w:cs="Arial"/>
        </w:rPr>
      </w:pPr>
    </w:p>
    <w:p w14:paraId="16786EE8" w14:textId="77777777" w:rsidR="006E34F4" w:rsidRPr="006E34F4" w:rsidRDefault="006E34F4" w:rsidP="006E34F4">
      <w:pPr>
        <w:rPr>
          <w:rFonts w:cs="Arial"/>
        </w:rPr>
      </w:pPr>
    </w:p>
    <w:p w14:paraId="27B0F352" w14:textId="77777777" w:rsidR="006E34F4" w:rsidRPr="006E34F4" w:rsidRDefault="006E34F4" w:rsidP="006E34F4">
      <w:pPr>
        <w:rPr>
          <w:rFonts w:cs="Arial"/>
        </w:rPr>
      </w:pPr>
    </w:p>
    <w:p w14:paraId="47CBBFCD" w14:textId="77777777" w:rsidR="006E34F4" w:rsidRPr="006E34F4" w:rsidRDefault="006E34F4" w:rsidP="006E34F4">
      <w:pPr>
        <w:rPr>
          <w:rFonts w:cs="Arial"/>
        </w:rPr>
      </w:pPr>
    </w:p>
    <w:p w14:paraId="3B9AE67F" w14:textId="77777777" w:rsidR="006E34F4" w:rsidRPr="006E34F4" w:rsidRDefault="006E34F4" w:rsidP="006E34F4">
      <w:pPr>
        <w:rPr>
          <w:rFonts w:cs="Arial"/>
        </w:rPr>
      </w:pPr>
    </w:p>
    <w:p w14:paraId="73042237" w14:textId="77777777" w:rsidR="006E34F4" w:rsidRPr="006E34F4" w:rsidRDefault="006E34F4" w:rsidP="006E34F4">
      <w:pPr>
        <w:rPr>
          <w:rFonts w:cs="Arial"/>
        </w:rPr>
      </w:pPr>
    </w:p>
    <w:p w14:paraId="4FE57103" w14:textId="77777777" w:rsidR="006E34F4" w:rsidRPr="006E34F4" w:rsidRDefault="006E34F4" w:rsidP="006E34F4">
      <w:pPr>
        <w:rPr>
          <w:rFonts w:cs="Arial"/>
        </w:rPr>
      </w:pPr>
    </w:p>
    <w:p w14:paraId="5A4115AB" w14:textId="2857500E" w:rsidR="006E34F4" w:rsidRPr="006E34F4" w:rsidRDefault="006E34F4" w:rsidP="006E34F4">
      <w:pPr>
        <w:tabs>
          <w:tab w:val="left" w:pos="2580"/>
        </w:tabs>
        <w:rPr>
          <w:rFonts w:cs="Arial"/>
        </w:rPr>
      </w:pPr>
      <w:r>
        <w:rPr>
          <w:rFonts w:cs="Arial"/>
        </w:rPr>
        <w:tab/>
      </w:r>
    </w:p>
    <w:p w14:paraId="523A4D2E" w14:textId="167C1BAB" w:rsidR="008B71B5" w:rsidRPr="006E34F4" w:rsidRDefault="006E34F4" w:rsidP="006E34F4">
      <w:pPr>
        <w:tabs>
          <w:tab w:val="left" w:pos="2580"/>
        </w:tabs>
        <w:rPr>
          <w:rFonts w:cs="Arial"/>
        </w:rPr>
        <w:sectPr w:rsidR="008B71B5" w:rsidRPr="006E34F4" w:rsidSect="0053050E">
          <w:headerReference w:type="default" r:id="rId18"/>
          <w:footerReference w:type="default" r:id="rId19"/>
          <w:footerReference w:type="first" r:id="rId20"/>
          <w:pgSz w:w="11909" w:h="16834" w:code="9"/>
          <w:pgMar w:top="1728" w:right="1440" w:bottom="1440" w:left="1728" w:header="720" w:footer="720" w:gutter="0"/>
          <w:pgNumType w:fmt="lowerRoman" w:start="0"/>
          <w:cols w:space="720"/>
          <w:titlePg/>
          <w:docGrid w:linePitch="360"/>
        </w:sectPr>
      </w:pPr>
      <w:r>
        <w:rPr>
          <w:rFonts w:cs="Arial"/>
        </w:rPr>
        <w:tab/>
      </w:r>
    </w:p>
    <w:sdt>
      <w:sdtPr>
        <w:rPr>
          <w:rFonts w:eastAsiaTheme="minorEastAsia" w:cstheme="minorBidi"/>
          <w:b w:val="0"/>
          <w:noProof w:val="0"/>
          <w:color w:val="auto"/>
          <w:sz w:val="22"/>
          <w:szCs w:val="20"/>
          <w:lang w:val="en-US" w:eastAsia="ja-JP"/>
        </w:rPr>
        <w:id w:val="242115005"/>
        <w:docPartObj>
          <w:docPartGallery w:val="Table of Contents"/>
          <w:docPartUnique/>
        </w:docPartObj>
      </w:sdtPr>
      <w:sdtContent>
        <w:p w14:paraId="575E7EFC" w14:textId="77777777" w:rsidR="00022CD6" w:rsidRDefault="00022CD6" w:rsidP="00022CD6">
          <w:pPr>
            <w:pStyle w:val="ic"/>
            <w:rPr>
              <w:rFonts w:eastAsiaTheme="minorEastAsia"/>
            </w:rPr>
          </w:pPr>
        </w:p>
        <w:p w14:paraId="42640B70" w14:textId="0DAD71F4" w:rsidR="00345A36" w:rsidRPr="002B5704" w:rsidRDefault="006F6666" w:rsidP="00F21FC1">
          <w:pPr>
            <w:pStyle w:val="TOCHeading"/>
            <w:jc w:val="center"/>
            <w:outlineLvl w:val="0"/>
            <w:rPr>
              <w:rFonts w:ascii="Arial" w:hAnsi="Arial" w:cs="Arial"/>
            </w:rPr>
          </w:pPr>
          <w:bookmarkStart w:id="25" w:name="_Toc492278867"/>
          <w:r>
            <w:rPr>
              <w:rFonts w:ascii="Arial" w:eastAsiaTheme="minorEastAsia" w:hAnsi="Arial" w:cs="Arial"/>
              <w:caps w:val="0"/>
            </w:rPr>
            <w:t>LIST</w:t>
          </w:r>
          <w:r w:rsidR="00C34FA8" w:rsidRPr="00B25B12">
            <w:rPr>
              <w:rFonts w:ascii="Arial" w:eastAsiaTheme="minorEastAsia" w:hAnsi="Arial" w:cs="Arial"/>
              <w:caps w:val="0"/>
            </w:rPr>
            <w:t xml:space="preserve"> OF</w:t>
          </w:r>
          <w:r w:rsidR="00C34FA8" w:rsidRPr="002B5704">
            <w:rPr>
              <w:rFonts w:ascii="Arial" w:eastAsiaTheme="minorEastAsia" w:hAnsi="Arial" w:cs="Arial"/>
              <w:b w:val="0"/>
              <w:caps w:val="0"/>
            </w:rPr>
            <w:t xml:space="preserve"> </w:t>
          </w:r>
          <w:r w:rsidR="00C34FA8" w:rsidRPr="002B5704">
            <w:rPr>
              <w:rFonts w:ascii="Arial" w:hAnsi="Arial" w:cs="Arial"/>
              <w:caps w:val="0"/>
            </w:rPr>
            <w:t>CONTENTS</w:t>
          </w:r>
          <w:bookmarkEnd w:id="25"/>
        </w:p>
        <w:p w14:paraId="7CF08EC6" w14:textId="7E12D290" w:rsidR="003A4996" w:rsidRPr="003A4996" w:rsidRDefault="00F02E6F">
          <w:pPr>
            <w:pStyle w:val="TOC1"/>
            <w:rPr>
              <w:rFonts w:asciiTheme="minorHAnsi" w:hAnsiTheme="minorHAnsi"/>
              <w:b w:val="0"/>
              <w:noProof/>
              <w:szCs w:val="22"/>
              <w:lang w:val="id-ID" w:eastAsia="id-ID"/>
            </w:rPr>
          </w:pPr>
          <w:r w:rsidRPr="003A4996">
            <w:rPr>
              <w:rFonts w:cs="Arial"/>
            </w:rPr>
            <w:fldChar w:fldCharType="begin"/>
          </w:r>
          <w:r w:rsidR="00345A36" w:rsidRPr="003A4996">
            <w:rPr>
              <w:rFonts w:cs="Arial"/>
            </w:rPr>
            <w:instrText xml:space="preserve"> TOC \o "1-3" \h \z \u </w:instrText>
          </w:r>
          <w:r w:rsidRPr="003A4996">
            <w:rPr>
              <w:rFonts w:cs="Arial"/>
            </w:rPr>
            <w:fldChar w:fldCharType="separate"/>
          </w:r>
          <w:hyperlink w:anchor="_Toc492278866" w:history="1">
            <w:r w:rsidR="003A4996" w:rsidRPr="003A4996">
              <w:rPr>
                <w:rStyle w:val="Hyperlink"/>
                <w:rFonts w:eastAsia="Times New Roman" w:cs="Arial"/>
                <w:noProof/>
                <w:lang w:eastAsia="en-US"/>
              </w:rPr>
              <w:t>VALIDATION SHEET</w:t>
            </w:r>
            <w:r w:rsidR="003A4996" w:rsidRPr="003A4996">
              <w:rPr>
                <w:noProof/>
                <w:webHidden/>
              </w:rPr>
              <w:tab/>
            </w:r>
            <w:r w:rsidR="003A4996">
              <w:rPr>
                <w:noProof/>
                <w:webHidden/>
                <w:lang w:val="id-ID"/>
              </w:rPr>
              <w:t>I</w:t>
            </w:r>
          </w:hyperlink>
        </w:p>
        <w:p w14:paraId="33A24BCC" w14:textId="4C91D34F" w:rsidR="003A4996" w:rsidRPr="003A4996" w:rsidRDefault="00555316">
          <w:pPr>
            <w:pStyle w:val="TOC1"/>
            <w:rPr>
              <w:rFonts w:asciiTheme="minorHAnsi" w:hAnsiTheme="minorHAnsi"/>
              <w:b w:val="0"/>
              <w:noProof/>
              <w:szCs w:val="22"/>
              <w:lang w:val="id-ID" w:eastAsia="id-ID"/>
            </w:rPr>
          </w:pPr>
          <w:hyperlink w:anchor="_Toc492278867" w:history="1">
            <w:r w:rsidR="006F6666">
              <w:rPr>
                <w:rStyle w:val="Hyperlink"/>
                <w:rFonts w:cs="Arial"/>
                <w:noProof/>
              </w:rPr>
              <w:t>LIST</w:t>
            </w:r>
            <w:r w:rsidR="003A4996" w:rsidRPr="003A4996">
              <w:rPr>
                <w:rStyle w:val="Hyperlink"/>
                <w:rFonts w:cs="Arial"/>
                <w:noProof/>
              </w:rPr>
              <w:t xml:space="preserve"> OF CONTENTS</w:t>
            </w:r>
            <w:r w:rsidR="003A4996" w:rsidRPr="003A4996">
              <w:rPr>
                <w:noProof/>
                <w:webHidden/>
              </w:rPr>
              <w:tab/>
            </w:r>
            <w:r w:rsidR="003A4996" w:rsidRPr="003A4996">
              <w:rPr>
                <w:noProof/>
                <w:webHidden/>
              </w:rPr>
              <w:fldChar w:fldCharType="begin"/>
            </w:r>
            <w:r w:rsidR="003A4996" w:rsidRPr="003A4996">
              <w:rPr>
                <w:noProof/>
                <w:webHidden/>
              </w:rPr>
              <w:instrText xml:space="preserve"> PAGEREF _Toc492278867 \h </w:instrText>
            </w:r>
            <w:r w:rsidR="003A4996" w:rsidRPr="003A4996">
              <w:rPr>
                <w:noProof/>
                <w:webHidden/>
              </w:rPr>
            </w:r>
            <w:r w:rsidR="003A4996" w:rsidRPr="003A4996">
              <w:rPr>
                <w:noProof/>
                <w:webHidden/>
              </w:rPr>
              <w:fldChar w:fldCharType="separate"/>
            </w:r>
            <w:r w:rsidR="006E34F4">
              <w:rPr>
                <w:noProof/>
                <w:webHidden/>
              </w:rPr>
              <w:t>III</w:t>
            </w:r>
            <w:r w:rsidR="003A4996" w:rsidRPr="003A4996">
              <w:rPr>
                <w:noProof/>
                <w:webHidden/>
              </w:rPr>
              <w:fldChar w:fldCharType="end"/>
            </w:r>
          </w:hyperlink>
        </w:p>
        <w:p w14:paraId="7442B356" w14:textId="4C5ED6F2" w:rsidR="003A4996" w:rsidRPr="003A4996" w:rsidRDefault="00555316">
          <w:pPr>
            <w:pStyle w:val="TOC1"/>
            <w:rPr>
              <w:rFonts w:asciiTheme="minorHAnsi" w:hAnsiTheme="minorHAnsi"/>
              <w:b w:val="0"/>
              <w:noProof/>
              <w:szCs w:val="22"/>
              <w:lang w:val="id-ID" w:eastAsia="id-ID"/>
            </w:rPr>
          </w:pPr>
          <w:hyperlink w:anchor="_Toc492278868" w:history="1">
            <w:r w:rsidR="003A4996" w:rsidRPr="003A4996">
              <w:rPr>
                <w:rStyle w:val="Hyperlink"/>
                <w:rFonts w:cs="Arial"/>
                <w:noProof/>
              </w:rPr>
              <w:t>LIST OF TABLES</w:t>
            </w:r>
            <w:r w:rsidR="003A4996" w:rsidRPr="003A4996">
              <w:rPr>
                <w:noProof/>
                <w:webHidden/>
              </w:rPr>
              <w:tab/>
            </w:r>
            <w:r w:rsidR="003A4996" w:rsidRPr="003A4996">
              <w:rPr>
                <w:noProof/>
                <w:webHidden/>
              </w:rPr>
              <w:fldChar w:fldCharType="begin"/>
            </w:r>
            <w:r w:rsidR="003A4996" w:rsidRPr="003A4996">
              <w:rPr>
                <w:noProof/>
                <w:webHidden/>
              </w:rPr>
              <w:instrText xml:space="preserve"> PAGEREF _Toc492278868 \h </w:instrText>
            </w:r>
            <w:r w:rsidR="003A4996" w:rsidRPr="003A4996">
              <w:rPr>
                <w:noProof/>
                <w:webHidden/>
              </w:rPr>
            </w:r>
            <w:r w:rsidR="003A4996" w:rsidRPr="003A4996">
              <w:rPr>
                <w:noProof/>
                <w:webHidden/>
              </w:rPr>
              <w:fldChar w:fldCharType="separate"/>
            </w:r>
            <w:r w:rsidR="006E34F4">
              <w:rPr>
                <w:noProof/>
                <w:webHidden/>
              </w:rPr>
              <w:t>VI</w:t>
            </w:r>
            <w:r w:rsidR="003A4996" w:rsidRPr="003A4996">
              <w:rPr>
                <w:noProof/>
                <w:webHidden/>
              </w:rPr>
              <w:fldChar w:fldCharType="end"/>
            </w:r>
          </w:hyperlink>
        </w:p>
        <w:p w14:paraId="3DE6EF77" w14:textId="6C0AFE0A" w:rsidR="003A4996" w:rsidRPr="003A4996" w:rsidRDefault="00555316">
          <w:pPr>
            <w:pStyle w:val="TOC1"/>
            <w:rPr>
              <w:rFonts w:asciiTheme="minorHAnsi" w:hAnsiTheme="minorHAnsi"/>
              <w:b w:val="0"/>
              <w:noProof/>
              <w:szCs w:val="22"/>
              <w:lang w:val="id-ID" w:eastAsia="id-ID"/>
            </w:rPr>
          </w:pPr>
          <w:hyperlink w:anchor="_Toc492278869" w:history="1">
            <w:r w:rsidR="003A4996" w:rsidRPr="003A4996">
              <w:rPr>
                <w:rStyle w:val="Hyperlink"/>
                <w:rFonts w:cs="Arial"/>
                <w:noProof/>
                <w:lang w:val="en-GB" w:eastAsia="en-US" w:bidi="th-TH"/>
              </w:rPr>
              <w:t>LIST OF FIGURES</w:t>
            </w:r>
            <w:r w:rsidR="003A4996" w:rsidRPr="003A4996">
              <w:rPr>
                <w:noProof/>
                <w:webHidden/>
              </w:rPr>
              <w:tab/>
            </w:r>
            <w:r w:rsidR="003A4996" w:rsidRPr="003A4996">
              <w:rPr>
                <w:noProof/>
                <w:webHidden/>
              </w:rPr>
              <w:fldChar w:fldCharType="begin"/>
            </w:r>
            <w:r w:rsidR="003A4996" w:rsidRPr="003A4996">
              <w:rPr>
                <w:noProof/>
                <w:webHidden/>
              </w:rPr>
              <w:instrText xml:space="preserve"> PAGEREF _Toc492278869 \h </w:instrText>
            </w:r>
            <w:r w:rsidR="003A4996" w:rsidRPr="003A4996">
              <w:rPr>
                <w:noProof/>
                <w:webHidden/>
              </w:rPr>
            </w:r>
            <w:r w:rsidR="003A4996" w:rsidRPr="003A4996">
              <w:rPr>
                <w:noProof/>
                <w:webHidden/>
              </w:rPr>
              <w:fldChar w:fldCharType="separate"/>
            </w:r>
            <w:r w:rsidR="006E34F4">
              <w:rPr>
                <w:noProof/>
                <w:webHidden/>
              </w:rPr>
              <w:t>VII</w:t>
            </w:r>
            <w:r w:rsidR="003A4996" w:rsidRPr="003A4996">
              <w:rPr>
                <w:noProof/>
                <w:webHidden/>
              </w:rPr>
              <w:fldChar w:fldCharType="end"/>
            </w:r>
          </w:hyperlink>
        </w:p>
        <w:p w14:paraId="5F7D8092" w14:textId="08F70590" w:rsidR="003A4996" w:rsidRPr="003A4996" w:rsidRDefault="00555316">
          <w:pPr>
            <w:pStyle w:val="TOC1"/>
            <w:rPr>
              <w:rFonts w:asciiTheme="minorHAnsi" w:hAnsiTheme="minorHAnsi"/>
              <w:b w:val="0"/>
              <w:noProof/>
              <w:szCs w:val="22"/>
              <w:lang w:val="id-ID" w:eastAsia="id-ID"/>
            </w:rPr>
          </w:pPr>
          <w:hyperlink w:anchor="_Toc492278870" w:history="1">
            <w:r w:rsidR="003A4996" w:rsidRPr="003A4996">
              <w:rPr>
                <w:rStyle w:val="Hyperlink"/>
                <w:noProof/>
                <w:lang w:bidi="th-TH"/>
              </w:rPr>
              <w:t>ABBREVIATION</w:t>
            </w:r>
            <w:r w:rsidR="003A4996" w:rsidRPr="003A4996">
              <w:rPr>
                <w:noProof/>
                <w:webHidden/>
              </w:rPr>
              <w:tab/>
            </w:r>
            <w:r w:rsidR="003A4996" w:rsidRPr="003A4996">
              <w:rPr>
                <w:noProof/>
                <w:webHidden/>
              </w:rPr>
              <w:fldChar w:fldCharType="begin"/>
            </w:r>
            <w:r w:rsidR="003A4996" w:rsidRPr="003A4996">
              <w:rPr>
                <w:noProof/>
                <w:webHidden/>
              </w:rPr>
              <w:instrText xml:space="preserve"> PAGEREF _Toc492278870 \h </w:instrText>
            </w:r>
            <w:r w:rsidR="003A4996" w:rsidRPr="003A4996">
              <w:rPr>
                <w:noProof/>
                <w:webHidden/>
              </w:rPr>
            </w:r>
            <w:r w:rsidR="003A4996" w:rsidRPr="003A4996">
              <w:rPr>
                <w:noProof/>
                <w:webHidden/>
              </w:rPr>
              <w:fldChar w:fldCharType="separate"/>
            </w:r>
            <w:r w:rsidR="006E34F4">
              <w:rPr>
                <w:noProof/>
                <w:webHidden/>
              </w:rPr>
              <w:t>IX</w:t>
            </w:r>
            <w:r w:rsidR="003A4996" w:rsidRPr="003A4996">
              <w:rPr>
                <w:noProof/>
                <w:webHidden/>
              </w:rPr>
              <w:fldChar w:fldCharType="end"/>
            </w:r>
          </w:hyperlink>
        </w:p>
        <w:p w14:paraId="6CBA40CC" w14:textId="32D237C7" w:rsidR="003A4996" w:rsidRPr="003A4996" w:rsidRDefault="00555316">
          <w:pPr>
            <w:pStyle w:val="TOC1"/>
            <w:tabs>
              <w:tab w:val="left" w:pos="1424"/>
            </w:tabs>
            <w:rPr>
              <w:rFonts w:asciiTheme="minorHAnsi" w:hAnsiTheme="minorHAnsi"/>
              <w:b w:val="0"/>
              <w:noProof/>
              <w:szCs w:val="22"/>
              <w:lang w:val="id-ID" w:eastAsia="id-ID"/>
            </w:rPr>
          </w:pPr>
          <w:hyperlink w:anchor="_Toc492278871" w:history="1">
            <w:r w:rsidR="003A4996" w:rsidRPr="003A4996">
              <w:rPr>
                <w:rStyle w:val="Hyperlink"/>
                <w:noProof/>
              </w:rPr>
              <w:t>1.</w:t>
            </w:r>
            <w:r w:rsidR="003A4996" w:rsidRPr="003A4996">
              <w:rPr>
                <w:rFonts w:asciiTheme="minorHAnsi" w:hAnsiTheme="minorHAnsi"/>
                <w:b w:val="0"/>
                <w:noProof/>
                <w:szCs w:val="22"/>
                <w:lang w:val="id-ID" w:eastAsia="id-ID"/>
              </w:rPr>
              <w:tab/>
            </w:r>
            <w:r w:rsidR="003A4996" w:rsidRPr="003A4996">
              <w:rPr>
                <w:rStyle w:val="Hyperlink"/>
                <w:noProof/>
              </w:rPr>
              <w:t>Introduction</w:t>
            </w:r>
            <w:r w:rsidR="003A4996" w:rsidRPr="003A4996">
              <w:rPr>
                <w:noProof/>
                <w:webHidden/>
              </w:rPr>
              <w:tab/>
            </w:r>
            <w:r w:rsidR="003A4996" w:rsidRPr="003A4996">
              <w:rPr>
                <w:noProof/>
                <w:webHidden/>
              </w:rPr>
              <w:fldChar w:fldCharType="begin"/>
            </w:r>
            <w:r w:rsidR="003A4996" w:rsidRPr="003A4996">
              <w:rPr>
                <w:noProof/>
                <w:webHidden/>
              </w:rPr>
              <w:instrText xml:space="preserve"> PAGEREF _Toc492278871 \h </w:instrText>
            </w:r>
            <w:r w:rsidR="003A4996" w:rsidRPr="003A4996">
              <w:rPr>
                <w:noProof/>
                <w:webHidden/>
              </w:rPr>
            </w:r>
            <w:r w:rsidR="003A4996" w:rsidRPr="003A4996">
              <w:rPr>
                <w:noProof/>
                <w:webHidden/>
              </w:rPr>
              <w:fldChar w:fldCharType="separate"/>
            </w:r>
            <w:r w:rsidR="006E34F4">
              <w:rPr>
                <w:noProof/>
                <w:webHidden/>
              </w:rPr>
              <w:t>1</w:t>
            </w:r>
            <w:r w:rsidR="003A4996" w:rsidRPr="003A4996">
              <w:rPr>
                <w:noProof/>
                <w:webHidden/>
              </w:rPr>
              <w:fldChar w:fldCharType="end"/>
            </w:r>
          </w:hyperlink>
        </w:p>
        <w:p w14:paraId="4054B132" w14:textId="6FC2EC0A" w:rsidR="003A4996" w:rsidRPr="003A4996" w:rsidRDefault="00555316">
          <w:pPr>
            <w:pStyle w:val="TOC2"/>
            <w:rPr>
              <w:rFonts w:asciiTheme="minorHAnsi" w:hAnsiTheme="minorHAnsi"/>
              <w:noProof/>
              <w:szCs w:val="22"/>
              <w:lang w:val="id-ID" w:eastAsia="id-ID"/>
            </w:rPr>
          </w:pPr>
          <w:hyperlink w:anchor="_Toc492278872" w:history="1">
            <w:r w:rsidR="003A4996" w:rsidRPr="003A4996">
              <w:rPr>
                <w:rStyle w:val="Hyperlink"/>
                <w:noProof/>
                <w:lang w:bidi="th-TH"/>
              </w:rPr>
              <w:t>1.1</w:t>
            </w:r>
            <w:r w:rsidR="003A4996" w:rsidRPr="003A4996">
              <w:rPr>
                <w:rFonts w:asciiTheme="minorHAnsi" w:hAnsiTheme="minorHAnsi"/>
                <w:noProof/>
                <w:szCs w:val="22"/>
                <w:lang w:val="id-ID" w:eastAsia="id-ID"/>
              </w:rPr>
              <w:tab/>
            </w:r>
            <w:r w:rsidR="003A4996" w:rsidRPr="003A4996">
              <w:rPr>
                <w:rStyle w:val="Hyperlink"/>
                <w:noProof/>
                <w:lang w:bidi="th-TH"/>
              </w:rPr>
              <w:t>Overview</w:t>
            </w:r>
            <w:r w:rsidR="003A4996" w:rsidRPr="003A4996">
              <w:rPr>
                <w:noProof/>
                <w:webHidden/>
              </w:rPr>
              <w:tab/>
            </w:r>
            <w:r w:rsidR="003A4996" w:rsidRPr="003A4996">
              <w:rPr>
                <w:noProof/>
                <w:webHidden/>
              </w:rPr>
              <w:fldChar w:fldCharType="begin"/>
            </w:r>
            <w:r w:rsidR="003A4996" w:rsidRPr="003A4996">
              <w:rPr>
                <w:noProof/>
                <w:webHidden/>
              </w:rPr>
              <w:instrText xml:space="preserve"> PAGEREF _Toc492278872 \h </w:instrText>
            </w:r>
            <w:r w:rsidR="003A4996" w:rsidRPr="003A4996">
              <w:rPr>
                <w:noProof/>
                <w:webHidden/>
              </w:rPr>
            </w:r>
            <w:r w:rsidR="003A4996" w:rsidRPr="003A4996">
              <w:rPr>
                <w:noProof/>
                <w:webHidden/>
              </w:rPr>
              <w:fldChar w:fldCharType="separate"/>
            </w:r>
            <w:r w:rsidR="006E34F4">
              <w:rPr>
                <w:noProof/>
                <w:webHidden/>
              </w:rPr>
              <w:t>1</w:t>
            </w:r>
            <w:r w:rsidR="003A4996" w:rsidRPr="003A4996">
              <w:rPr>
                <w:noProof/>
                <w:webHidden/>
              </w:rPr>
              <w:fldChar w:fldCharType="end"/>
            </w:r>
          </w:hyperlink>
        </w:p>
        <w:p w14:paraId="0C1E91FA" w14:textId="53334B3F" w:rsidR="003A4996" w:rsidRPr="003A4996" w:rsidRDefault="00555316">
          <w:pPr>
            <w:pStyle w:val="TOC2"/>
            <w:rPr>
              <w:rFonts w:asciiTheme="minorHAnsi" w:hAnsiTheme="minorHAnsi"/>
              <w:noProof/>
              <w:szCs w:val="22"/>
              <w:lang w:val="id-ID" w:eastAsia="id-ID"/>
            </w:rPr>
          </w:pPr>
          <w:hyperlink w:anchor="_Toc492278873" w:history="1">
            <w:r w:rsidR="003A4996" w:rsidRPr="003A4996">
              <w:rPr>
                <w:rStyle w:val="Hyperlink"/>
                <w:noProof/>
                <w:lang w:bidi="th-TH"/>
              </w:rPr>
              <w:t>1.2</w:t>
            </w:r>
            <w:r w:rsidR="003A4996" w:rsidRPr="003A4996">
              <w:rPr>
                <w:rFonts w:asciiTheme="minorHAnsi" w:hAnsiTheme="minorHAnsi"/>
                <w:noProof/>
                <w:szCs w:val="22"/>
                <w:lang w:val="id-ID" w:eastAsia="id-ID"/>
              </w:rPr>
              <w:tab/>
            </w:r>
            <w:r w:rsidR="003A4996" w:rsidRPr="003A4996">
              <w:rPr>
                <w:rStyle w:val="Hyperlink"/>
                <w:noProof/>
                <w:lang w:bidi="th-TH"/>
              </w:rPr>
              <w:t>Objective</w:t>
            </w:r>
            <w:r w:rsidR="003A4996" w:rsidRPr="003A4996">
              <w:rPr>
                <w:noProof/>
                <w:webHidden/>
              </w:rPr>
              <w:tab/>
            </w:r>
            <w:r w:rsidR="003A4996" w:rsidRPr="003A4996">
              <w:rPr>
                <w:noProof/>
                <w:webHidden/>
              </w:rPr>
              <w:fldChar w:fldCharType="begin"/>
            </w:r>
            <w:r w:rsidR="003A4996" w:rsidRPr="003A4996">
              <w:rPr>
                <w:noProof/>
                <w:webHidden/>
              </w:rPr>
              <w:instrText xml:space="preserve"> PAGEREF _Toc492278873 \h </w:instrText>
            </w:r>
            <w:r w:rsidR="003A4996" w:rsidRPr="003A4996">
              <w:rPr>
                <w:noProof/>
                <w:webHidden/>
              </w:rPr>
            </w:r>
            <w:r w:rsidR="003A4996" w:rsidRPr="003A4996">
              <w:rPr>
                <w:noProof/>
                <w:webHidden/>
              </w:rPr>
              <w:fldChar w:fldCharType="separate"/>
            </w:r>
            <w:r w:rsidR="006E34F4">
              <w:rPr>
                <w:noProof/>
                <w:webHidden/>
              </w:rPr>
              <w:t>1</w:t>
            </w:r>
            <w:r w:rsidR="003A4996" w:rsidRPr="003A4996">
              <w:rPr>
                <w:noProof/>
                <w:webHidden/>
              </w:rPr>
              <w:fldChar w:fldCharType="end"/>
            </w:r>
          </w:hyperlink>
        </w:p>
        <w:p w14:paraId="0BD2C9E3" w14:textId="68C58C06" w:rsidR="003A4996" w:rsidRPr="003A4996" w:rsidRDefault="00555316">
          <w:pPr>
            <w:pStyle w:val="TOC2"/>
            <w:rPr>
              <w:rFonts w:asciiTheme="minorHAnsi" w:hAnsiTheme="minorHAnsi"/>
              <w:noProof/>
              <w:szCs w:val="22"/>
              <w:lang w:val="id-ID" w:eastAsia="id-ID"/>
            </w:rPr>
          </w:pPr>
          <w:hyperlink w:anchor="_Toc492278874" w:history="1">
            <w:r w:rsidR="003A4996" w:rsidRPr="003A4996">
              <w:rPr>
                <w:rStyle w:val="Hyperlink"/>
                <w:noProof/>
                <w:lang w:bidi="th-TH"/>
              </w:rPr>
              <w:t>1.3</w:t>
            </w:r>
            <w:r w:rsidR="003A4996" w:rsidRPr="003A4996">
              <w:rPr>
                <w:rFonts w:asciiTheme="minorHAnsi" w:hAnsiTheme="minorHAnsi"/>
                <w:noProof/>
                <w:szCs w:val="22"/>
                <w:lang w:val="id-ID" w:eastAsia="id-ID"/>
              </w:rPr>
              <w:tab/>
            </w:r>
            <w:r w:rsidR="003A4996" w:rsidRPr="003A4996">
              <w:rPr>
                <w:rStyle w:val="Hyperlink"/>
                <w:noProof/>
                <w:lang w:bidi="th-TH"/>
              </w:rPr>
              <w:t>Scope of Work</w:t>
            </w:r>
            <w:r w:rsidR="003A4996" w:rsidRPr="003A4996">
              <w:rPr>
                <w:noProof/>
                <w:webHidden/>
              </w:rPr>
              <w:tab/>
            </w:r>
            <w:r w:rsidR="003A4996" w:rsidRPr="003A4996">
              <w:rPr>
                <w:noProof/>
                <w:webHidden/>
              </w:rPr>
              <w:fldChar w:fldCharType="begin"/>
            </w:r>
            <w:r w:rsidR="003A4996" w:rsidRPr="003A4996">
              <w:rPr>
                <w:noProof/>
                <w:webHidden/>
              </w:rPr>
              <w:instrText xml:space="preserve"> PAGEREF _Toc492278874 \h </w:instrText>
            </w:r>
            <w:r w:rsidR="003A4996" w:rsidRPr="003A4996">
              <w:rPr>
                <w:noProof/>
                <w:webHidden/>
              </w:rPr>
            </w:r>
            <w:r w:rsidR="003A4996" w:rsidRPr="003A4996">
              <w:rPr>
                <w:noProof/>
                <w:webHidden/>
              </w:rPr>
              <w:fldChar w:fldCharType="separate"/>
            </w:r>
            <w:r w:rsidR="006E34F4">
              <w:rPr>
                <w:noProof/>
                <w:webHidden/>
              </w:rPr>
              <w:t>1</w:t>
            </w:r>
            <w:r w:rsidR="003A4996" w:rsidRPr="003A4996">
              <w:rPr>
                <w:noProof/>
                <w:webHidden/>
              </w:rPr>
              <w:fldChar w:fldCharType="end"/>
            </w:r>
          </w:hyperlink>
        </w:p>
        <w:p w14:paraId="3097C76F" w14:textId="0BE8DC20" w:rsidR="003A4996" w:rsidRPr="003A4996" w:rsidRDefault="00555316">
          <w:pPr>
            <w:pStyle w:val="TOC2"/>
            <w:rPr>
              <w:rFonts w:asciiTheme="minorHAnsi" w:hAnsiTheme="minorHAnsi"/>
              <w:noProof/>
              <w:szCs w:val="22"/>
              <w:lang w:val="id-ID" w:eastAsia="id-ID"/>
            </w:rPr>
          </w:pPr>
          <w:hyperlink w:anchor="_Toc492278875" w:history="1">
            <w:r w:rsidR="003A4996" w:rsidRPr="003A4996">
              <w:rPr>
                <w:rStyle w:val="Hyperlink"/>
                <w:noProof/>
                <w:lang w:bidi="th-TH"/>
              </w:rPr>
              <w:t>1.4</w:t>
            </w:r>
            <w:r w:rsidR="003A4996" w:rsidRPr="003A4996">
              <w:rPr>
                <w:rFonts w:asciiTheme="minorHAnsi" w:hAnsiTheme="minorHAnsi"/>
                <w:noProof/>
                <w:szCs w:val="22"/>
                <w:lang w:val="id-ID" w:eastAsia="id-ID"/>
              </w:rPr>
              <w:tab/>
            </w:r>
            <w:r w:rsidR="003A4996" w:rsidRPr="003A4996">
              <w:rPr>
                <w:rStyle w:val="Hyperlink"/>
                <w:noProof/>
                <w:lang w:bidi="th-TH"/>
              </w:rPr>
              <w:t>Structure of Document</w:t>
            </w:r>
            <w:r w:rsidR="003A4996" w:rsidRPr="003A4996">
              <w:rPr>
                <w:noProof/>
                <w:webHidden/>
              </w:rPr>
              <w:tab/>
            </w:r>
            <w:r w:rsidR="003A4996" w:rsidRPr="003A4996">
              <w:rPr>
                <w:noProof/>
                <w:webHidden/>
              </w:rPr>
              <w:fldChar w:fldCharType="begin"/>
            </w:r>
            <w:r w:rsidR="003A4996" w:rsidRPr="003A4996">
              <w:rPr>
                <w:noProof/>
                <w:webHidden/>
              </w:rPr>
              <w:instrText xml:space="preserve"> PAGEREF _Toc492278875 \h </w:instrText>
            </w:r>
            <w:r w:rsidR="003A4996" w:rsidRPr="003A4996">
              <w:rPr>
                <w:noProof/>
                <w:webHidden/>
              </w:rPr>
            </w:r>
            <w:r w:rsidR="003A4996" w:rsidRPr="003A4996">
              <w:rPr>
                <w:noProof/>
                <w:webHidden/>
              </w:rPr>
              <w:fldChar w:fldCharType="separate"/>
            </w:r>
            <w:r w:rsidR="006E34F4">
              <w:rPr>
                <w:noProof/>
                <w:webHidden/>
              </w:rPr>
              <w:t>2</w:t>
            </w:r>
            <w:r w:rsidR="003A4996" w:rsidRPr="003A4996">
              <w:rPr>
                <w:noProof/>
                <w:webHidden/>
              </w:rPr>
              <w:fldChar w:fldCharType="end"/>
            </w:r>
          </w:hyperlink>
        </w:p>
        <w:p w14:paraId="49CAA91E" w14:textId="73190402" w:rsidR="003A4996" w:rsidRPr="003A4996" w:rsidRDefault="00555316">
          <w:pPr>
            <w:pStyle w:val="TOC2"/>
            <w:rPr>
              <w:rFonts w:asciiTheme="minorHAnsi" w:hAnsiTheme="minorHAnsi"/>
              <w:noProof/>
              <w:szCs w:val="22"/>
              <w:lang w:val="id-ID" w:eastAsia="id-ID"/>
            </w:rPr>
          </w:pPr>
          <w:hyperlink w:anchor="_Toc492278876" w:history="1">
            <w:r w:rsidR="003A4996" w:rsidRPr="003A4996">
              <w:rPr>
                <w:rStyle w:val="Hyperlink"/>
                <w:rFonts w:cs="Arial"/>
                <w:noProof/>
              </w:rPr>
              <w:t>1.5</w:t>
            </w:r>
            <w:r w:rsidR="003A4996" w:rsidRPr="003A4996">
              <w:rPr>
                <w:rFonts w:asciiTheme="minorHAnsi" w:hAnsiTheme="minorHAnsi"/>
                <w:noProof/>
                <w:szCs w:val="22"/>
                <w:lang w:val="id-ID" w:eastAsia="id-ID"/>
              </w:rPr>
              <w:tab/>
            </w:r>
            <w:r w:rsidR="003A4996" w:rsidRPr="003A4996">
              <w:rPr>
                <w:rStyle w:val="Hyperlink"/>
                <w:rFonts w:cs="Arial"/>
                <w:noProof/>
              </w:rPr>
              <w:t>References</w:t>
            </w:r>
            <w:r w:rsidR="003A4996" w:rsidRPr="003A4996">
              <w:rPr>
                <w:noProof/>
                <w:webHidden/>
              </w:rPr>
              <w:tab/>
            </w:r>
            <w:r w:rsidR="003A4996" w:rsidRPr="003A4996">
              <w:rPr>
                <w:noProof/>
                <w:webHidden/>
              </w:rPr>
              <w:fldChar w:fldCharType="begin"/>
            </w:r>
            <w:r w:rsidR="003A4996" w:rsidRPr="003A4996">
              <w:rPr>
                <w:noProof/>
                <w:webHidden/>
              </w:rPr>
              <w:instrText xml:space="preserve"> PAGEREF _Toc492278876 \h </w:instrText>
            </w:r>
            <w:r w:rsidR="003A4996" w:rsidRPr="003A4996">
              <w:rPr>
                <w:noProof/>
                <w:webHidden/>
              </w:rPr>
            </w:r>
            <w:r w:rsidR="003A4996" w:rsidRPr="003A4996">
              <w:rPr>
                <w:noProof/>
                <w:webHidden/>
              </w:rPr>
              <w:fldChar w:fldCharType="separate"/>
            </w:r>
            <w:r w:rsidR="006E34F4">
              <w:rPr>
                <w:noProof/>
                <w:webHidden/>
              </w:rPr>
              <w:t>3</w:t>
            </w:r>
            <w:r w:rsidR="003A4996" w:rsidRPr="003A4996">
              <w:rPr>
                <w:noProof/>
                <w:webHidden/>
              </w:rPr>
              <w:fldChar w:fldCharType="end"/>
            </w:r>
          </w:hyperlink>
        </w:p>
        <w:p w14:paraId="7EC6BBC9" w14:textId="3AA03F50" w:rsidR="003A4996" w:rsidRPr="003A4996" w:rsidRDefault="00555316">
          <w:pPr>
            <w:pStyle w:val="TOC3"/>
            <w:rPr>
              <w:rFonts w:asciiTheme="minorHAnsi" w:hAnsiTheme="minorHAnsi"/>
              <w:i w:val="0"/>
              <w:iCs w:val="0"/>
              <w:noProof/>
              <w:szCs w:val="22"/>
              <w:lang w:val="id-ID" w:eastAsia="id-ID"/>
            </w:rPr>
          </w:pPr>
          <w:hyperlink w:anchor="_Toc492278877" w:history="1">
            <w:r w:rsidR="003A4996" w:rsidRPr="003A4996">
              <w:rPr>
                <w:rStyle w:val="Hyperlink"/>
                <w:rFonts w:cs="Times New Roman"/>
                <w:i w:val="0"/>
                <w:noProof/>
                <w:lang w:bidi="th-TH"/>
              </w:rPr>
              <w:t>1.5.1</w:t>
            </w:r>
            <w:r w:rsidR="003A4996" w:rsidRPr="003A4996">
              <w:rPr>
                <w:rFonts w:asciiTheme="minorHAnsi" w:hAnsiTheme="minorHAnsi"/>
                <w:i w:val="0"/>
                <w:iCs w:val="0"/>
                <w:noProof/>
                <w:szCs w:val="22"/>
                <w:lang w:val="id-ID" w:eastAsia="id-ID"/>
              </w:rPr>
              <w:tab/>
            </w:r>
            <w:r w:rsidR="003A4996" w:rsidRPr="003A4996">
              <w:rPr>
                <w:rStyle w:val="Hyperlink"/>
                <w:i w:val="0"/>
                <w:noProof/>
                <w:lang w:bidi="th-TH"/>
              </w:rPr>
              <w:t>Document References</w:t>
            </w:r>
            <w:r w:rsidR="003A4996" w:rsidRPr="003A4996">
              <w:rPr>
                <w:i w:val="0"/>
                <w:noProof/>
                <w:webHidden/>
              </w:rPr>
              <w:tab/>
            </w:r>
            <w:r w:rsidR="003A4996" w:rsidRPr="003A4996">
              <w:rPr>
                <w:i w:val="0"/>
                <w:noProof/>
                <w:webHidden/>
              </w:rPr>
              <w:fldChar w:fldCharType="begin"/>
            </w:r>
            <w:r w:rsidR="003A4996" w:rsidRPr="003A4996">
              <w:rPr>
                <w:i w:val="0"/>
                <w:noProof/>
                <w:webHidden/>
              </w:rPr>
              <w:instrText xml:space="preserve"> PAGEREF _Toc492278877 \h </w:instrText>
            </w:r>
            <w:r w:rsidR="003A4996" w:rsidRPr="003A4996">
              <w:rPr>
                <w:i w:val="0"/>
                <w:noProof/>
                <w:webHidden/>
              </w:rPr>
            </w:r>
            <w:r w:rsidR="003A4996" w:rsidRPr="003A4996">
              <w:rPr>
                <w:i w:val="0"/>
                <w:noProof/>
                <w:webHidden/>
              </w:rPr>
              <w:fldChar w:fldCharType="separate"/>
            </w:r>
            <w:r w:rsidR="006E34F4">
              <w:rPr>
                <w:i w:val="0"/>
                <w:noProof/>
                <w:webHidden/>
              </w:rPr>
              <w:t>3</w:t>
            </w:r>
            <w:r w:rsidR="003A4996" w:rsidRPr="003A4996">
              <w:rPr>
                <w:i w:val="0"/>
                <w:noProof/>
                <w:webHidden/>
              </w:rPr>
              <w:fldChar w:fldCharType="end"/>
            </w:r>
          </w:hyperlink>
        </w:p>
        <w:p w14:paraId="291F10B2" w14:textId="78DAD545" w:rsidR="003A4996" w:rsidRPr="003A4996" w:rsidRDefault="00555316">
          <w:pPr>
            <w:pStyle w:val="TOC3"/>
            <w:rPr>
              <w:rFonts w:asciiTheme="minorHAnsi" w:hAnsiTheme="minorHAnsi"/>
              <w:i w:val="0"/>
              <w:iCs w:val="0"/>
              <w:noProof/>
              <w:szCs w:val="22"/>
              <w:lang w:val="id-ID" w:eastAsia="id-ID"/>
            </w:rPr>
          </w:pPr>
          <w:hyperlink w:anchor="_Toc492278878" w:history="1">
            <w:r w:rsidR="003A4996" w:rsidRPr="003A4996">
              <w:rPr>
                <w:rStyle w:val="Hyperlink"/>
                <w:rFonts w:cs="Times New Roman"/>
                <w:i w:val="0"/>
                <w:noProof/>
                <w:lang w:bidi="th-TH"/>
              </w:rPr>
              <w:t>1.5.2</w:t>
            </w:r>
            <w:r w:rsidR="003A4996" w:rsidRPr="003A4996">
              <w:rPr>
                <w:rFonts w:asciiTheme="minorHAnsi" w:hAnsiTheme="minorHAnsi"/>
                <w:i w:val="0"/>
                <w:iCs w:val="0"/>
                <w:noProof/>
                <w:szCs w:val="22"/>
                <w:lang w:val="id-ID" w:eastAsia="id-ID"/>
              </w:rPr>
              <w:tab/>
            </w:r>
            <w:r w:rsidR="003A4996" w:rsidRPr="003A4996">
              <w:rPr>
                <w:rStyle w:val="Hyperlink"/>
                <w:i w:val="0"/>
                <w:noProof/>
                <w:lang w:bidi="th-TH"/>
              </w:rPr>
              <w:t>Standard References</w:t>
            </w:r>
            <w:r w:rsidR="003A4996" w:rsidRPr="003A4996">
              <w:rPr>
                <w:i w:val="0"/>
                <w:noProof/>
                <w:webHidden/>
              </w:rPr>
              <w:tab/>
            </w:r>
            <w:r w:rsidR="003A4996" w:rsidRPr="003A4996">
              <w:rPr>
                <w:i w:val="0"/>
                <w:noProof/>
                <w:webHidden/>
              </w:rPr>
              <w:fldChar w:fldCharType="begin"/>
            </w:r>
            <w:r w:rsidR="003A4996" w:rsidRPr="003A4996">
              <w:rPr>
                <w:i w:val="0"/>
                <w:noProof/>
                <w:webHidden/>
              </w:rPr>
              <w:instrText xml:space="preserve"> PAGEREF _Toc492278878 \h </w:instrText>
            </w:r>
            <w:r w:rsidR="003A4996" w:rsidRPr="003A4996">
              <w:rPr>
                <w:i w:val="0"/>
                <w:noProof/>
                <w:webHidden/>
              </w:rPr>
            </w:r>
            <w:r w:rsidR="003A4996" w:rsidRPr="003A4996">
              <w:rPr>
                <w:i w:val="0"/>
                <w:noProof/>
                <w:webHidden/>
              </w:rPr>
              <w:fldChar w:fldCharType="separate"/>
            </w:r>
            <w:r w:rsidR="006E34F4">
              <w:rPr>
                <w:i w:val="0"/>
                <w:noProof/>
                <w:webHidden/>
              </w:rPr>
              <w:t>4</w:t>
            </w:r>
            <w:r w:rsidR="003A4996" w:rsidRPr="003A4996">
              <w:rPr>
                <w:i w:val="0"/>
                <w:noProof/>
                <w:webHidden/>
              </w:rPr>
              <w:fldChar w:fldCharType="end"/>
            </w:r>
          </w:hyperlink>
        </w:p>
        <w:p w14:paraId="27D04E1D" w14:textId="46AAEAF4" w:rsidR="003A4996" w:rsidRPr="003A4996" w:rsidRDefault="00555316">
          <w:pPr>
            <w:pStyle w:val="TOC1"/>
            <w:tabs>
              <w:tab w:val="left" w:pos="1424"/>
            </w:tabs>
            <w:rPr>
              <w:rFonts w:asciiTheme="minorHAnsi" w:hAnsiTheme="minorHAnsi"/>
              <w:b w:val="0"/>
              <w:noProof/>
              <w:szCs w:val="22"/>
              <w:lang w:val="id-ID" w:eastAsia="id-ID"/>
            </w:rPr>
          </w:pPr>
          <w:hyperlink w:anchor="_Toc492278879" w:history="1">
            <w:r w:rsidR="003A4996" w:rsidRPr="003A4996">
              <w:rPr>
                <w:rStyle w:val="Hyperlink"/>
                <w:noProof/>
              </w:rPr>
              <w:t>2.</w:t>
            </w:r>
            <w:r w:rsidR="003A4996" w:rsidRPr="003A4996">
              <w:rPr>
                <w:rFonts w:asciiTheme="minorHAnsi" w:hAnsiTheme="minorHAnsi"/>
                <w:b w:val="0"/>
                <w:noProof/>
                <w:szCs w:val="22"/>
                <w:lang w:val="id-ID" w:eastAsia="id-ID"/>
              </w:rPr>
              <w:tab/>
            </w:r>
            <w:r w:rsidR="003A4996" w:rsidRPr="003A4996">
              <w:rPr>
                <w:rStyle w:val="Hyperlink"/>
                <w:noProof/>
              </w:rPr>
              <w:t>System Description</w:t>
            </w:r>
            <w:r w:rsidR="003A4996" w:rsidRPr="003A4996">
              <w:rPr>
                <w:noProof/>
                <w:webHidden/>
              </w:rPr>
              <w:tab/>
            </w:r>
            <w:r w:rsidR="003A4996" w:rsidRPr="003A4996">
              <w:rPr>
                <w:noProof/>
                <w:webHidden/>
              </w:rPr>
              <w:fldChar w:fldCharType="begin"/>
            </w:r>
            <w:r w:rsidR="003A4996" w:rsidRPr="003A4996">
              <w:rPr>
                <w:noProof/>
                <w:webHidden/>
              </w:rPr>
              <w:instrText xml:space="preserve"> PAGEREF _Toc492278879 \h </w:instrText>
            </w:r>
            <w:r w:rsidR="003A4996" w:rsidRPr="003A4996">
              <w:rPr>
                <w:noProof/>
                <w:webHidden/>
              </w:rPr>
            </w:r>
            <w:r w:rsidR="003A4996" w:rsidRPr="003A4996">
              <w:rPr>
                <w:noProof/>
                <w:webHidden/>
              </w:rPr>
              <w:fldChar w:fldCharType="separate"/>
            </w:r>
            <w:r w:rsidR="006E34F4">
              <w:rPr>
                <w:noProof/>
                <w:webHidden/>
              </w:rPr>
              <w:t>5</w:t>
            </w:r>
            <w:r w:rsidR="003A4996" w:rsidRPr="003A4996">
              <w:rPr>
                <w:noProof/>
                <w:webHidden/>
              </w:rPr>
              <w:fldChar w:fldCharType="end"/>
            </w:r>
          </w:hyperlink>
        </w:p>
        <w:p w14:paraId="7D517304" w14:textId="157FDCCE" w:rsidR="003A4996" w:rsidRPr="003A4996" w:rsidRDefault="00555316">
          <w:pPr>
            <w:pStyle w:val="TOC2"/>
            <w:rPr>
              <w:rFonts w:asciiTheme="minorHAnsi" w:hAnsiTheme="minorHAnsi"/>
              <w:noProof/>
              <w:szCs w:val="22"/>
              <w:lang w:val="id-ID" w:eastAsia="id-ID"/>
            </w:rPr>
          </w:pPr>
          <w:hyperlink w:anchor="_Toc492278880" w:history="1">
            <w:r w:rsidR="003A4996" w:rsidRPr="003A4996">
              <w:rPr>
                <w:rStyle w:val="Hyperlink"/>
                <w:noProof/>
              </w:rPr>
              <w:t>1.6</w:t>
            </w:r>
            <w:r w:rsidR="003A4996" w:rsidRPr="003A4996">
              <w:rPr>
                <w:rFonts w:asciiTheme="minorHAnsi" w:hAnsiTheme="minorHAnsi"/>
                <w:noProof/>
                <w:szCs w:val="22"/>
                <w:lang w:val="id-ID" w:eastAsia="id-ID"/>
              </w:rPr>
              <w:tab/>
            </w:r>
            <w:r w:rsidR="003A4996" w:rsidRPr="003A4996">
              <w:rPr>
                <w:rStyle w:val="Hyperlink"/>
                <w:noProof/>
              </w:rPr>
              <w:t>SCADA System Overview</w:t>
            </w:r>
            <w:r w:rsidR="003A4996" w:rsidRPr="003A4996">
              <w:rPr>
                <w:noProof/>
                <w:webHidden/>
              </w:rPr>
              <w:tab/>
            </w:r>
            <w:r w:rsidR="003A4996" w:rsidRPr="003A4996">
              <w:rPr>
                <w:noProof/>
                <w:webHidden/>
              </w:rPr>
              <w:fldChar w:fldCharType="begin"/>
            </w:r>
            <w:r w:rsidR="003A4996" w:rsidRPr="003A4996">
              <w:rPr>
                <w:noProof/>
                <w:webHidden/>
              </w:rPr>
              <w:instrText xml:space="preserve"> PAGEREF _Toc492278880 \h </w:instrText>
            </w:r>
            <w:r w:rsidR="003A4996" w:rsidRPr="003A4996">
              <w:rPr>
                <w:noProof/>
                <w:webHidden/>
              </w:rPr>
            </w:r>
            <w:r w:rsidR="003A4996" w:rsidRPr="003A4996">
              <w:rPr>
                <w:noProof/>
                <w:webHidden/>
              </w:rPr>
              <w:fldChar w:fldCharType="separate"/>
            </w:r>
            <w:r w:rsidR="006E34F4">
              <w:rPr>
                <w:noProof/>
                <w:webHidden/>
              </w:rPr>
              <w:t>10</w:t>
            </w:r>
            <w:r w:rsidR="003A4996" w:rsidRPr="003A4996">
              <w:rPr>
                <w:noProof/>
                <w:webHidden/>
              </w:rPr>
              <w:fldChar w:fldCharType="end"/>
            </w:r>
          </w:hyperlink>
        </w:p>
        <w:p w14:paraId="38B66168" w14:textId="5B20E37A" w:rsidR="003A4996" w:rsidRPr="003A4996" w:rsidRDefault="00555316">
          <w:pPr>
            <w:pStyle w:val="TOC3"/>
            <w:rPr>
              <w:rFonts w:asciiTheme="minorHAnsi" w:hAnsiTheme="minorHAnsi"/>
              <w:i w:val="0"/>
              <w:iCs w:val="0"/>
              <w:noProof/>
              <w:szCs w:val="22"/>
              <w:lang w:val="id-ID" w:eastAsia="id-ID"/>
            </w:rPr>
          </w:pPr>
          <w:hyperlink w:anchor="_Toc492278881" w:history="1">
            <w:r w:rsidR="003A4996" w:rsidRPr="003A4996">
              <w:rPr>
                <w:rStyle w:val="Hyperlink"/>
                <w:rFonts w:cs="Times New Roman"/>
                <w:i w:val="0"/>
                <w:noProof/>
              </w:rPr>
              <w:t>1.6.1</w:t>
            </w:r>
            <w:r w:rsidR="003A4996" w:rsidRPr="003A4996">
              <w:rPr>
                <w:rFonts w:asciiTheme="minorHAnsi" w:hAnsiTheme="minorHAnsi"/>
                <w:i w:val="0"/>
                <w:iCs w:val="0"/>
                <w:noProof/>
                <w:szCs w:val="22"/>
                <w:lang w:val="id-ID" w:eastAsia="id-ID"/>
              </w:rPr>
              <w:tab/>
            </w:r>
            <w:r w:rsidR="003A4996" w:rsidRPr="003A4996">
              <w:rPr>
                <w:rStyle w:val="Hyperlink"/>
                <w:rFonts w:cs="Arial"/>
                <w:i w:val="0"/>
                <w:noProof/>
              </w:rPr>
              <w:t>Functional Role</w:t>
            </w:r>
            <w:r w:rsidR="003A4996" w:rsidRPr="003A4996">
              <w:rPr>
                <w:i w:val="0"/>
                <w:noProof/>
                <w:webHidden/>
              </w:rPr>
              <w:tab/>
            </w:r>
            <w:r w:rsidR="003A4996" w:rsidRPr="003A4996">
              <w:rPr>
                <w:i w:val="0"/>
                <w:noProof/>
                <w:webHidden/>
              </w:rPr>
              <w:fldChar w:fldCharType="begin"/>
            </w:r>
            <w:r w:rsidR="003A4996" w:rsidRPr="003A4996">
              <w:rPr>
                <w:i w:val="0"/>
                <w:noProof/>
                <w:webHidden/>
              </w:rPr>
              <w:instrText xml:space="preserve"> PAGEREF _Toc492278881 \h </w:instrText>
            </w:r>
            <w:r w:rsidR="003A4996" w:rsidRPr="003A4996">
              <w:rPr>
                <w:i w:val="0"/>
                <w:noProof/>
                <w:webHidden/>
              </w:rPr>
            </w:r>
            <w:r w:rsidR="003A4996" w:rsidRPr="003A4996">
              <w:rPr>
                <w:i w:val="0"/>
                <w:noProof/>
                <w:webHidden/>
              </w:rPr>
              <w:fldChar w:fldCharType="separate"/>
            </w:r>
            <w:r w:rsidR="006E34F4">
              <w:rPr>
                <w:i w:val="0"/>
                <w:noProof/>
                <w:webHidden/>
              </w:rPr>
              <w:t>10</w:t>
            </w:r>
            <w:r w:rsidR="003A4996" w:rsidRPr="003A4996">
              <w:rPr>
                <w:i w:val="0"/>
                <w:noProof/>
                <w:webHidden/>
              </w:rPr>
              <w:fldChar w:fldCharType="end"/>
            </w:r>
          </w:hyperlink>
        </w:p>
        <w:p w14:paraId="47C39D7C" w14:textId="47307C0C" w:rsidR="003A4996" w:rsidRPr="003A4996" w:rsidRDefault="00555316">
          <w:pPr>
            <w:pStyle w:val="TOC3"/>
            <w:rPr>
              <w:rFonts w:asciiTheme="minorHAnsi" w:hAnsiTheme="minorHAnsi"/>
              <w:i w:val="0"/>
              <w:iCs w:val="0"/>
              <w:noProof/>
              <w:szCs w:val="22"/>
              <w:lang w:val="id-ID" w:eastAsia="id-ID"/>
            </w:rPr>
          </w:pPr>
          <w:hyperlink w:anchor="_Toc492278882" w:history="1">
            <w:r w:rsidR="003A4996" w:rsidRPr="003A4996">
              <w:rPr>
                <w:rStyle w:val="Hyperlink"/>
                <w:rFonts w:cs="Times New Roman"/>
                <w:i w:val="0"/>
                <w:noProof/>
              </w:rPr>
              <w:t>1.6.2</w:t>
            </w:r>
            <w:r w:rsidR="003A4996" w:rsidRPr="003A4996">
              <w:rPr>
                <w:rFonts w:asciiTheme="minorHAnsi" w:hAnsiTheme="minorHAnsi"/>
                <w:i w:val="0"/>
                <w:iCs w:val="0"/>
                <w:noProof/>
                <w:szCs w:val="22"/>
                <w:lang w:val="id-ID" w:eastAsia="id-ID"/>
              </w:rPr>
              <w:tab/>
            </w:r>
            <w:r w:rsidR="003A4996" w:rsidRPr="003A4996">
              <w:rPr>
                <w:rStyle w:val="Hyperlink"/>
                <w:rFonts w:cs="Arial"/>
                <w:i w:val="0"/>
                <w:noProof/>
              </w:rPr>
              <w:t>Interdependencies</w:t>
            </w:r>
            <w:r w:rsidR="003A4996" w:rsidRPr="003A4996">
              <w:rPr>
                <w:i w:val="0"/>
                <w:noProof/>
                <w:webHidden/>
              </w:rPr>
              <w:tab/>
            </w:r>
            <w:r w:rsidR="003A4996" w:rsidRPr="003A4996">
              <w:rPr>
                <w:i w:val="0"/>
                <w:noProof/>
                <w:webHidden/>
              </w:rPr>
              <w:fldChar w:fldCharType="begin"/>
            </w:r>
            <w:r w:rsidR="003A4996" w:rsidRPr="003A4996">
              <w:rPr>
                <w:i w:val="0"/>
                <w:noProof/>
                <w:webHidden/>
              </w:rPr>
              <w:instrText xml:space="preserve"> PAGEREF _Toc492278882 \h </w:instrText>
            </w:r>
            <w:r w:rsidR="003A4996" w:rsidRPr="003A4996">
              <w:rPr>
                <w:i w:val="0"/>
                <w:noProof/>
                <w:webHidden/>
              </w:rPr>
            </w:r>
            <w:r w:rsidR="003A4996" w:rsidRPr="003A4996">
              <w:rPr>
                <w:i w:val="0"/>
                <w:noProof/>
                <w:webHidden/>
              </w:rPr>
              <w:fldChar w:fldCharType="separate"/>
            </w:r>
            <w:r w:rsidR="006E34F4">
              <w:rPr>
                <w:i w:val="0"/>
                <w:noProof/>
                <w:webHidden/>
              </w:rPr>
              <w:t>11</w:t>
            </w:r>
            <w:r w:rsidR="003A4996" w:rsidRPr="003A4996">
              <w:rPr>
                <w:i w:val="0"/>
                <w:noProof/>
                <w:webHidden/>
              </w:rPr>
              <w:fldChar w:fldCharType="end"/>
            </w:r>
          </w:hyperlink>
        </w:p>
        <w:p w14:paraId="367D7B8F" w14:textId="5137D9BB" w:rsidR="003A4996" w:rsidRPr="003A4996" w:rsidRDefault="00555316">
          <w:pPr>
            <w:pStyle w:val="TOC3"/>
            <w:rPr>
              <w:rFonts w:asciiTheme="minorHAnsi" w:hAnsiTheme="minorHAnsi"/>
              <w:i w:val="0"/>
              <w:iCs w:val="0"/>
              <w:noProof/>
              <w:szCs w:val="22"/>
              <w:lang w:val="id-ID" w:eastAsia="id-ID"/>
            </w:rPr>
          </w:pPr>
          <w:hyperlink w:anchor="_Toc492278883" w:history="1">
            <w:r w:rsidR="003A4996" w:rsidRPr="003A4996">
              <w:rPr>
                <w:rStyle w:val="Hyperlink"/>
                <w:rFonts w:cs="Times New Roman"/>
                <w:i w:val="0"/>
                <w:noProof/>
              </w:rPr>
              <w:t>1.6.3</w:t>
            </w:r>
            <w:r w:rsidR="003A4996" w:rsidRPr="003A4996">
              <w:rPr>
                <w:rFonts w:asciiTheme="minorHAnsi" w:hAnsiTheme="minorHAnsi"/>
                <w:i w:val="0"/>
                <w:iCs w:val="0"/>
                <w:noProof/>
                <w:szCs w:val="22"/>
                <w:lang w:val="id-ID" w:eastAsia="id-ID"/>
              </w:rPr>
              <w:tab/>
            </w:r>
            <w:r w:rsidR="003A4996" w:rsidRPr="003A4996">
              <w:rPr>
                <w:rStyle w:val="Hyperlink"/>
                <w:rFonts w:cs="Arial"/>
                <w:i w:val="0"/>
                <w:noProof/>
              </w:rPr>
              <w:t>External Interaction</w:t>
            </w:r>
            <w:r w:rsidR="003A4996" w:rsidRPr="003A4996">
              <w:rPr>
                <w:i w:val="0"/>
                <w:noProof/>
                <w:webHidden/>
              </w:rPr>
              <w:tab/>
            </w:r>
            <w:r w:rsidR="003A4996" w:rsidRPr="003A4996">
              <w:rPr>
                <w:i w:val="0"/>
                <w:noProof/>
                <w:webHidden/>
              </w:rPr>
              <w:fldChar w:fldCharType="begin"/>
            </w:r>
            <w:r w:rsidR="003A4996" w:rsidRPr="003A4996">
              <w:rPr>
                <w:i w:val="0"/>
                <w:noProof/>
                <w:webHidden/>
              </w:rPr>
              <w:instrText xml:space="preserve"> PAGEREF _Toc492278883 \h </w:instrText>
            </w:r>
            <w:r w:rsidR="003A4996" w:rsidRPr="003A4996">
              <w:rPr>
                <w:i w:val="0"/>
                <w:noProof/>
                <w:webHidden/>
              </w:rPr>
            </w:r>
            <w:r w:rsidR="003A4996" w:rsidRPr="003A4996">
              <w:rPr>
                <w:i w:val="0"/>
                <w:noProof/>
                <w:webHidden/>
              </w:rPr>
              <w:fldChar w:fldCharType="separate"/>
            </w:r>
            <w:r w:rsidR="006E34F4">
              <w:rPr>
                <w:i w:val="0"/>
                <w:noProof/>
                <w:webHidden/>
              </w:rPr>
              <w:t>11</w:t>
            </w:r>
            <w:r w:rsidR="003A4996" w:rsidRPr="003A4996">
              <w:rPr>
                <w:i w:val="0"/>
                <w:noProof/>
                <w:webHidden/>
              </w:rPr>
              <w:fldChar w:fldCharType="end"/>
            </w:r>
          </w:hyperlink>
        </w:p>
        <w:p w14:paraId="06F9EACE" w14:textId="74B838BB" w:rsidR="003A4996" w:rsidRPr="003A4996" w:rsidRDefault="00555316">
          <w:pPr>
            <w:pStyle w:val="TOC3"/>
            <w:rPr>
              <w:rFonts w:asciiTheme="minorHAnsi" w:hAnsiTheme="minorHAnsi"/>
              <w:i w:val="0"/>
              <w:iCs w:val="0"/>
              <w:noProof/>
              <w:szCs w:val="22"/>
              <w:lang w:val="id-ID" w:eastAsia="id-ID"/>
            </w:rPr>
          </w:pPr>
          <w:hyperlink w:anchor="_Toc492278884" w:history="1">
            <w:r w:rsidR="003A4996" w:rsidRPr="003A4996">
              <w:rPr>
                <w:rStyle w:val="Hyperlink"/>
                <w:i w:val="0"/>
                <w:noProof/>
                <w:lang w:bidi="th-TH"/>
              </w:rPr>
              <w:t>1.6.3.1</w:t>
            </w:r>
            <w:r w:rsidR="003A4996" w:rsidRPr="003A4996">
              <w:rPr>
                <w:rFonts w:asciiTheme="minorHAnsi" w:hAnsiTheme="minorHAnsi"/>
                <w:i w:val="0"/>
                <w:iCs w:val="0"/>
                <w:noProof/>
                <w:szCs w:val="22"/>
                <w:lang w:val="id-ID" w:eastAsia="id-ID"/>
              </w:rPr>
              <w:tab/>
            </w:r>
            <w:r w:rsidR="003A4996" w:rsidRPr="003A4996">
              <w:rPr>
                <w:rStyle w:val="Hyperlink"/>
                <w:i w:val="0"/>
                <w:noProof/>
                <w:lang w:bidi="th-TH"/>
              </w:rPr>
              <w:t>Backbone System</w:t>
            </w:r>
            <w:r w:rsidR="003A4996" w:rsidRPr="003A4996">
              <w:rPr>
                <w:i w:val="0"/>
                <w:noProof/>
                <w:webHidden/>
              </w:rPr>
              <w:tab/>
            </w:r>
            <w:r w:rsidR="003A4996" w:rsidRPr="003A4996">
              <w:rPr>
                <w:i w:val="0"/>
                <w:noProof/>
                <w:webHidden/>
              </w:rPr>
              <w:fldChar w:fldCharType="begin"/>
            </w:r>
            <w:r w:rsidR="003A4996" w:rsidRPr="003A4996">
              <w:rPr>
                <w:i w:val="0"/>
                <w:noProof/>
                <w:webHidden/>
              </w:rPr>
              <w:instrText xml:space="preserve"> PAGEREF _Toc492278884 \h </w:instrText>
            </w:r>
            <w:r w:rsidR="003A4996" w:rsidRPr="003A4996">
              <w:rPr>
                <w:i w:val="0"/>
                <w:noProof/>
                <w:webHidden/>
              </w:rPr>
            </w:r>
            <w:r w:rsidR="003A4996" w:rsidRPr="003A4996">
              <w:rPr>
                <w:i w:val="0"/>
                <w:noProof/>
                <w:webHidden/>
              </w:rPr>
              <w:fldChar w:fldCharType="separate"/>
            </w:r>
            <w:r w:rsidR="006E34F4">
              <w:rPr>
                <w:i w:val="0"/>
                <w:noProof/>
                <w:webHidden/>
              </w:rPr>
              <w:t>11</w:t>
            </w:r>
            <w:r w:rsidR="003A4996" w:rsidRPr="003A4996">
              <w:rPr>
                <w:i w:val="0"/>
                <w:noProof/>
                <w:webHidden/>
              </w:rPr>
              <w:fldChar w:fldCharType="end"/>
            </w:r>
          </w:hyperlink>
        </w:p>
        <w:p w14:paraId="3CB189BF" w14:textId="7E18739D" w:rsidR="003A4996" w:rsidRPr="003A4996" w:rsidRDefault="00555316">
          <w:pPr>
            <w:pStyle w:val="TOC3"/>
            <w:rPr>
              <w:rFonts w:asciiTheme="minorHAnsi" w:hAnsiTheme="minorHAnsi"/>
              <w:i w:val="0"/>
              <w:iCs w:val="0"/>
              <w:noProof/>
              <w:szCs w:val="22"/>
              <w:lang w:val="id-ID" w:eastAsia="id-ID"/>
            </w:rPr>
          </w:pPr>
          <w:hyperlink w:anchor="_Toc492278885" w:history="1">
            <w:r w:rsidR="003A4996" w:rsidRPr="003A4996">
              <w:rPr>
                <w:rStyle w:val="Hyperlink"/>
                <w:i w:val="0"/>
                <w:noProof/>
                <w:lang w:bidi="th-TH"/>
              </w:rPr>
              <w:t>1.6.3.2</w:t>
            </w:r>
            <w:r w:rsidR="003A4996" w:rsidRPr="003A4996">
              <w:rPr>
                <w:rFonts w:asciiTheme="minorHAnsi" w:hAnsiTheme="minorHAnsi"/>
                <w:i w:val="0"/>
                <w:iCs w:val="0"/>
                <w:noProof/>
                <w:szCs w:val="22"/>
                <w:lang w:val="id-ID" w:eastAsia="id-ID"/>
              </w:rPr>
              <w:tab/>
            </w:r>
            <w:r w:rsidR="003A4996" w:rsidRPr="003A4996">
              <w:rPr>
                <w:rStyle w:val="Hyperlink"/>
                <w:i w:val="0"/>
                <w:noProof/>
                <w:lang w:bidi="th-TH"/>
              </w:rPr>
              <w:t>M&amp;E Plant and subsystem Server</w:t>
            </w:r>
            <w:r w:rsidR="003A4996" w:rsidRPr="003A4996">
              <w:rPr>
                <w:i w:val="0"/>
                <w:noProof/>
                <w:webHidden/>
              </w:rPr>
              <w:tab/>
            </w:r>
            <w:r w:rsidR="003A4996" w:rsidRPr="003A4996">
              <w:rPr>
                <w:i w:val="0"/>
                <w:noProof/>
                <w:webHidden/>
              </w:rPr>
              <w:fldChar w:fldCharType="begin"/>
            </w:r>
            <w:r w:rsidR="003A4996" w:rsidRPr="003A4996">
              <w:rPr>
                <w:i w:val="0"/>
                <w:noProof/>
                <w:webHidden/>
              </w:rPr>
              <w:instrText xml:space="preserve"> PAGEREF _Toc492278885 \h </w:instrText>
            </w:r>
            <w:r w:rsidR="003A4996" w:rsidRPr="003A4996">
              <w:rPr>
                <w:i w:val="0"/>
                <w:noProof/>
                <w:webHidden/>
              </w:rPr>
            </w:r>
            <w:r w:rsidR="003A4996" w:rsidRPr="003A4996">
              <w:rPr>
                <w:i w:val="0"/>
                <w:noProof/>
                <w:webHidden/>
              </w:rPr>
              <w:fldChar w:fldCharType="separate"/>
            </w:r>
            <w:r w:rsidR="006E34F4">
              <w:rPr>
                <w:i w:val="0"/>
                <w:noProof/>
                <w:webHidden/>
              </w:rPr>
              <w:t>12</w:t>
            </w:r>
            <w:r w:rsidR="003A4996" w:rsidRPr="003A4996">
              <w:rPr>
                <w:i w:val="0"/>
                <w:noProof/>
                <w:webHidden/>
              </w:rPr>
              <w:fldChar w:fldCharType="end"/>
            </w:r>
          </w:hyperlink>
        </w:p>
        <w:p w14:paraId="01FE44F9" w14:textId="3D61B8A3" w:rsidR="003A4996" w:rsidRPr="003A4996" w:rsidRDefault="00555316">
          <w:pPr>
            <w:pStyle w:val="TOC2"/>
            <w:rPr>
              <w:rFonts w:asciiTheme="minorHAnsi" w:hAnsiTheme="minorHAnsi"/>
              <w:noProof/>
              <w:szCs w:val="22"/>
              <w:lang w:val="id-ID" w:eastAsia="id-ID"/>
            </w:rPr>
          </w:pPr>
          <w:hyperlink w:anchor="_Toc492278886" w:history="1">
            <w:r w:rsidR="003A4996" w:rsidRPr="003A4996">
              <w:rPr>
                <w:rStyle w:val="Hyperlink"/>
                <w:rFonts w:cs="Arial"/>
                <w:noProof/>
              </w:rPr>
              <w:t>1.7</w:t>
            </w:r>
            <w:r w:rsidR="003A4996" w:rsidRPr="003A4996">
              <w:rPr>
                <w:rFonts w:asciiTheme="minorHAnsi" w:hAnsiTheme="minorHAnsi"/>
                <w:noProof/>
                <w:szCs w:val="22"/>
                <w:lang w:val="id-ID" w:eastAsia="id-ID"/>
              </w:rPr>
              <w:tab/>
            </w:r>
            <w:r w:rsidR="003A4996" w:rsidRPr="003A4996">
              <w:rPr>
                <w:rStyle w:val="Hyperlink"/>
                <w:rFonts w:cs="Arial"/>
                <w:noProof/>
              </w:rPr>
              <w:t>External System Device Overview</w:t>
            </w:r>
            <w:r w:rsidR="003A4996" w:rsidRPr="003A4996">
              <w:rPr>
                <w:noProof/>
                <w:webHidden/>
              </w:rPr>
              <w:tab/>
            </w:r>
            <w:r w:rsidR="003A4996" w:rsidRPr="003A4996">
              <w:rPr>
                <w:noProof/>
                <w:webHidden/>
              </w:rPr>
              <w:fldChar w:fldCharType="begin"/>
            </w:r>
            <w:r w:rsidR="003A4996" w:rsidRPr="003A4996">
              <w:rPr>
                <w:noProof/>
                <w:webHidden/>
              </w:rPr>
              <w:instrText xml:space="preserve"> PAGEREF _Toc492278886 \h </w:instrText>
            </w:r>
            <w:r w:rsidR="003A4996" w:rsidRPr="003A4996">
              <w:rPr>
                <w:noProof/>
                <w:webHidden/>
              </w:rPr>
            </w:r>
            <w:r w:rsidR="003A4996" w:rsidRPr="003A4996">
              <w:rPr>
                <w:noProof/>
                <w:webHidden/>
              </w:rPr>
              <w:fldChar w:fldCharType="separate"/>
            </w:r>
            <w:r w:rsidR="006E34F4">
              <w:rPr>
                <w:noProof/>
                <w:webHidden/>
              </w:rPr>
              <w:t>12</w:t>
            </w:r>
            <w:r w:rsidR="003A4996" w:rsidRPr="003A4996">
              <w:rPr>
                <w:noProof/>
                <w:webHidden/>
              </w:rPr>
              <w:fldChar w:fldCharType="end"/>
            </w:r>
          </w:hyperlink>
        </w:p>
        <w:p w14:paraId="12A8BD1B" w14:textId="1C8A66B8" w:rsidR="003A4996" w:rsidRPr="003A4996" w:rsidRDefault="00555316">
          <w:pPr>
            <w:pStyle w:val="TOC3"/>
            <w:rPr>
              <w:rFonts w:asciiTheme="minorHAnsi" w:hAnsiTheme="minorHAnsi"/>
              <w:i w:val="0"/>
              <w:iCs w:val="0"/>
              <w:noProof/>
              <w:szCs w:val="22"/>
              <w:lang w:val="id-ID" w:eastAsia="id-ID"/>
            </w:rPr>
          </w:pPr>
          <w:hyperlink w:anchor="_Toc492278887" w:history="1">
            <w:r w:rsidR="003A4996" w:rsidRPr="003A4996">
              <w:rPr>
                <w:rStyle w:val="Hyperlink"/>
                <w:rFonts w:cs="Times New Roman"/>
                <w:i w:val="0"/>
                <w:noProof/>
              </w:rPr>
              <w:t>1.7.1</w:t>
            </w:r>
            <w:r w:rsidR="003A4996" w:rsidRPr="003A4996">
              <w:rPr>
                <w:rFonts w:asciiTheme="minorHAnsi" w:hAnsiTheme="minorHAnsi"/>
                <w:i w:val="0"/>
                <w:iCs w:val="0"/>
                <w:noProof/>
                <w:szCs w:val="22"/>
                <w:lang w:val="id-ID" w:eastAsia="id-ID"/>
              </w:rPr>
              <w:tab/>
            </w:r>
            <w:r w:rsidR="003A4996" w:rsidRPr="003A4996">
              <w:rPr>
                <w:rStyle w:val="Hyperlink"/>
                <w:rFonts w:cs="Arial"/>
                <w:i w:val="0"/>
                <w:noProof/>
              </w:rPr>
              <w:t>Network Switch</w:t>
            </w:r>
            <w:r w:rsidR="003A4996" w:rsidRPr="003A4996">
              <w:rPr>
                <w:i w:val="0"/>
                <w:noProof/>
                <w:webHidden/>
              </w:rPr>
              <w:tab/>
            </w:r>
            <w:r w:rsidR="003A4996" w:rsidRPr="003A4996">
              <w:rPr>
                <w:i w:val="0"/>
                <w:noProof/>
                <w:webHidden/>
              </w:rPr>
              <w:fldChar w:fldCharType="begin"/>
            </w:r>
            <w:r w:rsidR="003A4996" w:rsidRPr="003A4996">
              <w:rPr>
                <w:i w:val="0"/>
                <w:noProof/>
                <w:webHidden/>
              </w:rPr>
              <w:instrText xml:space="preserve"> PAGEREF _Toc492278887 \h </w:instrText>
            </w:r>
            <w:r w:rsidR="003A4996" w:rsidRPr="003A4996">
              <w:rPr>
                <w:i w:val="0"/>
                <w:noProof/>
                <w:webHidden/>
              </w:rPr>
            </w:r>
            <w:r w:rsidR="003A4996" w:rsidRPr="003A4996">
              <w:rPr>
                <w:i w:val="0"/>
                <w:noProof/>
                <w:webHidden/>
              </w:rPr>
              <w:fldChar w:fldCharType="separate"/>
            </w:r>
            <w:r w:rsidR="006E34F4">
              <w:rPr>
                <w:i w:val="0"/>
                <w:noProof/>
                <w:webHidden/>
              </w:rPr>
              <w:t>12</w:t>
            </w:r>
            <w:r w:rsidR="003A4996" w:rsidRPr="003A4996">
              <w:rPr>
                <w:i w:val="0"/>
                <w:noProof/>
                <w:webHidden/>
              </w:rPr>
              <w:fldChar w:fldCharType="end"/>
            </w:r>
          </w:hyperlink>
        </w:p>
        <w:p w14:paraId="6E6B7493" w14:textId="273B4FBE" w:rsidR="003A4996" w:rsidRPr="003A4996" w:rsidRDefault="00555316">
          <w:pPr>
            <w:pStyle w:val="TOC3"/>
            <w:rPr>
              <w:rFonts w:asciiTheme="minorHAnsi" w:hAnsiTheme="minorHAnsi"/>
              <w:i w:val="0"/>
              <w:iCs w:val="0"/>
              <w:noProof/>
              <w:szCs w:val="22"/>
              <w:lang w:val="id-ID" w:eastAsia="id-ID"/>
            </w:rPr>
          </w:pPr>
          <w:hyperlink w:anchor="_Toc492278888" w:history="1">
            <w:r w:rsidR="003A4996" w:rsidRPr="003A4996">
              <w:rPr>
                <w:rStyle w:val="Hyperlink"/>
                <w:rFonts w:cs="Times New Roman"/>
                <w:i w:val="0"/>
                <w:noProof/>
              </w:rPr>
              <w:t>1.7.2</w:t>
            </w:r>
            <w:r w:rsidR="003A4996" w:rsidRPr="003A4996">
              <w:rPr>
                <w:rFonts w:asciiTheme="minorHAnsi" w:hAnsiTheme="minorHAnsi"/>
                <w:i w:val="0"/>
                <w:iCs w:val="0"/>
                <w:noProof/>
                <w:szCs w:val="22"/>
                <w:lang w:val="id-ID" w:eastAsia="id-ID"/>
              </w:rPr>
              <w:tab/>
            </w:r>
            <w:r w:rsidR="003A4996" w:rsidRPr="003A4996">
              <w:rPr>
                <w:rStyle w:val="Hyperlink"/>
                <w:rFonts w:cs="Arial"/>
                <w:i w:val="0"/>
                <w:noProof/>
              </w:rPr>
              <w:t>Network Requirements</w:t>
            </w:r>
            <w:r w:rsidR="003A4996" w:rsidRPr="003A4996">
              <w:rPr>
                <w:i w:val="0"/>
                <w:noProof/>
                <w:webHidden/>
              </w:rPr>
              <w:tab/>
            </w:r>
            <w:r w:rsidR="003A4996" w:rsidRPr="003A4996">
              <w:rPr>
                <w:i w:val="0"/>
                <w:noProof/>
                <w:webHidden/>
              </w:rPr>
              <w:fldChar w:fldCharType="begin"/>
            </w:r>
            <w:r w:rsidR="003A4996" w:rsidRPr="003A4996">
              <w:rPr>
                <w:i w:val="0"/>
                <w:noProof/>
                <w:webHidden/>
              </w:rPr>
              <w:instrText xml:space="preserve"> PAGEREF _Toc492278888 \h </w:instrText>
            </w:r>
            <w:r w:rsidR="003A4996" w:rsidRPr="003A4996">
              <w:rPr>
                <w:i w:val="0"/>
                <w:noProof/>
                <w:webHidden/>
              </w:rPr>
            </w:r>
            <w:r w:rsidR="003A4996" w:rsidRPr="003A4996">
              <w:rPr>
                <w:i w:val="0"/>
                <w:noProof/>
                <w:webHidden/>
              </w:rPr>
              <w:fldChar w:fldCharType="separate"/>
            </w:r>
            <w:r w:rsidR="006E34F4">
              <w:rPr>
                <w:i w:val="0"/>
                <w:noProof/>
                <w:webHidden/>
              </w:rPr>
              <w:t>12</w:t>
            </w:r>
            <w:r w:rsidR="003A4996" w:rsidRPr="003A4996">
              <w:rPr>
                <w:i w:val="0"/>
                <w:noProof/>
                <w:webHidden/>
              </w:rPr>
              <w:fldChar w:fldCharType="end"/>
            </w:r>
          </w:hyperlink>
        </w:p>
        <w:p w14:paraId="2B640BFD" w14:textId="1F838C06" w:rsidR="003A4996" w:rsidRPr="003A4996" w:rsidRDefault="00555316">
          <w:pPr>
            <w:pStyle w:val="TOC3"/>
            <w:rPr>
              <w:rFonts w:asciiTheme="minorHAnsi" w:hAnsiTheme="minorHAnsi"/>
              <w:i w:val="0"/>
              <w:iCs w:val="0"/>
              <w:noProof/>
              <w:szCs w:val="22"/>
              <w:lang w:val="id-ID" w:eastAsia="id-ID"/>
            </w:rPr>
          </w:pPr>
          <w:hyperlink w:anchor="_Toc492278889" w:history="1">
            <w:r w:rsidR="003A4996" w:rsidRPr="003A4996">
              <w:rPr>
                <w:rStyle w:val="Hyperlink"/>
                <w:rFonts w:cs="Times New Roman"/>
                <w:i w:val="0"/>
                <w:noProof/>
              </w:rPr>
              <w:t>1.7.3</w:t>
            </w:r>
            <w:r w:rsidR="003A4996" w:rsidRPr="003A4996">
              <w:rPr>
                <w:rFonts w:asciiTheme="minorHAnsi" w:hAnsiTheme="minorHAnsi"/>
                <w:i w:val="0"/>
                <w:iCs w:val="0"/>
                <w:noProof/>
                <w:szCs w:val="22"/>
                <w:lang w:val="id-ID" w:eastAsia="id-ID"/>
              </w:rPr>
              <w:tab/>
            </w:r>
            <w:r w:rsidR="003A4996" w:rsidRPr="003A4996">
              <w:rPr>
                <w:rStyle w:val="Hyperlink"/>
                <w:rFonts w:cs="Arial"/>
                <w:i w:val="0"/>
                <w:noProof/>
              </w:rPr>
              <w:t>Routing and Subnets</w:t>
            </w:r>
            <w:r w:rsidR="003A4996" w:rsidRPr="003A4996">
              <w:rPr>
                <w:i w:val="0"/>
                <w:noProof/>
                <w:webHidden/>
              </w:rPr>
              <w:tab/>
            </w:r>
            <w:r w:rsidR="003A4996" w:rsidRPr="003A4996">
              <w:rPr>
                <w:i w:val="0"/>
                <w:noProof/>
                <w:webHidden/>
              </w:rPr>
              <w:fldChar w:fldCharType="begin"/>
            </w:r>
            <w:r w:rsidR="003A4996" w:rsidRPr="003A4996">
              <w:rPr>
                <w:i w:val="0"/>
                <w:noProof/>
                <w:webHidden/>
              </w:rPr>
              <w:instrText xml:space="preserve"> PAGEREF _Toc492278889 \h </w:instrText>
            </w:r>
            <w:r w:rsidR="003A4996" w:rsidRPr="003A4996">
              <w:rPr>
                <w:i w:val="0"/>
                <w:noProof/>
                <w:webHidden/>
              </w:rPr>
            </w:r>
            <w:r w:rsidR="003A4996" w:rsidRPr="003A4996">
              <w:rPr>
                <w:i w:val="0"/>
                <w:noProof/>
                <w:webHidden/>
              </w:rPr>
              <w:fldChar w:fldCharType="separate"/>
            </w:r>
            <w:r w:rsidR="006E34F4">
              <w:rPr>
                <w:i w:val="0"/>
                <w:noProof/>
                <w:webHidden/>
              </w:rPr>
              <w:t>13</w:t>
            </w:r>
            <w:r w:rsidR="003A4996" w:rsidRPr="003A4996">
              <w:rPr>
                <w:i w:val="0"/>
                <w:noProof/>
                <w:webHidden/>
              </w:rPr>
              <w:fldChar w:fldCharType="end"/>
            </w:r>
          </w:hyperlink>
        </w:p>
        <w:p w14:paraId="382CA1A2" w14:textId="48CFAD65" w:rsidR="003A4996" w:rsidRPr="003A4996" w:rsidRDefault="00555316">
          <w:pPr>
            <w:pStyle w:val="TOC3"/>
            <w:rPr>
              <w:rFonts w:asciiTheme="minorHAnsi" w:hAnsiTheme="minorHAnsi"/>
              <w:i w:val="0"/>
              <w:iCs w:val="0"/>
              <w:noProof/>
              <w:szCs w:val="22"/>
              <w:lang w:val="id-ID" w:eastAsia="id-ID"/>
            </w:rPr>
          </w:pPr>
          <w:hyperlink w:anchor="_Toc492278890" w:history="1">
            <w:r w:rsidR="003A4996" w:rsidRPr="003A4996">
              <w:rPr>
                <w:rStyle w:val="Hyperlink"/>
                <w:rFonts w:cs="Times New Roman"/>
                <w:i w:val="0"/>
                <w:noProof/>
              </w:rPr>
              <w:t>1.7.4</w:t>
            </w:r>
            <w:r w:rsidR="003A4996" w:rsidRPr="003A4996">
              <w:rPr>
                <w:rFonts w:asciiTheme="minorHAnsi" w:hAnsiTheme="minorHAnsi"/>
                <w:i w:val="0"/>
                <w:iCs w:val="0"/>
                <w:noProof/>
                <w:szCs w:val="22"/>
                <w:lang w:val="id-ID" w:eastAsia="id-ID"/>
              </w:rPr>
              <w:tab/>
            </w:r>
            <w:r w:rsidR="003A4996" w:rsidRPr="003A4996">
              <w:rPr>
                <w:rStyle w:val="Hyperlink"/>
                <w:rFonts w:cs="Arial"/>
                <w:i w:val="0"/>
                <w:noProof/>
              </w:rPr>
              <w:t>Time Management</w:t>
            </w:r>
            <w:r w:rsidR="003A4996" w:rsidRPr="003A4996">
              <w:rPr>
                <w:i w:val="0"/>
                <w:noProof/>
                <w:webHidden/>
              </w:rPr>
              <w:tab/>
            </w:r>
            <w:r w:rsidR="003A4996" w:rsidRPr="003A4996">
              <w:rPr>
                <w:i w:val="0"/>
                <w:noProof/>
                <w:webHidden/>
              </w:rPr>
              <w:fldChar w:fldCharType="begin"/>
            </w:r>
            <w:r w:rsidR="003A4996" w:rsidRPr="003A4996">
              <w:rPr>
                <w:i w:val="0"/>
                <w:noProof/>
                <w:webHidden/>
              </w:rPr>
              <w:instrText xml:space="preserve"> PAGEREF _Toc492278890 \h </w:instrText>
            </w:r>
            <w:r w:rsidR="003A4996" w:rsidRPr="003A4996">
              <w:rPr>
                <w:i w:val="0"/>
                <w:noProof/>
                <w:webHidden/>
              </w:rPr>
            </w:r>
            <w:r w:rsidR="003A4996" w:rsidRPr="003A4996">
              <w:rPr>
                <w:i w:val="0"/>
                <w:noProof/>
                <w:webHidden/>
              </w:rPr>
              <w:fldChar w:fldCharType="separate"/>
            </w:r>
            <w:r w:rsidR="006E34F4">
              <w:rPr>
                <w:i w:val="0"/>
                <w:noProof/>
                <w:webHidden/>
              </w:rPr>
              <w:t>13</w:t>
            </w:r>
            <w:r w:rsidR="003A4996" w:rsidRPr="003A4996">
              <w:rPr>
                <w:i w:val="0"/>
                <w:noProof/>
                <w:webHidden/>
              </w:rPr>
              <w:fldChar w:fldCharType="end"/>
            </w:r>
          </w:hyperlink>
        </w:p>
        <w:p w14:paraId="23418A96" w14:textId="2DA3A6C2" w:rsidR="003A4996" w:rsidRPr="003A4996" w:rsidRDefault="00555316">
          <w:pPr>
            <w:pStyle w:val="TOC3"/>
            <w:rPr>
              <w:rFonts w:asciiTheme="minorHAnsi" w:hAnsiTheme="minorHAnsi"/>
              <w:i w:val="0"/>
              <w:iCs w:val="0"/>
              <w:noProof/>
              <w:szCs w:val="22"/>
              <w:lang w:val="id-ID" w:eastAsia="id-ID"/>
            </w:rPr>
          </w:pPr>
          <w:hyperlink w:anchor="_Toc492278891" w:history="1">
            <w:r w:rsidR="003A4996" w:rsidRPr="003A4996">
              <w:rPr>
                <w:rStyle w:val="Hyperlink"/>
                <w:rFonts w:cs="Times New Roman"/>
                <w:i w:val="0"/>
                <w:noProof/>
              </w:rPr>
              <w:t>1.7.5</w:t>
            </w:r>
            <w:r w:rsidR="003A4996" w:rsidRPr="003A4996">
              <w:rPr>
                <w:rFonts w:asciiTheme="minorHAnsi" w:hAnsiTheme="minorHAnsi"/>
                <w:i w:val="0"/>
                <w:iCs w:val="0"/>
                <w:noProof/>
                <w:szCs w:val="22"/>
                <w:lang w:val="id-ID" w:eastAsia="id-ID"/>
              </w:rPr>
              <w:tab/>
            </w:r>
            <w:r w:rsidR="003A4996" w:rsidRPr="003A4996">
              <w:rPr>
                <w:rStyle w:val="Hyperlink"/>
                <w:rFonts w:cs="Arial"/>
                <w:i w:val="0"/>
                <w:noProof/>
              </w:rPr>
              <w:t>Power Requirements</w:t>
            </w:r>
            <w:r w:rsidR="003A4996" w:rsidRPr="003A4996">
              <w:rPr>
                <w:i w:val="0"/>
                <w:noProof/>
                <w:webHidden/>
              </w:rPr>
              <w:tab/>
            </w:r>
            <w:r w:rsidR="003A4996" w:rsidRPr="003A4996">
              <w:rPr>
                <w:i w:val="0"/>
                <w:noProof/>
                <w:webHidden/>
              </w:rPr>
              <w:fldChar w:fldCharType="begin"/>
            </w:r>
            <w:r w:rsidR="003A4996" w:rsidRPr="003A4996">
              <w:rPr>
                <w:i w:val="0"/>
                <w:noProof/>
                <w:webHidden/>
              </w:rPr>
              <w:instrText xml:space="preserve"> PAGEREF _Toc492278891 \h </w:instrText>
            </w:r>
            <w:r w:rsidR="003A4996" w:rsidRPr="003A4996">
              <w:rPr>
                <w:i w:val="0"/>
                <w:noProof/>
                <w:webHidden/>
              </w:rPr>
            </w:r>
            <w:r w:rsidR="003A4996" w:rsidRPr="003A4996">
              <w:rPr>
                <w:i w:val="0"/>
                <w:noProof/>
                <w:webHidden/>
              </w:rPr>
              <w:fldChar w:fldCharType="separate"/>
            </w:r>
            <w:r w:rsidR="006E34F4">
              <w:rPr>
                <w:i w:val="0"/>
                <w:noProof/>
                <w:webHidden/>
              </w:rPr>
              <w:t>14</w:t>
            </w:r>
            <w:r w:rsidR="003A4996" w:rsidRPr="003A4996">
              <w:rPr>
                <w:i w:val="0"/>
                <w:noProof/>
                <w:webHidden/>
              </w:rPr>
              <w:fldChar w:fldCharType="end"/>
            </w:r>
          </w:hyperlink>
        </w:p>
        <w:p w14:paraId="246E61F4" w14:textId="32F6EC24" w:rsidR="003A4996" w:rsidRPr="003A4996" w:rsidRDefault="00555316">
          <w:pPr>
            <w:pStyle w:val="TOC3"/>
            <w:rPr>
              <w:rFonts w:asciiTheme="minorHAnsi" w:hAnsiTheme="minorHAnsi"/>
              <w:i w:val="0"/>
              <w:iCs w:val="0"/>
              <w:noProof/>
              <w:szCs w:val="22"/>
              <w:lang w:val="id-ID" w:eastAsia="id-ID"/>
            </w:rPr>
          </w:pPr>
          <w:hyperlink w:anchor="_Toc492278892" w:history="1">
            <w:r w:rsidR="003A4996" w:rsidRPr="003A4996">
              <w:rPr>
                <w:rStyle w:val="Hyperlink"/>
                <w:rFonts w:cs="Times New Roman"/>
                <w:i w:val="0"/>
                <w:noProof/>
              </w:rPr>
              <w:t>1.7.6</w:t>
            </w:r>
            <w:r w:rsidR="003A4996" w:rsidRPr="003A4996">
              <w:rPr>
                <w:rFonts w:asciiTheme="minorHAnsi" w:hAnsiTheme="minorHAnsi"/>
                <w:i w:val="0"/>
                <w:iCs w:val="0"/>
                <w:noProof/>
                <w:szCs w:val="22"/>
                <w:lang w:val="id-ID" w:eastAsia="id-ID"/>
              </w:rPr>
              <w:tab/>
            </w:r>
            <w:r w:rsidR="003A4996" w:rsidRPr="003A4996">
              <w:rPr>
                <w:rStyle w:val="Hyperlink"/>
                <w:rFonts w:cs="Arial"/>
                <w:i w:val="0"/>
                <w:noProof/>
              </w:rPr>
              <w:t>Surge Protection</w:t>
            </w:r>
            <w:r w:rsidR="003A4996" w:rsidRPr="003A4996">
              <w:rPr>
                <w:i w:val="0"/>
                <w:noProof/>
                <w:webHidden/>
              </w:rPr>
              <w:tab/>
            </w:r>
            <w:r w:rsidR="003A4996" w:rsidRPr="003A4996">
              <w:rPr>
                <w:i w:val="0"/>
                <w:noProof/>
                <w:webHidden/>
              </w:rPr>
              <w:fldChar w:fldCharType="begin"/>
            </w:r>
            <w:r w:rsidR="003A4996" w:rsidRPr="003A4996">
              <w:rPr>
                <w:i w:val="0"/>
                <w:noProof/>
                <w:webHidden/>
              </w:rPr>
              <w:instrText xml:space="preserve"> PAGEREF _Toc492278892 \h </w:instrText>
            </w:r>
            <w:r w:rsidR="003A4996" w:rsidRPr="003A4996">
              <w:rPr>
                <w:i w:val="0"/>
                <w:noProof/>
                <w:webHidden/>
              </w:rPr>
            </w:r>
            <w:r w:rsidR="003A4996" w:rsidRPr="003A4996">
              <w:rPr>
                <w:i w:val="0"/>
                <w:noProof/>
                <w:webHidden/>
              </w:rPr>
              <w:fldChar w:fldCharType="separate"/>
            </w:r>
            <w:r w:rsidR="006E34F4">
              <w:rPr>
                <w:i w:val="0"/>
                <w:noProof/>
                <w:webHidden/>
              </w:rPr>
              <w:t>14</w:t>
            </w:r>
            <w:r w:rsidR="003A4996" w:rsidRPr="003A4996">
              <w:rPr>
                <w:i w:val="0"/>
                <w:noProof/>
                <w:webHidden/>
              </w:rPr>
              <w:fldChar w:fldCharType="end"/>
            </w:r>
          </w:hyperlink>
        </w:p>
        <w:p w14:paraId="39B08FBA" w14:textId="0B284F26" w:rsidR="003A4996" w:rsidRPr="003A4996" w:rsidRDefault="00555316">
          <w:pPr>
            <w:pStyle w:val="TOC3"/>
            <w:rPr>
              <w:rFonts w:asciiTheme="minorHAnsi" w:hAnsiTheme="minorHAnsi"/>
              <w:i w:val="0"/>
              <w:iCs w:val="0"/>
              <w:noProof/>
              <w:szCs w:val="22"/>
              <w:lang w:val="id-ID" w:eastAsia="id-ID"/>
            </w:rPr>
          </w:pPr>
          <w:hyperlink w:anchor="_Toc492278893" w:history="1">
            <w:r w:rsidR="003A4996" w:rsidRPr="003A4996">
              <w:rPr>
                <w:rStyle w:val="Hyperlink"/>
                <w:rFonts w:cs="Times New Roman"/>
                <w:i w:val="0"/>
                <w:noProof/>
              </w:rPr>
              <w:t>1.7.7</w:t>
            </w:r>
            <w:r w:rsidR="003A4996" w:rsidRPr="003A4996">
              <w:rPr>
                <w:rFonts w:asciiTheme="minorHAnsi" w:hAnsiTheme="minorHAnsi"/>
                <w:i w:val="0"/>
                <w:iCs w:val="0"/>
                <w:noProof/>
                <w:szCs w:val="22"/>
                <w:lang w:val="id-ID" w:eastAsia="id-ID"/>
              </w:rPr>
              <w:tab/>
            </w:r>
            <w:r w:rsidR="003A4996" w:rsidRPr="003A4996">
              <w:rPr>
                <w:rStyle w:val="Hyperlink"/>
                <w:rFonts w:cs="Arial"/>
                <w:i w:val="0"/>
                <w:noProof/>
              </w:rPr>
              <w:t>Bandwidth Utilization</w:t>
            </w:r>
            <w:r w:rsidR="003A4996" w:rsidRPr="003A4996">
              <w:rPr>
                <w:i w:val="0"/>
                <w:noProof/>
                <w:webHidden/>
              </w:rPr>
              <w:tab/>
            </w:r>
            <w:r w:rsidR="003A4996" w:rsidRPr="003A4996">
              <w:rPr>
                <w:i w:val="0"/>
                <w:noProof/>
                <w:webHidden/>
              </w:rPr>
              <w:fldChar w:fldCharType="begin"/>
            </w:r>
            <w:r w:rsidR="003A4996" w:rsidRPr="003A4996">
              <w:rPr>
                <w:i w:val="0"/>
                <w:noProof/>
                <w:webHidden/>
              </w:rPr>
              <w:instrText xml:space="preserve"> PAGEREF _Toc492278893 \h </w:instrText>
            </w:r>
            <w:r w:rsidR="003A4996" w:rsidRPr="003A4996">
              <w:rPr>
                <w:i w:val="0"/>
                <w:noProof/>
                <w:webHidden/>
              </w:rPr>
            </w:r>
            <w:r w:rsidR="003A4996" w:rsidRPr="003A4996">
              <w:rPr>
                <w:i w:val="0"/>
                <w:noProof/>
                <w:webHidden/>
              </w:rPr>
              <w:fldChar w:fldCharType="separate"/>
            </w:r>
            <w:r w:rsidR="006E34F4">
              <w:rPr>
                <w:i w:val="0"/>
                <w:noProof/>
                <w:webHidden/>
              </w:rPr>
              <w:t>14</w:t>
            </w:r>
            <w:r w:rsidR="003A4996" w:rsidRPr="003A4996">
              <w:rPr>
                <w:i w:val="0"/>
                <w:noProof/>
                <w:webHidden/>
              </w:rPr>
              <w:fldChar w:fldCharType="end"/>
            </w:r>
          </w:hyperlink>
        </w:p>
        <w:p w14:paraId="4586B45A" w14:textId="22588CD9" w:rsidR="003A4996" w:rsidRPr="003A4996" w:rsidRDefault="00555316">
          <w:pPr>
            <w:pStyle w:val="TOC1"/>
            <w:tabs>
              <w:tab w:val="left" w:pos="1424"/>
            </w:tabs>
            <w:rPr>
              <w:rFonts w:asciiTheme="minorHAnsi" w:hAnsiTheme="minorHAnsi"/>
              <w:b w:val="0"/>
              <w:noProof/>
              <w:szCs w:val="22"/>
              <w:lang w:val="id-ID" w:eastAsia="id-ID"/>
            </w:rPr>
          </w:pPr>
          <w:hyperlink w:anchor="_Toc492278894" w:history="1">
            <w:r w:rsidR="003A4996" w:rsidRPr="003A4996">
              <w:rPr>
                <w:rStyle w:val="Hyperlink"/>
                <w:noProof/>
              </w:rPr>
              <w:t>3</w:t>
            </w:r>
            <w:r w:rsidR="003A4996" w:rsidRPr="003A4996">
              <w:rPr>
                <w:rFonts w:asciiTheme="minorHAnsi" w:hAnsiTheme="minorHAnsi"/>
                <w:b w:val="0"/>
                <w:noProof/>
                <w:szCs w:val="22"/>
                <w:lang w:val="id-ID" w:eastAsia="id-ID"/>
              </w:rPr>
              <w:tab/>
            </w:r>
            <w:r w:rsidR="003A4996" w:rsidRPr="003A4996">
              <w:rPr>
                <w:rStyle w:val="Hyperlink"/>
                <w:noProof/>
              </w:rPr>
              <w:t>Hardware Descriptions</w:t>
            </w:r>
            <w:r w:rsidR="003A4996" w:rsidRPr="003A4996">
              <w:rPr>
                <w:noProof/>
                <w:webHidden/>
              </w:rPr>
              <w:tab/>
            </w:r>
            <w:r w:rsidR="003A4996" w:rsidRPr="003A4996">
              <w:rPr>
                <w:noProof/>
                <w:webHidden/>
              </w:rPr>
              <w:fldChar w:fldCharType="begin"/>
            </w:r>
            <w:r w:rsidR="003A4996" w:rsidRPr="003A4996">
              <w:rPr>
                <w:noProof/>
                <w:webHidden/>
              </w:rPr>
              <w:instrText xml:space="preserve"> PAGEREF _Toc492278894 \h </w:instrText>
            </w:r>
            <w:r w:rsidR="003A4996" w:rsidRPr="003A4996">
              <w:rPr>
                <w:noProof/>
                <w:webHidden/>
              </w:rPr>
            </w:r>
            <w:r w:rsidR="003A4996" w:rsidRPr="003A4996">
              <w:rPr>
                <w:noProof/>
                <w:webHidden/>
              </w:rPr>
              <w:fldChar w:fldCharType="separate"/>
            </w:r>
            <w:r w:rsidR="006E34F4">
              <w:rPr>
                <w:noProof/>
                <w:webHidden/>
              </w:rPr>
              <w:t>16</w:t>
            </w:r>
            <w:r w:rsidR="003A4996" w:rsidRPr="003A4996">
              <w:rPr>
                <w:noProof/>
                <w:webHidden/>
              </w:rPr>
              <w:fldChar w:fldCharType="end"/>
            </w:r>
          </w:hyperlink>
        </w:p>
        <w:p w14:paraId="5BC1BC1B" w14:textId="7CCBDFF4" w:rsidR="003A4996" w:rsidRPr="003A4996" w:rsidRDefault="00555316">
          <w:pPr>
            <w:pStyle w:val="TOC2"/>
            <w:rPr>
              <w:rFonts w:asciiTheme="minorHAnsi" w:hAnsiTheme="minorHAnsi"/>
              <w:noProof/>
              <w:szCs w:val="22"/>
              <w:lang w:val="id-ID" w:eastAsia="id-ID"/>
            </w:rPr>
          </w:pPr>
          <w:hyperlink w:anchor="_Toc492278895" w:history="1">
            <w:r w:rsidR="003A4996" w:rsidRPr="003A4996">
              <w:rPr>
                <w:rStyle w:val="Hyperlink"/>
                <w:noProof/>
                <w:lang w:bidi="th-TH"/>
              </w:rPr>
              <w:t>3.1</w:t>
            </w:r>
            <w:r w:rsidR="003A4996" w:rsidRPr="003A4996">
              <w:rPr>
                <w:rFonts w:asciiTheme="minorHAnsi" w:hAnsiTheme="minorHAnsi"/>
                <w:noProof/>
                <w:szCs w:val="22"/>
                <w:lang w:val="id-ID" w:eastAsia="id-ID"/>
              </w:rPr>
              <w:tab/>
            </w:r>
            <w:r w:rsidR="003A4996" w:rsidRPr="003A4996">
              <w:rPr>
                <w:rStyle w:val="Hyperlink"/>
                <w:noProof/>
                <w:lang w:bidi="th-TH"/>
              </w:rPr>
              <w:t>OCC SCADA Server PC</w:t>
            </w:r>
            <w:r w:rsidR="003A4996" w:rsidRPr="003A4996">
              <w:rPr>
                <w:noProof/>
                <w:webHidden/>
              </w:rPr>
              <w:tab/>
            </w:r>
            <w:r w:rsidR="003A4996" w:rsidRPr="003A4996">
              <w:rPr>
                <w:noProof/>
                <w:webHidden/>
              </w:rPr>
              <w:fldChar w:fldCharType="begin"/>
            </w:r>
            <w:r w:rsidR="003A4996" w:rsidRPr="003A4996">
              <w:rPr>
                <w:noProof/>
                <w:webHidden/>
              </w:rPr>
              <w:instrText xml:space="preserve"> PAGEREF _Toc492278895 \h </w:instrText>
            </w:r>
            <w:r w:rsidR="003A4996" w:rsidRPr="003A4996">
              <w:rPr>
                <w:noProof/>
                <w:webHidden/>
              </w:rPr>
            </w:r>
            <w:r w:rsidR="003A4996" w:rsidRPr="003A4996">
              <w:rPr>
                <w:noProof/>
                <w:webHidden/>
              </w:rPr>
              <w:fldChar w:fldCharType="separate"/>
            </w:r>
            <w:r w:rsidR="006E34F4">
              <w:rPr>
                <w:noProof/>
                <w:webHidden/>
              </w:rPr>
              <w:t>16</w:t>
            </w:r>
            <w:r w:rsidR="003A4996" w:rsidRPr="003A4996">
              <w:rPr>
                <w:noProof/>
                <w:webHidden/>
              </w:rPr>
              <w:fldChar w:fldCharType="end"/>
            </w:r>
          </w:hyperlink>
        </w:p>
        <w:p w14:paraId="325A48BA" w14:textId="36666CAF" w:rsidR="003A4996" w:rsidRPr="003A4996" w:rsidRDefault="00555316">
          <w:pPr>
            <w:pStyle w:val="TOC3"/>
            <w:rPr>
              <w:rFonts w:asciiTheme="minorHAnsi" w:hAnsiTheme="minorHAnsi"/>
              <w:i w:val="0"/>
              <w:iCs w:val="0"/>
              <w:noProof/>
              <w:szCs w:val="22"/>
              <w:lang w:val="id-ID" w:eastAsia="id-ID"/>
            </w:rPr>
          </w:pPr>
          <w:hyperlink w:anchor="_Toc492278896" w:history="1">
            <w:r w:rsidR="003A4996" w:rsidRPr="003A4996">
              <w:rPr>
                <w:rStyle w:val="Hyperlink"/>
                <w:rFonts w:cs="Times New Roman"/>
                <w:i w:val="0"/>
                <w:noProof/>
              </w:rPr>
              <w:t>3.1.1</w:t>
            </w:r>
            <w:r w:rsidR="003A4996" w:rsidRPr="003A4996">
              <w:rPr>
                <w:rFonts w:asciiTheme="minorHAnsi" w:hAnsiTheme="minorHAnsi"/>
                <w:i w:val="0"/>
                <w:iCs w:val="0"/>
                <w:noProof/>
                <w:szCs w:val="22"/>
                <w:lang w:val="id-ID" w:eastAsia="id-ID"/>
              </w:rPr>
              <w:tab/>
            </w:r>
            <w:r w:rsidR="003A4996" w:rsidRPr="003A4996">
              <w:rPr>
                <w:rStyle w:val="Hyperlink"/>
                <w:rFonts w:cs="Arial"/>
                <w:i w:val="0"/>
                <w:noProof/>
              </w:rPr>
              <w:t>OCC HMI Workstation PC</w:t>
            </w:r>
            <w:r w:rsidR="003A4996" w:rsidRPr="003A4996">
              <w:rPr>
                <w:i w:val="0"/>
                <w:noProof/>
                <w:webHidden/>
              </w:rPr>
              <w:tab/>
            </w:r>
            <w:r w:rsidR="003A4996" w:rsidRPr="003A4996">
              <w:rPr>
                <w:i w:val="0"/>
                <w:noProof/>
                <w:webHidden/>
              </w:rPr>
              <w:fldChar w:fldCharType="begin"/>
            </w:r>
            <w:r w:rsidR="003A4996" w:rsidRPr="003A4996">
              <w:rPr>
                <w:i w:val="0"/>
                <w:noProof/>
                <w:webHidden/>
              </w:rPr>
              <w:instrText xml:space="preserve"> PAGEREF _Toc492278896 \h </w:instrText>
            </w:r>
            <w:r w:rsidR="003A4996" w:rsidRPr="003A4996">
              <w:rPr>
                <w:i w:val="0"/>
                <w:noProof/>
                <w:webHidden/>
              </w:rPr>
            </w:r>
            <w:r w:rsidR="003A4996" w:rsidRPr="003A4996">
              <w:rPr>
                <w:i w:val="0"/>
                <w:noProof/>
                <w:webHidden/>
              </w:rPr>
              <w:fldChar w:fldCharType="separate"/>
            </w:r>
            <w:r w:rsidR="006E34F4">
              <w:rPr>
                <w:i w:val="0"/>
                <w:noProof/>
                <w:webHidden/>
              </w:rPr>
              <w:t>17</w:t>
            </w:r>
            <w:r w:rsidR="003A4996" w:rsidRPr="003A4996">
              <w:rPr>
                <w:i w:val="0"/>
                <w:noProof/>
                <w:webHidden/>
              </w:rPr>
              <w:fldChar w:fldCharType="end"/>
            </w:r>
          </w:hyperlink>
        </w:p>
        <w:p w14:paraId="4CA4D725" w14:textId="2D4A470D" w:rsidR="003A4996" w:rsidRPr="003A4996" w:rsidRDefault="00555316">
          <w:pPr>
            <w:pStyle w:val="TOC3"/>
            <w:rPr>
              <w:rFonts w:asciiTheme="minorHAnsi" w:hAnsiTheme="minorHAnsi"/>
              <w:i w:val="0"/>
              <w:iCs w:val="0"/>
              <w:noProof/>
              <w:szCs w:val="22"/>
              <w:lang w:val="id-ID" w:eastAsia="id-ID"/>
            </w:rPr>
          </w:pPr>
          <w:hyperlink w:anchor="_Toc492278897" w:history="1">
            <w:r w:rsidR="003A4996" w:rsidRPr="003A4996">
              <w:rPr>
                <w:rStyle w:val="Hyperlink"/>
                <w:rFonts w:cs="Times New Roman"/>
                <w:i w:val="0"/>
                <w:noProof/>
              </w:rPr>
              <w:t>3.1.2</w:t>
            </w:r>
            <w:r w:rsidR="003A4996" w:rsidRPr="003A4996">
              <w:rPr>
                <w:rFonts w:asciiTheme="minorHAnsi" w:hAnsiTheme="minorHAnsi"/>
                <w:i w:val="0"/>
                <w:iCs w:val="0"/>
                <w:noProof/>
                <w:szCs w:val="22"/>
                <w:lang w:val="id-ID" w:eastAsia="id-ID"/>
              </w:rPr>
              <w:tab/>
            </w:r>
            <w:r w:rsidR="003A4996" w:rsidRPr="003A4996">
              <w:rPr>
                <w:rStyle w:val="Hyperlink"/>
                <w:rFonts w:cs="Arial"/>
                <w:i w:val="0"/>
                <w:noProof/>
              </w:rPr>
              <w:t>HMI Workstation Monitor</w:t>
            </w:r>
            <w:r w:rsidR="003A4996" w:rsidRPr="003A4996">
              <w:rPr>
                <w:i w:val="0"/>
                <w:noProof/>
                <w:webHidden/>
              </w:rPr>
              <w:tab/>
            </w:r>
            <w:r w:rsidR="003A4996" w:rsidRPr="003A4996">
              <w:rPr>
                <w:i w:val="0"/>
                <w:noProof/>
                <w:webHidden/>
              </w:rPr>
              <w:fldChar w:fldCharType="begin"/>
            </w:r>
            <w:r w:rsidR="003A4996" w:rsidRPr="003A4996">
              <w:rPr>
                <w:i w:val="0"/>
                <w:noProof/>
                <w:webHidden/>
              </w:rPr>
              <w:instrText xml:space="preserve"> PAGEREF _Toc492278897 \h </w:instrText>
            </w:r>
            <w:r w:rsidR="003A4996" w:rsidRPr="003A4996">
              <w:rPr>
                <w:i w:val="0"/>
                <w:noProof/>
                <w:webHidden/>
              </w:rPr>
            </w:r>
            <w:r w:rsidR="003A4996" w:rsidRPr="003A4996">
              <w:rPr>
                <w:i w:val="0"/>
                <w:noProof/>
                <w:webHidden/>
              </w:rPr>
              <w:fldChar w:fldCharType="separate"/>
            </w:r>
            <w:r w:rsidR="006E34F4">
              <w:rPr>
                <w:i w:val="0"/>
                <w:noProof/>
                <w:webHidden/>
              </w:rPr>
              <w:t>18</w:t>
            </w:r>
            <w:r w:rsidR="003A4996" w:rsidRPr="003A4996">
              <w:rPr>
                <w:i w:val="0"/>
                <w:noProof/>
                <w:webHidden/>
              </w:rPr>
              <w:fldChar w:fldCharType="end"/>
            </w:r>
          </w:hyperlink>
        </w:p>
        <w:p w14:paraId="6ADE7C88" w14:textId="7FD7E8DF" w:rsidR="003A4996" w:rsidRPr="003A4996" w:rsidRDefault="00555316">
          <w:pPr>
            <w:pStyle w:val="TOC3"/>
            <w:rPr>
              <w:rFonts w:asciiTheme="minorHAnsi" w:hAnsiTheme="minorHAnsi"/>
              <w:i w:val="0"/>
              <w:iCs w:val="0"/>
              <w:noProof/>
              <w:szCs w:val="22"/>
              <w:lang w:val="id-ID" w:eastAsia="id-ID"/>
            </w:rPr>
          </w:pPr>
          <w:hyperlink w:anchor="_Toc492278898" w:history="1">
            <w:r w:rsidR="003A4996" w:rsidRPr="003A4996">
              <w:rPr>
                <w:rStyle w:val="Hyperlink"/>
                <w:rFonts w:cs="Times New Roman"/>
                <w:i w:val="0"/>
                <w:noProof/>
              </w:rPr>
              <w:t>3.1.3</w:t>
            </w:r>
            <w:r w:rsidR="003A4996" w:rsidRPr="003A4996">
              <w:rPr>
                <w:rFonts w:asciiTheme="minorHAnsi" w:hAnsiTheme="minorHAnsi"/>
                <w:i w:val="0"/>
                <w:iCs w:val="0"/>
                <w:noProof/>
                <w:szCs w:val="22"/>
                <w:lang w:val="id-ID" w:eastAsia="id-ID"/>
              </w:rPr>
              <w:tab/>
            </w:r>
            <w:r w:rsidR="003A4996" w:rsidRPr="003A4996">
              <w:rPr>
                <w:rStyle w:val="Hyperlink"/>
                <w:rFonts w:cs="Arial"/>
                <w:i w:val="0"/>
                <w:noProof/>
              </w:rPr>
              <w:t>Color Printer</w:t>
            </w:r>
            <w:r w:rsidR="003A4996" w:rsidRPr="003A4996">
              <w:rPr>
                <w:i w:val="0"/>
                <w:noProof/>
                <w:webHidden/>
              </w:rPr>
              <w:tab/>
            </w:r>
            <w:r w:rsidR="003A4996" w:rsidRPr="003A4996">
              <w:rPr>
                <w:i w:val="0"/>
                <w:noProof/>
                <w:webHidden/>
              </w:rPr>
              <w:fldChar w:fldCharType="begin"/>
            </w:r>
            <w:r w:rsidR="003A4996" w:rsidRPr="003A4996">
              <w:rPr>
                <w:i w:val="0"/>
                <w:noProof/>
                <w:webHidden/>
              </w:rPr>
              <w:instrText xml:space="preserve"> PAGEREF _Toc492278898 \h </w:instrText>
            </w:r>
            <w:r w:rsidR="003A4996" w:rsidRPr="003A4996">
              <w:rPr>
                <w:i w:val="0"/>
                <w:noProof/>
                <w:webHidden/>
              </w:rPr>
            </w:r>
            <w:r w:rsidR="003A4996" w:rsidRPr="003A4996">
              <w:rPr>
                <w:i w:val="0"/>
                <w:noProof/>
                <w:webHidden/>
              </w:rPr>
              <w:fldChar w:fldCharType="separate"/>
            </w:r>
            <w:r w:rsidR="006E34F4">
              <w:rPr>
                <w:i w:val="0"/>
                <w:noProof/>
                <w:webHidden/>
              </w:rPr>
              <w:t>19</w:t>
            </w:r>
            <w:r w:rsidR="003A4996" w:rsidRPr="003A4996">
              <w:rPr>
                <w:i w:val="0"/>
                <w:noProof/>
                <w:webHidden/>
              </w:rPr>
              <w:fldChar w:fldCharType="end"/>
            </w:r>
          </w:hyperlink>
        </w:p>
        <w:p w14:paraId="745C624B" w14:textId="3AFD950B" w:rsidR="003A4996" w:rsidRPr="003A4996" w:rsidRDefault="00555316">
          <w:pPr>
            <w:pStyle w:val="TOC3"/>
            <w:rPr>
              <w:rFonts w:asciiTheme="minorHAnsi" w:hAnsiTheme="minorHAnsi"/>
              <w:i w:val="0"/>
              <w:iCs w:val="0"/>
              <w:noProof/>
              <w:szCs w:val="22"/>
              <w:lang w:val="id-ID" w:eastAsia="id-ID"/>
            </w:rPr>
          </w:pPr>
          <w:hyperlink w:anchor="_Toc492278899" w:history="1">
            <w:r w:rsidR="003A4996" w:rsidRPr="003A4996">
              <w:rPr>
                <w:rStyle w:val="Hyperlink"/>
                <w:rFonts w:cs="Times New Roman"/>
                <w:i w:val="0"/>
                <w:noProof/>
              </w:rPr>
              <w:t>3.1.4</w:t>
            </w:r>
            <w:r w:rsidR="003A4996" w:rsidRPr="003A4996">
              <w:rPr>
                <w:rFonts w:asciiTheme="minorHAnsi" w:hAnsiTheme="minorHAnsi"/>
                <w:i w:val="0"/>
                <w:iCs w:val="0"/>
                <w:noProof/>
                <w:szCs w:val="22"/>
                <w:lang w:val="id-ID" w:eastAsia="id-ID"/>
              </w:rPr>
              <w:tab/>
            </w:r>
            <w:r w:rsidR="003A4996" w:rsidRPr="003A4996">
              <w:rPr>
                <w:rStyle w:val="Hyperlink"/>
                <w:rFonts w:cs="Arial"/>
                <w:i w:val="0"/>
                <w:noProof/>
              </w:rPr>
              <w:t>Black and White Printer</w:t>
            </w:r>
            <w:r w:rsidR="003A4996" w:rsidRPr="003A4996">
              <w:rPr>
                <w:i w:val="0"/>
                <w:noProof/>
                <w:webHidden/>
              </w:rPr>
              <w:tab/>
            </w:r>
            <w:r w:rsidR="003A4996" w:rsidRPr="003A4996">
              <w:rPr>
                <w:i w:val="0"/>
                <w:noProof/>
                <w:webHidden/>
              </w:rPr>
              <w:fldChar w:fldCharType="begin"/>
            </w:r>
            <w:r w:rsidR="003A4996" w:rsidRPr="003A4996">
              <w:rPr>
                <w:i w:val="0"/>
                <w:noProof/>
                <w:webHidden/>
              </w:rPr>
              <w:instrText xml:space="preserve"> PAGEREF _Toc492278899 \h </w:instrText>
            </w:r>
            <w:r w:rsidR="003A4996" w:rsidRPr="003A4996">
              <w:rPr>
                <w:i w:val="0"/>
                <w:noProof/>
                <w:webHidden/>
              </w:rPr>
            </w:r>
            <w:r w:rsidR="003A4996" w:rsidRPr="003A4996">
              <w:rPr>
                <w:i w:val="0"/>
                <w:noProof/>
                <w:webHidden/>
              </w:rPr>
              <w:fldChar w:fldCharType="separate"/>
            </w:r>
            <w:r w:rsidR="006E34F4">
              <w:rPr>
                <w:i w:val="0"/>
                <w:noProof/>
                <w:webHidden/>
              </w:rPr>
              <w:t>20</w:t>
            </w:r>
            <w:r w:rsidR="003A4996" w:rsidRPr="003A4996">
              <w:rPr>
                <w:i w:val="0"/>
                <w:noProof/>
                <w:webHidden/>
              </w:rPr>
              <w:fldChar w:fldCharType="end"/>
            </w:r>
          </w:hyperlink>
        </w:p>
        <w:p w14:paraId="1733BEE0" w14:textId="4ABC1406" w:rsidR="003A4996" w:rsidRPr="003A4996" w:rsidRDefault="00555316">
          <w:pPr>
            <w:pStyle w:val="TOC2"/>
            <w:rPr>
              <w:rFonts w:asciiTheme="minorHAnsi" w:hAnsiTheme="minorHAnsi"/>
              <w:noProof/>
              <w:szCs w:val="22"/>
              <w:lang w:val="id-ID" w:eastAsia="id-ID"/>
            </w:rPr>
          </w:pPr>
          <w:hyperlink w:anchor="_Toc492278900" w:history="1">
            <w:r w:rsidR="003A4996" w:rsidRPr="003A4996">
              <w:rPr>
                <w:rStyle w:val="Hyperlink"/>
                <w:noProof/>
                <w:lang w:bidi="th-TH"/>
              </w:rPr>
              <w:t>3.2</w:t>
            </w:r>
            <w:r w:rsidR="003A4996" w:rsidRPr="003A4996">
              <w:rPr>
                <w:rFonts w:asciiTheme="minorHAnsi" w:hAnsiTheme="minorHAnsi"/>
                <w:noProof/>
                <w:szCs w:val="22"/>
                <w:lang w:val="id-ID" w:eastAsia="id-ID"/>
              </w:rPr>
              <w:tab/>
            </w:r>
            <w:r w:rsidR="003A4996" w:rsidRPr="003A4996">
              <w:rPr>
                <w:rStyle w:val="Hyperlink"/>
                <w:noProof/>
                <w:lang w:bidi="th-TH"/>
              </w:rPr>
              <w:t>Typical Station</w:t>
            </w:r>
            <w:r w:rsidR="003A4996" w:rsidRPr="003A4996">
              <w:rPr>
                <w:noProof/>
                <w:webHidden/>
              </w:rPr>
              <w:tab/>
            </w:r>
            <w:r w:rsidR="003A4996" w:rsidRPr="003A4996">
              <w:rPr>
                <w:noProof/>
                <w:webHidden/>
              </w:rPr>
              <w:fldChar w:fldCharType="begin"/>
            </w:r>
            <w:r w:rsidR="003A4996" w:rsidRPr="003A4996">
              <w:rPr>
                <w:noProof/>
                <w:webHidden/>
              </w:rPr>
              <w:instrText xml:space="preserve"> PAGEREF _Toc492278900 \h </w:instrText>
            </w:r>
            <w:r w:rsidR="003A4996" w:rsidRPr="003A4996">
              <w:rPr>
                <w:noProof/>
                <w:webHidden/>
              </w:rPr>
            </w:r>
            <w:r w:rsidR="003A4996" w:rsidRPr="003A4996">
              <w:rPr>
                <w:noProof/>
                <w:webHidden/>
              </w:rPr>
              <w:fldChar w:fldCharType="separate"/>
            </w:r>
            <w:r w:rsidR="006E34F4">
              <w:rPr>
                <w:noProof/>
                <w:webHidden/>
              </w:rPr>
              <w:t>21</w:t>
            </w:r>
            <w:r w:rsidR="003A4996" w:rsidRPr="003A4996">
              <w:rPr>
                <w:noProof/>
                <w:webHidden/>
              </w:rPr>
              <w:fldChar w:fldCharType="end"/>
            </w:r>
          </w:hyperlink>
        </w:p>
        <w:p w14:paraId="372E52F2" w14:textId="6F29D7E8" w:rsidR="003A4996" w:rsidRPr="003A4996" w:rsidRDefault="00555316">
          <w:pPr>
            <w:pStyle w:val="TOC3"/>
            <w:rPr>
              <w:rFonts w:asciiTheme="minorHAnsi" w:hAnsiTheme="minorHAnsi"/>
              <w:i w:val="0"/>
              <w:iCs w:val="0"/>
              <w:noProof/>
              <w:szCs w:val="22"/>
              <w:lang w:val="id-ID" w:eastAsia="id-ID"/>
            </w:rPr>
          </w:pPr>
          <w:hyperlink w:anchor="_Toc492278901" w:history="1">
            <w:r w:rsidR="003A4996" w:rsidRPr="003A4996">
              <w:rPr>
                <w:rStyle w:val="Hyperlink"/>
                <w:rFonts w:cs="Times New Roman"/>
                <w:i w:val="0"/>
                <w:noProof/>
                <w:lang w:bidi="th-TH"/>
              </w:rPr>
              <w:t>3.2.1</w:t>
            </w:r>
            <w:r w:rsidR="003A4996" w:rsidRPr="003A4996">
              <w:rPr>
                <w:rFonts w:asciiTheme="minorHAnsi" w:hAnsiTheme="minorHAnsi"/>
                <w:i w:val="0"/>
                <w:iCs w:val="0"/>
                <w:noProof/>
                <w:szCs w:val="22"/>
                <w:lang w:val="id-ID" w:eastAsia="id-ID"/>
              </w:rPr>
              <w:tab/>
            </w:r>
            <w:r w:rsidR="003A4996" w:rsidRPr="003A4996">
              <w:rPr>
                <w:rStyle w:val="Hyperlink"/>
                <w:i w:val="0"/>
                <w:noProof/>
                <w:lang w:bidi="th-TH"/>
              </w:rPr>
              <w:t>Local SCADA Server</w:t>
            </w:r>
            <w:r w:rsidR="003A4996" w:rsidRPr="003A4996">
              <w:rPr>
                <w:i w:val="0"/>
                <w:noProof/>
                <w:webHidden/>
              </w:rPr>
              <w:tab/>
            </w:r>
            <w:r w:rsidR="003A4996" w:rsidRPr="003A4996">
              <w:rPr>
                <w:i w:val="0"/>
                <w:noProof/>
                <w:webHidden/>
              </w:rPr>
              <w:fldChar w:fldCharType="begin"/>
            </w:r>
            <w:r w:rsidR="003A4996" w:rsidRPr="003A4996">
              <w:rPr>
                <w:i w:val="0"/>
                <w:noProof/>
                <w:webHidden/>
              </w:rPr>
              <w:instrText xml:space="preserve"> PAGEREF _Toc492278901 \h </w:instrText>
            </w:r>
            <w:r w:rsidR="003A4996" w:rsidRPr="003A4996">
              <w:rPr>
                <w:i w:val="0"/>
                <w:noProof/>
                <w:webHidden/>
              </w:rPr>
            </w:r>
            <w:r w:rsidR="003A4996" w:rsidRPr="003A4996">
              <w:rPr>
                <w:i w:val="0"/>
                <w:noProof/>
                <w:webHidden/>
              </w:rPr>
              <w:fldChar w:fldCharType="separate"/>
            </w:r>
            <w:r w:rsidR="006E34F4">
              <w:rPr>
                <w:i w:val="0"/>
                <w:noProof/>
                <w:webHidden/>
              </w:rPr>
              <w:t>22</w:t>
            </w:r>
            <w:r w:rsidR="003A4996" w:rsidRPr="003A4996">
              <w:rPr>
                <w:i w:val="0"/>
                <w:noProof/>
                <w:webHidden/>
              </w:rPr>
              <w:fldChar w:fldCharType="end"/>
            </w:r>
          </w:hyperlink>
        </w:p>
        <w:p w14:paraId="0730D0E7" w14:textId="257A1D24" w:rsidR="003A4996" w:rsidRPr="003A4996" w:rsidRDefault="00555316">
          <w:pPr>
            <w:pStyle w:val="TOC3"/>
            <w:rPr>
              <w:rFonts w:asciiTheme="minorHAnsi" w:hAnsiTheme="minorHAnsi"/>
              <w:i w:val="0"/>
              <w:iCs w:val="0"/>
              <w:noProof/>
              <w:szCs w:val="22"/>
              <w:lang w:val="id-ID" w:eastAsia="id-ID"/>
            </w:rPr>
          </w:pPr>
          <w:hyperlink w:anchor="_Toc492278902" w:history="1">
            <w:r w:rsidR="003A4996" w:rsidRPr="003A4996">
              <w:rPr>
                <w:rStyle w:val="Hyperlink"/>
                <w:rFonts w:cs="Times New Roman"/>
                <w:i w:val="0"/>
                <w:noProof/>
                <w:lang w:bidi="th-TH"/>
              </w:rPr>
              <w:t>3.2.2</w:t>
            </w:r>
            <w:r w:rsidR="003A4996" w:rsidRPr="003A4996">
              <w:rPr>
                <w:rFonts w:asciiTheme="minorHAnsi" w:hAnsiTheme="minorHAnsi"/>
                <w:i w:val="0"/>
                <w:iCs w:val="0"/>
                <w:noProof/>
                <w:szCs w:val="22"/>
                <w:lang w:val="id-ID" w:eastAsia="id-ID"/>
              </w:rPr>
              <w:tab/>
            </w:r>
            <w:r w:rsidR="003A4996" w:rsidRPr="003A4996">
              <w:rPr>
                <w:rStyle w:val="Hyperlink"/>
                <w:i w:val="0"/>
                <w:noProof/>
                <w:lang w:bidi="th-TH"/>
              </w:rPr>
              <w:t>Local SCADA PC</w:t>
            </w:r>
            <w:r w:rsidR="003A4996" w:rsidRPr="003A4996">
              <w:rPr>
                <w:i w:val="0"/>
                <w:noProof/>
                <w:webHidden/>
              </w:rPr>
              <w:tab/>
            </w:r>
            <w:r w:rsidR="003A4996" w:rsidRPr="003A4996">
              <w:rPr>
                <w:i w:val="0"/>
                <w:noProof/>
                <w:webHidden/>
              </w:rPr>
              <w:fldChar w:fldCharType="begin"/>
            </w:r>
            <w:r w:rsidR="003A4996" w:rsidRPr="003A4996">
              <w:rPr>
                <w:i w:val="0"/>
                <w:noProof/>
                <w:webHidden/>
              </w:rPr>
              <w:instrText xml:space="preserve"> PAGEREF _Toc492278902 \h </w:instrText>
            </w:r>
            <w:r w:rsidR="003A4996" w:rsidRPr="003A4996">
              <w:rPr>
                <w:i w:val="0"/>
                <w:noProof/>
                <w:webHidden/>
              </w:rPr>
            </w:r>
            <w:r w:rsidR="003A4996" w:rsidRPr="003A4996">
              <w:rPr>
                <w:i w:val="0"/>
                <w:noProof/>
                <w:webHidden/>
              </w:rPr>
              <w:fldChar w:fldCharType="separate"/>
            </w:r>
            <w:r w:rsidR="006E34F4">
              <w:rPr>
                <w:i w:val="0"/>
                <w:noProof/>
                <w:webHidden/>
              </w:rPr>
              <w:t>23</w:t>
            </w:r>
            <w:r w:rsidR="003A4996" w:rsidRPr="003A4996">
              <w:rPr>
                <w:i w:val="0"/>
                <w:noProof/>
                <w:webHidden/>
              </w:rPr>
              <w:fldChar w:fldCharType="end"/>
            </w:r>
          </w:hyperlink>
        </w:p>
        <w:p w14:paraId="76CAF03A" w14:textId="599C9E97" w:rsidR="003A4996" w:rsidRPr="003A4996" w:rsidRDefault="00555316">
          <w:pPr>
            <w:pStyle w:val="TOC3"/>
            <w:rPr>
              <w:rFonts w:asciiTheme="minorHAnsi" w:hAnsiTheme="minorHAnsi"/>
              <w:i w:val="0"/>
              <w:iCs w:val="0"/>
              <w:noProof/>
              <w:szCs w:val="22"/>
              <w:lang w:val="id-ID" w:eastAsia="id-ID"/>
            </w:rPr>
          </w:pPr>
          <w:hyperlink w:anchor="_Toc492278903" w:history="1">
            <w:r w:rsidR="003A4996" w:rsidRPr="003A4996">
              <w:rPr>
                <w:rStyle w:val="Hyperlink"/>
                <w:rFonts w:cs="Times New Roman"/>
                <w:i w:val="0"/>
                <w:noProof/>
                <w:lang w:bidi="th-TH"/>
              </w:rPr>
              <w:t>3.2.3</w:t>
            </w:r>
            <w:r w:rsidR="003A4996" w:rsidRPr="003A4996">
              <w:rPr>
                <w:rFonts w:asciiTheme="minorHAnsi" w:hAnsiTheme="minorHAnsi"/>
                <w:i w:val="0"/>
                <w:iCs w:val="0"/>
                <w:noProof/>
                <w:szCs w:val="22"/>
                <w:lang w:val="id-ID" w:eastAsia="id-ID"/>
              </w:rPr>
              <w:tab/>
            </w:r>
            <w:r w:rsidR="003A4996" w:rsidRPr="003A4996">
              <w:rPr>
                <w:rStyle w:val="Hyperlink"/>
                <w:i w:val="0"/>
                <w:noProof/>
                <w:lang w:bidi="th-TH"/>
              </w:rPr>
              <w:t>Workstation Monitor</w:t>
            </w:r>
            <w:r w:rsidR="003A4996" w:rsidRPr="003A4996">
              <w:rPr>
                <w:i w:val="0"/>
                <w:noProof/>
                <w:webHidden/>
              </w:rPr>
              <w:tab/>
            </w:r>
            <w:r w:rsidR="003A4996" w:rsidRPr="003A4996">
              <w:rPr>
                <w:i w:val="0"/>
                <w:noProof/>
                <w:webHidden/>
              </w:rPr>
              <w:fldChar w:fldCharType="begin"/>
            </w:r>
            <w:r w:rsidR="003A4996" w:rsidRPr="003A4996">
              <w:rPr>
                <w:i w:val="0"/>
                <w:noProof/>
                <w:webHidden/>
              </w:rPr>
              <w:instrText xml:space="preserve"> PAGEREF _Toc492278903 \h </w:instrText>
            </w:r>
            <w:r w:rsidR="003A4996" w:rsidRPr="003A4996">
              <w:rPr>
                <w:i w:val="0"/>
                <w:noProof/>
                <w:webHidden/>
              </w:rPr>
            </w:r>
            <w:r w:rsidR="003A4996" w:rsidRPr="003A4996">
              <w:rPr>
                <w:i w:val="0"/>
                <w:noProof/>
                <w:webHidden/>
              </w:rPr>
              <w:fldChar w:fldCharType="separate"/>
            </w:r>
            <w:r w:rsidR="006E34F4">
              <w:rPr>
                <w:i w:val="0"/>
                <w:noProof/>
                <w:webHidden/>
              </w:rPr>
              <w:t>23</w:t>
            </w:r>
            <w:r w:rsidR="003A4996" w:rsidRPr="003A4996">
              <w:rPr>
                <w:i w:val="0"/>
                <w:noProof/>
                <w:webHidden/>
              </w:rPr>
              <w:fldChar w:fldCharType="end"/>
            </w:r>
          </w:hyperlink>
        </w:p>
        <w:p w14:paraId="626ED7C1" w14:textId="1BAAA87B" w:rsidR="003A4996" w:rsidRPr="003A4996" w:rsidRDefault="00555316">
          <w:pPr>
            <w:pStyle w:val="TOC1"/>
            <w:tabs>
              <w:tab w:val="left" w:pos="1424"/>
            </w:tabs>
            <w:rPr>
              <w:rFonts w:asciiTheme="minorHAnsi" w:hAnsiTheme="minorHAnsi"/>
              <w:b w:val="0"/>
              <w:noProof/>
              <w:szCs w:val="22"/>
              <w:lang w:val="id-ID" w:eastAsia="id-ID"/>
            </w:rPr>
          </w:pPr>
          <w:hyperlink w:anchor="_Toc492278904" w:history="1">
            <w:r w:rsidR="003A4996" w:rsidRPr="003A4996">
              <w:rPr>
                <w:rStyle w:val="Hyperlink"/>
                <w:noProof/>
              </w:rPr>
              <w:t>4</w:t>
            </w:r>
            <w:r w:rsidR="003A4996" w:rsidRPr="003A4996">
              <w:rPr>
                <w:rFonts w:asciiTheme="minorHAnsi" w:hAnsiTheme="minorHAnsi"/>
                <w:b w:val="0"/>
                <w:noProof/>
                <w:szCs w:val="22"/>
                <w:lang w:val="id-ID" w:eastAsia="id-ID"/>
              </w:rPr>
              <w:tab/>
            </w:r>
            <w:r w:rsidR="003A4996" w:rsidRPr="003A4996">
              <w:rPr>
                <w:rStyle w:val="Hyperlink"/>
                <w:noProof/>
              </w:rPr>
              <w:t>Software Functionality</w:t>
            </w:r>
            <w:r w:rsidR="003A4996" w:rsidRPr="003A4996">
              <w:rPr>
                <w:noProof/>
                <w:webHidden/>
              </w:rPr>
              <w:tab/>
            </w:r>
            <w:r w:rsidR="003A4996" w:rsidRPr="003A4996">
              <w:rPr>
                <w:noProof/>
                <w:webHidden/>
              </w:rPr>
              <w:fldChar w:fldCharType="begin"/>
            </w:r>
            <w:r w:rsidR="003A4996" w:rsidRPr="003A4996">
              <w:rPr>
                <w:noProof/>
                <w:webHidden/>
              </w:rPr>
              <w:instrText xml:space="preserve"> PAGEREF _Toc492278904 \h </w:instrText>
            </w:r>
            <w:r w:rsidR="003A4996" w:rsidRPr="003A4996">
              <w:rPr>
                <w:noProof/>
                <w:webHidden/>
              </w:rPr>
            </w:r>
            <w:r w:rsidR="003A4996" w:rsidRPr="003A4996">
              <w:rPr>
                <w:noProof/>
                <w:webHidden/>
              </w:rPr>
              <w:fldChar w:fldCharType="separate"/>
            </w:r>
            <w:r w:rsidR="006E34F4">
              <w:rPr>
                <w:noProof/>
                <w:webHidden/>
              </w:rPr>
              <w:t>25</w:t>
            </w:r>
            <w:r w:rsidR="003A4996" w:rsidRPr="003A4996">
              <w:rPr>
                <w:noProof/>
                <w:webHidden/>
              </w:rPr>
              <w:fldChar w:fldCharType="end"/>
            </w:r>
          </w:hyperlink>
        </w:p>
        <w:p w14:paraId="5157FC86" w14:textId="283FA159" w:rsidR="003A4996" w:rsidRPr="003A4996" w:rsidRDefault="00555316">
          <w:pPr>
            <w:pStyle w:val="TOC2"/>
            <w:rPr>
              <w:rFonts w:asciiTheme="minorHAnsi" w:hAnsiTheme="minorHAnsi"/>
              <w:noProof/>
              <w:szCs w:val="22"/>
              <w:lang w:val="id-ID" w:eastAsia="id-ID"/>
            </w:rPr>
          </w:pPr>
          <w:hyperlink w:anchor="_Toc492278905" w:history="1">
            <w:r w:rsidR="003A4996" w:rsidRPr="003A4996">
              <w:rPr>
                <w:rStyle w:val="Hyperlink"/>
                <w:noProof/>
                <w:lang w:val="en-MY"/>
              </w:rPr>
              <w:t>4.1</w:t>
            </w:r>
            <w:r w:rsidR="003A4996" w:rsidRPr="003A4996">
              <w:rPr>
                <w:rFonts w:asciiTheme="minorHAnsi" w:hAnsiTheme="minorHAnsi"/>
                <w:noProof/>
                <w:szCs w:val="22"/>
                <w:lang w:val="id-ID" w:eastAsia="id-ID"/>
              </w:rPr>
              <w:tab/>
            </w:r>
            <w:r w:rsidR="003A4996" w:rsidRPr="003A4996">
              <w:rPr>
                <w:rStyle w:val="Hyperlink"/>
                <w:noProof/>
                <w:lang w:val="id-ID"/>
              </w:rPr>
              <w:t xml:space="preserve">Zenon </w:t>
            </w:r>
            <w:r w:rsidR="003A4996" w:rsidRPr="003A4996">
              <w:rPr>
                <w:rStyle w:val="Hyperlink"/>
                <w:noProof/>
                <w:lang w:val="en-GB"/>
              </w:rPr>
              <w:t>Product Family</w:t>
            </w:r>
            <w:r w:rsidR="003A4996" w:rsidRPr="003A4996">
              <w:rPr>
                <w:noProof/>
                <w:webHidden/>
              </w:rPr>
              <w:tab/>
            </w:r>
            <w:r w:rsidR="003A4996" w:rsidRPr="003A4996">
              <w:rPr>
                <w:noProof/>
                <w:webHidden/>
              </w:rPr>
              <w:fldChar w:fldCharType="begin"/>
            </w:r>
            <w:r w:rsidR="003A4996" w:rsidRPr="003A4996">
              <w:rPr>
                <w:noProof/>
                <w:webHidden/>
              </w:rPr>
              <w:instrText xml:space="preserve"> PAGEREF _Toc492278905 \h </w:instrText>
            </w:r>
            <w:r w:rsidR="003A4996" w:rsidRPr="003A4996">
              <w:rPr>
                <w:noProof/>
                <w:webHidden/>
              </w:rPr>
            </w:r>
            <w:r w:rsidR="003A4996" w:rsidRPr="003A4996">
              <w:rPr>
                <w:noProof/>
                <w:webHidden/>
              </w:rPr>
              <w:fldChar w:fldCharType="separate"/>
            </w:r>
            <w:r w:rsidR="006E34F4">
              <w:rPr>
                <w:noProof/>
                <w:webHidden/>
              </w:rPr>
              <w:t>25</w:t>
            </w:r>
            <w:r w:rsidR="003A4996" w:rsidRPr="003A4996">
              <w:rPr>
                <w:noProof/>
                <w:webHidden/>
              </w:rPr>
              <w:fldChar w:fldCharType="end"/>
            </w:r>
          </w:hyperlink>
        </w:p>
        <w:p w14:paraId="377F92B9" w14:textId="047BBCDB" w:rsidR="003A4996" w:rsidRPr="003A4996" w:rsidRDefault="00555316">
          <w:pPr>
            <w:pStyle w:val="TOC2"/>
            <w:rPr>
              <w:rFonts w:asciiTheme="minorHAnsi" w:hAnsiTheme="minorHAnsi"/>
              <w:noProof/>
              <w:szCs w:val="22"/>
              <w:lang w:val="id-ID" w:eastAsia="id-ID"/>
            </w:rPr>
          </w:pPr>
          <w:hyperlink w:anchor="_Toc492278906" w:history="1">
            <w:r w:rsidR="003A4996" w:rsidRPr="003A4996">
              <w:rPr>
                <w:rStyle w:val="Hyperlink"/>
                <w:noProof/>
                <w:lang w:val="en-MY"/>
              </w:rPr>
              <w:t>4.2</w:t>
            </w:r>
            <w:r w:rsidR="003A4996" w:rsidRPr="003A4996">
              <w:rPr>
                <w:rFonts w:asciiTheme="minorHAnsi" w:hAnsiTheme="minorHAnsi"/>
                <w:noProof/>
                <w:szCs w:val="22"/>
                <w:lang w:val="id-ID" w:eastAsia="id-ID"/>
              </w:rPr>
              <w:tab/>
            </w:r>
            <w:r w:rsidR="003A4996" w:rsidRPr="003A4996">
              <w:rPr>
                <w:rStyle w:val="Hyperlink"/>
                <w:noProof/>
                <w:lang w:val="id-ID"/>
              </w:rPr>
              <w:t>Zenon Editor</w:t>
            </w:r>
            <w:r w:rsidR="003A4996" w:rsidRPr="003A4996">
              <w:rPr>
                <w:noProof/>
                <w:webHidden/>
              </w:rPr>
              <w:tab/>
            </w:r>
            <w:r w:rsidR="003A4996" w:rsidRPr="003A4996">
              <w:rPr>
                <w:noProof/>
                <w:webHidden/>
              </w:rPr>
              <w:fldChar w:fldCharType="begin"/>
            </w:r>
            <w:r w:rsidR="003A4996" w:rsidRPr="003A4996">
              <w:rPr>
                <w:noProof/>
                <w:webHidden/>
              </w:rPr>
              <w:instrText xml:space="preserve"> PAGEREF _Toc492278906 \h </w:instrText>
            </w:r>
            <w:r w:rsidR="003A4996" w:rsidRPr="003A4996">
              <w:rPr>
                <w:noProof/>
                <w:webHidden/>
              </w:rPr>
            </w:r>
            <w:r w:rsidR="003A4996" w:rsidRPr="003A4996">
              <w:rPr>
                <w:noProof/>
                <w:webHidden/>
              </w:rPr>
              <w:fldChar w:fldCharType="separate"/>
            </w:r>
            <w:r w:rsidR="006E34F4">
              <w:rPr>
                <w:noProof/>
                <w:webHidden/>
              </w:rPr>
              <w:t>26</w:t>
            </w:r>
            <w:r w:rsidR="003A4996" w:rsidRPr="003A4996">
              <w:rPr>
                <w:noProof/>
                <w:webHidden/>
              </w:rPr>
              <w:fldChar w:fldCharType="end"/>
            </w:r>
          </w:hyperlink>
        </w:p>
        <w:p w14:paraId="342C8838" w14:textId="612B0237" w:rsidR="003A4996" w:rsidRPr="003A4996" w:rsidRDefault="00555316">
          <w:pPr>
            <w:pStyle w:val="TOC2"/>
            <w:rPr>
              <w:rFonts w:asciiTheme="minorHAnsi" w:hAnsiTheme="minorHAnsi"/>
              <w:noProof/>
              <w:szCs w:val="22"/>
              <w:lang w:val="id-ID" w:eastAsia="id-ID"/>
            </w:rPr>
          </w:pPr>
          <w:hyperlink w:anchor="_Toc492278907" w:history="1">
            <w:r w:rsidR="003A4996" w:rsidRPr="003A4996">
              <w:rPr>
                <w:rStyle w:val="Hyperlink"/>
                <w:rFonts w:cs="Arial"/>
                <w:noProof/>
                <w:lang w:val="en-MY"/>
              </w:rPr>
              <w:t>4.3</w:t>
            </w:r>
            <w:r w:rsidR="003A4996" w:rsidRPr="003A4996">
              <w:rPr>
                <w:rFonts w:asciiTheme="minorHAnsi" w:hAnsiTheme="minorHAnsi"/>
                <w:noProof/>
                <w:szCs w:val="22"/>
                <w:lang w:val="id-ID" w:eastAsia="id-ID"/>
              </w:rPr>
              <w:tab/>
            </w:r>
            <w:r w:rsidR="003A4996" w:rsidRPr="003A4996">
              <w:rPr>
                <w:rStyle w:val="Hyperlink"/>
                <w:rFonts w:cs="Arial"/>
                <w:noProof/>
                <w:lang w:val="id-ID"/>
              </w:rPr>
              <w:t xml:space="preserve">Zenon </w:t>
            </w:r>
            <w:r w:rsidR="003A4996" w:rsidRPr="003A4996">
              <w:rPr>
                <w:rStyle w:val="Hyperlink"/>
                <w:rFonts w:cs="Arial"/>
                <w:noProof/>
                <w:lang w:val="en-MY"/>
              </w:rPr>
              <w:t>Runtime</w:t>
            </w:r>
            <w:r w:rsidR="003A4996" w:rsidRPr="003A4996">
              <w:rPr>
                <w:noProof/>
                <w:webHidden/>
              </w:rPr>
              <w:tab/>
            </w:r>
            <w:r w:rsidR="003A4996" w:rsidRPr="003A4996">
              <w:rPr>
                <w:noProof/>
                <w:webHidden/>
              </w:rPr>
              <w:fldChar w:fldCharType="begin"/>
            </w:r>
            <w:r w:rsidR="003A4996" w:rsidRPr="003A4996">
              <w:rPr>
                <w:noProof/>
                <w:webHidden/>
              </w:rPr>
              <w:instrText xml:space="preserve"> PAGEREF _Toc492278907 \h </w:instrText>
            </w:r>
            <w:r w:rsidR="003A4996" w:rsidRPr="003A4996">
              <w:rPr>
                <w:noProof/>
                <w:webHidden/>
              </w:rPr>
            </w:r>
            <w:r w:rsidR="003A4996" w:rsidRPr="003A4996">
              <w:rPr>
                <w:noProof/>
                <w:webHidden/>
              </w:rPr>
              <w:fldChar w:fldCharType="separate"/>
            </w:r>
            <w:r w:rsidR="006E34F4">
              <w:rPr>
                <w:noProof/>
                <w:webHidden/>
              </w:rPr>
              <w:t>28</w:t>
            </w:r>
            <w:r w:rsidR="003A4996" w:rsidRPr="003A4996">
              <w:rPr>
                <w:noProof/>
                <w:webHidden/>
              </w:rPr>
              <w:fldChar w:fldCharType="end"/>
            </w:r>
          </w:hyperlink>
        </w:p>
        <w:p w14:paraId="2B728AFC" w14:textId="1C27FAD8" w:rsidR="003A4996" w:rsidRPr="003A4996" w:rsidRDefault="00555316">
          <w:pPr>
            <w:pStyle w:val="TOC2"/>
            <w:rPr>
              <w:rFonts w:asciiTheme="minorHAnsi" w:hAnsiTheme="minorHAnsi"/>
              <w:noProof/>
              <w:szCs w:val="22"/>
              <w:lang w:val="id-ID" w:eastAsia="id-ID"/>
            </w:rPr>
          </w:pPr>
          <w:hyperlink w:anchor="_Toc492278908" w:history="1">
            <w:r w:rsidR="003A4996" w:rsidRPr="003A4996">
              <w:rPr>
                <w:rStyle w:val="Hyperlink"/>
                <w:rFonts w:cs="Arial"/>
                <w:noProof/>
                <w:lang w:val="en-MY"/>
              </w:rPr>
              <w:t>4.4</w:t>
            </w:r>
            <w:r w:rsidR="003A4996" w:rsidRPr="003A4996">
              <w:rPr>
                <w:rFonts w:asciiTheme="minorHAnsi" w:hAnsiTheme="minorHAnsi"/>
                <w:noProof/>
                <w:szCs w:val="22"/>
                <w:lang w:val="id-ID" w:eastAsia="id-ID"/>
              </w:rPr>
              <w:tab/>
            </w:r>
            <w:r w:rsidR="003A4996" w:rsidRPr="003A4996">
              <w:rPr>
                <w:rStyle w:val="Hyperlink"/>
                <w:rFonts w:cs="Arial"/>
                <w:noProof/>
                <w:lang w:val="id-ID"/>
              </w:rPr>
              <w:t>Zenon HMI Feature</w:t>
            </w:r>
            <w:r w:rsidR="003A4996" w:rsidRPr="003A4996">
              <w:rPr>
                <w:noProof/>
                <w:webHidden/>
              </w:rPr>
              <w:tab/>
            </w:r>
            <w:r w:rsidR="003A4996" w:rsidRPr="003A4996">
              <w:rPr>
                <w:noProof/>
                <w:webHidden/>
              </w:rPr>
              <w:fldChar w:fldCharType="begin"/>
            </w:r>
            <w:r w:rsidR="003A4996" w:rsidRPr="003A4996">
              <w:rPr>
                <w:noProof/>
                <w:webHidden/>
              </w:rPr>
              <w:instrText xml:space="preserve"> PAGEREF _Toc492278908 \h </w:instrText>
            </w:r>
            <w:r w:rsidR="003A4996" w:rsidRPr="003A4996">
              <w:rPr>
                <w:noProof/>
                <w:webHidden/>
              </w:rPr>
            </w:r>
            <w:r w:rsidR="003A4996" w:rsidRPr="003A4996">
              <w:rPr>
                <w:noProof/>
                <w:webHidden/>
              </w:rPr>
              <w:fldChar w:fldCharType="separate"/>
            </w:r>
            <w:r w:rsidR="006E34F4">
              <w:rPr>
                <w:noProof/>
                <w:webHidden/>
              </w:rPr>
              <w:t>29</w:t>
            </w:r>
            <w:r w:rsidR="003A4996" w:rsidRPr="003A4996">
              <w:rPr>
                <w:noProof/>
                <w:webHidden/>
              </w:rPr>
              <w:fldChar w:fldCharType="end"/>
            </w:r>
          </w:hyperlink>
        </w:p>
        <w:p w14:paraId="644AB9B1" w14:textId="5141FE9E" w:rsidR="003A4996" w:rsidRPr="003A4996" w:rsidRDefault="00555316">
          <w:pPr>
            <w:pStyle w:val="TOC3"/>
            <w:rPr>
              <w:rFonts w:asciiTheme="minorHAnsi" w:hAnsiTheme="minorHAnsi"/>
              <w:i w:val="0"/>
              <w:iCs w:val="0"/>
              <w:noProof/>
              <w:szCs w:val="22"/>
              <w:lang w:val="id-ID" w:eastAsia="id-ID"/>
            </w:rPr>
          </w:pPr>
          <w:hyperlink w:anchor="_Toc492278909" w:history="1">
            <w:r w:rsidR="003A4996" w:rsidRPr="003A4996">
              <w:rPr>
                <w:rStyle w:val="Hyperlink"/>
                <w:rFonts w:cs="Times New Roman"/>
                <w:i w:val="0"/>
                <w:noProof/>
              </w:rPr>
              <w:t>4.4.1</w:t>
            </w:r>
            <w:r w:rsidR="003A4996" w:rsidRPr="003A4996">
              <w:rPr>
                <w:rFonts w:asciiTheme="minorHAnsi" w:hAnsiTheme="minorHAnsi"/>
                <w:i w:val="0"/>
                <w:iCs w:val="0"/>
                <w:noProof/>
                <w:szCs w:val="22"/>
                <w:lang w:val="id-ID" w:eastAsia="id-ID"/>
              </w:rPr>
              <w:tab/>
            </w:r>
            <w:r w:rsidR="003A4996" w:rsidRPr="003A4996">
              <w:rPr>
                <w:rStyle w:val="Hyperlink"/>
                <w:rFonts w:cs="Arial"/>
                <w:i w:val="0"/>
                <w:noProof/>
                <w:lang w:val="id-ID"/>
              </w:rPr>
              <w:t>Historian</w:t>
            </w:r>
            <w:r w:rsidR="003A4996" w:rsidRPr="003A4996">
              <w:rPr>
                <w:i w:val="0"/>
                <w:noProof/>
                <w:webHidden/>
              </w:rPr>
              <w:tab/>
            </w:r>
            <w:r w:rsidR="003A4996" w:rsidRPr="003A4996">
              <w:rPr>
                <w:i w:val="0"/>
                <w:noProof/>
                <w:webHidden/>
              </w:rPr>
              <w:fldChar w:fldCharType="begin"/>
            </w:r>
            <w:r w:rsidR="003A4996" w:rsidRPr="003A4996">
              <w:rPr>
                <w:i w:val="0"/>
                <w:noProof/>
                <w:webHidden/>
              </w:rPr>
              <w:instrText xml:space="preserve"> PAGEREF _Toc492278909 \h </w:instrText>
            </w:r>
            <w:r w:rsidR="003A4996" w:rsidRPr="003A4996">
              <w:rPr>
                <w:i w:val="0"/>
                <w:noProof/>
                <w:webHidden/>
              </w:rPr>
            </w:r>
            <w:r w:rsidR="003A4996" w:rsidRPr="003A4996">
              <w:rPr>
                <w:i w:val="0"/>
                <w:noProof/>
                <w:webHidden/>
              </w:rPr>
              <w:fldChar w:fldCharType="separate"/>
            </w:r>
            <w:r w:rsidR="006E34F4">
              <w:rPr>
                <w:i w:val="0"/>
                <w:noProof/>
                <w:webHidden/>
              </w:rPr>
              <w:t>29</w:t>
            </w:r>
            <w:r w:rsidR="003A4996" w:rsidRPr="003A4996">
              <w:rPr>
                <w:i w:val="0"/>
                <w:noProof/>
                <w:webHidden/>
              </w:rPr>
              <w:fldChar w:fldCharType="end"/>
            </w:r>
          </w:hyperlink>
        </w:p>
        <w:p w14:paraId="21C29478" w14:textId="6CF49539" w:rsidR="003A4996" w:rsidRPr="003A4996" w:rsidRDefault="00555316">
          <w:pPr>
            <w:pStyle w:val="TOC3"/>
            <w:rPr>
              <w:rFonts w:asciiTheme="minorHAnsi" w:hAnsiTheme="minorHAnsi"/>
              <w:i w:val="0"/>
              <w:iCs w:val="0"/>
              <w:noProof/>
              <w:szCs w:val="22"/>
              <w:lang w:val="id-ID" w:eastAsia="id-ID"/>
            </w:rPr>
          </w:pPr>
          <w:hyperlink w:anchor="_Toc492278910" w:history="1">
            <w:r w:rsidR="003A4996" w:rsidRPr="003A4996">
              <w:rPr>
                <w:rStyle w:val="Hyperlink"/>
                <w:rFonts w:cs="Times New Roman"/>
                <w:i w:val="0"/>
                <w:noProof/>
              </w:rPr>
              <w:t>4.4.2</w:t>
            </w:r>
            <w:r w:rsidR="003A4996" w:rsidRPr="003A4996">
              <w:rPr>
                <w:rFonts w:asciiTheme="minorHAnsi" w:hAnsiTheme="minorHAnsi"/>
                <w:i w:val="0"/>
                <w:iCs w:val="0"/>
                <w:noProof/>
                <w:szCs w:val="22"/>
                <w:lang w:val="id-ID" w:eastAsia="id-ID"/>
              </w:rPr>
              <w:tab/>
            </w:r>
            <w:r w:rsidR="003A4996" w:rsidRPr="003A4996">
              <w:rPr>
                <w:rStyle w:val="Hyperlink"/>
                <w:rFonts w:cs="Arial"/>
                <w:i w:val="0"/>
                <w:noProof/>
                <w:lang w:val="id-ID"/>
              </w:rPr>
              <w:t>Chronological Event List</w:t>
            </w:r>
            <w:r w:rsidR="003A4996" w:rsidRPr="003A4996">
              <w:rPr>
                <w:i w:val="0"/>
                <w:noProof/>
                <w:webHidden/>
              </w:rPr>
              <w:tab/>
            </w:r>
            <w:r w:rsidR="003A4996" w:rsidRPr="003A4996">
              <w:rPr>
                <w:i w:val="0"/>
                <w:noProof/>
                <w:webHidden/>
              </w:rPr>
              <w:fldChar w:fldCharType="begin"/>
            </w:r>
            <w:r w:rsidR="003A4996" w:rsidRPr="003A4996">
              <w:rPr>
                <w:i w:val="0"/>
                <w:noProof/>
                <w:webHidden/>
              </w:rPr>
              <w:instrText xml:space="preserve"> PAGEREF _Toc492278910 \h </w:instrText>
            </w:r>
            <w:r w:rsidR="003A4996" w:rsidRPr="003A4996">
              <w:rPr>
                <w:i w:val="0"/>
                <w:noProof/>
                <w:webHidden/>
              </w:rPr>
            </w:r>
            <w:r w:rsidR="003A4996" w:rsidRPr="003A4996">
              <w:rPr>
                <w:i w:val="0"/>
                <w:noProof/>
                <w:webHidden/>
              </w:rPr>
              <w:fldChar w:fldCharType="separate"/>
            </w:r>
            <w:r w:rsidR="006E34F4">
              <w:rPr>
                <w:i w:val="0"/>
                <w:noProof/>
                <w:webHidden/>
              </w:rPr>
              <w:t>31</w:t>
            </w:r>
            <w:r w:rsidR="003A4996" w:rsidRPr="003A4996">
              <w:rPr>
                <w:i w:val="0"/>
                <w:noProof/>
                <w:webHidden/>
              </w:rPr>
              <w:fldChar w:fldCharType="end"/>
            </w:r>
          </w:hyperlink>
        </w:p>
        <w:p w14:paraId="40C678EA" w14:textId="6BEAEE03" w:rsidR="003A4996" w:rsidRPr="003A4996" w:rsidRDefault="00555316">
          <w:pPr>
            <w:pStyle w:val="TOC3"/>
            <w:rPr>
              <w:rFonts w:asciiTheme="minorHAnsi" w:hAnsiTheme="minorHAnsi"/>
              <w:i w:val="0"/>
              <w:iCs w:val="0"/>
              <w:noProof/>
              <w:szCs w:val="22"/>
              <w:lang w:val="id-ID" w:eastAsia="id-ID"/>
            </w:rPr>
          </w:pPr>
          <w:hyperlink w:anchor="_Toc492278911" w:history="1">
            <w:r w:rsidR="003A4996" w:rsidRPr="003A4996">
              <w:rPr>
                <w:rStyle w:val="Hyperlink"/>
                <w:rFonts w:cs="Times New Roman"/>
                <w:i w:val="0"/>
                <w:noProof/>
              </w:rPr>
              <w:t>4.4.3</w:t>
            </w:r>
            <w:r w:rsidR="003A4996" w:rsidRPr="003A4996">
              <w:rPr>
                <w:rFonts w:asciiTheme="minorHAnsi" w:hAnsiTheme="minorHAnsi"/>
                <w:i w:val="0"/>
                <w:iCs w:val="0"/>
                <w:noProof/>
                <w:szCs w:val="22"/>
                <w:lang w:val="id-ID" w:eastAsia="id-ID"/>
              </w:rPr>
              <w:tab/>
            </w:r>
            <w:r w:rsidR="003A4996" w:rsidRPr="003A4996">
              <w:rPr>
                <w:rStyle w:val="Hyperlink"/>
                <w:rFonts w:cs="Arial"/>
                <w:i w:val="0"/>
                <w:noProof/>
                <w:lang w:val="id-ID"/>
              </w:rPr>
              <w:t>Automatic Line Coloring (ALC)</w:t>
            </w:r>
            <w:r w:rsidR="003A4996" w:rsidRPr="003A4996">
              <w:rPr>
                <w:i w:val="0"/>
                <w:noProof/>
                <w:webHidden/>
              </w:rPr>
              <w:tab/>
            </w:r>
            <w:r w:rsidR="003A4996" w:rsidRPr="003A4996">
              <w:rPr>
                <w:i w:val="0"/>
                <w:noProof/>
                <w:webHidden/>
              </w:rPr>
              <w:fldChar w:fldCharType="begin"/>
            </w:r>
            <w:r w:rsidR="003A4996" w:rsidRPr="003A4996">
              <w:rPr>
                <w:i w:val="0"/>
                <w:noProof/>
                <w:webHidden/>
              </w:rPr>
              <w:instrText xml:space="preserve"> PAGEREF _Toc492278911 \h </w:instrText>
            </w:r>
            <w:r w:rsidR="003A4996" w:rsidRPr="003A4996">
              <w:rPr>
                <w:i w:val="0"/>
                <w:noProof/>
                <w:webHidden/>
              </w:rPr>
            </w:r>
            <w:r w:rsidR="003A4996" w:rsidRPr="003A4996">
              <w:rPr>
                <w:i w:val="0"/>
                <w:noProof/>
                <w:webHidden/>
              </w:rPr>
              <w:fldChar w:fldCharType="separate"/>
            </w:r>
            <w:r w:rsidR="006E34F4">
              <w:rPr>
                <w:i w:val="0"/>
                <w:noProof/>
                <w:webHidden/>
              </w:rPr>
              <w:t>32</w:t>
            </w:r>
            <w:r w:rsidR="003A4996" w:rsidRPr="003A4996">
              <w:rPr>
                <w:i w:val="0"/>
                <w:noProof/>
                <w:webHidden/>
              </w:rPr>
              <w:fldChar w:fldCharType="end"/>
            </w:r>
          </w:hyperlink>
        </w:p>
        <w:p w14:paraId="19198120" w14:textId="2B26CBCA" w:rsidR="003A4996" w:rsidRPr="003A4996" w:rsidRDefault="00555316">
          <w:pPr>
            <w:pStyle w:val="TOC3"/>
            <w:rPr>
              <w:rFonts w:asciiTheme="minorHAnsi" w:hAnsiTheme="minorHAnsi"/>
              <w:i w:val="0"/>
              <w:iCs w:val="0"/>
              <w:noProof/>
              <w:szCs w:val="22"/>
              <w:lang w:val="id-ID" w:eastAsia="id-ID"/>
            </w:rPr>
          </w:pPr>
          <w:hyperlink w:anchor="_Toc492278912" w:history="1">
            <w:r w:rsidR="003A4996" w:rsidRPr="003A4996">
              <w:rPr>
                <w:rStyle w:val="Hyperlink"/>
                <w:rFonts w:cs="Times New Roman"/>
                <w:i w:val="0"/>
                <w:noProof/>
              </w:rPr>
              <w:t>4.4.4</w:t>
            </w:r>
            <w:r w:rsidR="003A4996" w:rsidRPr="003A4996">
              <w:rPr>
                <w:rFonts w:asciiTheme="minorHAnsi" w:hAnsiTheme="minorHAnsi"/>
                <w:i w:val="0"/>
                <w:iCs w:val="0"/>
                <w:noProof/>
                <w:szCs w:val="22"/>
                <w:lang w:val="id-ID" w:eastAsia="id-ID"/>
              </w:rPr>
              <w:tab/>
            </w:r>
            <w:r w:rsidR="003A4996" w:rsidRPr="003A4996">
              <w:rPr>
                <w:rStyle w:val="Hyperlink"/>
                <w:rFonts w:cs="Arial"/>
                <w:i w:val="0"/>
                <w:noProof/>
                <w:lang w:val="id-ID"/>
              </w:rPr>
              <w:t>Alarm Administration</w:t>
            </w:r>
            <w:r w:rsidR="003A4996" w:rsidRPr="003A4996">
              <w:rPr>
                <w:i w:val="0"/>
                <w:noProof/>
                <w:webHidden/>
              </w:rPr>
              <w:tab/>
            </w:r>
            <w:r w:rsidR="003A4996" w:rsidRPr="003A4996">
              <w:rPr>
                <w:i w:val="0"/>
                <w:noProof/>
                <w:webHidden/>
              </w:rPr>
              <w:fldChar w:fldCharType="begin"/>
            </w:r>
            <w:r w:rsidR="003A4996" w:rsidRPr="003A4996">
              <w:rPr>
                <w:i w:val="0"/>
                <w:noProof/>
                <w:webHidden/>
              </w:rPr>
              <w:instrText xml:space="preserve"> PAGEREF _Toc492278912 \h </w:instrText>
            </w:r>
            <w:r w:rsidR="003A4996" w:rsidRPr="003A4996">
              <w:rPr>
                <w:i w:val="0"/>
                <w:noProof/>
                <w:webHidden/>
              </w:rPr>
            </w:r>
            <w:r w:rsidR="003A4996" w:rsidRPr="003A4996">
              <w:rPr>
                <w:i w:val="0"/>
                <w:noProof/>
                <w:webHidden/>
              </w:rPr>
              <w:fldChar w:fldCharType="separate"/>
            </w:r>
            <w:r w:rsidR="006E34F4">
              <w:rPr>
                <w:i w:val="0"/>
                <w:noProof/>
                <w:webHidden/>
              </w:rPr>
              <w:t>33</w:t>
            </w:r>
            <w:r w:rsidR="003A4996" w:rsidRPr="003A4996">
              <w:rPr>
                <w:i w:val="0"/>
                <w:noProof/>
                <w:webHidden/>
              </w:rPr>
              <w:fldChar w:fldCharType="end"/>
            </w:r>
          </w:hyperlink>
        </w:p>
        <w:p w14:paraId="027B737C" w14:textId="5A4F26A5" w:rsidR="003A4996" w:rsidRPr="003A4996" w:rsidRDefault="00555316">
          <w:pPr>
            <w:pStyle w:val="TOC3"/>
            <w:rPr>
              <w:rFonts w:asciiTheme="minorHAnsi" w:hAnsiTheme="minorHAnsi"/>
              <w:i w:val="0"/>
              <w:iCs w:val="0"/>
              <w:noProof/>
              <w:szCs w:val="22"/>
              <w:lang w:val="id-ID" w:eastAsia="id-ID"/>
            </w:rPr>
          </w:pPr>
          <w:hyperlink w:anchor="_Toc492278913" w:history="1">
            <w:r w:rsidR="003A4996" w:rsidRPr="003A4996">
              <w:rPr>
                <w:rStyle w:val="Hyperlink"/>
                <w:rFonts w:cs="Times New Roman"/>
                <w:i w:val="0"/>
                <w:noProof/>
              </w:rPr>
              <w:t>4.4.5</w:t>
            </w:r>
            <w:r w:rsidR="003A4996" w:rsidRPr="003A4996">
              <w:rPr>
                <w:rFonts w:asciiTheme="minorHAnsi" w:hAnsiTheme="minorHAnsi"/>
                <w:i w:val="0"/>
                <w:iCs w:val="0"/>
                <w:noProof/>
                <w:szCs w:val="22"/>
                <w:lang w:val="id-ID" w:eastAsia="id-ID"/>
              </w:rPr>
              <w:tab/>
            </w:r>
            <w:r w:rsidR="003A4996" w:rsidRPr="003A4996">
              <w:rPr>
                <w:rStyle w:val="Hyperlink"/>
                <w:rFonts w:cs="Arial"/>
                <w:i w:val="0"/>
                <w:noProof/>
                <w:lang w:val="id-ID"/>
              </w:rPr>
              <w:t>User administration</w:t>
            </w:r>
            <w:r w:rsidR="003A4996" w:rsidRPr="003A4996">
              <w:rPr>
                <w:i w:val="0"/>
                <w:noProof/>
                <w:webHidden/>
              </w:rPr>
              <w:tab/>
            </w:r>
            <w:r w:rsidR="003A4996" w:rsidRPr="003A4996">
              <w:rPr>
                <w:i w:val="0"/>
                <w:noProof/>
                <w:webHidden/>
              </w:rPr>
              <w:fldChar w:fldCharType="begin"/>
            </w:r>
            <w:r w:rsidR="003A4996" w:rsidRPr="003A4996">
              <w:rPr>
                <w:i w:val="0"/>
                <w:noProof/>
                <w:webHidden/>
              </w:rPr>
              <w:instrText xml:space="preserve"> PAGEREF _Toc492278913 \h </w:instrText>
            </w:r>
            <w:r w:rsidR="003A4996" w:rsidRPr="003A4996">
              <w:rPr>
                <w:i w:val="0"/>
                <w:noProof/>
                <w:webHidden/>
              </w:rPr>
            </w:r>
            <w:r w:rsidR="003A4996" w:rsidRPr="003A4996">
              <w:rPr>
                <w:i w:val="0"/>
                <w:noProof/>
                <w:webHidden/>
              </w:rPr>
              <w:fldChar w:fldCharType="separate"/>
            </w:r>
            <w:r w:rsidR="006E34F4">
              <w:rPr>
                <w:i w:val="0"/>
                <w:noProof/>
                <w:webHidden/>
              </w:rPr>
              <w:t>34</w:t>
            </w:r>
            <w:r w:rsidR="003A4996" w:rsidRPr="003A4996">
              <w:rPr>
                <w:i w:val="0"/>
                <w:noProof/>
                <w:webHidden/>
              </w:rPr>
              <w:fldChar w:fldCharType="end"/>
            </w:r>
          </w:hyperlink>
        </w:p>
        <w:p w14:paraId="5509FAC4" w14:textId="3FE6C406" w:rsidR="003A4996" w:rsidRPr="003A4996" w:rsidRDefault="00555316">
          <w:pPr>
            <w:pStyle w:val="TOC1"/>
            <w:tabs>
              <w:tab w:val="left" w:pos="1424"/>
            </w:tabs>
            <w:rPr>
              <w:rFonts w:asciiTheme="minorHAnsi" w:hAnsiTheme="minorHAnsi"/>
              <w:b w:val="0"/>
              <w:noProof/>
              <w:szCs w:val="22"/>
              <w:lang w:val="id-ID" w:eastAsia="id-ID"/>
            </w:rPr>
          </w:pPr>
          <w:hyperlink w:anchor="_Toc492278914" w:history="1">
            <w:r w:rsidR="003A4996" w:rsidRPr="003A4996">
              <w:rPr>
                <w:rStyle w:val="Hyperlink"/>
                <w:noProof/>
              </w:rPr>
              <w:t>5</w:t>
            </w:r>
            <w:r w:rsidR="003A4996" w:rsidRPr="003A4996">
              <w:rPr>
                <w:rFonts w:asciiTheme="minorHAnsi" w:hAnsiTheme="minorHAnsi"/>
                <w:b w:val="0"/>
                <w:noProof/>
                <w:szCs w:val="22"/>
                <w:lang w:val="id-ID" w:eastAsia="id-ID"/>
              </w:rPr>
              <w:tab/>
            </w:r>
            <w:r w:rsidR="003A4996" w:rsidRPr="003A4996">
              <w:rPr>
                <w:rStyle w:val="Hyperlink"/>
                <w:noProof/>
              </w:rPr>
              <w:t>Supplementary Functions</w:t>
            </w:r>
            <w:r w:rsidR="003A4996" w:rsidRPr="003A4996">
              <w:rPr>
                <w:noProof/>
                <w:webHidden/>
              </w:rPr>
              <w:tab/>
            </w:r>
            <w:r w:rsidR="003A4996" w:rsidRPr="003A4996">
              <w:rPr>
                <w:noProof/>
                <w:webHidden/>
              </w:rPr>
              <w:fldChar w:fldCharType="begin"/>
            </w:r>
            <w:r w:rsidR="003A4996" w:rsidRPr="003A4996">
              <w:rPr>
                <w:noProof/>
                <w:webHidden/>
              </w:rPr>
              <w:instrText xml:space="preserve"> PAGEREF _Toc492278914 \h </w:instrText>
            </w:r>
            <w:r w:rsidR="003A4996" w:rsidRPr="003A4996">
              <w:rPr>
                <w:noProof/>
                <w:webHidden/>
              </w:rPr>
            </w:r>
            <w:r w:rsidR="003A4996" w:rsidRPr="003A4996">
              <w:rPr>
                <w:noProof/>
                <w:webHidden/>
              </w:rPr>
              <w:fldChar w:fldCharType="separate"/>
            </w:r>
            <w:r w:rsidR="006E34F4">
              <w:rPr>
                <w:noProof/>
                <w:webHidden/>
              </w:rPr>
              <w:t>36</w:t>
            </w:r>
            <w:r w:rsidR="003A4996" w:rsidRPr="003A4996">
              <w:rPr>
                <w:noProof/>
                <w:webHidden/>
              </w:rPr>
              <w:fldChar w:fldCharType="end"/>
            </w:r>
          </w:hyperlink>
        </w:p>
        <w:p w14:paraId="7AE61D2D" w14:textId="3E7EEBDD" w:rsidR="003A4996" w:rsidRPr="003A4996" w:rsidRDefault="00555316">
          <w:pPr>
            <w:pStyle w:val="TOC2"/>
            <w:rPr>
              <w:rFonts w:asciiTheme="minorHAnsi" w:hAnsiTheme="minorHAnsi"/>
              <w:noProof/>
              <w:szCs w:val="22"/>
              <w:lang w:val="id-ID" w:eastAsia="id-ID"/>
            </w:rPr>
          </w:pPr>
          <w:hyperlink w:anchor="_Toc492278915" w:history="1">
            <w:r w:rsidR="003A4996" w:rsidRPr="003A4996">
              <w:rPr>
                <w:rStyle w:val="Hyperlink"/>
                <w:noProof/>
              </w:rPr>
              <w:t>5.1</w:t>
            </w:r>
            <w:r w:rsidR="003A4996" w:rsidRPr="003A4996">
              <w:rPr>
                <w:rFonts w:asciiTheme="minorHAnsi" w:hAnsiTheme="minorHAnsi"/>
                <w:noProof/>
                <w:szCs w:val="22"/>
                <w:lang w:val="id-ID" w:eastAsia="id-ID"/>
              </w:rPr>
              <w:tab/>
            </w:r>
            <w:r w:rsidR="003A4996" w:rsidRPr="003A4996">
              <w:rPr>
                <w:rStyle w:val="Hyperlink"/>
                <w:noProof/>
                <w:lang w:val="id-ID"/>
              </w:rPr>
              <w:t>Redundancy</w:t>
            </w:r>
            <w:r w:rsidR="003A4996" w:rsidRPr="003A4996">
              <w:rPr>
                <w:noProof/>
                <w:webHidden/>
              </w:rPr>
              <w:tab/>
            </w:r>
            <w:r w:rsidR="003A4996" w:rsidRPr="003A4996">
              <w:rPr>
                <w:noProof/>
                <w:webHidden/>
              </w:rPr>
              <w:fldChar w:fldCharType="begin"/>
            </w:r>
            <w:r w:rsidR="003A4996" w:rsidRPr="003A4996">
              <w:rPr>
                <w:noProof/>
                <w:webHidden/>
              </w:rPr>
              <w:instrText xml:space="preserve"> PAGEREF _Toc492278915 \h </w:instrText>
            </w:r>
            <w:r w:rsidR="003A4996" w:rsidRPr="003A4996">
              <w:rPr>
                <w:noProof/>
                <w:webHidden/>
              </w:rPr>
            </w:r>
            <w:r w:rsidR="003A4996" w:rsidRPr="003A4996">
              <w:rPr>
                <w:noProof/>
                <w:webHidden/>
              </w:rPr>
              <w:fldChar w:fldCharType="separate"/>
            </w:r>
            <w:r w:rsidR="006E34F4">
              <w:rPr>
                <w:noProof/>
                <w:webHidden/>
              </w:rPr>
              <w:t>36</w:t>
            </w:r>
            <w:r w:rsidR="003A4996" w:rsidRPr="003A4996">
              <w:rPr>
                <w:noProof/>
                <w:webHidden/>
              </w:rPr>
              <w:fldChar w:fldCharType="end"/>
            </w:r>
          </w:hyperlink>
        </w:p>
        <w:p w14:paraId="68FA2E5F" w14:textId="6544B49E" w:rsidR="003A4996" w:rsidRPr="003A4996" w:rsidRDefault="00555316">
          <w:pPr>
            <w:pStyle w:val="TOC2"/>
            <w:rPr>
              <w:rFonts w:asciiTheme="minorHAnsi" w:hAnsiTheme="minorHAnsi"/>
              <w:noProof/>
              <w:szCs w:val="22"/>
              <w:lang w:val="id-ID" w:eastAsia="id-ID"/>
            </w:rPr>
          </w:pPr>
          <w:hyperlink w:anchor="_Toc492278916" w:history="1">
            <w:r w:rsidR="003A4996" w:rsidRPr="003A4996">
              <w:rPr>
                <w:rStyle w:val="Hyperlink"/>
                <w:noProof/>
              </w:rPr>
              <w:t>5.2</w:t>
            </w:r>
            <w:r w:rsidR="003A4996" w:rsidRPr="003A4996">
              <w:rPr>
                <w:rFonts w:asciiTheme="minorHAnsi" w:hAnsiTheme="minorHAnsi"/>
                <w:noProof/>
                <w:szCs w:val="22"/>
                <w:lang w:val="id-ID" w:eastAsia="id-ID"/>
              </w:rPr>
              <w:tab/>
            </w:r>
            <w:r w:rsidR="003A4996" w:rsidRPr="003A4996">
              <w:rPr>
                <w:rStyle w:val="Hyperlink"/>
                <w:noProof/>
                <w:lang w:val="id-ID"/>
              </w:rPr>
              <w:t>SIL 2 Safety Application</w:t>
            </w:r>
            <w:r w:rsidR="003A4996" w:rsidRPr="003A4996">
              <w:rPr>
                <w:noProof/>
                <w:webHidden/>
              </w:rPr>
              <w:tab/>
            </w:r>
            <w:r w:rsidR="003A4996" w:rsidRPr="003A4996">
              <w:rPr>
                <w:noProof/>
                <w:webHidden/>
              </w:rPr>
              <w:fldChar w:fldCharType="begin"/>
            </w:r>
            <w:r w:rsidR="003A4996" w:rsidRPr="003A4996">
              <w:rPr>
                <w:noProof/>
                <w:webHidden/>
              </w:rPr>
              <w:instrText xml:space="preserve"> PAGEREF _Toc492278916 \h </w:instrText>
            </w:r>
            <w:r w:rsidR="003A4996" w:rsidRPr="003A4996">
              <w:rPr>
                <w:noProof/>
                <w:webHidden/>
              </w:rPr>
            </w:r>
            <w:r w:rsidR="003A4996" w:rsidRPr="003A4996">
              <w:rPr>
                <w:noProof/>
                <w:webHidden/>
              </w:rPr>
              <w:fldChar w:fldCharType="separate"/>
            </w:r>
            <w:r w:rsidR="006E34F4">
              <w:rPr>
                <w:noProof/>
                <w:webHidden/>
              </w:rPr>
              <w:t>38</w:t>
            </w:r>
            <w:r w:rsidR="003A4996" w:rsidRPr="003A4996">
              <w:rPr>
                <w:noProof/>
                <w:webHidden/>
              </w:rPr>
              <w:fldChar w:fldCharType="end"/>
            </w:r>
          </w:hyperlink>
        </w:p>
        <w:p w14:paraId="60D1E96C" w14:textId="6E2E52D1" w:rsidR="003A4996" w:rsidRPr="003A4996" w:rsidRDefault="00555316">
          <w:pPr>
            <w:pStyle w:val="TOC2"/>
            <w:rPr>
              <w:rFonts w:asciiTheme="minorHAnsi" w:hAnsiTheme="minorHAnsi"/>
              <w:noProof/>
              <w:szCs w:val="22"/>
              <w:lang w:val="id-ID" w:eastAsia="id-ID"/>
            </w:rPr>
          </w:pPr>
          <w:hyperlink w:anchor="_Toc492278917" w:history="1">
            <w:r w:rsidR="003A4996" w:rsidRPr="003A4996">
              <w:rPr>
                <w:rStyle w:val="Hyperlink"/>
                <w:noProof/>
                <w:lang w:val="id-ID"/>
              </w:rPr>
              <w:t>5.3</w:t>
            </w:r>
            <w:r w:rsidR="003A4996" w:rsidRPr="003A4996">
              <w:rPr>
                <w:rFonts w:asciiTheme="minorHAnsi" w:hAnsiTheme="minorHAnsi"/>
                <w:noProof/>
                <w:szCs w:val="22"/>
                <w:lang w:val="id-ID" w:eastAsia="id-ID"/>
              </w:rPr>
              <w:tab/>
            </w:r>
            <w:r w:rsidR="003A4996" w:rsidRPr="003A4996">
              <w:rPr>
                <w:rStyle w:val="Hyperlink"/>
                <w:noProof/>
                <w:lang w:val="id-ID"/>
              </w:rPr>
              <w:t>Signalling Driver</w:t>
            </w:r>
            <w:r w:rsidR="003A4996" w:rsidRPr="003A4996">
              <w:rPr>
                <w:noProof/>
                <w:webHidden/>
              </w:rPr>
              <w:tab/>
            </w:r>
            <w:r w:rsidR="003A4996" w:rsidRPr="003A4996">
              <w:rPr>
                <w:noProof/>
                <w:webHidden/>
              </w:rPr>
              <w:fldChar w:fldCharType="begin"/>
            </w:r>
            <w:r w:rsidR="003A4996" w:rsidRPr="003A4996">
              <w:rPr>
                <w:noProof/>
                <w:webHidden/>
              </w:rPr>
              <w:instrText xml:space="preserve"> PAGEREF _Toc492278917 \h </w:instrText>
            </w:r>
            <w:r w:rsidR="003A4996" w:rsidRPr="003A4996">
              <w:rPr>
                <w:noProof/>
                <w:webHidden/>
              </w:rPr>
            </w:r>
            <w:r w:rsidR="003A4996" w:rsidRPr="003A4996">
              <w:rPr>
                <w:noProof/>
                <w:webHidden/>
              </w:rPr>
              <w:fldChar w:fldCharType="separate"/>
            </w:r>
            <w:r w:rsidR="006E34F4">
              <w:rPr>
                <w:noProof/>
                <w:webHidden/>
              </w:rPr>
              <w:t>39</w:t>
            </w:r>
            <w:r w:rsidR="003A4996" w:rsidRPr="003A4996">
              <w:rPr>
                <w:noProof/>
                <w:webHidden/>
              </w:rPr>
              <w:fldChar w:fldCharType="end"/>
            </w:r>
          </w:hyperlink>
        </w:p>
        <w:p w14:paraId="6FF4B830" w14:textId="6FBBE11E" w:rsidR="003A4996" w:rsidRPr="003A4996" w:rsidRDefault="00555316">
          <w:pPr>
            <w:pStyle w:val="TOC2"/>
            <w:rPr>
              <w:rFonts w:asciiTheme="minorHAnsi" w:hAnsiTheme="minorHAnsi"/>
              <w:noProof/>
              <w:szCs w:val="22"/>
              <w:lang w:val="id-ID" w:eastAsia="id-ID"/>
            </w:rPr>
          </w:pPr>
          <w:hyperlink w:anchor="_Toc492278918" w:history="1">
            <w:r w:rsidR="003A4996" w:rsidRPr="003A4996">
              <w:rPr>
                <w:rStyle w:val="Hyperlink"/>
                <w:noProof/>
                <w:lang w:val="id-ID"/>
              </w:rPr>
              <w:t>5.4</w:t>
            </w:r>
            <w:r w:rsidR="003A4996" w:rsidRPr="003A4996">
              <w:rPr>
                <w:rFonts w:asciiTheme="minorHAnsi" w:hAnsiTheme="minorHAnsi"/>
                <w:noProof/>
                <w:szCs w:val="22"/>
                <w:lang w:val="id-ID" w:eastAsia="id-ID"/>
              </w:rPr>
              <w:tab/>
            </w:r>
            <w:r w:rsidR="003A4996" w:rsidRPr="003A4996">
              <w:rPr>
                <w:rStyle w:val="Hyperlink"/>
                <w:noProof/>
                <w:lang w:val="id-ID"/>
              </w:rPr>
              <w:t>ONVIF Driver</w:t>
            </w:r>
            <w:r w:rsidR="003A4996" w:rsidRPr="003A4996">
              <w:rPr>
                <w:noProof/>
                <w:webHidden/>
              </w:rPr>
              <w:tab/>
            </w:r>
            <w:r w:rsidR="003A4996" w:rsidRPr="003A4996">
              <w:rPr>
                <w:noProof/>
                <w:webHidden/>
              </w:rPr>
              <w:fldChar w:fldCharType="begin"/>
            </w:r>
            <w:r w:rsidR="003A4996" w:rsidRPr="003A4996">
              <w:rPr>
                <w:noProof/>
                <w:webHidden/>
              </w:rPr>
              <w:instrText xml:space="preserve"> PAGEREF _Toc492278918 \h </w:instrText>
            </w:r>
            <w:r w:rsidR="003A4996" w:rsidRPr="003A4996">
              <w:rPr>
                <w:noProof/>
                <w:webHidden/>
              </w:rPr>
            </w:r>
            <w:r w:rsidR="003A4996" w:rsidRPr="003A4996">
              <w:rPr>
                <w:noProof/>
                <w:webHidden/>
              </w:rPr>
              <w:fldChar w:fldCharType="separate"/>
            </w:r>
            <w:r w:rsidR="006E34F4">
              <w:rPr>
                <w:noProof/>
                <w:webHidden/>
              </w:rPr>
              <w:t>41</w:t>
            </w:r>
            <w:r w:rsidR="003A4996" w:rsidRPr="003A4996">
              <w:rPr>
                <w:noProof/>
                <w:webHidden/>
              </w:rPr>
              <w:fldChar w:fldCharType="end"/>
            </w:r>
          </w:hyperlink>
        </w:p>
        <w:p w14:paraId="1A4AEF1E" w14:textId="54F85BF3" w:rsidR="003A4996" w:rsidRPr="003A4996" w:rsidRDefault="00555316">
          <w:pPr>
            <w:pStyle w:val="TOC1"/>
            <w:tabs>
              <w:tab w:val="left" w:pos="1424"/>
            </w:tabs>
            <w:rPr>
              <w:rFonts w:asciiTheme="minorHAnsi" w:hAnsiTheme="minorHAnsi"/>
              <w:b w:val="0"/>
              <w:noProof/>
              <w:szCs w:val="22"/>
              <w:lang w:val="id-ID" w:eastAsia="id-ID"/>
            </w:rPr>
          </w:pPr>
          <w:hyperlink w:anchor="_Toc492278919" w:history="1">
            <w:r w:rsidR="003A4996" w:rsidRPr="003A4996">
              <w:rPr>
                <w:rStyle w:val="Hyperlink"/>
                <w:noProof/>
              </w:rPr>
              <w:t>6</w:t>
            </w:r>
            <w:r w:rsidR="003A4996" w:rsidRPr="003A4996">
              <w:rPr>
                <w:rFonts w:asciiTheme="minorHAnsi" w:hAnsiTheme="minorHAnsi"/>
                <w:b w:val="0"/>
                <w:noProof/>
                <w:szCs w:val="22"/>
                <w:lang w:val="id-ID" w:eastAsia="id-ID"/>
              </w:rPr>
              <w:tab/>
            </w:r>
            <w:r w:rsidR="003A4996" w:rsidRPr="003A4996">
              <w:rPr>
                <w:rStyle w:val="Hyperlink"/>
                <w:noProof/>
              </w:rPr>
              <w:t>Project Specific Configuration</w:t>
            </w:r>
            <w:r w:rsidR="003A4996" w:rsidRPr="003A4996">
              <w:rPr>
                <w:noProof/>
                <w:webHidden/>
              </w:rPr>
              <w:tab/>
            </w:r>
            <w:r w:rsidR="003A4996" w:rsidRPr="003A4996">
              <w:rPr>
                <w:noProof/>
                <w:webHidden/>
              </w:rPr>
              <w:fldChar w:fldCharType="begin"/>
            </w:r>
            <w:r w:rsidR="003A4996" w:rsidRPr="003A4996">
              <w:rPr>
                <w:noProof/>
                <w:webHidden/>
              </w:rPr>
              <w:instrText xml:space="preserve"> PAGEREF _Toc492278919 \h </w:instrText>
            </w:r>
            <w:r w:rsidR="003A4996" w:rsidRPr="003A4996">
              <w:rPr>
                <w:noProof/>
                <w:webHidden/>
              </w:rPr>
            </w:r>
            <w:r w:rsidR="003A4996" w:rsidRPr="003A4996">
              <w:rPr>
                <w:noProof/>
                <w:webHidden/>
              </w:rPr>
              <w:fldChar w:fldCharType="separate"/>
            </w:r>
            <w:r w:rsidR="006E34F4">
              <w:rPr>
                <w:noProof/>
                <w:webHidden/>
              </w:rPr>
              <w:t>44</w:t>
            </w:r>
            <w:r w:rsidR="003A4996" w:rsidRPr="003A4996">
              <w:rPr>
                <w:noProof/>
                <w:webHidden/>
              </w:rPr>
              <w:fldChar w:fldCharType="end"/>
            </w:r>
          </w:hyperlink>
        </w:p>
        <w:p w14:paraId="47C4181B" w14:textId="43125983" w:rsidR="003A4996" w:rsidRPr="003A4996" w:rsidRDefault="00555316">
          <w:pPr>
            <w:pStyle w:val="TOC2"/>
            <w:rPr>
              <w:rFonts w:asciiTheme="minorHAnsi" w:hAnsiTheme="minorHAnsi"/>
              <w:noProof/>
              <w:szCs w:val="22"/>
              <w:lang w:val="id-ID" w:eastAsia="id-ID"/>
            </w:rPr>
          </w:pPr>
          <w:hyperlink w:anchor="_Toc492278920" w:history="1">
            <w:r w:rsidR="003A4996" w:rsidRPr="003A4996">
              <w:rPr>
                <w:rStyle w:val="Hyperlink"/>
                <w:noProof/>
                <w:lang w:bidi="th-TH"/>
              </w:rPr>
              <w:t>6.1</w:t>
            </w:r>
            <w:r w:rsidR="003A4996" w:rsidRPr="003A4996">
              <w:rPr>
                <w:rFonts w:asciiTheme="minorHAnsi" w:hAnsiTheme="minorHAnsi"/>
                <w:noProof/>
                <w:szCs w:val="22"/>
                <w:lang w:val="id-ID" w:eastAsia="id-ID"/>
              </w:rPr>
              <w:tab/>
            </w:r>
            <w:r w:rsidR="003A4996" w:rsidRPr="003A4996">
              <w:rPr>
                <w:rStyle w:val="Hyperlink"/>
                <w:noProof/>
                <w:lang w:bidi="th-TH"/>
              </w:rPr>
              <w:t>General</w:t>
            </w:r>
            <w:r w:rsidR="003A4996" w:rsidRPr="003A4996">
              <w:rPr>
                <w:noProof/>
                <w:webHidden/>
              </w:rPr>
              <w:tab/>
            </w:r>
            <w:r w:rsidR="003A4996" w:rsidRPr="003A4996">
              <w:rPr>
                <w:noProof/>
                <w:webHidden/>
              </w:rPr>
              <w:fldChar w:fldCharType="begin"/>
            </w:r>
            <w:r w:rsidR="003A4996" w:rsidRPr="003A4996">
              <w:rPr>
                <w:noProof/>
                <w:webHidden/>
              </w:rPr>
              <w:instrText xml:space="preserve"> PAGEREF _Toc492278920 \h </w:instrText>
            </w:r>
            <w:r w:rsidR="003A4996" w:rsidRPr="003A4996">
              <w:rPr>
                <w:noProof/>
                <w:webHidden/>
              </w:rPr>
            </w:r>
            <w:r w:rsidR="003A4996" w:rsidRPr="003A4996">
              <w:rPr>
                <w:noProof/>
                <w:webHidden/>
              </w:rPr>
              <w:fldChar w:fldCharType="separate"/>
            </w:r>
            <w:r w:rsidR="006E34F4">
              <w:rPr>
                <w:noProof/>
                <w:webHidden/>
              </w:rPr>
              <w:t>44</w:t>
            </w:r>
            <w:r w:rsidR="003A4996" w:rsidRPr="003A4996">
              <w:rPr>
                <w:noProof/>
                <w:webHidden/>
              </w:rPr>
              <w:fldChar w:fldCharType="end"/>
            </w:r>
          </w:hyperlink>
        </w:p>
        <w:p w14:paraId="48DDA537" w14:textId="61FB9825" w:rsidR="003A4996" w:rsidRPr="003A4996" w:rsidRDefault="00555316">
          <w:pPr>
            <w:pStyle w:val="TOC2"/>
            <w:rPr>
              <w:rFonts w:asciiTheme="minorHAnsi" w:hAnsiTheme="minorHAnsi"/>
              <w:noProof/>
              <w:szCs w:val="22"/>
              <w:lang w:val="id-ID" w:eastAsia="id-ID"/>
            </w:rPr>
          </w:pPr>
          <w:hyperlink w:anchor="_Toc492278921" w:history="1">
            <w:r w:rsidR="003A4996" w:rsidRPr="003A4996">
              <w:rPr>
                <w:rStyle w:val="Hyperlink"/>
                <w:noProof/>
                <w:lang w:bidi="th-TH"/>
              </w:rPr>
              <w:t>6.2</w:t>
            </w:r>
            <w:r w:rsidR="003A4996" w:rsidRPr="003A4996">
              <w:rPr>
                <w:rFonts w:asciiTheme="minorHAnsi" w:hAnsiTheme="minorHAnsi"/>
                <w:noProof/>
                <w:szCs w:val="22"/>
                <w:lang w:val="id-ID" w:eastAsia="id-ID"/>
              </w:rPr>
              <w:tab/>
            </w:r>
            <w:r w:rsidR="003A4996" w:rsidRPr="003A4996">
              <w:rPr>
                <w:rStyle w:val="Hyperlink"/>
                <w:noProof/>
                <w:lang w:bidi="th-TH"/>
              </w:rPr>
              <w:t>Control Philosophy and Hierarchy</w:t>
            </w:r>
            <w:r w:rsidR="003A4996" w:rsidRPr="003A4996">
              <w:rPr>
                <w:noProof/>
                <w:webHidden/>
              </w:rPr>
              <w:tab/>
            </w:r>
            <w:r w:rsidR="003A4996" w:rsidRPr="003A4996">
              <w:rPr>
                <w:noProof/>
                <w:webHidden/>
              </w:rPr>
              <w:fldChar w:fldCharType="begin"/>
            </w:r>
            <w:r w:rsidR="003A4996" w:rsidRPr="003A4996">
              <w:rPr>
                <w:noProof/>
                <w:webHidden/>
              </w:rPr>
              <w:instrText xml:space="preserve"> PAGEREF _Toc492278921 \h </w:instrText>
            </w:r>
            <w:r w:rsidR="003A4996" w:rsidRPr="003A4996">
              <w:rPr>
                <w:noProof/>
                <w:webHidden/>
              </w:rPr>
            </w:r>
            <w:r w:rsidR="003A4996" w:rsidRPr="003A4996">
              <w:rPr>
                <w:noProof/>
                <w:webHidden/>
              </w:rPr>
              <w:fldChar w:fldCharType="separate"/>
            </w:r>
            <w:r w:rsidR="006E34F4">
              <w:rPr>
                <w:noProof/>
                <w:webHidden/>
              </w:rPr>
              <w:t>45</w:t>
            </w:r>
            <w:r w:rsidR="003A4996" w:rsidRPr="003A4996">
              <w:rPr>
                <w:noProof/>
                <w:webHidden/>
              </w:rPr>
              <w:fldChar w:fldCharType="end"/>
            </w:r>
          </w:hyperlink>
        </w:p>
        <w:p w14:paraId="7A180DE9" w14:textId="4195042F" w:rsidR="003A4996" w:rsidRPr="003A4996" w:rsidRDefault="00555316">
          <w:pPr>
            <w:pStyle w:val="TOC3"/>
            <w:rPr>
              <w:rFonts w:asciiTheme="minorHAnsi" w:hAnsiTheme="minorHAnsi"/>
              <w:i w:val="0"/>
              <w:iCs w:val="0"/>
              <w:noProof/>
              <w:szCs w:val="22"/>
              <w:lang w:val="id-ID" w:eastAsia="id-ID"/>
            </w:rPr>
          </w:pPr>
          <w:hyperlink w:anchor="_Toc492278922" w:history="1">
            <w:r w:rsidR="003A4996" w:rsidRPr="003A4996">
              <w:rPr>
                <w:rStyle w:val="Hyperlink"/>
                <w:rFonts w:cs="Times New Roman"/>
                <w:i w:val="0"/>
                <w:noProof/>
                <w:lang w:bidi="th-TH"/>
              </w:rPr>
              <w:t>6.2.1</w:t>
            </w:r>
            <w:r w:rsidR="003A4996" w:rsidRPr="003A4996">
              <w:rPr>
                <w:rFonts w:asciiTheme="minorHAnsi" w:hAnsiTheme="minorHAnsi"/>
                <w:i w:val="0"/>
                <w:iCs w:val="0"/>
                <w:noProof/>
                <w:szCs w:val="22"/>
                <w:lang w:val="id-ID" w:eastAsia="id-ID"/>
              </w:rPr>
              <w:tab/>
            </w:r>
            <w:r w:rsidR="003A4996" w:rsidRPr="003A4996">
              <w:rPr>
                <w:rStyle w:val="Hyperlink"/>
                <w:i w:val="0"/>
                <w:noProof/>
                <w:lang w:bidi="th-TH"/>
              </w:rPr>
              <w:t>Control Console Permission</w:t>
            </w:r>
            <w:r w:rsidR="003A4996" w:rsidRPr="003A4996">
              <w:rPr>
                <w:i w:val="0"/>
                <w:noProof/>
                <w:webHidden/>
              </w:rPr>
              <w:tab/>
            </w:r>
            <w:r w:rsidR="003A4996" w:rsidRPr="003A4996">
              <w:rPr>
                <w:i w:val="0"/>
                <w:noProof/>
                <w:webHidden/>
              </w:rPr>
              <w:fldChar w:fldCharType="begin"/>
            </w:r>
            <w:r w:rsidR="003A4996" w:rsidRPr="003A4996">
              <w:rPr>
                <w:i w:val="0"/>
                <w:noProof/>
                <w:webHidden/>
              </w:rPr>
              <w:instrText xml:space="preserve"> PAGEREF _Toc492278922 \h </w:instrText>
            </w:r>
            <w:r w:rsidR="003A4996" w:rsidRPr="003A4996">
              <w:rPr>
                <w:i w:val="0"/>
                <w:noProof/>
                <w:webHidden/>
              </w:rPr>
            </w:r>
            <w:r w:rsidR="003A4996" w:rsidRPr="003A4996">
              <w:rPr>
                <w:i w:val="0"/>
                <w:noProof/>
                <w:webHidden/>
              </w:rPr>
              <w:fldChar w:fldCharType="separate"/>
            </w:r>
            <w:r w:rsidR="006E34F4">
              <w:rPr>
                <w:i w:val="0"/>
                <w:noProof/>
                <w:webHidden/>
              </w:rPr>
              <w:t>45</w:t>
            </w:r>
            <w:r w:rsidR="003A4996" w:rsidRPr="003A4996">
              <w:rPr>
                <w:i w:val="0"/>
                <w:noProof/>
                <w:webHidden/>
              </w:rPr>
              <w:fldChar w:fldCharType="end"/>
            </w:r>
          </w:hyperlink>
        </w:p>
        <w:p w14:paraId="07DAA92C" w14:textId="600E1F05" w:rsidR="003A4996" w:rsidRPr="003A4996" w:rsidRDefault="00555316">
          <w:pPr>
            <w:pStyle w:val="TOC3"/>
            <w:rPr>
              <w:rFonts w:asciiTheme="minorHAnsi" w:hAnsiTheme="minorHAnsi"/>
              <w:i w:val="0"/>
              <w:iCs w:val="0"/>
              <w:noProof/>
              <w:szCs w:val="22"/>
              <w:lang w:val="id-ID" w:eastAsia="id-ID"/>
            </w:rPr>
          </w:pPr>
          <w:hyperlink w:anchor="_Toc492278923" w:history="1">
            <w:r w:rsidR="003A4996" w:rsidRPr="003A4996">
              <w:rPr>
                <w:rStyle w:val="Hyperlink"/>
                <w:rFonts w:cs="Times New Roman"/>
                <w:i w:val="0"/>
                <w:noProof/>
                <w:lang w:bidi="th-TH"/>
              </w:rPr>
              <w:t>6.2.2</w:t>
            </w:r>
            <w:r w:rsidR="003A4996" w:rsidRPr="003A4996">
              <w:rPr>
                <w:rFonts w:asciiTheme="minorHAnsi" w:hAnsiTheme="minorHAnsi"/>
                <w:i w:val="0"/>
                <w:iCs w:val="0"/>
                <w:noProof/>
                <w:szCs w:val="22"/>
                <w:lang w:val="id-ID" w:eastAsia="id-ID"/>
              </w:rPr>
              <w:tab/>
            </w:r>
            <w:r w:rsidR="003A4996" w:rsidRPr="003A4996">
              <w:rPr>
                <w:rStyle w:val="Hyperlink"/>
                <w:i w:val="0"/>
                <w:noProof/>
                <w:lang w:bidi="th-TH"/>
              </w:rPr>
              <w:t>Operation Control Hirarchy</w:t>
            </w:r>
            <w:r w:rsidR="003A4996" w:rsidRPr="003A4996">
              <w:rPr>
                <w:i w:val="0"/>
                <w:noProof/>
                <w:webHidden/>
              </w:rPr>
              <w:tab/>
            </w:r>
            <w:r w:rsidR="003A4996" w:rsidRPr="003A4996">
              <w:rPr>
                <w:i w:val="0"/>
                <w:noProof/>
                <w:webHidden/>
              </w:rPr>
              <w:fldChar w:fldCharType="begin"/>
            </w:r>
            <w:r w:rsidR="003A4996" w:rsidRPr="003A4996">
              <w:rPr>
                <w:i w:val="0"/>
                <w:noProof/>
                <w:webHidden/>
              </w:rPr>
              <w:instrText xml:space="preserve"> PAGEREF _Toc492278923 \h </w:instrText>
            </w:r>
            <w:r w:rsidR="003A4996" w:rsidRPr="003A4996">
              <w:rPr>
                <w:i w:val="0"/>
                <w:noProof/>
                <w:webHidden/>
              </w:rPr>
            </w:r>
            <w:r w:rsidR="003A4996" w:rsidRPr="003A4996">
              <w:rPr>
                <w:i w:val="0"/>
                <w:noProof/>
                <w:webHidden/>
              </w:rPr>
              <w:fldChar w:fldCharType="separate"/>
            </w:r>
            <w:r w:rsidR="006E34F4">
              <w:rPr>
                <w:i w:val="0"/>
                <w:noProof/>
                <w:webHidden/>
              </w:rPr>
              <w:t>47</w:t>
            </w:r>
            <w:r w:rsidR="003A4996" w:rsidRPr="003A4996">
              <w:rPr>
                <w:i w:val="0"/>
                <w:noProof/>
                <w:webHidden/>
              </w:rPr>
              <w:fldChar w:fldCharType="end"/>
            </w:r>
          </w:hyperlink>
        </w:p>
        <w:p w14:paraId="6A98A478" w14:textId="6DC5BF31" w:rsidR="003A4996" w:rsidRPr="003A4996" w:rsidRDefault="00555316">
          <w:pPr>
            <w:pStyle w:val="TOC3"/>
            <w:rPr>
              <w:rFonts w:asciiTheme="minorHAnsi" w:hAnsiTheme="minorHAnsi"/>
              <w:i w:val="0"/>
              <w:iCs w:val="0"/>
              <w:noProof/>
              <w:szCs w:val="22"/>
              <w:lang w:val="id-ID" w:eastAsia="id-ID"/>
            </w:rPr>
          </w:pPr>
          <w:hyperlink w:anchor="_Toc492278924" w:history="1">
            <w:r w:rsidR="003A4996" w:rsidRPr="003A4996">
              <w:rPr>
                <w:rStyle w:val="Hyperlink"/>
                <w:rFonts w:cs="Times New Roman"/>
                <w:i w:val="0"/>
                <w:noProof/>
                <w:lang w:bidi="th-TH"/>
              </w:rPr>
              <w:t>6.2.3</w:t>
            </w:r>
            <w:r w:rsidR="003A4996" w:rsidRPr="003A4996">
              <w:rPr>
                <w:rFonts w:asciiTheme="minorHAnsi" w:hAnsiTheme="minorHAnsi"/>
                <w:i w:val="0"/>
                <w:iCs w:val="0"/>
                <w:noProof/>
                <w:szCs w:val="22"/>
                <w:lang w:val="id-ID" w:eastAsia="id-ID"/>
              </w:rPr>
              <w:tab/>
            </w:r>
            <w:r w:rsidR="003A4996" w:rsidRPr="003A4996">
              <w:rPr>
                <w:rStyle w:val="Hyperlink"/>
                <w:i w:val="0"/>
                <w:noProof/>
                <w:lang w:bidi="th-TH"/>
              </w:rPr>
              <w:t>OCC Operating Console</w:t>
            </w:r>
            <w:r w:rsidR="003A4996" w:rsidRPr="003A4996">
              <w:rPr>
                <w:i w:val="0"/>
                <w:noProof/>
                <w:webHidden/>
              </w:rPr>
              <w:tab/>
            </w:r>
            <w:r w:rsidR="003A4996" w:rsidRPr="003A4996">
              <w:rPr>
                <w:i w:val="0"/>
                <w:noProof/>
                <w:webHidden/>
              </w:rPr>
              <w:fldChar w:fldCharType="begin"/>
            </w:r>
            <w:r w:rsidR="003A4996" w:rsidRPr="003A4996">
              <w:rPr>
                <w:i w:val="0"/>
                <w:noProof/>
                <w:webHidden/>
              </w:rPr>
              <w:instrText xml:space="preserve"> PAGEREF _Toc492278924 \h </w:instrText>
            </w:r>
            <w:r w:rsidR="003A4996" w:rsidRPr="003A4996">
              <w:rPr>
                <w:i w:val="0"/>
                <w:noProof/>
                <w:webHidden/>
              </w:rPr>
            </w:r>
            <w:r w:rsidR="003A4996" w:rsidRPr="003A4996">
              <w:rPr>
                <w:i w:val="0"/>
                <w:noProof/>
                <w:webHidden/>
              </w:rPr>
              <w:fldChar w:fldCharType="separate"/>
            </w:r>
            <w:r w:rsidR="006E34F4">
              <w:rPr>
                <w:i w:val="0"/>
                <w:noProof/>
                <w:webHidden/>
              </w:rPr>
              <w:t>48</w:t>
            </w:r>
            <w:r w:rsidR="003A4996" w:rsidRPr="003A4996">
              <w:rPr>
                <w:i w:val="0"/>
                <w:noProof/>
                <w:webHidden/>
              </w:rPr>
              <w:fldChar w:fldCharType="end"/>
            </w:r>
          </w:hyperlink>
        </w:p>
        <w:p w14:paraId="7CEA853A" w14:textId="227CAD14" w:rsidR="003A4996" w:rsidRPr="003A4996" w:rsidRDefault="00555316">
          <w:pPr>
            <w:pStyle w:val="TOC3"/>
            <w:rPr>
              <w:rFonts w:asciiTheme="minorHAnsi" w:hAnsiTheme="minorHAnsi"/>
              <w:i w:val="0"/>
              <w:iCs w:val="0"/>
              <w:noProof/>
              <w:szCs w:val="22"/>
              <w:lang w:val="id-ID" w:eastAsia="id-ID"/>
            </w:rPr>
          </w:pPr>
          <w:hyperlink w:anchor="_Toc492278925" w:history="1">
            <w:r w:rsidR="003A4996" w:rsidRPr="003A4996">
              <w:rPr>
                <w:rStyle w:val="Hyperlink"/>
                <w:rFonts w:cs="Times New Roman"/>
                <w:i w:val="0"/>
                <w:noProof/>
                <w:lang w:bidi="th-TH"/>
              </w:rPr>
              <w:t>6.2.4</w:t>
            </w:r>
            <w:r w:rsidR="003A4996" w:rsidRPr="003A4996">
              <w:rPr>
                <w:rFonts w:asciiTheme="minorHAnsi" w:hAnsiTheme="minorHAnsi"/>
                <w:i w:val="0"/>
                <w:iCs w:val="0"/>
                <w:noProof/>
                <w:szCs w:val="22"/>
                <w:lang w:val="id-ID" w:eastAsia="id-ID"/>
              </w:rPr>
              <w:tab/>
            </w:r>
            <w:r w:rsidR="003A4996" w:rsidRPr="003A4996">
              <w:rPr>
                <w:rStyle w:val="Hyperlink"/>
                <w:i w:val="0"/>
                <w:noProof/>
                <w:lang w:bidi="th-TH"/>
              </w:rPr>
              <w:t>Local Operating Console</w:t>
            </w:r>
            <w:r w:rsidR="003A4996" w:rsidRPr="003A4996">
              <w:rPr>
                <w:i w:val="0"/>
                <w:noProof/>
                <w:webHidden/>
              </w:rPr>
              <w:tab/>
            </w:r>
            <w:r w:rsidR="003A4996" w:rsidRPr="003A4996">
              <w:rPr>
                <w:i w:val="0"/>
                <w:noProof/>
                <w:webHidden/>
              </w:rPr>
              <w:fldChar w:fldCharType="begin"/>
            </w:r>
            <w:r w:rsidR="003A4996" w:rsidRPr="003A4996">
              <w:rPr>
                <w:i w:val="0"/>
                <w:noProof/>
                <w:webHidden/>
              </w:rPr>
              <w:instrText xml:space="preserve"> PAGEREF _Toc492278925 \h </w:instrText>
            </w:r>
            <w:r w:rsidR="003A4996" w:rsidRPr="003A4996">
              <w:rPr>
                <w:i w:val="0"/>
                <w:noProof/>
                <w:webHidden/>
              </w:rPr>
            </w:r>
            <w:r w:rsidR="003A4996" w:rsidRPr="003A4996">
              <w:rPr>
                <w:i w:val="0"/>
                <w:noProof/>
                <w:webHidden/>
              </w:rPr>
              <w:fldChar w:fldCharType="separate"/>
            </w:r>
            <w:r w:rsidR="006E34F4">
              <w:rPr>
                <w:i w:val="0"/>
                <w:noProof/>
                <w:webHidden/>
              </w:rPr>
              <w:t>48</w:t>
            </w:r>
            <w:r w:rsidR="003A4996" w:rsidRPr="003A4996">
              <w:rPr>
                <w:i w:val="0"/>
                <w:noProof/>
                <w:webHidden/>
              </w:rPr>
              <w:fldChar w:fldCharType="end"/>
            </w:r>
          </w:hyperlink>
        </w:p>
        <w:p w14:paraId="4C060904" w14:textId="7BA5B2FD" w:rsidR="003A4996" w:rsidRPr="003A4996" w:rsidRDefault="00555316">
          <w:pPr>
            <w:pStyle w:val="TOC3"/>
            <w:rPr>
              <w:rFonts w:asciiTheme="minorHAnsi" w:hAnsiTheme="minorHAnsi"/>
              <w:i w:val="0"/>
              <w:iCs w:val="0"/>
              <w:noProof/>
              <w:szCs w:val="22"/>
              <w:lang w:val="id-ID" w:eastAsia="id-ID"/>
            </w:rPr>
          </w:pPr>
          <w:hyperlink w:anchor="_Toc492278926" w:history="1">
            <w:r w:rsidR="003A4996" w:rsidRPr="003A4996">
              <w:rPr>
                <w:rStyle w:val="Hyperlink"/>
                <w:rFonts w:cs="Times New Roman"/>
                <w:i w:val="0"/>
                <w:noProof/>
                <w:lang w:bidi="th-TH"/>
              </w:rPr>
              <w:t>6.2.5</w:t>
            </w:r>
            <w:r w:rsidR="003A4996" w:rsidRPr="003A4996">
              <w:rPr>
                <w:rFonts w:asciiTheme="minorHAnsi" w:hAnsiTheme="minorHAnsi"/>
                <w:i w:val="0"/>
                <w:iCs w:val="0"/>
                <w:noProof/>
                <w:szCs w:val="22"/>
                <w:lang w:val="id-ID" w:eastAsia="id-ID"/>
              </w:rPr>
              <w:tab/>
            </w:r>
            <w:r w:rsidR="003A4996" w:rsidRPr="003A4996">
              <w:rPr>
                <w:rStyle w:val="Hyperlink"/>
                <w:i w:val="0"/>
                <w:noProof/>
                <w:lang w:bidi="th-TH"/>
              </w:rPr>
              <w:t>Video Wall Display</w:t>
            </w:r>
            <w:r w:rsidR="003A4996" w:rsidRPr="003A4996">
              <w:rPr>
                <w:i w:val="0"/>
                <w:noProof/>
                <w:webHidden/>
              </w:rPr>
              <w:tab/>
            </w:r>
            <w:r w:rsidR="003A4996" w:rsidRPr="003A4996">
              <w:rPr>
                <w:i w:val="0"/>
                <w:noProof/>
                <w:webHidden/>
              </w:rPr>
              <w:fldChar w:fldCharType="begin"/>
            </w:r>
            <w:r w:rsidR="003A4996" w:rsidRPr="003A4996">
              <w:rPr>
                <w:i w:val="0"/>
                <w:noProof/>
                <w:webHidden/>
              </w:rPr>
              <w:instrText xml:space="preserve"> PAGEREF _Toc492278926 \h </w:instrText>
            </w:r>
            <w:r w:rsidR="003A4996" w:rsidRPr="003A4996">
              <w:rPr>
                <w:i w:val="0"/>
                <w:noProof/>
                <w:webHidden/>
              </w:rPr>
            </w:r>
            <w:r w:rsidR="003A4996" w:rsidRPr="003A4996">
              <w:rPr>
                <w:i w:val="0"/>
                <w:noProof/>
                <w:webHidden/>
              </w:rPr>
              <w:fldChar w:fldCharType="separate"/>
            </w:r>
            <w:r w:rsidR="006E34F4">
              <w:rPr>
                <w:i w:val="0"/>
                <w:noProof/>
                <w:webHidden/>
              </w:rPr>
              <w:t>49</w:t>
            </w:r>
            <w:r w:rsidR="003A4996" w:rsidRPr="003A4996">
              <w:rPr>
                <w:i w:val="0"/>
                <w:noProof/>
                <w:webHidden/>
              </w:rPr>
              <w:fldChar w:fldCharType="end"/>
            </w:r>
          </w:hyperlink>
        </w:p>
        <w:p w14:paraId="1E94BD8A" w14:textId="4036EC15" w:rsidR="003A4996" w:rsidRPr="003A4996" w:rsidRDefault="00555316">
          <w:pPr>
            <w:pStyle w:val="TOC2"/>
            <w:rPr>
              <w:rFonts w:asciiTheme="minorHAnsi" w:hAnsiTheme="minorHAnsi"/>
              <w:noProof/>
              <w:szCs w:val="22"/>
              <w:lang w:val="id-ID" w:eastAsia="id-ID"/>
            </w:rPr>
          </w:pPr>
          <w:hyperlink w:anchor="_Toc492278927" w:history="1">
            <w:r w:rsidR="003A4996" w:rsidRPr="003A4996">
              <w:rPr>
                <w:rStyle w:val="Hyperlink"/>
                <w:noProof/>
                <w:lang w:bidi="th-TH"/>
              </w:rPr>
              <w:t>6.3</w:t>
            </w:r>
            <w:r w:rsidR="003A4996" w:rsidRPr="003A4996">
              <w:rPr>
                <w:rFonts w:asciiTheme="minorHAnsi" w:hAnsiTheme="minorHAnsi"/>
                <w:noProof/>
                <w:szCs w:val="22"/>
                <w:lang w:val="id-ID" w:eastAsia="id-ID"/>
              </w:rPr>
              <w:tab/>
            </w:r>
            <w:r w:rsidR="003A4996" w:rsidRPr="003A4996">
              <w:rPr>
                <w:rStyle w:val="Hyperlink"/>
                <w:noProof/>
                <w:lang w:bidi="th-TH"/>
              </w:rPr>
              <w:t>I/O List</w:t>
            </w:r>
            <w:r w:rsidR="003A4996" w:rsidRPr="003A4996">
              <w:rPr>
                <w:noProof/>
                <w:webHidden/>
              </w:rPr>
              <w:tab/>
            </w:r>
            <w:r w:rsidR="003A4996" w:rsidRPr="003A4996">
              <w:rPr>
                <w:noProof/>
                <w:webHidden/>
              </w:rPr>
              <w:fldChar w:fldCharType="begin"/>
            </w:r>
            <w:r w:rsidR="003A4996" w:rsidRPr="003A4996">
              <w:rPr>
                <w:noProof/>
                <w:webHidden/>
              </w:rPr>
              <w:instrText xml:space="preserve"> PAGEREF _Toc492278927 \h </w:instrText>
            </w:r>
            <w:r w:rsidR="003A4996" w:rsidRPr="003A4996">
              <w:rPr>
                <w:noProof/>
                <w:webHidden/>
              </w:rPr>
            </w:r>
            <w:r w:rsidR="003A4996" w:rsidRPr="003A4996">
              <w:rPr>
                <w:noProof/>
                <w:webHidden/>
              </w:rPr>
              <w:fldChar w:fldCharType="separate"/>
            </w:r>
            <w:r w:rsidR="006E34F4">
              <w:rPr>
                <w:noProof/>
                <w:webHidden/>
              </w:rPr>
              <w:t>49</w:t>
            </w:r>
            <w:r w:rsidR="003A4996" w:rsidRPr="003A4996">
              <w:rPr>
                <w:noProof/>
                <w:webHidden/>
              </w:rPr>
              <w:fldChar w:fldCharType="end"/>
            </w:r>
          </w:hyperlink>
        </w:p>
        <w:p w14:paraId="4B381DDD" w14:textId="5A016954" w:rsidR="003A4996" w:rsidRPr="003A4996" w:rsidRDefault="00555316">
          <w:pPr>
            <w:pStyle w:val="TOC2"/>
            <w:rPr>
              <w:rFonts w:asciiTheme="minorHAnsi" w:hAnsiTheme="minorHAnsi"/>
              <w:noProof/>
              <w:szCs w:val="22"/>
              <w:lang w:val="id-ID" w:eastAsia="id-ID"/>
            </w:rPr>
          </w:pPr>
          <w:hyperlink w:anchor="_Toc492278928" w:history="1">
            <w:r w:rsidR="003A4996" w:rsidRPr="003A4996">
              <w:rPr>
                <w:rStyle w:val="Hyperlink"/>
                <w:noProof/>
                <w:lang w:bidi="th-TH"/>
              </w:rPr>
              <w:t>6.4</w:t>
            </w:r>
            <w:r w:rsidR="003A4996" w:rsidRPr="003A4996">
              <w:rPr>
                <w:rFonts w:asciiTheme="minorHAnsi" w:hAnsiTheme="minorHAnsi"/>
                <w:noProof/>
                <w:szCs w:val="22"/>
                <w:lang w:val="id-ID" w:eastAsia="id-ID"/>
              </w:rPr>
              <w:tab/>
            </w:r>
            <w:r w:rsidR="003A4996" w:rsidRPr="003A4996">
              <w:rPr>
                <w:rStyle w:val="Hyperlink"/>
                <w:noProof/>
                <w:lang w:bidi="th-TH"/>
              </w:rPr>
              <w:t>SCADA System Design and Functionality</w:t>
            </w:r>
            <w:r w:rsidR="003A4996" w:rsidRPr="003A4996">
              <w:rPr>
                <w:noProof/>
                <w:webHidden/>
              </w:rPr>
              <w:tab/>
            </w:r>
            <w:r w:rsidR="003A4996" w:rsidRPr="003A4996">
              <w:rPr>
                <w:noProof/>
                <w:webHidden/>
              </w:rPr>
              <w:fldChar w:fldCharType="begin"/>
            </w:r>
            <w:r w:rsidR="003A4996" w:rsidRPr="003A4996">
              <w:rPr>
                <w:noProof/>
                <w:webHidden/>
              </w:rPr>
              <w:instrText xml:space="preserve"> PAGEREF _Toc492278928 \h </w:instrText>
            </w:r>
            <w:r w:rsidR="003A4996" w:rsidRPr="003A4996">
              <w:rPr>
                <w:noProof/>
                <w:webHidden/>
              </w:rPr>
            </w:r>
            <w:r w:rsidR="003A4996" w:rsidRPr="003A4996">
              <w:rPr>
                <w:noProof/>
                <w:webHidden/>
              </w:rPr>
              <w:fldChar w:fldCharType="separate"/>
            </w:r>
            <w:r w:rsidR="006E34F4">
              <w:rPr>
                <w:noProof/>
                <w:webHidden/>
              </w:rPr>
              <w:t>50</w:t>
            </w:r>
            <w:r w:rsidR="003A4996" w:rsidRPr="003A4996">
              <w:rPr>
                <w:noProof/>
                <w:webHidden/>
              </w:rPr>
              <w:fldChar w:fldCharType="end"/>
            </w:r>
          </w:hyperlink>
        </w:p>
        <w:p w14:paraId="42DE931B" w14:textId="45AA0077" w:rsidR="003A4996" w:rsidRPr="003A4996" w:rsidRDefault="00555316">
          <w:pPr>
            <w:pStyle w:val="TOC3"/>
            <w:rPr>
              <w:rFonts w:asciiTheme="minorHAnsi" w:hAnsiTheme="minorHAnsi"/>
              <w:i w:val="0"/>
              <w:iCs w:val="0"/>
              <w:noProof/>
              <w:szCs w:val="22"/>
              <w:lang w:val="id-ID" w:eastAsia="id-ID"/>
            </w:rPr>
          </w:pPr>
          <w:hyperlink w:anchor="_Toc492278929" w:history="1">
            <w:r w:rsidR="003A4996" w:rsidRPr="003A4996">
              <w:rPr>
                <w:rStyle w:val="Hyperlink"/>
                <w:rFonts w:cs="Times New Roman"/>
                <w:i w:val="0"/>
                <w:noProof/>
                <w:lang w:bidi="th-TH"/>
              </w:rPr>
              <w:t>6.4.1</w:t>
            </w:r>
            <w:r w:rsidR="003A4996" w:rsidRPr="003A4996">
              <w:rPr>
                <w:rFonts w:asciiTheme="minorHAnsi" w:hAnsiTheme="minorHAnsi"/>
                <w:i w:val="0"/>
                <w:iCs w:val="0"/>
                <w:noProof/>
                <w:szCs w:val="22"/>
                <w:lang w:val="id-ID" w:eastAsia="id-ID"/>
              </w:rPr>
              <w:tab/>
            </w:r>
            <w:r w:rsidR="003A4996" w:rsidRPr="003A4996">
              <w:rPr>
                <w:rStyle w:val="Hyperlink"/>
                <w:i w:val="0"/>
                <w:noProof/>
                <w:lang w:bidi="th-TH"/>
              </w:rPr>
              <w:t>Archive</w:t>
            </w:r>
            <w:r w:rsidR="003A4996" w:rsidRPr="003A4996">
              <w:rPr>
                <w:i w:val="0"/>
                <w:noProof/>
                <w:webHidden/>
              </w:rPr>
              <w:tab/>
            </w:r>
            <w:r w:rsidR="003A4996" w:rsidRPr="003A4996">
              <w:rPr>
                <w:i w:val="0"/>
                <w:noProof/>
                <w:webHidden/>
              </w:rPr>
              <w:fldChar w:fldCharType="begin"/>
            </w:r>
            <w:r w:rsidR="003A4996" w:rsidRPr="003A4996">
              <w:rPr>
                <w:i w:val="0"/>
                <w:noProof/>
                <w:webHidden/>
              </w:rPr>
              <w:instrText xml:space="preserve"> PAGEREF _Toc492278929 \h </w:instrText>
            </w:r>
            <w:r w:rsidR="003A4996" w:rsidRPr="003A4996">
              <w:rPr>
                <w:i w:val="0"/>
                <w:noProof/>
                <w:webHidden/>
              </w:rPr>
            </w:r>
            <w:r w:rsidR="003A4996" w:rsidRPr="003A4996">
              <w:rPr>
                <w:i w:val="0"/>
                <w:noProof/>
                <w:webHidden/>
              </w:rPr>
              <w:fldChar w:fldCharType="separate"/>
            </w:r>
            <w:r w:rsidR="006E34F4">
              <w:rPr>
                <w:i w:val="0"/>
                <w:noProof/>
                <w:webHidden/>
              </w:rPr>
              <w:t>50</w:t>
            </w:r>
            <w:r w:rsidR="003A4996" w:rsidRPr="003A4996">
              <w:rPr>
                <w:i w:val="0"/>
                <w:noProof/>
                <w:webHidden/>
              </w:rPr>
              <w:fldChar w:fldCharType="end"/>
            </w:r>
          </w:hyperlink>
        </w:p>
        <w:p w14:paraId="6FBE5B42" w14:textId="371C548D" w:rsidR="003A4996" w:rsidRPr="003A4996" w:rsidRDefault="00555316">
          <w:pPr>
            <w:pStyle w:val="TOC3"/>
            <w:rPr>
              <w:rFonts w:asciiTheme="minorHAnsi" w:hAnsiTheme="minorHAnsi"/>
              <w:i w:val="0"/>
              <w:iCs w:val="0"/>
              <w:noProof/>
              <w:szCs w:val="22"/>
              <w:lang w:val="id-ID" w:eastAsia="id-ID"/>
            </w:rPr>
          </w:pPr>
          <w:hyperlink w:anchor="_Toc492278930" w:history="1">
            <w:r w:rsidR="003A4996" w:rsidRPr="003A4996">
              <w:rPr>
                <w:rStyle w:val="Hyperlink"/>
                <w:rFonts w:cs="Times New Roman"/>
                <w:i w:val="0"/>
                <w:noProof/>
                <w:lang w:bidi="th-TH"/>
              </w:rPr>
              <w:t>6.4.2</w:t>
            </w:r>
            <w:r w:rsidR="003A4996" w:rsidRPr="003A4996">
              <w:rPr>
                <w:rFonts w:asciiTheme="minorHAnsi" w:hAnsiTheme="minorHAnsi"/>
                <w:i w:val="0"/>
                <w:iCs w:val="0"/>
                <w:noProof/>
                <w:szCs w:val="22"/>
                <w:lang w:val="id-ID" w:eastAsia="id-ID"/>
              </w:rPr>
              <w:tab/>
            </w:r>
            <w:r w:rsidR="003A4996" w:rsidRPr="003A4996">
              <w:rPr>
                <w:rStyle w:val="Hyperlink"/>
                <w:i w:val="0"/>
                <w:noProof/>
                <w:lang w:bidi="th-TH"/>
              </w:rPr>
              <w:t>Alarm</w:t>
            </w:r>
            <w:r w:rsidR="003A4996" w:rsidRPr="003A4996">
              <w:rPr>
                <w:i w:val="0"/>
                <w:noProof/>
                <w:webHidden/>
              </w:rPr>
              <w:tab/>
            </w:r>
            <w:r w:rsidR="003A4996" w:rsidRPr="003A4996">
              <w:rPr>
                <w:i w:val="0"/>
                <w:noProof/>
                <w:webHidden/>
              </w:rPr>
              <w:fldChar w:fldCharType="begin"/>
            </w:r>
            <w:r w:rsidR="003A4996" w:rsidRPr="003A4996">
              <w:rPr>
                <w:i w:val="0"/>
                <w:noProof/>
                <w:webHidden/>
              </w:rPr>
              <w:instrText xml:space="preserve"> PAGEREF _Toc492278930 \h </w:instrText>
            </w:r>
            <w:r w:rsidR="003A4996" w:rsidRPr="003A4996">
              <w:rPr>
                <w:i w:val="0"/>
                <w:noProof/>
                <w:webHidden/>
              </w:rPr>
            </w:r>
            <w:r w:rsidR="003A4996" w:rsidRPr="003A4996">
              <w:rPr>
                <w:i w:val="0"/>
                <w:noProof/>
                <w:webHidden/>
              </w:rPr>
              <w:fldChar w:fldCharType="separate"/>
            </w:r>
            <w:r w:rsidR="006E34F4">
              <w:rPr>
                <w:i w:val="0"/>
                <w:noProof/>
                <w:webHidden/>
              </w:rPr>
              <w:t>52</w:t>
            </w:r>
            <w:r w:rsidR="003A4996" w:rsidRPr="003A4996">
              <w:rPr>
                <w:i w:val="0"/>
                <w:noProof/>
                <w:webHidden/>
              </w:rPr>
              <w:fldChar w:fldCharType="end"/>
            </w:r>
          </w:hyperlink>
        </w:p>
        <w:p w14:paraId="74BFD4C1" w14:textId="5D025973" w:rsidR="003A4996" w:rsidRPr="003A4996" w:rsidRDefault="00555316">
          <w:pPr>
            <w:pStyle w:val="TOC3"/>
            <w:rPr>
              <w:rFonts w:asciiTheme="minorHAnsi" w:hAnsiTheme="minorHAnsi"/>
              <w:i w:val="0"/>
              <w:iCs w:val="0"/>
              <w:noProof/>
              <w:szCs w:val="22"/>
              <w:lang w:val="id-ID" w:eastAsia="id-ID"/>
            </w:rPr>
          </w:pPr>
          <w:hyperlink w:anchor="_Toc492278931" w:history="1">
            <w:r w:rsidR="003A4996" w:rsidRPr="003A4996">
              <w:rPr>
                <w:rStyle w:val="Hyperlink"/>
                <w:rFonts w:cs="Times New Roman"/>
                <w:i w:val="0"/>
                <w:noProof/>
                <w:lang w:bidi="th-TH"/>
              </w:rPr>
              <w:t>6.4.3</w:t>
            </w:r>
            <w:r w:rsidR="003A4996" w:rsidRPr="003A4996">
              <w:rPr>
                <w:rFonts w:asciiTheme="minorHAnsi" w:hAnsiTheme="minorHAnsi"/>
                <w:i w:val="0"/>
                <w:iCs w:val="0"/>
                <w:noProof/>
                <w:szCs w:val="22"/>
                <w:lang w:val="id-ID" w:eastAsia="id-ID"/>
              </w:rPr>
              <w:tab/>
            </w:r>
            <w:r w:rsidR="003A4996" w:rsidRPr="003A4996">
              <w:rPr>
                <w:rStyle w:val="Hyperlink"/>
                <w:i w:val="0"/>
                <w:noProof/>
                <w:lang w:bidi="th-TH"/>
              </w:rPr>
              <w:t>Screen Display Design</w:t>
            </w:r>
            <w:r w:rsidR="003A4996" w:rsidRPr="003A4996">
              <w:rPr>
                <w:i w:val="0"/>
                <w:noProof/>
                <w:webHidden/>
              </w:rPr>
              <w:tab/>
            </w:r>
            <w:r w:rsidR="003A4996" w:rsidRPr="003A4996">
              <w:rPr>
                <w:i w:val="0"/>
                <w:noProof/>
                <w:webHidden/>
              </w:rPr>
              <w:fldChar w:fldCharType="begin"/>
            </w:r>
            <w:r w:rsidR="003A4996" w:rsidRPr="003A4996">
              <w:rPr>
                <w:i w:val="0"/>
                <w:noProof/>
                <w:webHidden/>
              </w:rPr>
              <w:instrText xml:space="preserve"> PAGEREF _Toc492278931 \h </w:instrText>
            </w:r>
            <w:r w:rsidR="003A4996" w:rsidRPr="003A4996">
              <w:rPr>
                <w:i w:val="0"/>
                <w:noProof/>
                <w:webHidden/>
              </w:rPr>
            </w:r>
            <w:r w:rsidR="003A4996" w:rsidRPr="003A4996">
              <w:rPr>
                <w:i w:val="0"/>
                <w:noProof/>
                <w:webHidden/>
              </w:rPr>
              <w:fldChar w:fldCharType="separate"/>
            </w:r>
            <w:r w:rsidR="006E34F4">
              <w:rPr>
                <w:i w:val="0"/>
                <w:noProof/>
                <w:webHidden/>
              </w:rPr>
              <w:t>54</w:t>
            </w:r>
            <w:r w:rsidR="003A4996" w:rsidRPr="003A4996">
              <w:rPr>
                <w:i w:val="0"/>
                <w:noProof/>
                <w:webHidden/>
              </w:rPr>
              <w:fldChar w:fldCharType="end"/>
            </w:r>
          </w:hyperlink>
        </w:p>
        <w:p w14:paraId="7E51F1F6" w14:textId="167AB88A" w:rsidR="003A4996" w:rsidRPr="003A4996" w:rsidRDefault="00555316">
          <w:pPr>
            <w:pStyle w:val="TOC3"/>
            <w:rPr>
              <w:rFonts w:asciiTheme="minorHAnsi" w:hAnsiTheme="minorHAnsi"/>
              <w:i w:val="0"/>
              <w:iCs w:val="0"/>
              <w:noProof/>
              <w:szCs w:val="22"/>
              <w:lang w:val="id-ID" w:eastAsia="id-ID"/>
            </w:rPr>
          </w:pPr>
          <w:hyperlink w:anchor="_Toc492278932" w:history="1">
            <w:r w:rsidR="003A4996" w:rsidRPr="003A4996">
              <w:rPr>
                <w:rStyle w:val="Hyperlink"/>
                <w:i w:val="0"/>
                <w:noProof/>
                <w:lang w:bidi="th-TH"/>
              </w:rPr>
              <w:t>6.4.3.1</w:t>
            </w:r>
            <w:r w:rsidR="003A4996" w:rsidRPr="003A4996">
              <w:rPr>
                <w:rFonts w:asciiTheme="minorHAnsi" w:hAnsiTheme="minorHAnsi"/>
                <w:i w:val="0"/>
                <w:iCs w:val="0"/>
                <w:noProof/>
                <w:szCs w:val="22"/>
                <w:lang w:val="id-ID" w:eastAsia="id-ID"/>
              </w:rPr>
              <w:tab/>
            </w:r>
            <w:r w:rsidR="003A4996" w:rsidRPr="003A4996">
              <w:rPr>
                <w:rStyle w:val="Hyperlink"/>
                <w:i w:val="0"/>
                <w:noProof/>
                <w:lang w:bidi="th-TH"/>
              </w:rPr>
              <w:t>Home Screen Display</w:t>
            </w:r>
            <w:r w:rsidR="003A4996" w:rsidRPr="003A4996">
              <w:rPr>
                <w:i w:val="0"/>
                <w:noProof/>
                <w:webHidden/>
              </w:rPr>
              <w:tab/>
            </w:r>
            <w:r w:rsidR="003A4996" w:rsidRPr="003A4996">
              <w:rPr>
                <w:i w:val="0"/>
                <w:noProof/>
                <w:webHidden/>
              </w:rPr>
              <w:fldChar w:fldCharType="begin"/>
            </w:r>
            <w:r w:rsidR="003A4996" w:rsidRPr="003A4996">
              <w:rPr>
                <w:i w:val="0"/>
                <w:noProof/>
                <w:webHidden/>
              </w:rPr>
              <w:instrText xml:space="preserve"> PAGEREF _Toc492278932 \h </w:instrText>
            </w:r>
            <w:r w:rsidR="003A4996" w:rsidRPr="003A4996">
              <w:rPr>
                <w:i w:val="0"/>
                <w:noProof/>
                <w:webHidden/>
              </w:rPr>
            </w:r>
            <w:r w:rsidR="003A4996" w:rsidRPr="003A4996">
              <w:rPr>
                <w:i w:val="0"/>
                <w:noProof/>
                <w:webHidden/>
              </w:rPr>
              <w:fldChar w:fldCharType="separate"/>
            </w:r>
            <w:r w:rsidR="006E34F4">
              <w:rPr>
                <w:i w:val="0"/>
                <w:noProof/>
                <w:webHidden/>
              </w:rPr>
              <w:t>55</w:t>
            </w:r>
            <w:r w:rsidR="003A4996" w:rsidRPr="003A4996">
              <w:rPr>
                <w:i w:val="0"/>
                <w:noProof/>
                <w:webHidden/>
              </w:rPr>
              <w:fldChar w:fldCharType="end"/>
            </w:r>
          </w:hyperlink>
        </w:p>
        <w:p w14:paraId="28BC6254" w14:textId="72476E11" w:rsidR="003A4996" w:rsidRPr="003A4996" w:rsidRDefault="00555316">
          <w:pPr>
            <w:pStyle w:val="TOC3"/>
            <w:rPr>
              <w:rFonts w:asciiTheme="minorHAnsi" w:hAnsiTheme="minorHAnsi"/>
              <w:i w:val="0"/>
              <w:iCs w:val="0"/>
              <w:noProof/>
              <w:szCs w:val="22"/>
              <w:lang w:val="id-ID" w:eastAsia="id-ID"/>
            </w:rPr>
          </w:pPr>
          <w:hyperlink w:anchor="_Toc492278933" w:history="1">
            <w:r w:rsidR="003A4996" w:rsidRPr="003A4996">
              <w:rPr>
                <w:rStyle w:val="Hyperlink"/>
                <w:i w:val="0"/>
                <w:noProof/>
                <w:lang w:bidi="th-TH"/>
              </w:rPr>
              <w:t>6.4.3.2</w:t>
            </w:r>
            <w:r w:rsidR="003A4996" w:rsidRPr="003A4996">
              <w:rPr>
                <w:rFonts w:asciiTheme="minorHAnsi" w:hAnsiTheme="minorHAnsi"/>
                <w:i w:val="0"/>
                <w:iCs w:val="0"/>
                <w:noProof/>
                <w:szCs w:val="22"/>
                <w:lang w:val="id-ID" w:eastAsia="id-ID"/>
              </w:rPr>
              <w:tab/>
            </w:r>
            <w:r w:rsidR="003A4996" w:rsidRPr="003A4996">
              <w:rPr>
                <w:rStyle w:val="Hyperlink"/>
                <w:i w:val="0"/>
                <w:noProof/>
                <w:lang w:bidi="th-TH"/>
              </w:rPr>
              <w:t>BMS Screen Overview</w:t>
            </w:r>
            <w:r w:rsidR="003A4996" w:rsidRPr="003A4996">
              <w:rPr>
                <w:i w:val="0"/>
                <w:noProof/>
                <w:webHidden/>
              </w:rPr>
              <w:tab/>
            </w:r>
            <w:r w:rsidR="003A4996" w:rsidRPr="003A4996">
              <w:rPr>
                <w:i w:val="0"/>
                <w:noProof/>
                <w:webHidden/>
              </w:rPr>
              <w:fldChar w:fldCharType="begin"/>
            </w:r>
            <w:r w:rsidR="003A4996" w:rsidRPr="003A4996">
              <w:rPr>
                <w:i w:val="0"/>
                <w:noProof/>
                <w:webHidden/>
              </w:rPr>
              <w:instrText xml:space="preserve"> PAGEREF _Toc492278933 \h </w:instrText>
            </w:r>
            <w:r w:rsidR="003A4996" w:rsidRPr="003A4996">
              <w:rPr>
                <w:i w:val="0"/>
                <w:noProof/>
                <w:webHidden/>
              </w:rPr>
            </w:r>
            <w:r w:rsidR="003A4996" w:rsidRPr="003A4996">
              <w:rPr>
                <w:i w:val="0"/>
                <w:noProof/>
                <w:webHidden/>
              </w:rPr>
              <w:fldChar w:fldCharType="separate"/>
            </w:r>
            <w:r w:rsidR="006E34F4">
              <w:rPr>
                <w:i w:val="0"/>
                <w:noProof/>
                <w:webHidden/>
              </w:rPr>
              <w:t>57</w:t>
            </w:r>
            <w:r w:rsidR="003A4996" w:rsidRPr="003A4996">
              <w:rPr>
                <w:i w:val="0"/>
                <w:noProof/>
                <w:webHidden/>
              </w:rPr>
              <w:fldChar w:fldCharType="end"/>
            </w:r>
          </w:hyperlink>
        </w:p>
        <w:p w14:paraId="5E150303" w14:textId="4467B0EB" w:rsidR="003A4996" w:rsidRPr="003A4996" w:rsidRDefault="00555316">
          <w:pPr>
            <w:pStyle w:val="TOC3"/>
            <w:rPr>
              <w:rFonts w:asciiTheme="minorHAnsi" w:hAnsiTheme="minorHAnsi"/>
              <w:i w:val="0"/>
              <w:iCs w:val="0"/>
              <w:noProof/>
              <w:szCs w:val="22"/>
              <w:lang w:val="id-ID" w:eastAsia="id-ID"/>
            </w:rPr>
          </w:pPr>
          <w:hyperlink w:anchor="_Toc492278934" w:history="1">
            <w:r w:rsidR="003A4996" w:rsidRPr="003A4996">
              <w:rPr>
                <w:rStyle w:val="Hyperlink"/>
                <w:i w:val="0"/>
                <w:noProof/>
                <w:lang w:bidi="th-TH"/>
              </w:rPr>
              <w:t>6.4.3.3</w:t>
            </w:r>
            <w:r w:rsidR="003A4996" w:rsidRPr="003A4996">
              <w:rPr>
                <w:rFonts w:asciiTheme="minorHAnsi" w:hAnsiTheme="minorHAnsi"/>
                <w:i w:val="0"/>
                <w:iCs w:val="0"/>
                <w:noProof/>
                <w:szCs w:val="22"/>
                <w:lang w:val="id-ID" w:eastAsia="id-ID"/>
              </w:rPr>
              <w:tab/>
            </w:r>
            <w:r w:rsidR="003A4996" w:rsidRPr="003A4996">
              <w:rPr>
                <w:rStyle w:val="Hyperlink"/>
                <w:i w:val="0"/>
                <w:noProof/>
                <w:lang w:bidi="th-TH"/>
              </w:rPr>
              <w:t>Power Main Screen</w:t>
            </w:r>
            <w:r w:rsidR="003A4996" w:rsidRPr="003A4996">
              <w:rPr>
                <w:i w:val="0"/>
                <w:noProof/>
                <w:webHidden/>
              </w:rPr>
              <w:tab/>
            </w:r>
            <w:r w:rsidR="003A4996" w:rsidRPr="003A4996">
              <w:rPr>
                <w:i w:val="0"/>
                <w:noProof/>
                <w:webHidden/>
              </w:rPr>
              <w:fldChar w:fldCharType="begin"/>
            </w:r>
            <w:r w:rsidR="003A4996" w:rsidRPr="003A4996">
              <w:rPr>
                <w:i w:val="0"/>
                <w:noProof/>
                <w:webHidden/>
              </w:rPr>
              <w:instrText xml:space="preserve"> PAGEREF _Toc492278934 \h </w:instrText>
            </w:r>
            <w:r w:rsidR="003A4996" w:rsidRPr="003A4996">
              <w:rPr>
                <w:i w:val="0"/>
                <w:noProof/>
                <w:webHidden/>
              </w:rPr>
            </w:r>
            <w:r w:rsidR="003A4996" w:rsidRPr="003A4996">
              <w:rPr>
                <w:i w:val="0"/>
                <w:noProof/>
                <w:webHidden/>
              </w:rPr>
              <w:fldChar w:fldCharType="separate"/>
            </w:r>
            <w:r w:rsidR="006E34F4">
              <w:rPr>
                <w:i w:val="0"/>
                <w:noProof/>
                <w:webHidden/>
              </w:rPr>
              <w:t>59</w:t>
            </w:r>
            <w:r w:rsidR="003A4996" w:rsidRPr="003A4996">
              <w:rPr>
                <w:i w:val="0"/>
                <w:noProof/>
                <w:webHidden/>
              </w:rPr>
              <w:fldChar w:fldCharType="end"/>
            </w:r>
          </w:hyperlink>
        </w:p>
        <w:p w14:paraId="67216367" w14:textId="328F4D97" w:rsidR="003A4996" w:rsidRPr="003A4996" w:rsidRDefault="00555316">
          <w:pPr>
            <w:pStyle w:val="TOC2"/>
            <w:rPr>
              <w:rFonts w:asciiTheme="minorHAnsi" w:hAnsiTheme="minorHAnsi"/>
              <w:noProof/>
              <w:szCs w:val="22"/>
              <w:lang w:val="id-ID" w:eastAsia="id-ID"/>
            </w:rPr>
          </w:pPr>
          <w:hyperlink w:anchor="_Toc492278935" w:history="1">
            <w:r w:rsidR="003A4996" w:rsidRPr="003A4996">
              <w:rPr>
                <w:rStyle w:val="Hyperlink"/>
                <w:noProof/>
                <w:lang w:bidi="th-TH"/>
              </w:rPr>
              <w:t>6.5</w:t>
            </w:r>
            <w:r w:rsidR="003A4996" w:rsidRPr="003A4996">
              <w:rPr>
                <w:rFonts w:asciiTheme="minorHAnsi" w:hAnsiTheme="minorHAnsi"/>
                <w:noProof/>
                <w:szCs w:val="22"/>
                <w:lang w:val="id-ID" w:eastAsia="id-ID"/>
              </w:rPr>
              <w:tab/>
            </w:r>
            <w:r w:rsidR="003A4996" w:rsidRPr="003A4996">
              <w:rPr>
                <w:rStyle w:val="Hyperlink"/>
                <w:noProof/>
                <w:lang w:bidi="th-TH"/>
              </w:rPr>
              <w:t xml:space="preserve">SCADA - </w:t>
            </w:r>
            <w:r w:rsidR="003A4996" w:rsidRPr="003A4996">
              <w:rPr>
                <w:rStyle w:val="Hyperlink"/>
                <w:noProof/>
                <w:lang w:val="id-ID" w:bidi="th-TH"/>
              </w:rPr>
              <w:t xml:space="preserve">Signalling System </w:t>
            </w:r>
            <w:r w:rsidR="003A4996" w:rsidRPr="003A4996">
              <w:rPr>
                <w:rStyle w:val="Hyperlink"/>
                <w:noProof/>
                <w:lang w:bidi="th-TH"/>
              </w:rPr>
              <w:t>Design and Functionality</w:t>
            </w:r>
            <w:r w:rsidR="003A4996" w:rsidRPr="003A4996">
              <w:rPr>
                <w:noProof/>
                <w:webHidden/>
              </w:rPr>
              <w:tab/>
            </w:r>
            <w:r w:rsidR="003A4996" w:rsidRPr="003A4996">
              <w:rPr>
                <w:noProof/>
                <w:webHidden/>
              </w:rPr>
              <w:fldChar w:fldCharType="begin"/>
            </w:r>
            <w:r w:rsidR="003A4996" w:rsidRPr="003A4996">
              <w:rPr>
                <w:noProof/>
                <w:webHidden/>
              </w:rPr>
              <w:instrText xml:space="preserve"> PAGEREF _Toc492278935 \h </w:instrText>
            </w:r>
            <w:r w:rsidR="003A4996" w:rsidRPr="003A4996">
              <w:rPr>
                <w:noProof/>
                <w:webHidden/>
              </w:rPr>
            </w:r>
            <w:r w:rsidR="003A4996" w:rsidRPr="003A4996">
              <w:rPr>
                <w:noProof/>
                <w:webHidden/>
              </w:rPr>
              <w:fldChar w:fldCharType="separate"/>
            </w:r>
            <w:r w:rsidR="006E34F4">
              <w:rPr>
                <w:noProof/>
                <w:webHidden/>
              </w:rPr>
              <w:t>62</w:t>
            </w:r>
            <w:r w:rsidR="003A4996" w:rsidRPr="003A4996">
              <w:rPr>
                <w:noProof/>
                <w:webHidden/>
              </w:rPr>
              <w:fldChar w:fldCharType="end"/>
            </w:r>
          </w:hyperlink>
        </w:p>
        <w:p w14:paraId="06EF540B" w14:textId="29784863" w:rsidR="003A4996" w:rsidRPr="003A4996" w:rsidRDefault="00555316">
          <w:pPr>
            <w:pStyle w:val="TOC2"/>
            <w:rPr>
              <w:rFonts w:asciiTheme="minorHAnsi" w:hAnsiTheme="minorHAnsi"/>
              <w:noProof/>
              <w:szCs w:val="22"/>
              <w:lang w:val="id-ID" w:eastAsia="id-ID"/>
            </w:rPr>
          </w:pPr>
          <w:hyperlink w:anchor="_Toc492278936" w:history="1">
            <w:r w:rsidR="003A4996" w:rsidRPr="003A4996">
              <w:rPr>
                <w:rStyle w:val="Hyperlink"/>
                <w:noProof/>
                <w:lang w:bidi="th-TH"/>
              </w:rPr>
              <w:t>6.6</w:t>
            </w:r>
            <w:r w:rsidR="003A4996" w:rsidRPr="003A4996">
              <w:rPr>
                <w:rFonts w:asciiTheme="minorHAnsi" w:hAnsiTheme="minorHAnsi"/>
                <w:noProof/>
                <w:szCs w:val="22"/>
                <w:lang w:val="id-ID" w:eastAsia="id-ID"/>
              </w:rPr>
              <w:tab/>
            </w:r>
            <w:r w:rsidR="003A4996" w:rsidRPr="003A4996">
              <w:rPr>
                <w:rStyle w:val="Hyperlink"/>
                <w:noProof/>
                <w:lang w:bidi="th-TH"/>
              </w:rPr>
              <w:t xml:space="preserve">SCADA - </w:t>
            </w:r>
            <w:r w:rsidR="003A4996" w:rsidRPr="003A4996">
              <w:rPr>
                <w:rStyle w:val="Hyperlink"/>
                <w:noProof/>
                <w:lang w:val="id-ID" w:bidi="th-TH"/>
              </w:rPr>
              <w:t>Traction Power Substation</w:t>
            </w:r>
            <w:r w:rsidR="003A4996" w:rsidRPr="003A4996">
              <w:rPr>
                <w:rStyle w:val="Hyperlink"/>
                <w:noProof/>
                <w:lang w:bidi="th-TH"/>
              </w:rPr>
              <w:t xml:space="preserve"> Design and Functionality</w:t>
            </w:r>
            <w:r w:rsidR="003A4996" w:rsidRPr="003A4996">
              <w:rPr>
                <w:noProof/>
                <w:webHidden/>
              </w:rPr>
              <w:tab/>
            </w:r>
            <w:r w:rsidR="003A4996" w:rsidRPr="003A4996">
              <w:rPr>
                <w:noProof/>
                <w:webHidden/>
              </w:rPr>
              <w:fldChar w:fldCharType="begin"/>
            </w:r>
            <w:r w:rsidR="003A4996" w:rsidRPr="003A4996">
              <w:rPr>
                <w:noProof/>
                <w:webHidden/>
              </w:rPr>
              <w:instrText xml:space="preserve"> PAGEREF _Toc492278936 \h </w:instrText>
            </w:r>
            <w:r w:rsidR="003A4996" w:rsidRPr="003A4996">
              <w:rPr>
                <w:noProof/>
                <w:webHidden/>
              </w:rPr>
            </w:r>
            <w:r w:rsidR="003A4996" w:rsidRPr="003A4996">
              <w:rPr>
                <w:noProof/>
                <w:webHidden/>
              </w:rPr>
              <w:fldChar w:fldCharType="separate"/>
            </w:r>
            <w:r w:rsidR="006E34F4">
              <w:rPr>
                <w:noProof/>
                <w:webHidden/>
              </w:rPr>
              <w:t>64</w:t>
            </w:r>
            <w:r w:rsidR="003A4996" w:rsidRPr="003A4996">
              <w:rPr>
                <w:noProof/>
                <w:webHidden/>
              </w:rPr>
              <w:fldChar w:fldCharType="end"/>
            </w:r>
          </w:hyperlink>
        </w:p>
        <w:p w14:paraId="2677D382" w14:textId="1F9FA721" w:rsidR="003A4996" w:rsidRPr="003A4996" w:rsidRDefault="00555316">
          <w:pPr>
            <w:pStyle w:val="TOC3"/>
            <w:rPr>
              <w:rFonts w:asciiTheme="minorHAnsi" w:hAnsiTheme="minorHAnsi"/>
              <w:i w:val="0"/>
              <w:iCs w:val="0"/>
              <w:noProof/>
              <w:szCs w:val="22"/>
              <w:lang w:val="id-ID" w:eastAsia="id-ID"/>
            </w:rPr>
          </w:pPr>
          <w:hyperlink w:anchor="_Toc492278937" w:history="1">
            <w:r w:rsidR="003A4996" w:rsidRPr="003A4996">
              <w:rPr>
                <w:rStyle w:val="Hyperlink"/>
                <w:rFonts w:cs="Times New Roman"/>
                <w:i w:val="0"/>
                <w:noProof/>
                <w:lang w:bidi="th-TH"/>
              </w:rPr>
              <w:t>6.6.1</w:t>
            </w:r>
            <w:r w:rsidR="003A4996" w:rsidRPr="003A4996">
              <w:rPr>
                <w:rFonts w:asciiTheme="minorHAnsi" w:hAnsiTheme="minorHAnsi"/>
                <w:i w:val="0"/>
                <w:iCs w:val="0"/>
                <w:noProof/>
                <w:szCs w:val="22"/>
                <w:lang w:val="id-ID" w:eastAsia="id-ID"/>
              </w:rPr>
              <w:tab/>
            </w:r>
            <w:r w:rsidR="003A4996" w:rsidRPr="003A4996">
              <w:rPr>
                <w:rStyle w:val="Hyperlink"/>
                <w:i w:val="0"/>
                <w:noProof/>
                <w:lang w:bidi="th-TH"/>
              </w:rPr>
              <w:t>Emergency DC Mass Trip System</w:t>
            </w:r>
            <w:r w:rsidR="003A4996" w:rsidRPr="003A4996">
              <w:rPr>
                <w:i w:val="0"/>
                <w:noProof/>
                <w:webHidden/>
              </w:rPr>
              <w:tab/>
            </w:r>
            <w:r w:rsidR="003A4996" w:rsidRPr="003A4996">
              <w:rPr>
                <w:i w:val="0"/>
                <w:noProof/>
                <w:webHidden/>
              </w:rPr>
              <w:fldChar w:fldCharType="begin"/>
            </w:r>
            <w:r w:rsidR="003A4996" w:rsidRPr="003A4996">
              <w:rPr>
                <w:i w:val="0"/>
                <w:noProof/>
                <w:webHidden/>
              </w:rPr>
              <w:instrText xml:space="preserve"> PAGEREF _Toc492278937 \h </w:instrText>
            </w:r>
            <w:r w:rsidR="003A4996" w:rsidRPr="003A4996">
              <w:rPr>
                <w:i w:val="0"/>
                <w:noProof/>
                <w:webHidden/>
              </w:rPr>
            </w:r>
            <w:r w:rsidR="003A4996" w:rsidRPr="003A4996">
              <w:rPr>
                <w:i w:val="0"/>
                <w:noProof/>
                <w:webHidden/>
              </w:rPr>
              <w:fldChar w:fldCharType="separate"/>
            </w:r>
            <w:r w:rsidR="006E34F4">
              <w:rPr>
                <w:i w:val="0"/>
                <w:noProof/>
                <w:webHidden/>
              </w:rPr>
              <w:t>66</w:t>
            </w:r>
            <w:r w:rsidR="003A4996" w:rsidRPr="003A4996">
              <w:rPr>
                <w:i w:val="0"/>
                <w:noProof/>
                <w:webHidden/>
              </w:rPr>
              <w:fldChar w:fldCharType="end"/>
            </w:r>
          </w:hyperlink>
        </w:p>
        <w:p w14:paraId="5DF9EDD4" w14:textId="5D98F526" w:rsidR="003A4996" w:rsidRPr="003A4996" w:rsidRDefault="00555316">
          <w:pPr>
            <w:pStyle w:val="TOC2"/>
            <w:rPr>
              <w:rFonts w:asciiTheme="minorHAnsi" w:hAnsiTheme="minorHAnsi"/>
              <w:noProof/>
              <w:szCs w:val="22"/>
              <w:lang w:val="id-ID" w:eastAsia="id-ID"/>
            </w:rPr>
          </w:pPr>
          <w:hyperlink w:anchor="_Toc492278938" w:history="1">
            <w:r w:rsidR="003A4996" w:rsidRPr="003A4996">
              <w:rPr>
                <w:rStyle w:val="Hyperlink"/>
                <w:noProof/>
                <w:lang w:bidi="th-TH"/>
              </w:rPr>
              <w:t>6.7</w:t>
            </w:r>
            <w:r w:rsidR="003A4996" w:rsidRPr="003A4996">
              <w:rPr>
                <w:rFonts w:asciiTheme="minorHAnsi" w:hAnsiTheme="minorHAnsi"/>
                <w:noProof/>
                <w:szCs w:val="22"/>
                <w:lang w:val="id-ID" w:eastAsia="id-ID"/>
              </w:rPr>
              <w:tab/>
            </w:r>
            <w:r w:rsidR="003A4996" w:rsidRPr="003A4996">
              <w:rPr>
                <w:rStyle w:val="Hyperlink"/>
                <w:noProof/>
                <w:lang w:bidi="th-TH"/>
              </w:rPr>
              <w:t>SCADA - Building Management System (BMS) Design and Functionality</w:t>
            </w:r>
            <w:r w:rsidR="003A4996" w:rsidRPr="003A4996">
              <w:rPr>
                <w:noProof/>
                <w:webHidden/>
              </w:rPr>
              <w:tab/>
            </w:r>
            <w:r w:rsidR="003A4996" w:rsidRPr="003A4996">
              <w:rPr>
                <w:noProof/>
                <w:webHidden/>
              </w:rPr>
              <w:fldChar w:fldCharType="begin"/>
            </w:r>
            <w:r w:rsidR="003A4996" w:rsidRPr="003A4996">
              <w:rPr>
                <w:noProof/>
                <w:webHidden/>
              </w:rPr>
              <w:instrText xml:space="preserve"> PAGEREF _Toc492278938 \h </w:instrText>
            </w:r>
            <w:r w:rsidR="003A4996" w:rsidRPr="003A4996">
              <w:rPr>
                <w:noProof/>
                <w:webHidden/>
              </w:rPr>
            </w:r>
            <w:r w:rsidR="003A4996" w:rsidRPr="003A4996">
              <w:rPr>
                <w:noProof/>
                <w:webHidden/>
              </w:rPr>
              <w:fldChar w:fldCharType="separate"/>
            </w:r>
            <w:r w:rsidR="006E34F4">
              <w:rPr>
                <w:noProof/>
                <w:webHidden/>
              </w:rPr>
              <w:t>67</w:t>
            </w:r>
            <w:r w:rsidR="003A4996" w:rsidRPr="003A4996">
              <w:rPr>
                <w:noProof/>
                <w:webHidden/>
              </w:rPr>
              <w:fldChar w:fldCharType="end"/>
            </w:r>
          </w:hyperlink>
        </w:p>
        <w:p w14:paraId="5825C26B" w14:textId="66358AD8" w:rsidR="003A4996" w:rsidRPr="003A4996" w:rsidRDefault="00555316">
          <w:pPr>
            <w:pStyle w:val="TOC2"/>
            <w:rPr>
              <w:rFonts w:asciiTheme="minorHAnsi" w:hAnsiTheme="minorHAnsi"/>
              <w:noProof/>
              <w:szCs w:val="22"/>
              <w:lang w:val="id-ID" w:eastAsia="id-ID"/>
            </w:rPr>
          </w:pPr>
          <w:hyperlink w:anchor="_Toc492278939" w:history="1">
            <w:r w:rsidR="003A4996" w:rsidRPr="003A4996">
              <w:rPr>
                <w:rStyle w:val="Hyperlink"/>
                <w:noProof/>
                <w:lang w:val="id-ID" w:bidi="th-TH"/>
              </w:rPr>
              <w:t>6.8</w:t>
            </w:r>
            <w:r w:rsidR="003A4996" w:rsidRPr="003A4996">
              <w:rPr>
                <w:rFonts w:asciiTheme="minorHAnsi" w:hAnsiTheme="minorHAnsi"/>
                <w:noProof/>
                <w:szCs w:val="22"/>
                <w:lang w:val="id-ID" w:eastAsia="id-ID"/>
              </w:rPr>
              <w:tab/>
            </w:r>
            <w:r w:rsidR="003A4996" w:rsidRPr="003A4996">
              <w:rPr>
                <w:rStyle w:val="Hyperlink"/>
                <w:noProof/>
                <w:lang w:bidi="th-TH"/>
              </w:rPr>
              <w:t xml:space="preserve">SCADA - </w:t>
            </w:r>
            <w:r w:rsidR="003A4996" w:rsidRPr="003A4996">
              <w:rPr>
                <w:rStyle w:val="Hyperlink"/>
                <w:noProof/>
                <w:lang w:val="id-ID" w:bidi="th-TH"/>
              </w:rPr>
              <w:t>PA/PID/VoIP/PHP System</w:t>
            </w:r>
            <w:r w:rsidR="003A4996" w:rsidRPr="003A4996">
              <w:rPr>
                <w:rStyle w:val="Hyperlink"/>
                <w:noProof/>
                <w:lang w:bidi="th-TH"/>
              </w:rPr>
              <w:t xml:space="preserve"> Design and functionality</w:t>
            </w:r>
            <w:r w:rsidR="003A4996" w:rsidRPr="003A4996">
              <w:rPr>
                <w:noProof/>
                <w:webHidden/>
              </w:rPr>
              <w:tab/>
            </w:r>
            <w:r w:rsidR="003A4996" w:rsidRPr="003A4996">
              <w:rPr>
                <w:noProof/>
                <w:webHidden/>
              </w:rPr>
              <w:fldChar w:fldCharType="begin"/>
            </w:r>
            <w:r w:rsidR="003A4996" w:rsidRPr="003A4996">
              <w:rPr>
                <w:noProof/>
                <w:webHidden/>
              </w:rPr>
              <w:instrText xml:space="preserve"> PAGEREF _Toc492278939 \h </w:instrText>
            </w:r>
            <w:r w:rsidR="003A4996" w:rsidRPr="003A4996">
              <w:rPr>
                <w:noProof/>
                <w:webHidden/>
              </w:rPr>
            </w:r>
            <w:r w:rsidR="003A4996" w:rsidRPr="003A4996">
              <w:rPr>
                <w:noProof/>
                <w:webHidden/>
              </w:rPr>
              <w:fldChar w:fldCharType="separate"/>
            </w:r>
            <w:r w:rsidR="006E34F4">
              <w:rPr>
                <w:noProof/>
                <w:webHidden/>
              </w:rPr>
              <w:t>69</w:t>
            </w:r>
            <w:r w:rsidR="003A4996" w:rsidRPr="003A4996">
              <w:rPr>
                <w:noProof/>
                <w:webHidden/>
              </w:rPr>
              <w:fldChar w:fldCharType="end"/>
            </w:r>
          </w:hyperlink>
        </w:p>
        <w:p w14:paraId="3BA06BFF" w14:textId="71A10DC0" w:rsidR="003A4996" w:rsidRPr="003A4996" w:rsidRDefault="00555316">
          <w:pPr>
            <w:pStyle w:val="TOC3"/>
            <w:rPr>
              <w:rFonts w:asciiTheme="minorHAnsi" w:hAnsiTheme="minorHAnsi"/>
              <w:i w:val="0"/>
              <w:iCs w:val="0"/>
              <w:noProof/>
              <w:szCs w:val="22"/>
              <w:lang w:val="id-ID" w:eastAsia="id-ID"/>
            </w:rPr>
          </w:pPr>
          <w:hyperlink w:anchor="_Toc492278940" w:history="1">
            <w:r w:rsidR="003A4996" w:rsidRPr="003A4996">
              <w:rPr>
                <w:rStyle w:val="Hyperlink"/>
                <w:rFonts w:cs="Times New Roman"/>
                <w:i w:val="0"/>
                <w:noProof/>
                <w:lang w:bidi="th-TH"/>
              </w:rPr>
              <w:t>6.8.1</w:t>
            </w:r>
            <w:r w:rsidR="003A4996" w:rsidRPr="003A4996">
              <w:rPr>
                <w:rFonts w:asciiTheme="minorHAnsi" w:hAnsiTheme="minorHAnsi"/>
                <w:i w:val="0"/>
                <w:iCs w:val="0"/>
                <w:noProof/>
                <w:szCs w:val="22"/>
                <w:lang w:val="id-ID" w:eastAsia="id-ID"/>
              </w:rPr>
              <w:tab/>
            </w:r>
            <w:r w:rsidR="003A4996" w:rsidRPr="003A4996">
              <w:rPr>
                <w:rStyle w:val="Hyperlink"/>
                <w:i w:val="0"/>
                <w:noProof/>
                <w:lang w:bidi="th-TH"/>
              </w:rPr>
              <w:t>SCADA - Public Announcement (PA) System</w:t>
            </w:r>
            <w:r w:rsidR="003A4996" w:rsidRPr="003A4996">
              <w:rPr>
                <w:i w:val="0"/>
                <w:noProof/>
                <w:webHidden/>
              </w:rPr>
              <w:tab/>
            </w:r>
            <w:r w:rsidR="003A4996" w:rsidRPr="003A4996">
              <w:rPr>
                <w:i w:val="0"/>
                <w:noProof/>
                <w:webHidden/>
              </w:rPr>
              <w:fldChar w:fldCharType="begin"/>
            </w:r>
            <w:r w:rsidR="003A4996" w:rsidRPr="003A4996">
              <w:rPr>
                <w:i w:val="0"/>
                <w:noProof/>
                <w:webHidden/>
              </w:rPr>
              <w:instrText xml:space="preserve"> PAGEREF _Toc492278940 \h </w:instrText>
            </w:r>
            <w:r w:rsidR="003A4996" w:rsidRPr="003A4996">
              <w:rPr>
                <w:i w:val="0"/>
                <w:noProof/>
                <w:webHidden/>
              </w:rPr>
            </w:r>
            <w:r w:rsidR="003A4996" w:rsidRPr="003A4996">
              <w:rPr>
                <w:i w:val="0"/>
                <w:noProof/>
                <w:webHidden/>
              </w:rPr>
              <w:fldChar w:fldCharType="separate"/>
            </w:r>
            <w:r w:rsidR="006E34F4">
              <w:rPr>
                <w:i w:val="0"/>
                <w:noProof/>
                <w:webHidden/>
              </w:rPr>
              <w:t>70</w:t>
            </w:r>
            <w:r w:rsidR="003A4996" w:rsidRPr="003A4996">
              <w:rPr>
                <w:i w:val="0"/>
                <w:noProof/>
                <w:webHidden/>
              </w:rPr>
              <w:fldChar w:fldCharType="end"/>
            </w:r>
          </w:hyperlink>
        </w:p>
        <w:p w14:paraId="145BE969" w14:textId="7D3DCD3E" w:rsidR="003A4996" w:rsidRPr="003A4996" w:rsidRDefault="00555316">
          <w:pPr>
            <w:pStyle w:val="TOC3"/>
            <w:rPr>
              <w:rFonts w:asciiTheme="minorHAnsi" w:hAnsiTheme="minorHAnsi"/>
              <w:i w:val="0"/>
              <w:iCs w:val="0"/>
              <w:noProof/>
              <w:szCs w:val="22"/>
              <w:lang w:val="id-ID" w:eastAsia="id-ID"/>
            </w:rPr>
          </w:pPr>
          <w:hyperlink w:anchor="_Toc492278941" w:history="1">
            <w:r w:rsidR="003A4996" w:rsidRPr="003A4996">
              <w:rPr>
                <w:rStyle w:val="Hyperlink"/>
                <w:rFonts w:cs="Times New Roman"/>
                <w:i w:val="0"/>
                <w:noProof/>
                <w:lang w:bidi="th-TH"/>
              </w:rPr>
              <w:t>6.8.2</w:t>
            </w:r>
            <w:r w:rsidR="003A4996" w:rsidRPr="003A4996">
              <w:rPr>
                <w:rFonts w:asciiTheme="minorHAnsi" w:hAnsiTheme="minorHAnsi"/>
                <w:i w:val="0"/>
                <w:iCs w:val="0"/>
                <w:noProof/>
                <w:szCs w:val="22"/>
                <w:lang w:val="id-ID" w:eastAsia="id-ID"/>
              </w:rPr>
              <w:tab/>
            </w:r>
            <w:r w:rsidR="003A4996" w:rsidRPr="003A4996">
              <w:rPr>
                <w:rStyle w:val="Hyperlink"/>
                <w:i w:val="0"/>
                <w:noProof/>
                <w:lang w:bidi="th-TH"/>
              </w:rPr>
              <w:t>SCADA - Public Information Display (PID)</w:t>
            </w:r>
            <w:r w:rsidR="003A4996" w:rsidRPr="003A4996">
              <w:rPr>
                <w:i w:val="0"/>
                <w:noProof/>
                <w:webHidden/>
              </w:rPr>
              <w:tab/>
            </w:r>
            <w:r w:rsidR="003A4996" w:rsidRPr="003A4996">
              <w:rPr>
                <w:i w:val="0"/>
                <w:noProof/>
                <w:webHidden/>
              </w:rPr>
              <w:fldChar w:fldCharType="begin"/>
            </w:r>
            <w:r w:rsidR="003A4996" w:rsidRPr="003A4996">
              <w:rPr>
                <w:i w:val="0"/>
                <w:noProof/>
                <w:webHidden/>
              </w:rPr>
              <w:instrText xml:space="preserve"> PAGEREF _Toc492278941 \h </w:instrText>
            </w:r>
            <w:r w:rsidR="003A4996" w:rsidRPr="003A4996">
              <w:rPr>
                <w:i w:val="0"/>
                <w:noProof/>
                <w:webHidden/>
              </w:rPr>
            </w:r>
            <w:r w:rsidR="003A4996" w:rsidRPr="003A4996">
              <w:rPr>
                <w:i w:val="0"/>
                <w:noProof/>
                <w:webHidden/>
              </w:rPr>
              <w:fldChar w:fldCharType="separate"/>
            </w:r>
            <w:r w:rsidR="006E34F4">
              <w:rPr>
                <w:i w:val="0"/>
                <w:noProof/>
                <w:webHidden/>
              </w:rPr>
              <w:t>72</w:t>
            </w:r>
            <w:r w:rsidR="003A4996" w:rsidRPr="003A4996">
              <w:rPr>
                <w:i w:val="0"/>
                <w:noProof/>
                <w:webHidden/>
              </w:rPr>
              <w:fldChar w:fldCharType="end"/>
            </w:r>
          </w:hyperlink>
        </w:p>
        <w:p w14:paraId="25161778" w14:textId="2BFC92CC" w:rsidR="003A4996" w:rsidRPr="003A4996" w:rsidRDefault="00555316">
          <w:pPr>
            <w:pStyle w:val="TOC3"/>
            <w:rPr>
              <w:rFonts w:asciiTheme="minorHAnsi" w:hAnsiTheme="minorHAnsi"/>
              <w:i w:val="0"/>
              <w:iCs w:val="0"/>
              <w:noProof/>
              <w:szCs w:val="22"/>
              <w:lang w:val="id-ID" w:eastAsia="id-ID"/>
            </w:rPr>
          </w:pPr>
          <w:hyperlink w:anchor="_Toc492278942" w:history="1">
            <w:r w:rsidR="003A4996" w:rsidRPr="003A4996">
              <w:rPr>
                <w:rStyle w:val="Hyperlink"/>
                <w:rFonts w:cs="Times New Roman"/>
                <w:i w:val="0"/>
                <w:noProof/>
                <w:lang w:bidi="th-TH"/>
              </w:rPr>
              <w:t>6.8.3</w:t>
            </w:r>
            <w:r w:rsidR="003A4996" w:rsidRPr="003A4996">
              <w:rPr>
                <w:rFonts w:asciiTheme="minorHAnsi" w:hAnsiTheme="minorHAnsi"/>
                <w:i w:val="0"/>
                <w:iCs w:val="0"/>
                <w:noProof/>
                <w:szCs w:val="22"/>
                <w:lang w:val="id-ID" w:eastAsia="id-ID"/>
              </w:rPr>
              <w:tab/>
            </w:r>
            <w:r w:rsidR="003A4996" w:rsidRPr="003A4996">
              <w:rPr>
                <w:rStyle w:val="Hyperlink"/>
                <w:i w:val="0"/>
                <w:noProof/>
                <w:lang w:bidi="th-TH"/>
              </w:rPr>
              <w:t>SCADA - VoIP and Passanger Help Point (PHP)</w:t>
            </w:r>
            <w:r w:rsidR="003A4996" w:rsidRPr="003A4996">
              <w:rPr>
                <w:i w:val="0"/>
                <w:noProof/>
                <w:webHidden/>
              </w:rPr>
              <w:tab/>
            </w:r>
            <w:r w:rsidR="003A4996" w:rsidRPr="003A4996">
              <w:rPr>
                <w:i w:val="0"/>
                <w:noProof/>
                <w:webHidden/>
              </w:rPr>
              <w:fldChar w:fldCharType="begin"/>
            </w:r>
            <w:r w:rsidR="003A4996" w:rsidRPr="003A4996">
              <w:rPr>
                <w:i w:val="0"/>
                <w:noProof/>
                <w:webHidden/>
              </w:rPr>
              <w:instrText xml:space="preserve"> PAGEREF _Toc492278942 \h </w:instrText>
            </w:r>
            <w:r w:rsidR="003A4996" w:rsidRPr="003A4996">
              <w:rPr>
                <w:i w:val="0"/>
                <w:noProof/>
                <w:webHidden/>
              </w:rPr>
            </w:r>
            <w:r w:rsidR="003A4996" w:rsidRPr="003A4996">
              <w:rPr>
                <w:i w:val="0"/>
                <w:noProof/>
                <w:webHidden/>
              </w:rPr>
              <w:fldChar w:fldCharType="separate"/>
            </w:r>
            <w:r w:rsidR="006E34F4">
              <w:rPr>
                <w:i w:val="0"/>
                <w:noProof/>
                <w:webHidden/>
              </w:rPr>
              <w:t>73</w:t>
            </w:r>
            <w:r w:rsidR="003A4996" w:rsidRPr="003A4996">
              <w:rPr>
                <w:i w:val="0"/>
                <w:noProof/>
                <w:webHidden/>
              </w:rPr>
              <w:fldChar w:fldCharType="end"/>
            </w:r>
          </w:hyperlink>
        </w:p>
        <w:p w14:paraId="5B8F2485" w14:textId="579083E0" w:rsidR="003A4996" w:rsidRPr="003A4996" w:rsidRDefault="00555316">
          <w:pPr>
            <w:pStyle w:val="TOC2"/>
            <w:rPr>
              <w:rFonts w:asciiTheme="minorHAnsi" w:hAnsiTheme="minorHAnsi"/>
              <w:noProof/>
              <w:szCs w:val="22"/>
              <w:lang w:val="id-ID" w:eastAsia="id-ID"/>
            </w:rPr>
          </w:pPr>
          <w:hyperlink w:anchor="_Toc492278943" w:history="1">
            <w:r w:rsidR="003A4996" w:rsidRPr="003A4996">
              <w:rPr>
                <w:rStyle w:val="Hyperlink"/>
                <w:noProof/>
                <w:lang w:bidi="th-TH"/>
              </w:rPr>
              <w:t>6.9</w:t>
            </w:r>
            <w:r w:rsidR="003A4996" w:rsidRPr="003A4996">
              <w:rPr>
                <w:rFonts w:asciiTheme="minorHAnsi" w:hAnsiTheme="minorHAnsi"/>
                <w:noProof/>
                <w:szCs w:val="22"/>
                <w:lang w:val="id-ID" w:eastAsia="id-ID"/>
              </w:rPr>
              <w:tab/>
            </w:r>
            <w:r w:rsidR="003A4996" w:rsidRPr="003A4996">
              <w:rPr>
                <w:rStyle w:val="Hyperlink"/>
                <w:noProof/>
                <w:lang w:bidi="th-TH"/>
              </w:rPr>
              <w:t xml:space="preserve">SCADA - </w:t>
            </w:r>
            <w:r w:rsidR="003A4996" w:rsidRPr="003A4996">
              <w:rPr>
                <w:rStyle w:val="Hyperlink"/>
                <w:noProof/>
                <w:lang w:val="id-ID" w:bidi="th-TH"/>
              </w:rPr>
              <w:t>AMS/CCTV System</w:t>
            </w:r>
            <w:r w:rsidR="003A4996" w:rsidRPr="003A4996">
              <w:rPr>
                <w:rStyle w:val="Hyperlink"/>
                <w:noProof/>
                <w:lang w:bidi="th-TH"/>
              </w:rPr>
              <w:t xml:space="preserve"> Design and Functionality</w:t>
            </w:r>
            <w:r w:rsidR="003A4996" w:rsidRPr="003A4996">
              <w:rPr>
                <w:noProof/>
                <w:webHidden/>
              </w:rPr>
              <w:tab/>
            </w:r>
            <w:r w:rsidR="003A4996" w:rsidRPr="003A4996">
              <w:rPr>
                <w:noProof/>
                <w:webHidden/>
              </w:rPr>
              <w:fldChar w:fldCharType="begin"/>
            </w:r>
            <w:r w:rsidR="003A4996" w:rsidRPr="003A4996">
              <w:rPr>
                <w:noProof/>
                <w:webHidden/>
              </w:rPr>
              <w:instrText xml:space="preserve"> PAGEREF _Toc492278943 \h </w:instrText>
            </w:r>
            <w:r w:rsidR="003A4996" w:rsidRPr="003A4996">
              <w:rPr>
                <w:noProof/>
                <w:webHidden/>
              </w:rPr>
            </w:r>
            <w:r w:rsidR="003A4996" w:rsidRPr="003A4996">
              <w:rPr>
                <w:noProof/>
                <w:webHidden/>
              </w:rPr>
              <w:fldChar w:fldCharType="separate"/>
            </w:r>
            <w:r w:rsidR="006E34F4">
              <w:rPr>
                <w:noProof/>
                <w:webHidden/>
              </w:rPr>
              <w:t>74</w:t>
            </w:r>
            <w:r w:rsidR="003A4996" w:rsidRPr="003A4996">
              <w:rPr>
                <w:noProof/>
                <w:webHidden/>
              </w:rPr>
              <w:fldChar w:fldCharType="end"/>
            </w:r>
          </w:hyperlink>
        </w:p>
        <w:p w14:paraId="1D78D890" w14:textId="0EDC1451" w:rsidR="003A4996" w:rsidRPr="003A4996" w:rsidRDefault="00555316">
          <w:pPr>
            <w:pStyle w:val="TOC2"/>
            <w:rPr>
              <w:rFonts w:asciiTheme="minorHAnsi" w:hAnsiTheme="minorHAnsi"/>
              <w:noProof/>
              <w:szCs w:val="22"/>
              <w:lang w:val="id-ID" w:eastAsia="id-ID"/>
            </w:rPr>
          </w:pPr>
          <w:hyperlink w:anchor="_Toc492278944" w:history="1">
            <w:r w:rsidR="003A4996" w:rsidRPr="003A4996">
              <w:rPr>
                <w:rStyle w:val="Hyperlink"/>
                <w:noProof/>
                <w:lang w:bidi="th-TH"/>
              </w:rPr>
              <w:t>6.10</w:t>
            </w:r>
            <w:r w:rsidR="003A4996" w:rsidRPr="003A4996">
              <w:rPr>
                <w:rFonts w:asciiTheme="minorHAnsi" w:hAnsiTheme="minorHAnsi"/>
                <w:noProof/>
                <w:szCs w:val="22"/>
                <w:lang w:val="id-ID" w:eastAsia="id-ID"/>
              </w:rPr>
              <w:tab/>
            </w:r>
            <w:r w:rsidR="003A4996" w:rsidRPr="003A4996">
              <w:rPr>
                <w:rStyle w:val="Hyperlink"/>
                <w:noProof/>
                <w:lang w:bidi="th-TH"/>
              </w:rPr>
              <w:t>SCADA - Other System design</w:t>
            </w:r>
            <w:r w:rsidR="003A4996" w:rsidRPr="003A4996">
              <w:rPr>
                <w:noProof/>
                <w:webHidden/>
              </w:rPr>
              <w:tab/>
            </w:r>
            <w:r w:rsidR="003A4996" w:rsidRPr="003A4996">
              <w:rPr>
                <w:noProof/>
                <w:webHidden/>
              </w:rPr>
              <w:fldChar w:fldCharType="begin"/>
            </w:r>
            <w:r w:rsidR="003A4996" w:rsidRPr="003A4996">
              <w:rPr>
                <w:noProof/>
                <w:webHidden/>
              </w:rPr>
              <w:instrText xml:space="preserve"> PAGEREF _Toc492278944 \h </w:instrText>
            </w:r>
            <w:r w:rsidR="003A4996" w:rsidRPr="003A4996">
              <w:rPr>
                <w:noProof/>
                <w:webHidden/>
              </w:rPr>
            </w:r>
            <w:r w:rsidR="003A4996" w:rsidRPr="003A4996">
              <w:rPr>
                <w:noProof/>
                <w:webHidden/>
              </w:rPr>
              <w:fldChar w:fldCharType="separate"/>
            </w:r>
            <w:r w:rsidR="006E34F4">
              <w:rPr>
                <w:noProof/>
                <w:webHidden/>
              </w:rPr>
              <w:t>75</w:t>
            </w:r>
            <w:r w:rsidR="003A4996" w:rsidRPr="003A4996">
              <w:rPr>
                <w:noProof/>
                <w:webHidden/>
              </w:rPr>
              <w:fldChar w:fldCharType="end"/>
            </w:r>
          </w:hyperlink>
        </w:p>
        <w:p w14:paraId="4018C269" w14:textId="360CF022" w:rsidR="003A4996" w:rsidRPr="003A4996" w:rsidRDefault="00555316">
          <w:pPr>
            <w:pStyle w:val="TOC2"/>
            <w:rPr>
              <w:rFonts w:asciiTheme="minorHAnsi" w:hAnsiTheme="minorHAnsi"/>
              <w:noProof/>
              <w:szCs w:val="22"/>
              <w:lang w:val="id-ID" w:eastAsia="id-ID"/>
            </w:rPr>
          </w:pPr>
          <w:hyperlink w:anchor="_Toc492278945" w:history="1">
            <w:r w:rsidR="003A4996" w:rsidRPr="003A4996">
              <w:rPr>
                <w:rStyle w:val="Hyperlink"/>
                <w:noProof/>
                <w:lang w:bidi="th-TH"/>
              </w:rPr>
              <w:t>6.11</w:t>
            </w:r>
            <w:r w:rsidR="003A4996" w:rsidRPr="003A4996">
              <w:rPr>
                <w:rFonts w:asciiTheme="minorHAnsi" w:hAnsiTheme="minorHAnsi"/>
                <w:noProof/>
                <w:szCs w:val="22"/>
                <w:lang w:val="id-ID" w:eastAsia="id-ID"/>
              </w:rPr>
              <w:tab/>
            </w:r>
            <w:r w:rsidR="003A4996" w:rsidRPr="003A4996">
              <w:rPr>
                <w:rStyle w:val="Hyperlink"/>
                <w:noProof/>
                <w:lang w:bidi="th-TH"/>
              </w:rPr>
              <w:t>SCADA Wall Display Design</w:t>
            </w:r>
            <w:r w:rsidR="003A4996" w:rsidRPr="003A4996">
              <w:rPr>
                <w:noProof/>
                <w:webHidden/>
              </w:rPr>
              <w:tab/>
            </w:r>
            <w:r w:rsidR="003A4996" w:rsidRPr="003A4996">
              <w:rPr>
                <w:noProof/>
                <w:webHidden/>
              </w:rPr>
              <w:fldChar w:fldCharType="begin"/>
            </w:r>
            <w:r w:rsidR="003A4996" w:rsidRPr="003A4996">
              <w:rPr>
                <w:noProof/>
                <w:webHidden/>
              </w:rPr>
              <w:instrText xml:space="preserve"> PAGEREF _Toc492278945 \h </w:instrText>
            </w:r>
            <w:r w:rsidR="003A4996" w:rsidRPr="003A4996">
              <w:rPr>
                <w:noProof/>
                <w:webHidden/>
              </w:rPr>
            </w:r>
            <w:r w:rsidR="003A4996" w:rsidRPr="003A4996">
              <w:rPr>
                <w:noProof/>
                <w:webHidden/>
              </w:rPr>
              <w:fldChar w:fldCharType="separate"/>
            </w:r>
            <w:r w:rsidR="006E34F4">
              <w:rPr>
                <w:noProof/>
                <w:webHidden/>
              </w:rPr>
              <w:t>76</w:t>
            </w:r>
            <w:r w:rsidR="003A4996" w:rsidRPr="003A4996">
              <w:rPr>
                <w:noProof/>
                <w:webHidden/>
              </w:rPr>
              <w:fldChar w:fldCharType="end"/>
            </w:r>
          </w:hyperlink>
        </w:p>
        <w:p w14:paraId="10E71588" w14:textId="24E9857D" w:rsidR="003A4996" w:rsidRPr="003A4996" w:rsidRDefault="00555316">
          <w:pPr>
            <w:pStyle w:val="TOC2"/>
            <w:rPr>
              <w:rFonts w:asciiTheme="minorHAnsi" w:hAnsiTheme="minorHAnsi"/>
              <w:noProof/>
              <w:szCs w:val="22"/>
              <w:lang w:val="id-ID" w:eastAsia="id-ID"/>
            </w:rPr>
          </w:pPr>
          <w:hyperlink w:anchor="_Toc492278946" w:history="1">
            <w:r w:rsidR="003A4996" w:rsidRPr="003A4996">
              <w:rPr>
                <w:rStyle w:val="Hyperlink"/>
                <w:noProof/>
                <w:lang w:bidi="th-TH"/>
              </w:rPr>
              <w:t>6.12</w:t>
            </w:r>
            <w:r w:rsidR="003A4996" w:rsidRPr="003A4996">
              <w:rPr>
                <w:rFonts w:asciiTheme="minorHAnsi" w:hAnsiTheme="minorHAnsi"/>
                <w:noProof/>
                <w:szCs w:val="22"/>
                <w:lang w:val="id-ID" w:eastAsia="id-ID"/>
              </w:rPr>
              <w:tab/>
            </w:r>
            <w:r w:rsidR="003A4996" w:rsidRPr="003A4996">
              <w:rPr>
                <w:rStyle w:val="Hyperlink"/>
                <w:noProof/>
                <w:lang w:bidi="th-TH"/>
              </w:rPr>
              <w:t>HMI SCADA Sytem BoQ</w:t>
            </w:r>
            <w:r w:rsidR="003A4996" w:rsidRPr="003A4996">
              <w:rPr>
                <w:noProof/>
                <w:webHidden/>
              </w:rPr>
              <w:tab/>
            </w:r>
            <w:r w:rsidR="003A4996" w:rsidRPr="003A4996">
              <w:rPr>
                <w:noProof/>
                <w:webHidden/>
              </w:rPr>
              <w:fldChar w:fldCharType="begin"/>
            </w:r>
            <w:r w:rsidR="003A4996" w:rsidRPr="003A4996">
              <w:rPr>
                <w:noProof/>
                <w:webHidden/>
              </w:rPr>
              <w:instrText xml:space="preserve"> PAGEREF _Toc492278946 \h </w:instrText>
            </w:r>
            <w:r w:rsidR="003A4996" w:rsidRPr="003A4996">
              <w:rPr>
                <w:noProof/>
                <w:webHidden/>
              </w:rPr>
            </w:r>
            <w:r w:rsidR="003A4996" w:rsidRPr="003A4996">
              <w:rPr>
                <w:noProof/>
                <w:webHidden/>
              </w:rPr>
              <w:fldChar w:fldCharType="separate"/>
            </w:r>
            <w:r w:rsidR="006E34F4">
              <w:rPr>
                <w:noProof/>
                <w:webHidden/>
              </w:rPr>
              <w:t>78</w:t>
            </w:r>
            <w:r w:rsidR="003A4996" w:rsidRPr="003A4996">
              <w:rPr>
                <w:noProof/>
                <w:webHidden/>
              </w:rPr>
              <w:fldChar w:fldCharType="end"/>
            </w:r>
          </w:hyperlink>
        </w:p>
        <w:p w14:paraId="0C31BEA7" w14:textId="3ED9C93B" w:rsidR="003A4996" w:rsidRPr="003A4996" w:rsidRDefault="00555316">
          <w:pPr>
            <w:pStyle w:val="TOC2"/>
            <w:rPr>
              <w:rFonts w:asciiTheme="minorHAnsi" w:hAnsiTheme="minorHAnsi"/>
              <w:noProof/>
              <w:szCs w:val="22"/>
              <w:lang w:val="id-ID" w:eastAsia="id-ID"/>
            </w:rPr>
          </w:pPr>
          <w:hyperlink w:anchor="_Toc492278947" w:history="1">
            <w:r w:rsidR="003A4996" w:rsidRPr="003A4996">
              <w:rPr>
                <w:rStyle w:val="Hyperlink"/>
                <w:noProof/>
                <w:lang w:bidi="th-TH"/>
              </w:rPr>
              <w:t>6.13</w:t>
            </w:r>
            <w:r w:rsidR="003A4996" w:rsidRPr="003A4996">
              <w:rPr>
                <w:rFonts w:asciiTheme="minorHAnsi" w:hAnsiTheme="minorHAnsi"/>
                <w:noProof/>
                <w:szCs w:val="22"/>
                <w:lang w:val="id-ID" w:eastAsia="id-ID"/>
              </w:rPr>
              <w:tab/>
            </w:r>
            <w:r w:rsidR="003A4996" w:rsidRPr="003A4996">
              <w:rPr>
                <w:rStyle w:val="Hyperlink"/>
                <w:noProof/>
                <w:lang w:bidi="th-TH"/>
              </w:rPr>
              <w:t>Cabling System</w:t>
            </w:r>
            <w:r w:rsidR="003A4996" w:rsidRPr="003A4996">
              <w:rPr>
                <w:noProof/>
                <w:webHidden/>
              </w:rPr>
              <w:tab/>
            </w:r>
            <w:r w:rsidR="003A4996" w:rsidRPr="003A4996">
              <w:rPr>
                <w:noProof/>
                <w:webHidden/>
              </w:rPr>
              <w:fldChar w:fldCharType="begin"/>
            </w:r>
            <w:r w:rsidR="003A4996" w:rsidRPr="003A4996">
              <w:rPr>
                <w:noProof/>
                <w:webHidden/>
              </w:rPr>
              <w:instrText xml:space="preserve"> PAGEREF _Toc492278947 \h </w:instrText>
            </w:r>
            <w:r w:rsidR="003A4996" w:rsidRPr="003A4996">
              <w:rPr>
                <w:noProof/>
                <w:webHidden/>
              </w:rPr>
            </w:r>
            <w:r w:rsidR="003A4996" w:rsidRPr="003A4996">
              <w:rPr>
                <w:noProof/>
                <w:webHidden/>
              </w:rPr>
              <w:fldChar w:fldCharType="separate"/>
            </w:r>
            <w:r w:rsidR="006E34F4">
              <w:rPr>
                <w:noProof/>
                <w:webHidden/>
              </w:rPr>
              <w:t>75</w:t>
            </w:r>
            <w:r w:rsidR="003A4996" w:rsidRPr="003A4996">
              <w:rPr>
                <w:noProof/>
                <w:webHidden/>
              </w:rPr>
              <w:fldChar w:fldCharType="end"/>
            </w:r>
          </w:hyperlink>
        </w:p>
        <w:p w14:paraId="6B6BC1A4" w14:textId="4257DBF9" w:rsidR="003A4996" w:rsidRPr="003A4996" w:rsidRDefault="00555316">
          <w:pPr>
            <w:pStyle w:val="TOC3"/>
            <w:rPr>
              <w:rFonts w:asciiTheme="minorHAnsi" w:hAnsiTheme="minorHAnsi"/>
              <w:i w:val="0"/>
              <w:iCs w:val="0"/>
              <w:noProof/>
              <w:szCs w:val="22"/>
              <w:lang w:val="id-ID" w:eastAsia="id-ID"/>
            </w:rPr>
          </w:pPr>
          <w:hyperlink w:anchor="_Toc492278948" w:history="1">
            <w:r w:rsidR="003A4996" w:rsidRPr="003A4996">
              <w:rPr>
                <w:rStyle w:val="Hyperlink"/>
                <w:rFonts w:cs="Times New Roman"/>
                <w:i w:val="0"/>
                <w:noProof/>
                <w:lang w:bidi="th-TH"/>
              </w:rPr>
              <w:t>6.13.1</w:t>
            </w:r>
            <w:r w:rsidR="003A4996" w:rsidRPr="003A4996">
              <w:rPr>
                <w:rFonts w:asciiTheme="minorHAnsi" w:hAnsiTheme="minorHAnsi"/>
                <w:i w:val="0"/>
                <w:iCs w:val="0"/>
                <w:noProof/>
                <w:szCs w:val="22"/>
                <w:lang w:val="id-ID" w:eastAsia="id-ID"/>
              </w:rPr>
              <w:tab/>
            </w:r>
            <w:r w:rsidR="003A4996">
              <w:rPr>
                <w:rFonts w:asciiTheme="minorHAnsi" w:hAnsiTheme="minorHAnsi"/>
                <w:i w:val="0"/>
                <w:iCs w:val="0"/>
                <w:noProof/>
                <w:szCs w:val="22"/>
                <w:lang w:val="id-ID" w:eastAsia="id-ID"/>
              </w:rPr>
              <w:t xml:space="preserve"> </w:t>
            </w:r>
            <w:r w:rsidR="003A4996" w:rsidRPr="003A4996">
              <w:rPr>
                <w:rStyle w:val="Hyperlink"/>
                <w:i w:val="0"/>
                <w:noProof/>
                <w:lang w:bidi="th-TH"/>
              </w:rPr>
              <w:t>CAT 6 Cable</w:t>
            </w:r>
            <w:r w:rsidR="003A4996" w:rsidRPr="003A4996">
              <w:rPr>
                <w:i w:val="0"/>
                <w:noProof/>
                <w:webHidden/>
              </w:rPr>
              <w:tab/>
            </w:r>
            <w:r w:rsidR="003A4996" w:rsidRPr="003A4996">
              <w:rPr>
                <w:i w:val="0"/>
                <w:noProof/>
                <w:webHidden/>
              </w:rPr>
              <w:fldChar w:fldCharType="begin"/>
            </w:r>
            <w:r w:rsidR="003A4996" w:rsidRPr="003A4996">
              <w:rPr>
                <w:i w:val="0"/>
                <w:noProof/>
                <w:webHidden/>
              </w:rPr>
              <w:instrText xml:space="preserve"> PAGEREF _Toc492278948 \h </w:instrText>
            </w:r>
            <w:r w:rsidR="003A4996" w:rsidRPr="003A4996">
              <w:rPr>
                <w:i w:val="0"/>
                <w:noProof/>
                <w:webHidden/>
              </w:rPr>
            </w:r>
            <w:r w:rsidR="003A4996" w:rsidRPr="003A4996">
              <w:rPr>
                <w:i w:val="0"/>
                <w:noProof/>
                <w:webHidden/>
              </w:rPr>
              <w:fldChar w:fldCharType="separate"/>
            </w:r>
            <w:r w:rsidR="006E34F4">
              <w:rPr>
                <w:i w:val="0"/>
                <w:noProof/>
                <w:webHidden/>
              </w:rPr>
              <w:t>75</w:t>
            </w:r>
            <w:r w:rsidR="003A4996" w:rsidRPr="003A4996">
              <w:rPr>
                <w:i w:val="0"/>
                <w:noProof/>
                <w:webHidden/>
              </w:rPr>
              <w:fldChar w:fldCharType="end"/>
            </w:r>
          </w:hyperlink>
        </w:p>
        <w:p w14:paraId="1FF09A87" w14:textId="492E73A6" w:rsidR="003A4996" w:rsidRPr="003A4996" w:rsidRDefault="00555316">
          <w:pPr>
            <w:pStyle w:val="TOC3"/>
            <w:rPr>
              <w:rFonts w:asciiTheme="minorHAnsi" w:hAnsiTheme="minorHAnsi"/>
              <w:i w:val="0"/>
              <w:iCs w:val="0"/>
              <w:noProof/>
              <w:szCs w:val="22"/>
              <w:lang w:val="id-ID" w:eastAsia="id-ID"/>
            </w:rPr>
          </w:pPr>
          <w:hyperlink w:anchor="_Toc492278949" w:history="1">
            <w:r w:rsidR="003A4996" w:rsidRPr="003A4996">
              <w:rPr>
                <w:rStyle w:val="Hyperlink"/>
                <w:rFonts w:cs="Times New Roman"/>
                <w:i w:val="0"/>
                <w:noProof/>
                <w:lang w:bidi="th-TH"/>
              </w:rPr>
              <w:t>6.13.2</w:t>
            </w:r>
            <w:r w:rsidR="003A4996" w:rsidRPr="003A4996">
              <w:rPr>
                <w:rFonts w:asciiTheme="minorHAnsi" w:hAnsiTheme="minorHAnsi"/>
                <w:i w:val="0"/>
                <w:iCs w:val="0"/>
                <w:noProof/>
                <w:szCs w:val="22"/>
                <w:lang w:val="id-ID" w:eastAsia="id-ID"/>
              </w:rPr>
              <w:tab/>
            </w:r>
            <w:r w:rsidR="003A4996">
              <w:rPr>
                <w:rFonts w:asciiTheme="minorHAnsi" w:hAnsiTheme="minorHAnsi"/>
                <w:i w:val="0"/>
                <w:iCs w:val="0"/>
                <w:noProof/>
                <w:szCs w:val="22"/>
                <w:lang w:val="id-ID" w:eastAsia="id-ID"/>
              </w:rPr>
              <w:t xml:space="preserve"> </w:t>
            </w:r>
            <w:r w:rsidR="003A4996" w:rsidRPr="003A4996">
              <w:rPr>
                <w:rStyle w:val="Hyperlink"/>
                <w:i w:val="0"/>
                <w:noProof/>
                <w:lang w:bidi="th-TH"/>
              </w:rPr>
              <w:t>AC Power Cable 4 Core</w:t>
            </w:r>
            <w:r w:rsidR="003A4996" w:rsidRPr="003A4996">
              <w:rPr>
                <w:i w:val="0"/>
                <w:noProof/>
                <w:webHidden/>
              </w:rPr>
              <w:tab/>
            </w:r>
            <w:r w:rsidR="003A4996" w:rsidRPr="003A4996">
              <w:rPr>
                <w:i w:val="0"/>
                <w:noProof/>
                <w:webHidden/>
              </w:rPr>
              <w:fldChar w:fldCharType="begin"/>
            </w:r>
            <w:r w:rsidR="003A4996" w:rsidRPr="003A4996">
              <w:rPr>
                <w:i w:val="0"/>
                <w:noProof/>
                <w:webHidden/>
              </w:rPr>
              <w:instrText xml:space="preserve"> PAGEREF _Toc492278949 \h </w:instrText>
            </w:r>
            <w:r w:rsidR="003A4996" w:rsidRPr="003A4996">
              <w:rPr>
                <w:i w:val="0"/>
                <w:noProof/>
                <w:webHidden/>
              </w:rPr>
            </w:r>
            <w:r w:rsidR="003A4996" w:rsidRPr="003A4996">
              <w:rPr>
                <w:i w:val="0"/>
                <w:noProof/>
                <w:webHidden/>
              </w:rPr>
              <w:fldChar w:fldCharType="separate"/>
            </w:r>
            <w:r w:rsidR="006E34F4">
              <w:rPr>
                <w:i w:val="0"/>
                <w:noProof/>
                <w:webHidden/>
              </w:rPr>
              <w:t>75</w:t>
            </w:r>
            <w:r w:rsidR="003A4996" w:rsidRPr="003A4996">
              <w:rPr>
                <w:i w:val="0"/>
                <w:noProof/>
                <w:webHidden/>
              </w:rPr>
              <w:fldChar w:fldCharType="end"/>
            </w:r>
          </w:hyperlink>
        </w:p>
        <w:p w14:paraId="6C6500E3" w14:textId="1FD90D92" w:rsidR="003A4996" w:rsidRPr="003A4996" w:rsidRDefault="00555316">
          <w:pPr>
            <w:pStyle w:val="TOC3"/>
            <w:rPr>
              <w:rFonts w:asciiTheme="minorHAnsi" w:hAnsiTheme="minorHAnsi"/>
              <w:i w:val="0"/>
              <w:iCs w:val="0"/>
              <w:noProof/>
              <w:szCs w:val="22"/>
              <w:lang w:val="id-ID" w:eastAsia="id-ID"/>
            </w:rPr>
          </w:pPr>
          <w:hyperlink w:anchor="_Toc492278950" w:history="1">
            <w:r w:rsidR="003A4996" w:rsidRPr="003A4996">
              <w:rPr>
                <w:rStyle w:val="Hyperlink"/>
                <w:rFonts w:cs="Times New Roman"/>
                <w:i w:val="0"/>
                <w:noProof/>
                <w:lang w:bidi="th-TH"/>
              </w:rPr>
              <w:t>6.13.3</w:t>
            </w:r>
            <w:r w:rsidR="003A4996" w:rsidRPr="003A4996">
              <w:rPr>
                <w:rFonts w:asciiTheme="minorHAnsi" w:hAnsiTheme="minorHAnsi"/>
                <w:i w:val="0"/>
                <w:iCs w:val="0"/>
                <w:noProof/>
                <w:szCs w:val="22"/>
                <w:lang w:val="id-ID" w:eastAsia="id-ID"/>
              </w:rPr>
              <w:tab/>
            </w:r>
            <w:r w:rsidR="003A4996">
              <w:rPr>
                <w:rFonts w:asciiTheme="minorHAnsi" w:hAnsiTheme="minorHAnsi"/>
                <w:i w:val="0"/>
                <w:iCs w:val="0"/>
                <w:noProof/>
                <w:szCs w:val="22"/>
                <w:lang w:val="id-ID" w:eastAsia="id-ID"/>
              </w:rPr>
              <w:t xml:space="preserve"> </w:t>
            </w:r>
            <w:r w:rsidR="003A4996" w:rsidRPr="003A4996">
              <w:rPr>
                <w:rStyle w:val="Hyperlink"/>
                <w:i w:val="0"/>
                <w:noProof/>
                <w:lang w:bidi="th-TH"/>
              </w:rPr>
              <w:t>Earthing Cable</w:t>
            </w:r>
            <w:r w:rsidR="003A4996" w:rsidRPr="003A4996">
              <w:rPr>
                <w:i w:val="0"/>
                <w:noProof/>
                <w:webHidden/>
              </w:rPr>
              <w:tab/>
            </w:r>
            <w:r w:rsidR="003A4996" w:rsidRPr="003A4996">
              <w:rPr>
                <w:i w:val="0"/>
                <w:noProof/>
                <w:webHidden/>
              </w:rPr>
              <w:fldChar w:fldCharType="begin"/>
            </w:r>
            <w:r w:rsidR="003A4996" w:rsidRPr="003A4996">
              <w:rPr>
                <w:i w:val="0"/>
                <w:noProof/>
                <w:webHidden/>
              </w:rPr>
              <w:instrText xml:space="preserve"> PAGEREF _Toc492278950 \h </w:instrText>
            </w:r>
            <w:r w:rsidR="003A4996" w:rsidRPr="003A4996">
              <w:rPr>
                <w:i w:val="0"/>
                <w:noProof/>
                <w:webHidden/>
              </w:rPr>
            </w:r>
            <w:r w:rsidR="003A4996" w:rsidRPr="003A4996">
              <w:rPr>
                <w:i w:val="0"/>
                <w:noProof/>
                <w:webHidden/>
              </w:rPr>
              <w:fldChar w:fldCharType="separate"/>
            </w:r>
            <w:r w:rsidR="006E34F4">
              <w:rPr>
                <w:i w:val="0"/>
                <w:noProof/>
                <w:webHidden/>
              </w:rPr>
              <w:t>76</w:t>
            </w:r>
            <w:r w:rsidR="003A4996" w:rsidRPr="003A4996">
              <w:rPr>
                <w:i w:val="0"/>
                <w:noProof/>
                <w:webHidden/>
              </w:rPr>
              <w:fldChar w:fldCharType="end"/>
            </w:r>
          </w:hyperlink>
        </w:p>
        <w:p w14:paraId="79DFE81E" w14:textId="0EF10CFF" w:rsidR="003A4996" w:rsidRPr="003A4996" w:rsidRDefault="00555316">
          <w:pPr>
            <w:pStyle w:val="TOC2"/>
            <w:rPr>
              <w:rFonts w:asciiTheme="minorHAnsi" w:hAnsiTheme="minorHAnsi"/>
              <w:noProof/>
              <w:szCs w:val="22"/>
              <w:lang w:val="id-ID" w:eastAsia="id-ID"/>
            </w:rPr>
          </w:pPr>
          <w:hyperlink w:anchor="_Toc492278951" w:history="1">
            <w:r w:rsidR="003A4996" w:rsidRPr="003A4996">
              <w:rPr>
                <w:rStyle w:val="Hyperlink"/>
                <w:noProof/>
                <w:lang w:bidi="th-TH"/>
              </w:rPr>
              <w:t>6.14</w:t>
            </w:r>
            <w:r w:rsidR="003A4996" w:rsidRPr="003A4996">
              <w:rPr>
                <w:rFonts w:asciiTheme="minorHAnsi" w:hAnsiTheme="minorHAnsi"/>
                <w:noProof/>
                <w:szCs w:val="22"/>
                <w:lang w:val="id-ID" w:eastAsia="id-ID"/>
              </w:rPr>
              <w:tab/>
            </w:r>
            <w:r w:rsidR="003A4996">
              <w:rPr>
                <w:rFonts w:asciiTheme="minorHAnsi" w:hAnsiTheme="minorHAnsi"/>
                <w:noProof/>
                <w:szCs w:val="22"/>
                <w:lang w:val="id-ID" w:eastAsia="id-ID"/>
              </w:rPr>
              <w:t xml:space="preserve"> </w:t>
            </w:r>
            <w:r w:rsidR="003A4996" w:rsidRPr="003A4996">
              <w:rPr>
                <w:rStyle w:val="Hyperlink"/>
                <w:noProof/>
                <w:lang w:bidi="th-TH"/>
              </w:rPr>
              <w:t>Earthing System</w:t>
            </w:r>
            <w:r w:rsidR="003A4996" w:rsidRPr="003A4996">
              <w:rPr>
                <w:noProof/>
                <w:webHidden/>
              </w:rPr>
              <w:tab/>
            </w:r>
            <w:r w:rsidR="003A4996" w:rsidRPr="003A4996">
              <w:rPr>
                <w:noProof/>
                <w:webHidden/>
              </w:rPr>
              <w:fldChar w:fldCharType="begin"/>
            </w:r>
            <w:r w:rsidR="003A4996" w:rsidRPr="003A4996">
              <w:rPr>
                <w:noProof/>
                <w:webHidden/>
              </w:rPr>
              <w:instrText xml:space="preserve"> PAGEREF _Toc492278951 \h </w:instrText>
            </w:r>
            <w:r w:rsidR="003A4996" w:rsidRPr="003A4996">
              <w:rPr>
                <w:noProof/>
                <w:webHidden/>
              </w:rPr>
            </w:r>
            <w:r w:rsidR="003A4996" w:rsidRPr="003A4996">
              <w:rPr>
                <w:noProof/>
                <w:webHidden/>
              </w:rPr>
              <w:fldChar w:fldCharType="separate"/>
            </w:r>
            <w:r w:rsidR="006E34F4">
              <w:rPr>
                <w:noProof/>
                <w:webHidden/>
              </w:rPr>
              <w:t>77</w:t>
            </w:r>
            <w:r w:rsidR="003A4996" w:rsidRPr="003A4996">
              <w:rPr>
                <w:noProof/>
                <w:webHidden/>
              </w:rPr>
              <w:fldChar w:fldCharType="end"/>
            </w:r>
          </w:hyperlink>
        </w:p>
        <w:p w14:paraId="1DD8B738" w14:textId="2EDB0A2F" w:rsidR="003A4996" w:rsidRPr="003A4996" w:rsidRDefault="00555316">
          <w:pPr>
            <w:pStyle w:val="TOC3"/>
            <w:rPr>
              <w:rFonts w:asciiTheme="minorHAnsi" w:hAnsiTheme="minorHAnsi"/>
              <w:i w:val="0"/>
              <w:iCs w:val="0"/>
              <w:noProof/>
              <w:szCs w:val="22"/>
              <w:lang w:val="id-ID" w:eastAsia="id-ID"/>
            </w:rPr>
          </w:pPr>
          <w:hyperlink w:anchor="_Toc492278952" w:history="1">
            <w:r w:rsidR="003A4996" w:rsidRPr="003A4996">
              <w:rPr>
                <w:rStyle w:val="Hyperlink"/>
                <w:rFonts w:cs="Times New Roman"/>
                <w:i w:val="0"/>
                <w:noProof/>
                <w:lang w:bidi="th-TH"/>
              </w:rPr>
              <w:t>6.14.1</w:t>
            </w:r>
            <w:r w:rsidR="003A4996" w:rsidRPr="003A4996">
              <w:rPr>
                <w:rFonts w:asciiTheme="minorHAnsi" w:hAnsiTheme="minorHAnsi"/>
                <w:i w:val="0"/>
                <w:iCs w:val="0"/>
                <w:noProof/>
                <w:szCs w:val="22"/>
                <w:lang w:val="id-ID" w:eastAsia="id-ID"/>
              </w:rPr>
              <w:tab/>
            </w:r>
            <w:r w:rsidR="003A4996">
              <w:rPr>
                <w:rFonts w:asciiTheme="minorHAnsi" w:hAnsiTheme="minorHAnsi"/>
                <w:i w:val="0"/>
                <w:iCs w:val="0"/>
                <w:noProof/>
                <w:szCs w:val="22"/>
                <w:lang w:val="id-ID" w:eastAsia="id-ID"/>
              </w:rPr>
              <w:t xml:space="preserve"> </w:t>
            </w:r>
            <w:r w:rsidR="003A4996" w:rsidRPr="003A4996">
              <w:rPr>
                <w:rStyle w:val="Hyperlink"/>
                <w:i w:val="0"/>
                <w:noProof/>
                <w:lang w:bidi="th-TH"/>
              </w:rPr>
              <w:t>Introduction</w:t>
            </w:r>
            <w:r w:rsidR="003A4996" w:rsidRPr="003A4996">
              <w:rPr>
                <w:i w:val="0"/>
                <w:noProof/>
                <w:webHidden/>
              </w:rPr>
              <w:tab/>
            </w:r>
            <w:r w:rsidR="003A4996" w:rsidRPr="003A4996">
              <w:rPr>
                <w:i w:val="0"/>
                <w:noProof/>
                <w:webHidden/>
              </w:rPr>
              <w:fldChar w:fldCharType="begin"/>
            </w:r>
            <w:r w:rsidR="003A4996" w:rsidRPr="003A4996">
              <w:rPr>
                <w:i w:val="0"/>
                <w:noProof/>
                <w:webHidden/>
              </w:rPr>
              <w:instrText xml:space="preserve"> PAGEREF _Toc492278952 \h </w:instrText>
            </w:r>
            <w:r w:rsidR="003A4996" w:rsidRPr="003A4996">
              <w:rPr>
                <w:i w:val="0"/>
                <w:noProof/>
                <w:webHidden/>
              </w:rPr>
            </w:r>
            <w:r w:rsidR="003A4996" w:rsidRPr="003A4996">
              <w:rPr>
                <w:i w:val="0"/>
                <w:noProof/>
                <w:webHidden/>
              </w:rPr>
              <w:fldChar w:fldCharType="separate"/>
            </w:r>
            <w:r w:rsidR="006E34F4">
              <w:rPr>
                <w:i w:val="0"/>
                <w:noProof/>
                <w:webHidden/>
              </w:rPr>
              <w:t>77</w:t>
            </w:r>
            <w:r w:rsidR="003A4996" w:rsidRPr="003A4996">
              <w:rPr>
                <w:i w:val="0"/>
                <w:noProof/>
                <w:webHidden/>
              </w:rPr>
              <w:fldChar w:fldCharType="end"/>
            </w:r>
          </w:hyperlink>
        </w:p>
        <w:p w14:paraId="1DF99D9D" w14:textId="5B28B5FB" w:rsidR="003A4996" w:rsidRPr="003A4996" w:rsidRDefault="00555316">
          <w:pPr>
            <w:pStyle w:val="TOC3"/>
            <w:rPr>
              <w:rFonts w:asciiTheme="minorHAnsi" w:hAnsiTheme="minorHAnsi"/>
              <w:i w:val="0"/>
              <w:iCs w:val="0"/>
              <w:noProof/>
              <w:szCs w:val="22"/>
              <w:lang w:val="id-ID" w:eastAsia="id-ID"/>
            </w:rPr>
          </w:pPr>
          <w:hyperlink w:anchor="_Toc492278953" w:history="1">
            <w:r w:rsidR="003A4996" w:rsidRPr="003A4996">
              <w:rPr>
                <w:rStyle w:val="Hyperlink"/>
                <w:rFonts w:cs="Times New Roman"/>
                <w:i w:val="0"/>
                <w:noProof/>
                <w:lang w:bidi="th-TH"/>
              </w:rPr>
              <w:t>6.14.2</w:t>
            </w:r>
            <w:r w:rsidR="003A4996" w:rsidRPr="003A4996">
              <w:rPr>
                <w:rFonts w:asciiTheme="minorHAnsi" w:hAnsiTheme="minorHAnsi"/>
                <w:i w:val="0"/>
                <w:iCs w:val="0"/>
                <w:noProof/>
                <w:szCs w:val="22"/>
                <w:lang w:val="id-ID" w:eastAsia="id-ID"/>
              </w:rPr>
              <w:tab/>
            </w:r>
            <w:r w:rsidR="003A4996">
              <w:rPr>
                <w:rFonts w:asciiTheme="minorHAnsi" w:hAnsiTheme="minorHAnsi"/>
                <w:i w:val="0"/>
                <w:iCs w:val="0"/>
                <w:noProof/>
                <w:szCs w:val="22"/>
                <w:lang w:val="id-ID" w:eastAsia="id-ID"/>
              </w:rPr>
              <w:t xml:space="preserve"> </w:t>
            </w:r>
            <w:r w:rsidR="003A4996" w:rsidRPr="003A4996">
              <w:rPr>
                <w:rStyle w:val="Hyperlink"/>
                <w:i w:val="0"/>
                <w:noProof/>
                <w:lang w:bidi="th-TH"/>
              </w:rPr>
              <w:t>Grounding of SCADA Equipment</w:t>
            </w:r>
            <w:r w:rsidR="003A4996" w:rsidRPr="003A4996">
              <w:rPr>
                <w:i w:val="0"/>
                <w:noProof/>
                <w:webHidden/>
              </w:rPr>
              <w:tab/>
            </w:r>
            <w:r w:rsidR="003A4996" w:rsidRPr="003A4996">
              <w:rPr>
                <w:i w:val="0"/>
                <w:noProof/>
                <w:webHidden/>
              </w:rPr>
              <w:fldChar w:fldCharType="begin"/>
            </w:r>
            <w:r w:rsidR="003A4996" w:rsidRPr="003A4996">
              <w:rPr>
                <w:i w:val="0"/>
                <w:noProof/>
                <w:webHidden/>
              </w:rPr>
              <w:instrText xml:space="preserve"> PAGEREF _Toc492278953 \h </w:instrText>
            </w:r>
            <w:r w:rsidR="003A4996" w:rsidRPr="003A4996">
              <w:rPr>
                <w:i w:val="0"/>
                <w:noProof/>
                <w:webHidden/>
              </w:rPr>
            </w:r>
            <w:r w:rsidR="003A4996" w:rsidRPr="003A4996">
              <w:rPr>
                <w:i w:val="0"/>
                <w:noProof/>
                <w:webHidden/>
              </w:rPr>
              <w:fldChar w:fldCharType="separate"/>
            </w:r>
            <w:r w:rsidR="006E34F4">
              <w:rPr>
                <w:i w:val="0"/>
                <w:noProof/>
                <w:webHidden/>
              </w:rPr>
              <w:t>77</w:t>
            </w:r>
            <w:r w:rsidR="003A4996" w:rsidRPr="003A4996">
              <w:rPr>
                <w:i w:val="0"/>
                <w:noProof/>
                <w:webHidden/>
              </w:rPr>
              <w:fldChar w:fldCharType="end"/>
            </w:r>
          </w:hyperlink>
        </w:p>
        <w:p w14:paraId="0C204157" w14:textId="27E5D5DC" w:rsidR="003A4996" w:rsidRPr="003A4996" w:rsidRDefault="00555316">
          <w:pPr>
            <w:pStyle w:val="TOC1"/>
            <w:tabs>
              <w:tab w:val="left" w:pos="1424"/>
            </w:tabs>
            <w:rPr>
              <w:rFonts w:asciiTheme="minorHAnsi" w:hAnsiTheme="minorHAnsi"/>
              <w:b w:val="0"/>
              <w:noProof/>
              <w:szCs w:val="22"/>
              <w:lang w:val="id-ID" w:eastAsia="id-ID"/>
            </w:rPr>
          </w:pPr>
          <w:hyperlink w:anchor="_Toc492278954" w:history="1">
            <w:r w:rsidR="003A4996" w:rsidRPr="003A4996">
              <w:rPr>
                <w:rStyle w:val="Hyperlink"/>
                <w:noProof/>
              </w:rPr>
              <w:t>7</w:t>
            </w:r>
            <w:r w:rsidR="003A4996" w:rsidRPr="003A4996">
              <w:rPr>
                <w:rFonts w:asciiTheme="minorHAnsi" w:hAnsiTheme="minorHAnsi"/>
                <w:b w:val="0"/>
                <w:noProof/>
                <w:szCs w:val="22"/>
                <w:lang w:val="id-ID" w:eastAsia="id-ID"/>
              </w:rPr>
              <w:tab/>
            </w:r>
            <w:r w:rsidR="003A4996" w:rsidRPr="003A4996">
              <w:rPr>
                <w:rStyle w:val="Hyperlink"/>
                <w:noProof/>
              </w:rPr>
              <w:t>Electromagnetic compatibility</w:t>
            </w:r>
            <w:r w:rsidR="003A4996" w:rsidRPr="003A4996">
              <w:rPr>
                <w:noProof/>
                <w:webHidden/>
              </w:rPr>
              <w:tab/>
            </w:r>
            <w:r w:rsidR="003A4996" w:rsidRPr="003A4996">
              <w:rPr>
                <w:noProof/>
                <w:webHidden/>
              </w:rPr>
              <w:fldChar w:fldCharType="begin"/>
            </w:r>
            <w:r w:rsidR="003A4996" w:rsidRPr="003A4996">
              <w:rPr>
                <w:noProof/>
                <w:webHidden/>
              </w:rPr>
              <w:instrText xml:space="preserve"> PAGEREF _Toc492278954 \h </w:instrText>
            </w:r>
            <w:r w:rsidR="003A4996" w:rsidRPr="003A4996">
              <w:rPr>
                <w:noProof/>
                <w:webHidden/>
              </w:rPr>
            </w:r>
            <w:r w:rsidR="003A4996" w:rsidRPr="003A4996">
              <w:rPr>
                <w:noProof/>
                <w:webHidden/>
              </w:rPr>
              <w:fldChar w:fldCharType="separate"/>
            </w:r>
            <w:r w:rsidR="006E34F4">
              <w:rPr>
                <w:noProof/>
                <w:webHidden/>
              </w:rPr>
              <w:t>79</w:t>
            </w:r>
            <w:r w:rsidR="003A4996" w:rsidRPr="003A4996">
              <w:rPr>
                <w:noProof/>
                <w:webHidden/>
              </w:rPr>
              <w:fldChar w:fldCharType="end"/>
            </w:r>
          </w:hyperlink>
        </w:p>
        <w:p w14:paraId="4C776E03" w14:textId="3111FC7A" w:rsidR="003A4996" w:rsidRPr="003A4996" w:rsidRDefault="00555316">
          <w:pPr>
            <w:pStyle w:val="TOC1"/>
            <w:tabs>
              <w:tab w:val="left" w:pos="1424"/>
            </w:tabs>
            <w:rPr>
              <w:rFonts w:asciiTheme="minorHAnsi" w:hAnsiTheme="minorHAnsi"/>
              <w:b w:val="0"/>
              <w:noProof/>
              <w:szCs w:val="22"/>
              <w:lang w:val="id-ID" w:eastAsia="id-ID"/>
            </w:rPr>
          </w:pPr>
          <w:hyperlink w:anchor="_Toc492278955" w:history="1">
            <w:r w:rsidR="003A4996" w:rsidRPr="003A4996">
              <w:rPr>
                <w:rStyle w:val="Hyperlink"/>
                <w:noProof/>
              </w:rPr>
              <w:t>8</w:t>
            </w:r>
            <w:r w:rsidR="003A4996" w:rsidRPr="003A4996">
              <w:rPr>
                <w:rFonts w:asciiTheme="minorHAnsi" w:hAnsiTheme="minorHAnsi"/>
                <w:b w:val="0"/>
                <w:noProof/>
                <w:szCs w:val="22"/>
                <w:lang w:val="id-ID" w:eastAsia="id-ID"/>
              </w:rPr>
              <w:tab/>
            </w:r>
            <w:r w:rsidR="003A4996" w:rsidRPr="003A4996">
              <w:rPr>
                <w:rStyle w:val="Hyperlink"/>
                <w:noProof/>
              </w:rPr>
              <w:t>RAMS Model</w:t>
            </w:r>
            <w:r w:rsidR="003A4996" w:rsidRPr="003A4996">
              <w:rPr>
                <w:noProof/>
                <w:webHidden/>
              </w:rPr>
              <w:tab/>
            </w:r>
            <w:r w:rsidR="003A4996" w:rsidRPr="003A4996">
              <w:rPr>
                <w:noProof/>
                <w:webHidden/>
              </w:rPr>
              <w:fldChar w:fldCharType="begin"/>
            </w:r>
            <w:r w:rsidR="003A4996" w:rsidRPr="003A4996">
              <w:rPr>
                <w:noProof/>
                <w:webHidden/>
              </w:rPr>
              <w:instrText xml:space="preserve"> PAGEREF _Toc492278955 \h </w:instrText>
            </w:r>
            <w:r w:rsidR="003A4996" w:rsidRPr="003A4996">
              <w:rPr>
                <w:noProof/>
                <w:webHidden/>
              </w:rPr>
            </w:r>
            <w:r w:rsidR="003A4996" w:rsidRPr="003A4996">
              <w:rPr>
                <w:noProof/>
                <w:webHidden/>
              </w:rPr>
              <w:fldChar w:fldCharType="separate"/>
            </w:r>
            <w:r w:rsidR="006E34F4">
              <w:rPr>
                <w:noProof/>
                <w:webHidden/>
              </w:rPr>
              <w:t>75</w:t>
            </w:r>
            <w:r w:rsidR="003A4996" w:rsidRPr="003A4996">
              <w:rPr>
                <w:noProof/>
                <w:webHidden/>
              </w:rPr>
              <w:fldChar w:fldCharType="end"/>
            </w:r>
          </w:hyperlink>
        </w:p>
        <w:p w14:paraId="1CC446E7" w14:textId="61E4C2C1" w:rsidR="003A4996" w:rsidRPr="003A4996" w:rsidRDefault="00555316">
          <w:pPr>
            <w:pStyle w:val="TOC1"/>
            <w:tabs>
              <w:tab w:val="left" w:pos="1424"/>
            </w:tabs>
            <w:rPr>
              <w:rFonts w:asciiTheme="minorHAnsi" w:hAnsiTheme="minorHAnsi"/>
              <w:b w:val="0"/>
              <w:noProof/>
              <w:szCs w:val="22"/>
              <w:lang w:val="id-ID" w:eastAsia="id-ID"/>
            </w:rPr>
          </w:pPr>
          <w:hyperlink w:anchor="_Toc492278956" w:history="1">
            <w:r w:rsidR="003A4996" w:rsidRPr="003A4996">
              <w:rPr>
                <w:rStyle w:val="Hyperlink"/>
                <w:noProof/>
              </w:rPr>
              <w:t>9</w:t>
            </w:r>
            <w:r w:rsidR="003A4996" w:rsidRPr="003A4996">
              <w:rPr>
                <w:rFonts w:asciiTheme="minorHAnsi" w:hAnsiTheme="minorHAnsi"/>
                <w:b w:val="0"/>
                <w:noProof/>
                <w:szCs w:val="22"/>
                <w:lang w:val="id-ID" w:eastAsia="id-ID"/>
              </w:rPr>
              <w:tab/>
            </w:r>
            <w:r w:rsidR="003A4996" w:rsidRPr="003A4996">
              <w:rPr>
                <w:rStyle w:val="Hyperlink"/>
                <w:noProof/>
              </w:rPr>
              <w:t>Appendix</w:t>
            </w:r>
            <w:r w:rsidR="003A4996" w:rsidRPr="003A4996">
              <w:rPr>
                <w:noProof/>
                <w:webHidden/>
              </w:rPr>
              <w:tab/>
            </w:r>
            <w:r w:rsidR="003A4996" w:rsidRPr="003A4996">
              <w:rPr>
                <w:noProof/>
                <w:webHidden/>
              </w:rPr>
              <w:fldChar w:fldCharType="begin"/>
            </w:r>
            <w:r w:rsidR="003A4996" w:rsidRPr="003A4996">
              <w:rPr>
                <w:noProof/>
                <w:webHidden/>
              </w:rPr>
              <w:instrText xml:space="preserve"> PAGEREF _Toc492278956 \h </w:instrText>
            </w:r>
            <w:r w:rsidR="003A4996" w:rsidRPr="003A4996">
              <w:rPr>
                <w:noProof/>
                <w:webHidden/>
              </w:rPr>
            </w:r>
            <w:r w:rsidR="003A4996" w:rsidRPr="003A4996">
              <w:rPr>
                <w:noProof/>
                <w:webHidden/>
              </w:rPr>
              <w:fldChar w:fldCharType="separate"/>
            </w:r>
            <w:r w:rsidR="006E34F4">
              <w:rPr>
                <w:noProof/>
                <w:webHidden/>
              </w:rPr>
              <w:t>78</w:t>
            </w:r>
            <w:r w:rsidR="003A4996" w:rsidRPr="003A4996">
              <w:rPr>
                <w:noProof/>
                <w:webHidden/>
              </w:rPr>
              <w:fldChar w:fldCharType="end"/>
            </w:r>
          </w:hyperlink>
        </w:p>
        <w:p w14:paraId="30E0CF48" w14:textId="2A6F6572" w:rsidR="003A4996" w:rsidRPr="003A4996" w:rsidRDefault="00555316">
          <w:pPr>
            <w:pStyle w:val="TOC1"/>
            <w:rPr>
              <w:rFonts w:asciiTheme="minorHAnsi" w:hAnsiTheme="minorHAnsi"/>
              <w:b w:val="0"/>
              <w:noProof/>
              <w:szCs w:val="22"/>
              <w:lang w:val="id-ID" w:eastAsia="id-ID"/>
            </w:rPr>
          </w:pPr>
          <w:hyperlink w:anchor="_Toc492278957" w:history="1">
            <w:r w:rsidR="003A4996" w:rsidRPr="003A4996">
              <w:rPr>
                <w:rStyle w:val="Hyperlink"/>
                <w:noProof/>
                <w:lang w:bidi="th-TH"/>
              </w:rPr>
              <w:t>Appendix A: Compliance List Matrix</w:t>
            </w:r>
            <w:r w:rsidR="003A4996" w:rsidRPr="003A4996">
              <w:rPr>
                <w:noProof/>
                <w:webHidden/>
              </w:rPr>
              <w:tab/>
            </w:r>
            <w:r w:rsidR="003A4996" w:rsidRPr="003A4996">
              <w:rPr>
                <w:noProof/>
                <w:webHidden/>
              </w:rPr>
              <w:fldChar w:fldCharType="begin"/>
            </w:r>
            <w:r w:rsidR="003A4996" w:rsidRPr="003A4996">
              <w:rPr>
                <w:noProof/>
                <w:webHidden/>
              </w:rPr>
              <w:instrText xml:space="preserve"> PAGEREF _Toc492278957 \h </w:instrText>
            </w:r>
            <w:r w:rsidR="003A4996" w:rsidRPr="003A4996">
              <w:rPr>
                <w:noProof/>
                <w:webHidden/>
              </w:rPr>
            </w:r>
            <w:r w:rsidR="003A4996" w:rsidRPr="003A4996">
              <w:rPr>
                <w:noProof/>
                <w:webHidden/>
              </w:rPr>
              <w:fldChar w:fldCharType="separate"/>
            </w:r>
            <w:r w:rsidR="006E34F4">
              <w:rPr>
                <w:noProof/>
                <w:webHidden/>
              </w:rPr>
              <w:t>78</w:t>
            </w:r>
            <w:r w:rsidR="003A4996" w:rsidRPr="003A4996">
              <w:rPr>
                <w:noProof/>
                <w:webHidden/>
              </w:rPr>
              <w:fldChar w:fldCharType="end"/>
            </w:r>
          </w:hyperlink>
        </w:p>
        <w:p w14:paraId="3B7CBBF2" w14:textId="4B44CB2A" w:rsidR="003A4996" w:rsidRPr="003A4996" w:rsidRDefault="00555316">
          <w:pPr>
            <w:pStyle w:val="TOC1"/>
            <w:rPr>
              <w:rFonts w:asciiTheme="minorHAnsi" w:hAnsiTheme="minorHAnsi"/>
              <w:b w:val="0"/>
              <w:noProof/>
              <w:szCs w:val="22"/>
              <w:lang w:val="id-ID" w:eastAsia="id-ID"/>
            </w:rPr>
          </w:pPr>
          <w:hyperlink w:anchor="_Toc492278958" w:history="1">
            <w:r w:rsidR="003A4996" w:rsidRPr="003A4996">
              <w:rPr>
                <w:rStyle w:val="Hyperlink"/>
                <w:noProof/>
                <w:lang w:bidi="th-TH"/>
              </w:rPr>
              <w:t>Appendix B: List of Drawings</w:t>
            </w:r>
            <w:r w:rsidR="003A4996" w:rsidRPr="003A4996">
              <w:rPr>
                <w:noProof/>
                <w:webHidden/>
              </w:rPr>
              <w:tab/>
            </w:r>
            <w:r w:rsidR="003A4996" w:rsidRPr="003A4996">
              <w:rPr>
                <w:noProof/>
                <w:webHidden/>
              </w:rPr>
              <w:fldChar w:fldCharType="begin"/>
            </w:r>
            <w:r w:rsidR="003A4996" w:rsidRPr="003A4996">
              <w:rPr>
                <w:noProof/>
                <w:webHidden/>
              </w:rPr>
              <w:instrText xml:space="preserve"> PAGEREF _Toc492278958 \h </w:instrText>
            </w:r>
            <w:r w:rsidR="003A4996" w:rsidRPr="003A4996">
              <w:rPr>
                <w:noProof/>
                <w:webHidden/>
              </w:rPr>
            </w:r>
            <w:r w:rsidR="003A4996" w:rsidRPr="003A4996">
              <w:rPr>
                <w:noProof/>
                <w:webHidden/>
              </w:rPr>
              <w:fldChar w:fldCharType="separate"/>
            </w:r>
            <w:r w:rsidR="006E34F4">
              <w:rPr>
                <w:noProof/>
                <w:webHidden/>
              </w:rPr>
              <w:t>78</w:t>
            </w:r>
            <w:r w:rsidR="003A4996" w:rsidRPr="003A4996">
              <w:rPr>
                <w:noProof/>
                <w:webHidden/>
              </w:rPr>
              <w:fldChar w:fldCharType="end"/>
            </w:r>
          </w:hyperlink>
        </w:p>
        <w:p w14:paraId="3B4314FF" w14:textId="1ED016FE" w:rsidR="003A4996" w:rsidRPr="003A4996" w:rsidRDefault="00555316">
          <w:pPr>
            <w:pStyle w:val="TOC1"/>
            <w:rPr>
              <w:rFonts w:asciiTheme="minorHAnsi" w:hAnsiTheme="minorHAnsi"/>
              <w:b w:val="0"/>
              <w:noProof/>
              <w:szCs w:val="22"/>
              <w:lang w:val="id-ID" w:eastAsia="id-ID"/>
            </w:rPr>
          </w:pPr>
          <w:hyperlink w:anchor="_Toc492278959" w:history="1">
            <w:r w:rsidR="003A4996" w:rsidRPr="003A4996">
              <w:rPr>
                <w:rStyle w:val="Hyperlink"/>
                <w:noProof/>
                <w:lang w:bidi="th-TH"/>
              </w:rPr>
              <w:t>Appendix C: SIL 2 Certificate</w:t>
            </w:r>
            <w:r w:rsidR="003A4996" w:rsidRPr="003A4996">
              <w:rPr>
                <w:noProof/>
                <w:webHidden/>
              </w:rPr>
              <w:tab/>
            </w:r>
            <w:r w:rsidR="003A4996" w:rsidRPr="003A4996">
              <w:rPr>
                <w:noProof/>
                <w:webHidden/>
              </w:rPr>
              <w:fldChar w:fldCharType="begin"/>
            </w:r>
            <w:r w:rsidR="003A4996" w:rsidRPr="003A4996">
              <w:rPr>
                <w:noProof/>
                <w:webHidden/>
              </w:rPr>
              <w:instrText xml:space="preserve"> PAGEREF _Toc492278959 \h </w:instrText>
            </w:r>
            <w:r w:rsidR="003A4996" w:rsidRPr="003A4996">
              <w:rPr>
                <w:noProof/>
                <w:webHidden/>
              </w:rPr>
            </w:r>
            <w:r w:rsidR="003A4996" w:rsidRPr="003A4996">
              <w:rPr>
                <w:noProof/>
                <w:webHidden/>
              </w:rPr>
              <w:fldChar w:fldCharType="separate"/>
            </w:r>
            <w:r w:rsidR="006E34F4">
              <w:rPr>
                <w:noProof/>
                <w:webHidden/>
              </w:rPr>
              <w:t>78</w:t>
            </w:r>
            <w:r w:rsidR="003A4996" w:rsidRPr="003A4996">
              <w:rPr>
                <w:noProof/>
                <w:webHidden/>
              </w:rPr>
              <w:fldChar w:fldCharType="end"/>
            </w:r>
          </w:hyperlink>
        </w:p>
        <w:p w14:paraId="17894B90" w14:textId="41F20B80" w:rsidR="003A4996" w:rsidRPr="003A4996" w:rsidRDefault="00555316">
          <w:pPr>
            <w:pStyle w:val="TOC1"/>
            <w:rPr>
              <w:rFonts w:asciiTheme="minorHAnsi" w:hAnsiTheme="minorHAnsi"/>
              <w:b w:val="0"/>
              <w:noProof/>
              <w:szCs w:val="22"/>
              <w:lang w:val="id-ID" w:eastAsia="id-ID"/>
            </w:rPr>
          </w:pPr>
          <w:hyperlink w:anchor="_Toc492278960" w:history="1">
            <w:r w:rsidR="003A4996" w:rsidRPr="003A4996">
              <w:rPr>
                <w:rStyle w:val="Hyperlink"/>
                <w:noProof/>
                <w:lang w:bidi="th-TH"/>
              </w:rPr>
              <w:t>Appendix D: Technical Spesification of SCADA</w:t>
            </w:r>
            <w:r w:rsidR="003A4996" w:rsidRPr="003A4996">
              <w:rPr>
                <w:noProof/>
                <w:webHidden/>
              </w:rPr>
              <w:tab/>
            </w:r>
            <w:r w:rsidR="003A4996" w:rsidRPr="003A4996">
              <w:rPr>
                <w:noProof/>
                <w:webHidden/>
              </w:rPr>
              <w:fldChar w:fldCharType="begin"/>
            </w:r>
            <w:r w:rsidR="003A4996" w:rsidRPr="003A4996">
              <w:rPr>
                <w:noProof/>
                <w:webHidden/>
              </w:rPr>
              <w:instrText xml:space="preserve"> PAGEREF _Toc492278960 \h </w:instrText>
            </w:r>
            <w:r w:rsidR="003A4996" w:rsidRPr="003A4996">
              <w:rPr>
                <w:noProof/>
                <w:webHidden/>
              </w:rPr>
            </w:r>
            <w:r w:rsidR="003A4996" w:rsidRPr="003A4996">
              <w:rPr>
                <w:noProof/>
                <w:webHidden/>
              </w:rPr>
              <w:fldChar w:fldCharType="separate"/>
            </w:r>
            <w:r w:rsidR="006E34F4">
              <w:rPr>
                <w:noProof/>
                <w:webHidden/>
              </w:rPr>
              <w:t>78</w:t>
            </w:r>
            <w:r w:rsidR="003A4996" w:rsidRPr="003A4996">
              <w:rPr>
                <w:noProof/>
                <w:webHidden/>
              </w:rPr>
              <w:fldChar w:fldCharType="end"/>
            </w:r>
          </w:hyperlink>
        </w:p>
        <w:p w14:paraId="09248D63" w14:textId="62A6A257" w:rsidR="003A4996" w:rsidRPr="003A4996" w:rsidRDefault="00555316">
          <w:pPr>
            <w:pStyle w:val="TOC1"/>
            <w:rPr>
              <w:rFonts w:asciiTheme="minorHAnsi" w:hAnsiTheme="minorHAnsi"/>
              <w:b w:val="0"/>
              <w:noProof/>
              <w:szCs w:val="22"/>
              <w:lang w:val="id-ID" w:eastAsia="id-ID"/>
            </w:rPr>
          </w:pPr>
          <w:hyperlink w:anchor="_Toc492278961" w:history="1">
            <w:r w:rsidR="003A4996" w:rsidRPr="003A4996">
              <w:rPr>
                <w:rStyle w:val="Hyperlink"/>
                <w:noProof/>
                <w:lang w:bidi="th-TH"/>
              </w:rPr>
              <w:t>Appendix E: IO List (not confirm)</w:t>
            </w:r>
            <w:r w:rsidR="003A4996" w:rsidRPr="003A4996">
              <w:rPr>
                <w:noProof/>
                <w:webHidden/>
              </w:rPr>
              <w:tab/>
            </w:r>
            <w:r w:rsidR="003A4996" w:rsidRPr="003A4996">
              <w:rPr>
                <w:noProof/>
                <w:webHidden/>
              </w:rPr>
              <w:fldChar w:fldCharType="begin"/>
            </w:r>
            <w:r w:rsidR="003A4996" w:rsidRPr="003A4996">
              <w:rPr>
                <w:noProof/>
                <w:webHidden/>
              </w:rPr>
              <w:instrText xml:space="preserve"> PAGEREF _Toc492278961 \h </w:instrText>
            </w:r>
            <w:r w:rsidR="003A4996" w:rsidRPr="003A4996">
              <w:rPr>
                <w:noProof/>
                <w:webHidden/>
              </w:rPr>
            </w:r>
            <w:r w:rsidR="003A4996" w:rsidRPr="003A4996">
              <w:rPr>
                <w:noProof/>
                <w:webHidden/>
              </w:rPr>
              <w:fldChar w:fldCharType="separate"/>
            </w:r>
            <w:r w:rsidR="006E34F4">
              <w:rPr>
                <w:noProof/>
                <w:webHidden/>
              </w:rPr>
              <w:t>78</w:t>
            </w:r>
            <w:r w:rsidR="003A4996" w:rsidRPr="003A4996">
              <w:rPr>
                <w:noProof/>
                <w:webHidden/>
              </w:rPr>
              <w:fldChar w:fldCharType="end"/>
            </w:r>
          </w:hyperlink>
        </w:p>
        <w:p w14:paraId="6CFF1E29" w14:textId="4A0D57DD" w:rsidR="00345A36" w:rsidRPr="002B5704" w:rsidRDefault="00F02E6F">
          <w:pPr>
            <w:rPr>
              <w:rFonts w:cs="Arial"/>
              <w:sz w:val="24"/>
              <w:szCs w:val="24"/>
            </w:rPr>
          </w:pPr>
          <w:r w:rsidRPr="003A4996">
            <w:rPr>
              <w:rFonts w:cs="Arial"/>
            </w:rPr>
            <w:fldChar w:fldCharType="end"/>
          </w:r>
        </w:p>
      </w:sdtContent>
    </w:sdt>
    <w:p w14:paraId="1235015C" w14:textId="77777777" w:rsidR="00F43544" w:rsidRPr="002B5704" w:rsidRDefault="00F43544">
      <w:pPr>
        <w:rPr>
          <w:rFonts w:cs="Arial"/>
          <w:sz w:val="24"/>
          <w:szCs w:val="24"/>
        </w:rPr>
      </w:pPr>
    </w:p>
    <w:p w14:paraId="1681E0A5" w14:textId="77777777" w:rsidR="00F331D7" w:rsidRPr="002B5704" w:rsidRDefault="00F331D7">
      <w:pPr>
        <w:rPr>
          <w:rFonts w:cs="Arial"/>
          <w:sz w:val="24"/>
          <w:szCs w:val="24"/>
        </w:rPr>
      </w:pPr>
    </w:p>
    <w:p w14:paraId="0F93D297" w14:textId="77777777" w:rsidR="00F331D7" w:rsidRPr="002B5704" w:rsidRDefault="00F331D7">
      <w:pPr>
        <w:rPr>
          <w:rFonts w:cs="Arial"/>
          <w:sz w:val="24"/>
          <w:szCs w:val="24"/>
        </w:rPr>
      </w:pPr>
    </w:p>
    <w:p w14:paraId="3502AA9F" w14:textId="77777777" w:rsidR="00F331D7" w:rsidRPr="002B5704" w:rsidRDefault="00F331D7">
      <w:pPr>
        <w:rPr>
          <w:rFonts w:cs="Arial"/>
          <w:sz w:val="24"/>
          <w:szCs w:val="24"/>
        </w:rPr>
      </w:pPr>
    </w:p>
    <w:p w14:paraId="3DA5FDD9" w14:textId="77777777" w:rsidR="004E749C" w:rsidRPr="002B5704" w:rsidRDefault="004E749C">
      <w:pPr>
        <w:rPr>
          <w:rFonts w:cs="Arial"/>
          <w:sz w:val="24"/>
          <w:szCs w:val="24"/>
        </w:rPr>
      </w:pPr>
    </w:p>
    <w:p w14:paraId="12B1EC08" w14:textId="7A8C01EC" w:rsidR="004E749C" w:rsidRPr="002B5704" w:rsidRDefault="001431FE" w:rsidP="001431FE">
      <w:pPr>
        <w:tabs>
          <w:tab w:val="left" w:pos="5794"/>
        </w:tabs>
        <w:rPr>
          <w:rFonts w:cs="Arial"/>
          <w:sz w:val="24"/>
          <w:szCs w:val="24"/>
        </w:rPr>
      </w:pPr>
      <w:r>
        <w:rPr>
          <w:rFonts w:cs="Arial"/>
          <w:sz w:val="24"/>
          <w:szCs w:val="24"/>
        </w:rPr>
        <w:tab/>
      </w:r>
    </w:p>
    <w:p w14:paraId="4EB8A4C7" w14:textId="77777777" w:rsidR="004E749C" w:rsidRPr="002B5704" w:rsidRDefault="004E749C">
      <w:pPr>
        <w:rPr>
          <w:rFonts w:cs="Arial"/>
          <w:sz w:val="24"/>
          <w:szCs w:val="24"/>
        </w:rPr>
      </w:pPr>
    </w:p>
    <w:p w14:paraId="1C965723" w14:textId="77777777" w:rsidR="004E749C" w:rsidRPr="002B5704" w:rsidRDefault="004E749C">
      <w:pPr>
        <w:rPr>
          <w:rFonts w:cs="Arial"/>
          <w:sz w:val="24"/>
          <w:szCs w:val="24"/>
        </w:rPr>
      </w:pPr>
    </w:p>
    <w:p w14:paraId="4E99A252" w14:textId="77777777" w:rsidR="004E749C" w:rsidRPr="002B5704" w:rsidRDefault="004E749C">
      <w:pPr>
        <w:rPr>
          <w:rFonts w:cs="Arial"/>
          <w:sz w:val="24"/>
          <w:szCs w:val="24"/>
        </w:rPr>
      </w:pPr>
    </w:p>
    <w:p w14:paraId="76F4FE00" w14:textId="77777777" w:rsidR="004E749C" w:rsidRPr="002B5704" w:rsidRDefault="004E749C">
      <w:pPr>
        <w:rPr>
          <w:rFonts w:cs="Arial"/>
          <w:sz w:val="24"/>
          <w:szCs w:val="24"/>
        </w:rPr>
      </w:pPr>
    </w:p>
    <w:p w14:paraId="1C5B46C9" w14:textId="77777777" w:rsidR="00937239" w:rsidRDefault="00937239" w:rsidP="004F45ED"/>
    <w:p w14:paraId="350422D3" w14:textId="77777777" w:rsidR="00326C2F" w:rsidRDefault="00326C2F" w:rsidP="00991E10">
      <w:pPr>
        <w:pStyle w:val="Heading1"/>
        <w:numPr>
          <w:ilvl w:val="0"/>
          <w:numId w:val="0"/>
        </w:numPr>
        <w:jc w:val="center"/>
        <w:rPr>
          <w:rFonts w:ascii="Arial" w:hAnsi="Arial" w:cs="Arial"/>
          <w:szCs w:val="24"/>
        </w:rPr>
      </w:pPr>
      <w:r>
        <w:rPr>
          <w:rFonts w:ascii="Arial" w:hAnsi="Arial" w:cs="Arial"/>
          <w:szCs w:val="24"/>
        </w:rPr>
        <w:br w:type="page"/>
      </w:r>
    </w:p>
    <w:p w14:paraId="534E74AE" w14:textId="32A9BEA9" w:rsidR="009113E9" w:rsidRPr="00B25B12" w:rsidRDefault="00F43544" w:rsidP="00991E10">
      <w:pPr>
        <w:pStyle w:val="Heading1"/>
        <w:numPr>
          <w:ilvl w:val="0"/>
          <w:numId w:val="0"/>
        </w:numPr>
        <w:jc w:val="center"/>
        <w:rPr>
          <w:rFonts w:ascii="Arial" w:hAnsi="Arial" w:cs="Arial"/>
        </w:rPr>
      </w:pPr>
      <w:bookmarkStart w:id="26" w:name="_Toc492278868"/>
      <w:r w:rsidRPr="00B25B12">
        <w:rPr>
          <w:rFonts w:ascii="Arial" w:hAnsi="Arial" w:cs="Arial"/>
          <w:szCs w:val="24"/>
        </w:rPr>
        <w:lastRenderedPageBreak/>
        <w:t>LIST OF TABLES</w:t>
      </w:r>
      <w:bookmarkEnd w:id="26"/>
    </w:p>
    <w:p w14:paraId="0859A79B" w14:textId="2829EBEB" w:rsidR="00326C2F" w:rsidRPr="00326C2F" w:rsidRDefault="009113E9" w:rsidP="00326C2F">
      <w:pPr>
        <w:pStyle w:val="TableofFigures"/>
        <w:tabs>
          <w:tab w:val="right" w:leader="dot" w:pos="9017"/>
        </w:tabs>
        <w:spacing w:line="360" w:lineRule="auto"/>
        <w:rPr>
          <w:rFonts w:ascii="Arial" w:eastAsiaTheme="minorEastAsia" w:hAnsi="Arial" w:cs="Arial"/>
          <w:noProof/>
          <w:lang w:val="id-ID" w:eastAsia="id-ID"/>
        </w:rPr>
      </w:pPr>
      <w:r w:rsidRPr="005477E4">
        <w:rPr>
          <w:rFonts w:ascii="Arial" w:hAnsi="Arial" w:cs="Arial"/>
        </w:rPr>
        <w:fldChar w:fldCharType="begin"/>
      </w:r>
      <w:r w:rsidRPr="005477E4">
        <w:rPr>
          <w:rFonts w:ascii="Arial" w:hAnsi="Arial" w:cs="Arial"/>
        </w:rPr>
        <w:instrText xml:space="preserve"> TOC \h \z \c "Table" </w:instrText>
      </w:r>
      <w:r w:rsidRPr="005477E4">
        <w:rPr>
          <w:rFonts w:ascii="Arial" w:hAnsi="Arial" w:cs="Arial"/>
        </w:rPr>
        <w:fldChar w:fldCharType="separate"/>
      </w:r>
      <w:hyperlink w:anchor="_Toc491988746" w:history="1">
        <w:r w:rsidR="00326C2F">
          <w:rPr>
            <w:rStyle w:val="Hyperlink"/>
            <w:rFonts w:ascii="Arial" w:hAnsi="Arial" w:cs="Arial"/>
            <w:noProof/>
          </w:rPr>
          <w:t xml:space="preserve">Table 1 </w:t>
        </w:r>
        <w:bookmarkStart w:id="27" w:name="_Hlk491988875"/>
        <w:r w:rsidR="00326C2F" w:rsidRPr="00326C2F">
          <w:rPr>
            <w:rStyle w:val="Hyperlink"/>
            <w:rFonts w:ascii="Arial" w:hAnsi="Arial" w:cs="Arial"/>
            <w:noProof/>
          </w:rPr>
          <w:t>–</w:t>
        </w:r>
        <w:bookmarkEnd w:id="27"/>
        <w:r w:rsidR="00326C2F" w:rsidRPr="00326C2F">
          <w:rPr>
            <w:rStyle w:val="Hyperlink"/>
            <w:rFonts w:ascii="Arial" w:hAnsi="Arial" w:cs="Arial"/>
            <w:noProof/>
          </w:rPr>
          <w:t xml:space="preserve"> Document References</w:t>
        </w:r>
        <w:r w:rsidR="00326C2F" w:rsidRPr="00326C2F">
          <w:rPr>
            <w:rFonts w:ascii="Arial" w:hAnsi="Arial" w:cs="Arial"/>
            <w:noProof/>
            <w:webHidden/>
          </w:rPr>
          <w:tab/>
        </w:r>
        <w:r w:rsidR="00326C2F" w:rsidRPr="00326C2F">
          <w:rPr>
            <w:rFonts w:ascii="Arial" w:hAnsi="Arial" w:cs="Arial"/>
            <w:noProof/>
            <w:webHidden/>
          </w:rPr>
          <w:fldChar w:fldCharType="begin"/>
        </w:r>
        <w:r w:rsidR="00326C2F" w:rsidRPr="00326C2F">
          <w:rPr>
            <w:rFonts w:ascii="Arial" w:hAnsi="Arial" w:cs="Arial"/>
            <w:noProof/>
            <w:webHidden/>
          </w:rPr>
          <w:instrText xml:space="preserve"> PAGEREF _Toc491988746 \h </w:instrText>
        </w:r>
        <w:r w:rsidR="00326C2F" w:rsidRPr="00326C2F">
          <w:rPr>
            <w:rFonts w:ascii="Arial" w:hAnsi="Arial" w:cs="Arial"/>
            <w:noProof/>
            <w:webHidden/>
          </w:rPr>
        </w:r>
        <w:r w:rsidR="00326C2F" w:rsidRPr="00326C2F">
          <w:rPr>
            <w:rFonts w:ascii="Arial" w:hAnsi="Arial" w:cs="Arial"/>
            <w:noProof/>
            <w:webHidden/>
          </w:rPr>
          <w:fldChar w:fldCharType="separate"/>
        </w:r>
        <w:r w:rsidR="006E34F4">
          <w:rPr>
            <w:rFonts w:ascii="Arial" w:hAnsi="Arial" w:cs="Arial"/>
            <w:noProof/>
            <w:webHidden/>
          </w:rPr>
          <w:t>3</w:t>
        </w:r>
        <w:r w:rsidR="00326C2F" w:rsidRPr="00326C2F">
          <w:rPr>
            <w:rFonts w:ascii="Arial" w:hAnsi="Arial" w:cs="Arial"/>
            <w:noProof/>
            <w:webHidden/>
          </w:rPr>
          <w:fldChar w:fldCharType="end"/>
        </w:r>
      </w:hyperlink>
    </w:p>
    <w:p w14:paraId="727FA3B9" w14:textId="6A8B868D" w:rsidR="00326C2F" w:rsidRPr="00326C2F" w:rsidRDefault="00555316" w:rsidP="00326C2F">
      <w:pPr>
        <w:pStyle w:val="TableofFigures"/>
        <w:tabs>
          <w:tab w:val="right" w:leader="dot" w:pos="9017"/>
        </w:tabs>
        <w:spacing w:line="360" w:lineRule="auto"/>
        <w:rPr>
          <w:rFonts w:ascii="Arial" w:eastAsiaTheme="minorEastAsia" w:hAnsi="Arial" w:cs="Arial"/>
          <w:noProof/>
          <w:lang w:val="id-ID" w:eastAsia="id-ID"/>
        </w:rPr>
      </w:pPr>
      <w:hyperlink w:anchor="_Toc491988747" w:history="1">
        <w:r w:rsidR="00326C2F">
          <w:rPr>
            <w:rStyle w:val="Hyperlink"/>
            <w:rFonts w:ascii="Arial" w:eastAsia="SimSun" w:hAnsi="Arial" w:cs="Arial"/>
            <w:noProof/>
          </w:rPr>
          <w:t xml:space="preserve">Table 2 </w:t>
        </w:r>
        <w:r w:rsidR="00326C2F" w:rsidRPr="00326C2F">
          <w:rPr>
            <w:rStyle w:val="Hyperlink"/>
            <w:rFonts w:ascii="Arial" w:eastAsia="SimSun" w:hAnsi="Arial" w:cs="Arial"/>
            <w:noProof/>
          </w:rPr>
          <w:t>– SCADA Functional Device Types</w:t>
        </w:r>
        <w:r w:rsidR="00326C2F" w:rsidRPr="00326C2F">
          <w:rPr>
            <w:rFonts w:ascii="Arial" w:hAnsi="Arial" w:cs="Arial"/>
            <w:noProof/>
            <w:webHidden/>
          </w:rPr>
          <w:tab/>
        </w:r>
        <w:r w:rsidR="00326C2F" w:rsidRPr="00326C2F">
          <w:rPr>
            <w:rFonts w:ascii="Arial" w:hAnsi="Arial" w:cs="Arial"/>
            <w:noProof/>
            <w:webHidden/>
          </w:rPr>
          <w:fldChar w:fldCharType="begin"/>
        </w:r>
        <w:r w:rsidR="00326C2F" w:rsidRPr="00326C2F">
          <w:rPr>
            <w:rFonts w:ascii="Arial" w:hAnsi="Arial" w:cs="Arial"/>
            <w:noProof/>
            <w:webHidden/>
          </w:rPr>
          <w:instrText xml:space="preserve"> PAGEREF _Toc491988747 \h </w:instrText>
        </w:r>
        <w:r w:rsidR="00326C2F" w:rsidRPr="00326C2F">
          <w:rPr>
            <w:rFonts w:ascii="Arial" w:hAnsi="Arial" w:cs="Arial"/>
            <w:noProof/>
            <w:webHidden/>
          </w:rPr>
        </w:r>
        <w:r w:rsidR="00326C2F" w:rsidRPr="00326C2F">
          <w:rPr>
            <w:rFonts w:ascii="Arial" w:hAnsi="Arial" w:cs="Arial"/>
            <w:noProof/>
            <w:webHidden/>
          </w:rPr>
          <w:fldChar w:fldCharType="separate"/>
        </w:r>
        <w:r w:rsidR="006E34F4">
          <w:rPr>
            <w:rFonts w:ascii="Arial" w:hAnsi="Arial" w:cs="Arial"/>
            <w:noProof/>
            <w:webHidden/>
          </w:rPr>
          <w:t>10</w:t>
        </w:r>
        <w:r w:rsidR="00326C2F" w:rsidRPr="00326C2F">
          <w:rPr>
            <w:rFonts w:ascii="Arial" w:hAnsi="Arial" w:cs="Arial"/>
            <w:noProof/>
            <w:webHidden/>
          </w:rPr>
          <w:fldChar w:fldCharType="end"/>
        </w:r>
      </w:hyperlink>
    </w:p>
    <w:p w14:paraId="25B8E430" w14:textId="2881F5B0" w:rsidR="00326C2F" w:rsidRPr="00326C2F" w:rsidRDefault="00555316" w:rsidP="00326C2F">
      <w:pPr>
        <w:pStyle w:val="TableofFigures"/>
        <w:tabs>
          <w:tab w:val="right" w:leader="dot" w:pos="9017"/>
        </w:tabs>
        <w:spacing w:line="360" w:lineRule="auto"/>
        <w:rPr>
          <w:rFonts w:ascii="Arial" w:eastAsiaTheme="minorEastAsia" w:hAnsi="Arial" w:cs="Arial"/>
          <w:noProof/>
          <w:lang w:val="id-ID" w:eastAsia="id-ID"/>
        </w:rPr>
      </w:pPr>
      <w:hyperlink w:anchor="_Toc491988748" w:history="1">
        <w:r w:rsidR="00326C2F" w:rsidRPr="00326C2F">
          <w:rPr>
            <w:rStyle w:val="Hyperlink"/>
            <w:rFonts w:ascii="Arial" w:eastAsia="SimSun" w:hAnsi="Arial" w:cs="Arial"/>
            <w:noProof/>
          </w:rPr>
          <w:t>Table 3 – SCADA System Bandwidth Utilization</w:t>
        </w:r>
        <w:r w:rsidR="00326C2F" w:rsidRPr="00326C2F">
          <w:rPr>
            <w:rFonts w:ascii="Arial" w:hAnsi="Arial" w:cs="Arial"/>
            <w:noProof/>
            <w:webHidden/>
          </w:rPr>
          <w:tab/>
        </w:r>
        <w:r w:rsidR="00326C2F" w:rsidRPr="00326C2F">
          <w:rPr>
            <w:rFonts w:ascii="Arial" w:hAnsi="Arial" w:cs="Arial"/>
            <w:noProof/>
            <w:webHidden/>
          </w:rPr>
          <w:fldChar w:fldCharType="begin"/>
        </w:r>
        <w:r w:rsidR="00326C2F" w:rsidRPr="00326C2F">
          <w:rPr>
            <w:rFonts w:ascii="Arial" w:hAnsi="Arial" w:cs="Arial"/>
            <w:noProof/>
            <w:webHidden/>
          </w:rPr>
          <w:instrText xml:space="preserve"> PAGEREF _Toc491988748 \h </w:instrText>
        </w:r>
        <w:r w:rsidR="00326C2F" w:rsidRPr="00326C2F">
          <w:rPr>
            <w:rFonts w:ascii="Arial" w:hAnsi="Arial" w:cs="Arial"/>
            <w:noProof/>
            <w:webHidden/>
          </w:rPr>
        </w:r>
        <w:r w:rsidR="00326C2F" w:rsidRPr="00326C2F">
          <w:rPr>
            <w:rFonts w:ascii="Arial" w:hAnsi="Arial" w:cs="Arial"/>
            <w:noProof/>
            <w:webHidden/>
          </w:rPr>
          <w:fldChar w:fldCharType="separate"/>
        </w:r>
        <w:r w:rsidR="006E34F4">
          <w:rPr>
            <w:rFonts w:ascii="Arial" w:hAnsi="Arial" w:cs="Arial"/>
            <w:noProof/>
            <w:webHidden/>
          </w:rPr>
          <w:t>15</w:t>
        </w:r>
        <w:r w:rsidR="00326C2F" w:rsidRPr="00326C2F">
          <w:rPr>
            <w:rFonts w:ascii="Arial" w:hAnsi="Arial" w:cs="Arial"/>
            <w:noProof/>
            <w:webHidden/>
          </w:rPr>
          <w:fldChar w:fldCharType="end"/>
        </w:r>
      </w:hyperlink>
    </w:p>
    <w:p w14:paraId="4116D709" w14:textId="546C05BE" w:rsidR="00326C2F" w:rsidRPr="00326C2F" w:rsidRDefault="00555316" w:rsidP="00326C2F">
      <w:pPr>
        <w:pStyle w:val="TableofFigures"/>
        <w:tabs>
          <w:tab w:val="right" w:leader="dot" w:pos="9017"/>
        </w:tabs>
        <w:spacing w:line="360" w:lineRule="auto"/>
        <w:rPr>
          <w:rFonts w:ascii="Arial" w:eastAsiaTheme="minorEastAsia" w:hAnsi="Arial" w:cs="Arial"/>
          <w:noProof/>
          <w:lang w:val="id-ID" w:eastAsia="id-ID"/>
        </w:rPr>
      </w:pPr>
      <w:hyperlink w:anchor="_Toc491988749" w:history="1">
        <w:r w:rsidR="00326C2F" w:rsidRPr="00326C2F">
          <w:rPr>
            <w:rStyle w:val="Hyperlink"/>
            <w:rFonts w:ascii="Arial" w:hAnsi="Arial" w:cs="Arial"/>
            <w:noProof/>
          </w:rPr>
          <w:t>Table 4</w:t>
        </w:r>
        <w:r w:rsidR="00326C2F">
          <w:rPr>
            <w:rStyle w:val="Hyperlink"/>
            <w:rFonts w:ascii="Arial" w:hAnsi="Arial" w:cs="Arial"/>
            <w:noProof/>
          </w:rPr>
          <w:t xml:space="preserve"> </w:t>
        </w:r>
        <w:r w:rsidR="00326C2F" w:rsidRPr="00326C2F">
          <w:rPr>
            <w:rStyle w:val="Hyperlink"/>
            <w:rFonts w:ascii="Arial" w:hAnsi="Arial" w:cs="Arial"/>
            <w:noProof/>
          </w:rPr>
          <w:t>– Technical Spesification HPE ProLiant DL 380 Gen 9</w:t>
        </w:r>
        <w:r w:rsidR="00326C2F" w:rsidRPr="00326C2F">
          <w:rPr>
            <w:rFonts w:ascii="Arial" w:hAnsi="Arial" w:cs="Arial"/>
            <w:noProof/>
            <w:webHidden/>
          </w:rPr>
          <w:tab/>
        </w:r>
        <w:r w:rsidR="00326C2F" w:rsidRPr="00326C2F">
          <w:rPr>
            <w:rFonts w:ascii="Arial" w:hAnsi="Arial" w:cs="Arial"/>
            <w:noProof/>
            <w:webHidden/>
          </w:rPr>
          <w:fldChar w:fldCharType="begin"/>
        </w:r>
        <w:r w:rsidR="00326C2F" w:rsidRPr="00326C2F">
          <w:rPr>
            <w:rFonts w:ascii="Arial" w:hAnsi="Arial" w:cs="Arial"/>
            <w:noProof/>
            <w:webHidden/>
          </w:rPr>
          <w:instrText xml:space="preserve"> PAGEREF _Toc491988749 \h </w:instrText>
        </w:r>
        <w:r w:rsidR="00326C2F" w:rsidRPr="00326C2F">
          <w:rPr>
            <w:rFonts w:ascii="Arial" w:hAnsi="Arial" w:cs="Arial"/>
            <w:noProof/>
            <w:webHidden/>
          </w:rPr>
        </w:r>
        <w:r w:rsidR="00326C2F" w:rsidRPr="00326C2F">
          <w:rPr>
            <w:rFonts w:ascii="Arial" w:hAnsi="Arial" w:cs="Arial"/>
            <w:noProof/>
            <w:webHidden/>
          </w:rPr>
          <w:fldChar w:fldCharType="separate"/>
        </w:r>
        <w:r w:rsidR="006E34F4">
          <w:rPr>
            <w:rFonts w:ascii="Arial" w:hAnsi="Arial" w:cs="Arial"/>
            <w:noProof/>
            <w:webHidden/>
          </w:rPr>
          <w:t>17</w:t>
        </w:r>
        <w:r w:rsidR="00326C2F" w:rsidRPr="00326C2F">
          <w:rPr>
            <w:rFonts w:ascii="Arial" w:hAnsi="Arial" w:cs="Arial"/>
            <w:noProof/>
            <w:webHidden/>
          </w:rPr>
          <w:fldChar w:fldCharType="end"/>
        </w:r>
      </w:hyperlink>
    </w:p>
    <w:p w14:paraId="244446B1" w14:textId="5F67A0BF" w:rsidR="00326C2F" w:rsidRPr="00326C2F" w:rsidRDefault="00555316" w:rsidP="00326C2F">
      <w:pPr>
        <w:pStyle w:val="TableofFigures"/>
        <w:tabs>
          <w:tab w:val="right" w:leader="dot" w:pos="9017"/>
        </w:tabs>
        <w:spacing w:line="360" w:lineRule="auto"/>
        <w:rPr>
          <w:rFonts w:ascii="Arial" w:eastAsiaTheme="minorEastAsia" w:hAnsi="Arial" w:cs="Arial"/>
          <w:noProof/>
          <w:lang w:val="id-ID" w:eastAsia="id-ID"/>
        </w:rPr>
      </w:pPr>
      <w:hyperlink w:anchor="_Toc491988750" w:history="1">
        <w:r w:rsidR="00326C2F">
          <w:rPr>
            <w:rStyle w:val="Hyperlink"/>
            <w:rFonts w:ascii="Arial" w:hAnsi="Arial" w:cs="Arial"/>
            <w:noProof/>
          </w:rPr>
          <w:t xml:space="preserve">Table 5 </w:t>
        </w:r>
        <w:r w:rsidR="00326C2F" w:rsidRPr="00326C2F">
          <w:rPr>
            <w:rStyle w:val="Hyperlink"/>
            <w:rFonts w:ascii="Arial" w:hAnsi="Arial" w:cs="Arial"/>
            <w:noProof/>
          </w:rPr>
          <w:t>– Technical Specification HP Z440 Workstation</w:t>
        </w:r>
        <w:r w:rsidR="00326C2F" w:rsidRPr="00326C2F">
          <w:rPr>
            <w:rFonts w:ascii="Arial" w:hAnsi="Arial" w:cs="Arial"/>
            <w:noProof/>
            <w:webHidden/>
          </w:rPr>
          <w:tab/>
        </w:r>
        <w:r w:rsidR="00326C2F" w:rsidRPr="00326C2F">
          <w:rPr>
            <w:rFonts w:ascii="Arial" w:hAnsi="Arial" w:cs="Arial"/>
            <w:noProof/>
            <w:webHidden/>
          </w:rPr>
          <w:fldChar w:fldCharType="begin"/>
        </w:r>
        <w:r w:rsidR="00326C2F" w:rsidRPr="00326C2F">
          <w:rPr>
            <w:rFonts w:ascii="Arial" w:hAnsi="Arial" w:cs="Arial"/>
            <w:noProof/>
            <w:webHidden/>
          </w:rPr>
          <w:instrText xml:space="preserve"> PAGEREF _Toc491988750 \h </w:instrText>
        </w:r>
        <w:r w:rsidR="00326C2F" w:rsidRPr="00326C2F">
          <w:rPr>
            <w:rFonts w:ascii="Arial" w:hAnsi="Arial" w:cs="Arial"/>
            <w:noProof/>
            <w:webHidden/>
          </w:rPr>
        </w:r>
        <w:r w:rsidR="00326C2F" w:rsidRPr="00326C2F">
          <w:rPr>
            <w:rFonts w:ascii="Arial" w:hAnsi="Arial" w:cs="Arial"/>
            <w:noProof/>
            <w:webHidden/>
          </w:rPr>
          <w:fldChar w:fldCharType="separate"/>
        </w:r>
        <w:r w:rsidR="006E34F4">
          <w:rPr>
            <w:rFonts w:ascii="Arial" w:hAnsi="Arial" w:cs="Arial"/>
            <w:noProof/>
            <w:webHidden/>
          </w:rPr>
          <w:t>17</w:t>
        </w:r>
        <w:r w:rsidR="00326C2F" w:rsidRPr="00326C2F">
          <w:rPr>
            <w:rFonts w:ascii="Arial" w:hAnsi="Arial" w:cs="Arial"/>
            <w:noProof/>
            <w:webHidden/>
          </w:rPr>
          <w:fldChar w:fldCharType="end"/>
        </w:r>
      </w:hyperlink>
    </w:p>
    <w:p w14:paraId="6A58C6A5" w14:textId="6F61A0A6" w:rsidR="00326C2F" w:rsidRPr="00326C2F" w:rsidRDefault="00555316" w:rsidP="00326C2F">
      <w:pPr>
        <w:pStyle w:val="TableofFigures"/>
        <w:tabs>
          <w:tab w:val="right" w:leader="dot" w:pos="9017"/>
        </w:tabs>
        <w:spacing w:line="360" w:lineRule="auto"/>
        <w:rPr>
          <w:rFonts w:ascii="Arial" w:eastAsiaTheme="minorEastAsia" w:hAnsi="Arial" w:cs="Arial"/>
          <w:noProof/>
          <w:lang w:val="id-ID" w:eastAsia="id-ID"/>
        </w:rPr>
      </w:pPr>
      <w:hyperlink w:anchor="_Toc491988751" w:history="1">
        <w:r w:rsidR="00326C2F" w:rsidRPr="00326C2F">
          <w:rPr>
            <w:rStyle w:val="Hyperlink"/>
            <w:rFonts w:ascii="Arial" w:hAnsi="Arial" w:cs="Arial"/>
            <w:noProof/>
          </w:rPr>
          <w:t>Table 6</w:t>
        </w:r>
        <w:r w:rsidR="00326C2F" w:rsidRPr="00326C2F">
          <w:rPr>
            <w:rStyle w:val="Hyperlink"/>
            <w:rFonts w:ascii="Arial" w:hAnsi="Arial" w:cs="Arial"/>
            <w:noProof/>
            <w:lang w:val="id-ID"/>
          </w:rPr>
          <w:t xml:space="preserve"> – Zenon Editor Interface Element</w:t>
        </w:r>
        <w:r w:rsidR="00326C2F" w:rsidRPr="00326C2F">
          <w:rPr>
            <w:rFonts w:ascii="Arial" w:hAnsi="Arial" w:cs="Arial"/>
            <w:noProof/>
            <w:webHidden/>
          </w:rPr>
          <w:tab/>
        </w:r>
        <w:r w:rsidR="00326C2F" w:rsidRPr="00326C2F">
          <w:rPr>
            <w:rFonts w:ascii="Arial" w:hAnsi="Arial" w:cs="Arial"/>
            <w:noProof/>
            <w:webHidden/>
          </w:rPr>
          <w:fldChar w:fldCharType="begin"/>
        </w:r>
        <w:r w:rsidR="00326C2F" w:rsidRPr="00326C2F">
          <w:rPr>
            <w:rFonts w:ascii="Arial" w:hAnsi="Arial" w:cs="Arial"/>
            <w:noProof/>
            <w:webHidden/>
          </w:rPr>
          <w:instrText xml:space="preserve"> PAGEREF _Toc491988751 \h </w:instrText>
        </w:r>
        <w:r w:rsidR="00326C2F" w:rsidRPr="00326C2F">
          <w:rPr>
            <w:rFonts w:ascii="Arial" w:hAnsi="Arial" w:cs="Arial"/>
            <w:noProof/>
            <w:webHidden/>
          </w:rPr>
        </w:r>
        <w:r w:rsidR="00326C2F" w:rsidRPr="00326C2F">
          <w:rPr>
            <w:rFonts w:ascii="Arial" w:hAnsi="Arial" w:cs="Arial"/>
            <w:noProof/>
            <w:webHidden/>
          </w:rPr>
          <w:fldChar w:fldCharType="separate"/>
        </w:r>
        <w:r w:rsidR="006E34F4">
          <w:rPr>
            <w:rFonts w:ascii="Arial" w:hAnsi="Arial" w:cs="Arial"/>
            <w:noProof/>
            <w:webHidden/>
          </w:rPr>
          <w:t>28</w:t>
        </w:r>
        <w:r w:rsidR="00326C2F" w:rsidRPr="00326C2F">
          <w:rPr>
            <w:rFonts w:ascii="Arial" w:hAnsi="Arial" w:cs="Arial"/>
            <w:noProof/>
            <w:webHidden/>
          </w:rPr>
          <w:fldChar w:fldCharType="end"/>
        </w:r>
      </w:hyperlink>
    </w:p>
    <w:p w14:paraId="6AC999AE" w14:textId="7977002F" w:rsidR="00326C2F" w:rsidRPr="00326C2F" w:rsidRDefault="00555316" w:rsidP="00326C2F">
      <w:pPr>
        <w:pStyle w:val="TableofFigures"/>
        <w:tabs>
          <w:tab w:val="right" w:leader="dot" w:pos="9017"/>
        </w:tabs>
        <w:spacing w:line="360" w:lineRule="auto"/>
        <w:rPr>
          <w:rFonts w:ascii="Arial" w:eastAsiaTheme="minorEastAsia" w:hAnsi="Arial" w:cs="Arial"/>
          <w:noProof/>
          <w:lang w:val="id-ID" w:eastAsia="id-ID"/>
        </w:rPr>
      </w:pPr>
      <w:hyperlink w:anchor="_Toc491988752" w:history="1">
        <w:r w:rsidR="00326C2F" w:rsidRPr="00326C2F">
          <w:rPr>
            <w:rStyle w:val="Hyperlink"/>
            <w:rFonts w:ascii="Arial" w:hAnsi="Arial" w:cs="Arial"/>
            <w:noProof/>
          </w:rPr>
          <w:t>Table 7</w:t>
        </w:r>
        <w:r w:rsidR="00326C2F" w:rsidRPr="00326C2F">
          <w:rPr>
            <w:rStyle w:val="Hyperlink"/>
            <w:rFonts w:ascii="Arial" w:hAnsi="Arial" w:cs="Arial"/>
            <w:noProof/>
            <w:lang w:val="id-ID"/>
          </w:rPr>
          <w:t xml:space="preserve"> – Zenon Runtime Minimum Requirements</w:t>
        </w:r>
        <w:r w:rsidR="00326C2F" w:rsidRPr="00326C2F">
          <w:rPr>
            <w:rFonts w:ascii="Arial" w:hAnsi="Arial" w:cs="Arial"/>
            <w:noProof/>
            <w:webHidden/>
          </w:rPr>
          <w:tab/>
        </w:r>
        <w:r w:rsidR="00326C2F" w:rsidRPr="00326C2F">
          <w:rPr>
            <w:rFonts w:ascii="Arial" w:hAnsi="Arial" w:cs="Arial"/>
            <w:noProof/>
            <w:webHidden/>
          </w:rPr>
          <w:fldChar w:fldCharType="begin"/>
        </w:r>
        <w:r w:rsidR="00326C2F" w:rsidRPr="00326C2F">
          <w:rPr>
            <w:rFonts w:ascii="Arial" w:hAnsi="Arial" w:cs="Arial"/>
            <w:noProof/>
            <w:webHidden/>
          </w:rPr>
          <w:instrText xml:space="preserve"> PAGEREF _Toc491988752 \h </w:instrText>
        </w:r>
        <w:r w:rsidR="00326C2F" w:rsidRPr="00326C2F">
          <w:rPr>
            <w:rFonts w:ascii="Arial" w:hAnsi="Arial" w:cs="Arial"/>
            <w:noProof/>
            <w:webHidden/>
          </w:rPr>
        </w:r>
        <w:r w:rsidR="00326C2F" w:rsidRPr="00326C2F">
          <w:rPr>
            <w:rFonts w:ascii="Arial" w:hAnsi="Arial" w:cs="Arial"/>
            <w:noProof/>
            <w:webHidden/>
          </w:rPr>
          <w:fldChar w:fldCharType="separate"/>
        </w:r>
        <w:r w:rsidR="006E34F4">
          <w:rPr>
            <w:rFonts w:ascii="Arial" w:hAnsi="Arial" w:cs="Arial"/>
            <w:noProof/>
            <w:webHidden/>
          </w:rPr>
          <w:t>29</w:t>
        </w:r>
        <w:r w:rsidR="00326C2F" w:rsidRPr="00326C2F">
          <w:rPr>
            <w:rFonts w:ascii="Arial" w:hAnsi="Arial" w:cs="Arial"/>
            <w:noProof/>
            <w:webHidden/>
          </w:rPr>
          <w:fldChar w:fldCharType="end"/>
        </w:r>
      </w:hyperlink>
    </w:p>
    <w:p w14:paraId="53199E13" w14:textId="22C427E3" w:rsidR="00326C2F" w:rsidRPr="00326C2F" w:rsidRDefault="00555316" w:rsidP="00326C2F">
      <w:pPr>
        <w:pStyle w:val="TableofFigures"/>
        <w:tabs>
          <w:tab w:val="right" w:leader="dot" w:pos="9017"/>
        </w:tabs>
        <w:spacing w:line="360" w:lineRule="auto"/>
        <w:rPr>
          <w:rFonts w:ascii="Arial" w:eastAsiaTheme="minorEastAsia" w:hAnsi="Arial" w:cs="Arial"/>
          <w:noProof/>
          <w:lang w:val="id-ID" w:eastAsia="id-ID"/>
        </w:rPr>
      </w:pPr>
      <w:hyperlink w:anchor="_Toc491988753" w:history="1">
        <w:r w:rsidR="00326C2F">
          <w:rPr>
            <w:rStyle w:val="Hyperlink"/>
            <w:rFonts w:ascii="Arial" w:hAnsi="Arial" w:cs="Arial"/>
            <w:noProof/>
          </w:rPr>
          <w:t xml:space="preserve">Table 8 </w:t>
        </w:r>
        <w:r w:rsidR="00326C2F" w:rsidRPr="00326C2F">
          <w:rPr>
            <w:rStyle w:val="Hyperlink"/>
            <w:rFonts w:ascii="Arial" w:hAnsi="Arial" w:cs="Arial"/>
            <w:noProof/>
          </w:rPr>
          <w:t>– SCADA IO List</w:t>
        </w:r>
        <w:r w:rsidR="00326C2F" w:rsidRPr="00326C2F">
          <w:rPr>
            <w:rFonts w:ascii="Arial" w:hAnsi="Arial" w:cs="Arial"/>
            <w:noProof/>
            <w:webHidden/>
          </w:rPr>
          <w:tab/>
        </w:r>
        <w:r w:rsidR="00326C2F" w:rsidRPr="00326C2F">
          <w:rPr>
            <w:rFonts w:ascii="Arial" w:hAnsi="Arial" w:cs="Arial"/>
            <w:noProof/>
            <w:webHidden/>
          </w:rPr>
          <w:fldChar w:fldCharType="begin"/>
        </w:r>
        <w:r w:rsidR="00326C2F" w:rsidRPr="00326C2F">
          <w:rPr>
            <w:rFonts w:ascii="Arial" w:hAnsi="Arial" w:cs="Arial"/>
            <w:noProof/>
            <w:webHidden/>
          </w:rPr>
          <w:instrText xml:space="preserve"> PAGEREF _Toc491988753 \h </w:instrText>
        </w:r>
        <w:r w:rsidR="00326C2F" w:rsidRPr="00326C2F">
          <w:rPr>
            <w:rFonts w:ascii="Arial" w:hAnsi="Arial" w:cs="Arial"/>
            <w:noProof/>
            <w:webHidden/>
          </w:rPr>
        </w:r>
        <w:r w:rsidR="00326C2F" w:rsidRPr="00326C2F">
          <w:rPr>
            <w:rFonts w:ascii="Arial" w:hAnsi="Arial" w:cs="Arial"/>
            <w:noProof/>
            <w:webHidden/>
          </w:rPr>
          <w:fldChar w:fldCharType="separate"/>
        </w:r>
        <w:r w:rsidR="006E34F4">
          <w:rPr>
            <w:rFonts w:ascii="Arial" w:hAnsi="Arial" w:cs="Arial"/>
            <w:noProof/>
            <w:webHidden/>
          </w:rPr>
          <w:t>50</w:t>
        </w:r>
        <w:r w:rsidR="00326C2F" w:rsidRPr="00326C2F">
          <w:rPr>
            <w:rFonts w:ascii="Arial" w:hAnsi="Arial" w:cs="Arial"/>
            <w:noProof/>
            <w:webHidden/>
          </w:rPr>
          <w:fldChar w:fldCharType="end"/>
        </w:r>
      </w:hyperlink>
    </w:p>
    <w:p w14:paraId="18D20E1B" w14:textId="222F118F" w:rsidR="00326C2F" w:rsidRPr="00326C2F" w:rsidRDefault="00555316" w:rsidP="00326C2F">
      <w:pPr>
        <w:pStyle w:val="TableofFigures"/>
        <w:tabs>
          <w:tab w:val="right" w:leader="dot" w:pos="9017"/>
        </w:tabs>
        <w:spacing w:line="360" w:lineRule="auto"/>
        <w:rPr>
          <w:rFonts w:ascii="Arial" w:eastAsiaTheme="minorEastAsia" w:hAnsi="Arial" w:cs="Arial"/>
          <w:noProof/>
          <w:lang w:val="id-ID" w:eastAsia="id-ID"/>
        </w:rPr>
      </w:pPr>
      <w:hyperlink r:id="rId21" w:anchor="_Toc491988754" w:history="1">
        <w:r w:rsidR="00326C2F">
          <w:rPr>
            <w:rStyle w:val="Hyperlink"/>
            <w:rFonts w:ascii="Arial" w:hAnsi="Arial" w:cs="Arial"/>
            <w:noProof/>
          </w:rPr>
          <w:t xml:space="preserve">Table 9 </w:t>
        </w:r>
        <w:r w:rsidR="00326C2F" w:rsidRPr="00326C2F">
          <w:rPr>
            <w:rStyle w:val="Hyperlink"/>
            <w:rFonts w:ascii="Arial" w:hAnsi="Arial" w:cs="Arial"/>
            <w:noProof/>
          </w:rPr>
          <w:t>– storage the form of Archive in SCADA Server</w:t>
        </w:r>
        <w:r w:rsidR="00326C2F" w:rsidRPr="00326C2F">
          <w:rPr>
            <w:rFonts w:ascii="Arial" w:hAnsi="Arial" w:cs="Arial"/>
            <w:noProof/>
            <w:webHidden/>
          </w:rPr>
          <w:tab/>
        </w:r>
        <w:r w:rsidR="00326C2F" w:rsidRPr="00326C2F">
          <w:rPr>
            <w:rFonts w:ascii="Arial" w:hAnsi="Arial" w:cs="Arial"/>
            <w:noProof/>
            <w:webHidden/>
          </w:rPr>
          <w:fldChar w:fldCharType="begin"/>
        </w:r>
        <w:r w:rsidR="00326C2F" w:rsidRPr="00326C2F">
          <w:rPr>
            <w:rFonts w:ascii="Arial" w:hAnsi="Arial" w:cs="Arial"/>
            <w:noProof/>
            <w:webHidden/>
          </w:rPr>
          <w:instrText xml:space="preserve"> PAGEREF _Toc491988754 \h </w:instrText>
        </w:r>
        <w:r w:rsidR="00326C2F" w:rsidRPr="00326C2F">
          <w:rPr>
            <w:rFonts w:ascii="Arial" w:hAnsi="Arial" w:cs="Arial"/>
            <w:noProof/>
            <w:webHidden/>
          </w:rPr>
        </w:r>
        <w:r w:rsidR="00326C2F" w:rsidRPr="00326C2F">
          <w:rPr>
            <w:rFonts w:ascii="Arial" w:hAnsi="Arial" w:cs="Arial"/>
            <w:noProof/>
            <w:webHidden/>
          </w:rPr>
          <w:fldChar w:fldCharType="separate"/>
        </w:r>
        <w:r w:rsidR="006E34F4">
          <w:rPr>
            <w:rFonts w:ascii="Arial" w:hAnsi="Arial" w:cs="Arial"/>
            <w:noProof/>
            <w:webHidden/>
          </w:rPr>
          <w:t>51</w:t>
        </w:r>
        <w:r w:rsidR="00326C2F" w:rsidRPr="00326C2F">
          <w:rPr>
            <w:rFonts w:ascii="Arial" w:hAnsi="Arial" w:cs="Arial"/>
            <w:noProof/>
            <w:webHidden/>
          </w:rPr>
          <w:fldChar w:fldCharType="end"/>
        </w:r>
      </w:hyperlink>
    </w:p>
    <w:p w14:paraId="4D73D50F" w14:textId="4ED0476A" w:rsidR="00326C2F" w:rsidRPr="00326C2F" w:rsidRDefault="00555316" w:rsidP="00326C2F">
      <w:pPr>
        <w:pStyle w:val="TableofFigures"/>
        <w:tabs>
          <w:tab w:val="right" w:leader="dot" w:pos="9017"/>
        </w:tabs>
        <w:spacing w:line="360" w:lineRule="auto"/>
        <w:rPr>
          <w:rFonts w:ascii="Arial" w:eastAsiaTheme="minorEastAsia" w:hAnsi="Arial" w:cs="Arial"/>
          <w:noProof/>
          <w:lang w:val="id-ID" w:eastAsia="id-ID"/>
        </w:rPr>
      </w:pPr>
      <w:hyperlink w:anchor="_Toc491988755" w:history="1">
        <w:r w:rsidR="00326C2F" w:rsidRPr="00326C2F">
          <w:rPr>
            <w:rStyle w:val="Hyperlink"/>
            <w:rFonts w:ascii="Arial" w:hAnsi="Arial" w:cs="Arial"/>
            <w:noProof/>
          </w:rPr>
          <w:t>Table 10 – SCADA System alarm list display</w:t>
        </w:r>
        <w:r w:rsidR="00326C2F" w:rsidRPr="00326C2F">
          <w:rPr>
            <w:rFonts w:ascii="Arial" w:hAnsi="Arial" w:cs="Arial"/>
            <w:noProof/>
            <w:webHidden/>
          </w:rPr>
          <w:tab/>
        </w:r>
        <w:r w:rsidR="00326C2F" w:rsidRPr="00326C2F">
          <w:rPr>
            <w:rFonts w:ascii="Arial" w:hAnsi="Arial" w:cs="Arial"/>
            <w:noProof/>
            <w:webHidden/>
          </w:rPr>
          <w:fldChar w:fldCharType="begin"/>
        </w:r>
        <w:r w:rsidR="00326C2F" w:rsidRPr="00326C2F">
          <w:rPr>
            <w:rFonts w:ascii="Arial" w:hAnsi="Arial" w:cs="Arial"/>
            <w:noProof/>
            <w:webHidden/>
          </w:rPr>
          <w:instrText xml:space="preserve"> PAGEREF _Toc491988755 \h </w:instrText>
        </w:r>
        <w:r w:rsidR="00326C2F" w:rsidRPr="00326C2F">
          <w:rPr>
            <w:rFonts w:ascii="Arial" w:hAnsi="Arial" w:cs="Arial"/>
            <w:noProof/>
            <w:webHidden/>
          </w:rPr>
        </w:r>
        <w:r w:rsidR="00326C2F" w:rsidRPr="00326C2F">
          <w:rPr>
            <w:rFonts w:ascii="Arial" w:hAnsi="Arial" w:cs="Arial"/>
            <w:noProof/>
            <w:webHidden/>
          </w:rPr>
          <w:fldChar w:fldCharType="separate"/>
        </w:r>
        <w:r w:rsidR="006E34F4">
          <w:rPr>
            <w:rFonts w:ascii="Arial" w:hAnsi="Arial" w:cs="Arial"/>
            <w:noProof/>
            <w:webHidden/>
          </w:rPr>
          <w:t>53</w:t>
        </w:r>
        <w:r w:rsidR="00326C2F" w:rsidRPr="00326C2F">
          <w:rPr>
            <w:rFonts w:ascii="Arial" w:hAnsi="Arial" w:cs="Arial"/>
            <w:noProof/>
            <w:webHidden/>
          </w:rPr>
          <w:fldChar w:fldCharType="end"/>
        </w:r>
      </w:hyperlink>
    </w:p>
    <w:p w14:paraId="6FC18394" w14:textId="5670F500" w:rsidR="00326C2F" w:rsidRPr="00326C2F" w:rsidRDefault="00555316" w:rsidP="00326C2F">
      <w:pPr>
        <w:pStyle w:val="TableofFigures"/>
        <w:tabs>
          <w:tab w:val="right" w:leader="dot" w:pos="9017"/>
        </w:tabs>
        <w:spacing w:line="360" w:lineRule="auto"/>
        <w:rPr>
          <w:rFonts w:ascii="Arial" w:eastAsiaTheme="minorEastAsia" w:hAnsi="Arial" w:cs="Arial"/>
          <w:noProof/>
          <w:lang w:val="id-ID" w:eastAsia="id-ID"/>
        </w:rPr>
      </w:pPr>
      <w:hyperlink w:anchor="_Toc491988756" w:history="1">
        <w:r w:rsidR="00326C2F">
          <w:rPr>
            <w:rStyle w:val="Hyperlink"/>
            <w:rFonts w:ascii="Arial" w:hAnsi="Arial" w:cs="Arial"/>
            <w:noProof/>
          </w:rPr>
          <w:t xml:space="preserve">Table 11 </w:t>
        </w:r>
        <w:r w:rsidR="00326C2F" w:rsidRPr="00326C2F">
          <w:rPr>
            <w:rStyle w:val="Hyperlink"/>
            <w:rFonts w:ascii="Arial" w:hAnsi="Arial" w:cs="Arial"/>
            <w:noProof/>
          </w:rPr>
          <w:t>– BMS and SCADA Controlling and Monitoring List</w:t>
        </w:r>
        <w:r w:rsidR="00326C2F" w:rsidRPr="00326C2F">
          <w:rPr>
            <w:rFonts w:ascii="Arial" w:hAnsi="Arial" w:cs="Arial"/>
            <w:noProof/>
            <w:webHidden/>
          </w:rPr>
          <w:tab/>
        </w:r>
        <w:r w:rsidR="00326C2F" w:rsidRPr="00326C2F">
          <w:rPr>
            <w:rFonts w:ascii="Arial" w:hAnsi="Arial" w:cs="Arial"/>
            <w:noProof/>
            <w:webHidden/>
          </w:rPr>
          <w:fldChar w:fldCharType="begin"/>
        </w:r>
        <w:r w:rsidR="00326C2F" w:rsidRPr="00326C2F">
          <w:rPr>
            <w:rFonts w:ascii="Arial" w:hAnsi="Arial" w:cs="Arial"/>
            <w:noProof/>
            <w:webHidden/>
          </w:rPr>
          <w:instrText xml:space="preserve"> PAGEREF _Toc491988756 \h </w:instrText>
        </w:r>
        <w:r w:rsidR="00326C2F" w:rsidRPr="00326C2F">
          <w:rPr>
            <w:rFonts w:ascii="Arial" w:hAnsi="Arial" w:cs="Arial"/>
            <w:noProof/>
            <w:webHidden/>
          </w:rPr>
        </w:r>
        <w:r w:rsidR="00326C2F" w:rsidRPr="00326C2F">
          <w:rPr>
            <w:rFonts w:ascii="Arial" w:hAnsi="Arial" w:cs="Arial"/>
            <w:noProof/>
            <w:webHidden/>
          </w:rPr>
          <w:fldChar w:fldCharType="separate"/>
        </w:r>
        <w:r w:rsidR="006E34F4">
          <w:rPr>
            <w:rFonts w:ascii="Arial" w:hAnsi="Arial" w:cs="Arial"/>
            <w:noProof/>
            <w:webHidden/>
          </w:rPr>
          <w:t>69</w:t>
        </w:r>
        <w:r w:rsidR="00326C2F" w:rsidRPr="00326C2F">
          <w:rPr>
            <w:rFonts w:ascii="Arial" w:hAnsi="Arial" w:cs="Arial"/>
            <w:noProof/>
            <w:webHidden/>
          </w:rPr>
          <w:fldChar w:fldCharType="end"/>
        </w:r>
      </w:hyperlink>
    </w:p>
    <w:p w14:paraId="6DE1AA84" w14:textId="64F2C389" w:rsidR="00326C2F" w:rsidRPr="00326C2F" w:rsidRDefault="00555316" w:rsidP="00326C2F">
      <w:pPr>
        <w:pStyle w:val="TableofFigures"/>
        <w:tabs>
          <w:tab w:val="right" w:leader="dot" w:pos="9017"/>
        </w:tabs>
        <w:spacing w:line="360" w:lineRule="auto"/>
        <w:rPr>
          <w:rFonts w:ascii="Arial" w:eastAsiaTheme="minorEastAsia" w:hAnsi="Arial" w:cs="Arial"/>
          <w:noProof/>
          <w:lang w:val="id-ID" w:eastAsia="id-ID"/>
        </w:rPr>
      </w:pPr>
      <w:hyperlink w:anchor="_Toc491988757" w:history="1">
        <w:r w:rsidR="00326C2F">
          <w:rPr>
            <w:rStyle w:val="Hyperlink"/>
            <w:rFonts w:ascii="Arial" w:hAnsi="Arial" w:cs="Arial"/>
            <w:noProof/>
          </w:rPr>
          <w:t xml:space="preserve">Table 12 </w:t>
        </w:r>
        <w:r w:rsidR="00326C2F" w:rsidRPr="00326C2F">
          <w:rPr>
            <w:rStyle w:val="Hyperlink"/>
            <w:rFonts w:ascii="Arial" w:hAnsi="Arial" w:cs="Arial"/>
            <w:noProof/>
          </w:rPr>
          <w:t>– SCADA Interface with other Party</w:t>
        </w:r>
        <w:r w:rsidR="00326C2F" w:rsidRPr="00326C2F">
          <w:rPr>
            <w:rFonts w:ascii="Arial" w:hAnsi="Arial" w:cs="Arial"/>
            <w:noProof/>
            <w:webHidden/>
          </w:rPr>
          <w:tab/>
        </w:r>
        <w:r w:rsidR="00326C2F" w:rsidRPr="00326C2F">
          <w:rPr>
            <w:rFonts w:ascii="Arial" w:hAnsi="Arial" w:cs="Arial"/>
            <w:noProof/>
            <w:webHidden/>
          </w:rPr>
          <w:fldChar w:fldCharType="begin"/>
        </w:r>
        <w:r w:rsidR="00326C2F" w:rsidRPr="00326C2F">
          <w:rPr>
            <w:rFonts w:ascii="Arial" w:hAnsi="Arial" w:cs="Arial"/>
            <w:noProof/>
            <w:webHidden/>
          </w:rPr>
          <w:instrText xml:space="preserve"> PAGEREF _Toc491988757 \h </w:instrText>
        </w:r>
        <w:r w:rsidR="00326C2F" w:rsidRPr="00326C2F">
          <w:rPr>
            <w:rFonts w:ascii="Arial" w:hAnsi="Arial" w:cs="Arial"/>
            <w:noProof/>
            <w:webHidden/>
          </w:rPr>
        </w:r>
        <w:r w:rsidR="00326C2F" w:rsidRPr="00326C2F">
          <w:rPr>
            <w:rFonts w:ascii="Arial" w:hAnsi="Arial" w:cs="Arial"/>
            <w:noProof/>
            <w:webHidden/>
          </w:rPr>
          <w:fldChar w:fldCharType="separate"/>
        </w:r>
        <w:r w:rsidR="006E34F4">
          <w:rPr>
            <w:rFonts w:ascii="Arial" w:hAnsi="Arial" w:cs="Arial"/>
            <w:noProof/>
            <w:webHidden/>
          </w:rPr>
          <w:t>75</w:t>
        </w:r>
        <w:r w:rsidR="00326C2F" w:rsidRPr="00326C2F">
          <w:rPr>
            <w:rFonts w:ascii="Arial" w:hAnsi="Arial" w:cs="Arial"/>
            <w:noProof/>
            <w:webHidden/>
          </w:rPr>
          <w:fldChar w:fldCharType="end"/>
        </w:r>
      </w:hyperlink>
    </w:p>
    <w:p w14:paraId="05577D92" w14:textId="66BAADA2" w:rsidR="00326C2F" w:rsidRPr="00326C2F" w:rsidRDefault="00555316" w:rsidP="00326C2F">
      <w:pPr>
        <w:pStyle w:val="TableofFigures"/>
        <w:tabs>
          <w:tab w:val="right" w:leader="dot" w:pos="9017"/>
        </w:tabs>
        <w:spacing w:line="360" w:lineRule="auto"/>
        <w:rPr>
          <w:rFonts w:ascii="Arial" w:eastAsiaTheme="minorEastAsia" w:hAnsi="Arial" w:cs="Arial"/>
          <w:noProof/>
          <w:lang w:val="id-ID" w:eastAsia="id-ID"/>
        </w:rPr>
      </w:pPr>
      <w:hyperlink w:anchor="_Toc491988758" w:history="1">
        <w:r w:rsidR="00326C2F" w:rsidRPr="00326C2F">
          <w:rPr>
            <w:rStyle w:val="Hyperlink"/>
            <w:rFonts w:ascii="Arial" w:hAnsi="Arial" w:cs="Arial"/>
            <w:noProof/>
          </w:rPr>
          <w:t>Table 13</w:t>
        </w:r>
        <w:r w:rsidR="00326C2F">
          <w:rPr>
            <w:rStyle w:val="Hyperlink"/>
            <w:rFonts w:ascii="Arial" w:hAnsi="Arial" w:cs="Arial"/>
            <w:noProof/>
            <w:lang w:val="id-ID"/>
          </w:rPr>
          <w:t xml:space="preserve"> </w:t>
        </w:r>
        <w:r w:rsidR="00326C2F" w:rsidRPr="00326C2F">
          <w:rPr>
            <w:rStyle w:val="Hyperlink"/>
            <w:rFonts w:ascii="Arial" w:hAnsi="Arial" w:cs="Arial"/>
            <w:noProof/>
            <w:lang w:val="id-ID"/>
          </w:rPr>
          <w:t>–</w:t>
        </w:r>
        <w:r w:rsidR="00326C2F" w:rsidRPr="00326C2F">
          <w:rPr>
            <w:rStyle w:val="Hyperlink"/>
            <w:rFonts w:ascii="Arial" w:hAnsi="Arial" w:cs="Arial"/>
            <w:noProof/>
          </w:rPr>
          <w:t xml:space="preserve"> CAT 6 Cable's Spesification</w:t>
        </w:r>
        <w:r w:rsidR="00326C2F" w:rsidRPr="00326C2F">
          <w:rPr>
            <w:rFonts w:ascii="Arial" w:hAnsi="Arial" w:cs="Arial"/>
            <w:noProof/>
            <w:webHidden/>
          </w:rPr>
          <w:tab/>
        </w:r>
        <w:r w:rsidR="00326C2F" w:rsidRPr="00326C2F">
          <w:rPr>
            <w:rFonts w:ascii="Arial" w:hAnsi="Arial" w:cs="Arial"/>
            <w:noProof/>
            <w:webHidden/>
          </w:rPr>
          <w:fldChar w:fldCharType="begin"/>
        </w:r>
        <w:r w:rsidR="00326C2F" w:rsidRPr="00326C2F">
          <w:rPr>
            <w:rFonts w:ascii="Arial" w:hAnsi="Arial" w:cs="Arial"/>
            <w:noProof/>
            <w:webHidden/>
          </w:rPr>
          <w:instrText xml:space="preserve"> PAGEREF _Toc491988758 \h </w:instrText>
        </w:r>
        <w:r w:rsidR="00326C2F" w:rsidRPr="00326C2F">
          <w:rPr>
            <w:rFonts w:ascii="Arial" w:hAnsi="Arial" w:cs="Arial"/>
            <w:noProof/>
            <w:webHidden/>
          </w:rPr>
        </w:r>
        <w:r w:rsidR="00326C2F" w:rsidRPr="00326C2F">
          <w:rPr>
            <w:rFonts w:ascii="Arial" w:hAnsi="Arial" w:cs="Arial"/>
            <w:noProof/>
            <w:webHidden/>
          </w:rPr>
          <w:fldChar w:fldCharType="separate"/>
        </w:r>
        <w:r w:rsidR="006E34F4">
          <w:rPr>
            <w:rFonts w:ascii="Arial" w:hAnsi="Arial" w:cs="Arial"/>
            <w:noProof/>
            <w:webHidden/>
          </w:rPr>
          <w:t>75</w:t>
        </w:r>
        <w:r w:rsidR="00326C2F" w:rsidRPr="00326C2F">
          <w:rPr>
            <w:rFonts w:ascii="Arial" w:hAnsi="Arial" w:cs="Arial"/>
            <w:noProof/>
            <w:webHidden/>
          </w:rPr>
          <w:fldChar w:fldCharType="end"/>
        </w:r>
      </w:hyperlink>
    </w:p>
    <w:p w14:paraId="08790802" w14:textId="087DC3AA" w:rsidR="00326C2F" w:rsidRPr="00326C2F" w:rsidRDefault="00555316" w:rsidP="00326C2F">
      <w:pPr>
        <w:pStyle w:val="TableofFigures"/>
        <w:tabs>
          <w:tab w:val="right" w:leader="dot" w:pos="9017"/>
        </w:tabs>
        <w:spacing w:line="360" w:lineRule="auto"/>
        <w:rPr>
          <w:rFonts w:ascii="Arial" w:eastAsiaTheme="minorEastAsia" w:hAnsi="Arial" w:cs="Arial"/>
          <w:noProof/>
          <w:lang w:val="id-ID" w:eastAsia="id-ID"/>
        </w:rPr>
      </w:pPr>
      <w:hyperlink w:anchor="_Toc491988759" w:history="1">
        <w:r w:rsidR="00326C2F" w:rsidRPr="00326C2F">
          <w:rPr>
            <w:rStyle w:val="Hyperlink"/>
            <w:rFonts w:ascii="Arial" w:hAnsi="Arial" w:cs="Arial"/>
            <w:noProof/>
          </w:rPr>
          <w:t>Table 14</w:t>
        </w:r>
        <w:r w:rsidR="00326C2F">
          <w:rPr>
            <w:rStyle w:val="Hyperlink"/>
            <w:rFonts w:ascii="Arial" w:hAnsi="Arial" w:cs="Arial"/>
            <w:noProof/>
            <w:lang w:val="id-ID"/>
          </w:rPr>
          <w:t xml:space="preserve"> </w:t>
        </w:r>
        <w:r w:rsidR="00326C2F" w:rsidRPr="00326C2F">
          <w:rPr>
            <w:rStyle w:val="Hyperlink"/>
            <w:rFonts w:ascii="Arial" w:hAnsi="Arial" w:cs="Arial"/>
            <w:noProof/>
            <w:lang w:val="id-ID"/>
          </w:rPr>
          <w:t>–</w:t>
        </w:r>
        <w:r w:rsidR="00326C2F" w:rsidRPr="00326C2F">
          <w:rPr>
            <w:rStyle w:val="Hyperlink"/>
            <w:rFonts w:ascii="Arial" w:hAnsi="Arial" w:cs="Arial"/>
            <w:noProof/>
          </w:rPr>
          <w:t xml:space="preserve"> Tehnical Cable's Spesification for AC Power</w:t>
        </w:r>
        <w:r w:rsidR="00326C2F" w:rsidRPr="00326C2F">
          <w:rPr>
            <w:rFonts w:ascii="Arial" w:hAnsi="Arial" w:cs="Arial"/>
            <w:noProof/>
            <w:webHidden/>
          </w:rPr>
          <w:tab/>
        </w:r>
        <w:r w:rsidR="00326C2F" w:rsidRPr="00326C2F">
          <w:rPr>
            <w:rFonts w:ascii="Arial" w:hAnsi="Arial" w:cs="Arial"/>
            <w:noProof/>
            <w:webHidden/>
          </w:rPr>
          <w:fldChar w:fldCharType="begin"/>
        </w:r>
        <w:r w:rsidR="00326C2F" w:rsidRPr="00326C2F">
          <w:rPr>
            <w:rFonts w:ascii="Arial" w:hAnsi="Arial" w:cs="Arial"/>
            <w:noProof/>
            <w:webHidden/>
          </w:rPr>
          <w:instrText xml:space="preserve"> PAGEREF _Toc491988759 \h </w:instrText>
        </w:r>
        <w:r w:rsidR="00326C2F" w:rsidRPr="00326C2F">
          <w:rPr>
            <w:rFonts w:ascii="Arial" w:hAnsi="Arial" w:cs="Arial"/>
            <w:noProof/>
            <w:webHidden/>
          </w:rPr>
        </w:r>
        <w:r w:rsidR="00326C2F" w:rsidRPr="00326C2F">
          <w:rPr>
            <w:rFonts w:ascii="Arial" w:hAnsi="Arial" w:cs="Arial"/>
            <w:noProof/>
            <w:webHidden/>
          </w:rPr>
          <w:fldChar w:fldCharType="separate"/>
        </w:r>
        <w:r w:rsidR="006E34F4">
          <w:rPr>
            <w:rFonts w:ascii="Arial" w:hAnsi="Arial" w:cs="Arial"/>
            <w:noProof/>
            <w:webHidden/>
          </w:rPr>
          <w:t>76</w:t>
        </w:r>
        <w:r w:rsidR="00326C2F" w:rsidRPr="00326C2F">
          <w:rPr>
            <w:rFonts w:ascii="Arial" w:hAnsi="Arial" w:cs="Arial"/>
            <w:noProof/>
            <w:webHidden/>
          </w:rPr>
          <w:fldChar w:fldCharType="end"/>
        </w:r>
      </w:hyperlink>
    </w:p>
    <w:p w14:paraId="2634F085" w14:textId="24CCF2A9" w:rsidR="00326C2F" w:rsidRPr="00326C2F" w:rsidRDefault="00555316" w:rsidP="00326C2F">
      <w:pPr>
        <w:pStyle w:val="TableofFigures"/>
        <w:tabs>
          <w:tab w:val="right" w:leader="dot" w:pos="9017"/>
        </w:tabs>
        <w:spacing w:line="360" w:lineRule="auto"/>
        <w:rPr>
          <w:rFonts w:ascii="Arial" w:eastAsiaTheme="minorEastAsia" w:hAnsi="Arial" w:cs="Arial"/>
          <w:noProof/>
          <w:lang w:val="id-ID" w:eastAsia="id-ID"/>
        </w:rPr>
      </w:pPr>
      <w:hyperlink w:anchor="_Toc491988760" w:history="1">
        <w:r w:rsidR="00326C2F" w:rsidRPr="00326C2F">
          <w:rPr>
            <w:rStyle w:val="Hyperlink"/>
            <w:rFonts w:ascii="Arial" w:hAnsi="Arial" w:cs="Arial"/>
            <w:noProof/>
          </w:rPr>
          <w:t>Table 15</w:t>
        </w:r>
        <w:r w:rsidR="00326C2F">
          <w:rPr>
            <w:rStyle w:val="Hyperlink"/>
            <w:rFonts w:ascii="Arial" w:hAnsi="Arial" w:cs="Arial"/>
            <w:noProof/>
            <w:lang w:val="id-ID"/>
          </w:rPr>
          <w:t xml:space="preserve"> </w:t>
        </w:r>
        <w:r w:rsidR="00326C2F" w:rsidRPr="00326C2F">
          <w:rPr>
            <w:rStyle w:val="Hyperlink"/>
            <w:rFonts w:ascii="Arial" w:hAnsi="Arial" w:cs="Arial"/>
            <w:noProof/>
            <w:lang w:val="id-ID"/>
          </w:rPr>
          <w:t>–</w:t>
        </w:r>
        <w:r w:rsidR="00326C2F" w:rsidRPr="00326C2F">
          <w:rPr>
            <w:rStyle w:val="Hyperlink"/>
            <w:rFonts w:ascii="Arial" w:hAnsi="Arial" w:cs="Arial"/>
            <w:noProof/>
          </w:rPr>
          <w:t xml:space="preserve"> Technical Cable's Spesification for Power and Chassis Grounding</w:t>
        </w:r>
        <w:r w:rsidR="00326C2F" w:rsidRPr="00326C2F">
          <w:rPr>
            <w:rFonts w:ascii="Arial" w:hAnsi="Arial" w:cs="Arial"/>
            <w:noProof/>
            <w:webHidden/>
          </w:rPr>
          <w:tab/>
        </w:r>
        <w:r w:rsidR="00326C2F" w:rsidRPr="00326C2F">
          <w:rPr>
            <w:rFonts w:ascii="Arial" w:hAnsi="Arial" w:cs="Arial"/>
            <w:noProof/>
            <w:webHidden/>
          </w:rPr>
          <w:fldChar w:fldCharType="begin"/>
        </w:r>
        <w:r w:rsidR="00326C2F" w:rsidRPr="00326C2F">
          <w:rPr>
            <w:rFonts w:ascii="Arial" w:hAnsi="Arial" w:cs="Arial"/>
            <w:noProof/>
            <w:webHidden/>
          </w:rPr>
          <w:instrText xml:space="preserve"> PAGEREF _Toc491988760 \h </w:instrText>
        </w:r>
        <w:r w:rsidR="00326C2F" w:rsidRPr="00326C2F">
          <w:rPr>
            <w:rFonts w:ascii="Arial" w:hAnsi="Arial" w:cs="Arial"/>
            <w:noProof/>
            <w:webHidden/>
          </w:rPr>
        </w:r>
        <w:r w:rsidR="00326C2F" w:rsidRPr="00326C2F">
          <w:rPr>
            <w:rFonts w:ascii="Arial" w:hAnsi="Arial" w:cs="Arial"/>
            <w:noProof/>
            <w:webHidden/>
          </w:rPr>
          <w:fldChar w:fldCharType="separate"/>
        </w:r>
        <w:r w:rsidR="006E34F4">
          <w:rPr>
            <w:rFonts w:ascii="Arial" w:hAnsi="Arial" w:cs="Arial"/>
            <w:noProof/>
            <w:webHidden/>
          </w:rPr>
          <w:t>77</w:t>
        </w:r>
        <w:r w:rsidR="00326C2F" w:rsidRPr="00326C2F">
          <w:rPr>
            <w:rFonts w:ascii="Arial" w:hAnsi="Arial" w:cs="Arial"/>
            <w:noProof/>
            <w:webHidden/>
          </w:rPr>
          <w:fldChar w:fldCharType="end"/>
        </w:r>
      </w:hyperlink>
    </w:p>
    <w:p w14:paraId="57FBF635" w14:textId="5E98EB21" w:rsidR="00326C2F" w:rsidRPr="00326C2F" w:rsidRDefault="00555316" w:rsidP="00326C2F">
      <w:pPr>
        <w:pStyle w:val="TableofFigures"/>
        <w:tabs>
          <w:tab w:val="right" w:leader="dot" w:pos="9017"/>
        </w:tabs>
        <w:spacing w:line="360" w:lineRule="auto"/>
        <w:rPr>
          <w:rFonts w:ascii="Arial" w:eastAsiaTheme="minorEastAsia" w:hAnsi="Arial" w:cs="Arial"/>
          <w:noProof/>
          <w:lang w:val="id-ID" w:eastAsia="id-ID"/>
        </w:rPr>
      </w:pPr>
      <w:hyperlink w:anchor="_Toc491988761" w:history="1">
        <w:r w:rsidR="00326C2F">
          <w:rPr>
            <w:rStyle w:val="Hyperlink"/>
            <w:rFonts w:ascii="Arial" w:hAnsi="Arial" w:cs="Arial"/>
            <w:noProof/>
          </w:rPr>
          <w:t xml:space="preserve">Table 16 </w:t>
        </w:r>
        <w:r w:rsidR="00326C2F" w:rsidRPr="00326C2F">
          <w:rPr>
            <w:rStyle w:val="Hyperlink"/>
            <w:rFonts w:ascii="Arial" w:hAnsi="Arial" w:cs="Arial"/>
            <w:noProof/>
          </w:rPr>
          <w:t>– Equipment MTBF, MTTR and Availability Summary</w:t>
        </w:r>
        <w:r w:rsidR="00326C2F" w:rsidRPr="00326C2F">
          <w:rPr>
            <w:rFonts w:ascii="Arial" w:hAnsi="Arial" w:cs="Arial"/>
            <w:noProof/>
            <w:webHidden/>
          </w:rPr>
          <w:tab/>
        </w:r>
        <w:r w:rsidR="00326C2F" w:rsidRPr="00326C2F">
          <w:rPr>
            <w:rFonts w:ascii="Arial" w:hAnsi="Arial" w:cs="Arial"/>
            <w:noProof/>
            <w:webHidden/>
          </w:rPr>
          <w:fldChar w:fldCharType="begin"/>
        </w:r>
        <w:r w:rsidR="00326C2F" w:rsidRPr="00326C2F">
          <w:rPr>
            <w:rFonts w:ascii="Arial" w:hAnsi="Arial" w:cs="Arial"/>
            <w:noProof/>
            <w:webHidden/>
          </w:rPr>
          <w:instrText xml:space="preserve"> PAGEREF _Toc491988761 \h </w:instrText>
        </w:r>
        <w:r w:rsidR="00326C2F" w:rsidRPr="00326C2F">
          <w:rPr>
            <w:rFonts w:ascii="Arial" w:hAnsi="Arial" w:cs="Arial"/>
            <w:noProof/>
            <w:webHidden/>
          </w:rPr>
        </w:r>
        <w:r w:rsidR="00326C2F" w:rsidRPr="00326C2F">
          <w:rPr>
            <w:rFonts w:ascii="Arial" w:hAnsi="Arial" w:cs="Arial"/>
            <w:noProof/>
            <w:webHidden/>
          </w:rPr>
          <w:fldChar w:fldCharType="separate"/>
        </w:r>
        <w:r w:rsidR="006E34F4">
          <w:rPr>
            <w:rFonts w:ascii="Arial" w:hAnsi="Arial" w:cs="Arial"/>
            <w:noProof/>
            <w:webHidden/>
          </w:rPr>
          <w:t>75</w:t>
        </w:r>
        <w:r w:rsidR="00326C2F" w:rsidRPr="00326C2F">
          <w:rPr>
            <w:rFonts w:ascii="Arial" w:hAnsi="Arial" w:cs="Arial"/>
            <w:noProof/>
            <w:webHidden/>
          </w:rPr>
          <w:fldChar w:fldCharType="end"/>
        </w:r>
      </w:hyperlink>
    </w:p>
    <w:p w14:paraId="5E608FF8" w14:textId="004C40AC" w:rsidR="00160C94" w:rsidRPr="002B5704" w:rsidRDefault="009113E9" w:rsidP="005477E4">
      <w:pPr>
        <w:pStyle w:val="TableofFigures"/>
        <w:tabs>
          <w:tab w:val="right" w:leader="dot" w:pos="9016"/>
        </w:tabs>
        <w:spacing w:line="360" w:lineRule="auto"/>
        <w:jc w:val="both"/>
        <w:rPr>
          <w:rFonts w:ascii="Arial" w:eastAsiaTheme="minorEastAsia" w:hAnsi="Arial" w:cs="Arial"/>
          <w:noProof/>
          <w:lang w:val="en-MY" w:eastAsia="en-MY"/>
        </w:rPr>
      </w:pPr>
      <w:r w:rsidRPr="005477E4">
        <w:rPr>
          <w:rFonts w:ascii="Arial" w:hAnsi="Arial" w:cs="Arial"/>
        </w:rPr>
        <w:fldChar w:fldCharType="end"/>
      </w:r>
    </w:p>
    <w:p w14:paraId="3980156E" w14:textId="77777777" w:rsidR="00160C94" w:rsidRPr="002B5704" w:rsidRDefault="00160C94" w:rsidP="00160C94">
      <w:pPr>
        <w:rPr>
          <w:rFonts w:cs="Arial"/>
          <w:lang w:val="en-GB" w:eastAsia="en-US"/>
        </w:rPr>
      </w:pPr>
    </w:p>
    <w:p w14:paraId="01C2EBDD" w14:textId="77777777" w:rsidR="006441BA" w:rsidRPr="002B5704" w:rsidRDefault="006441BA" w:rsidP="006441BA">
      <w:pPr>
        <w:pStyle w:val="TableofFigures"/>
        <w:tabs>
          <w:tab w:val="right" w:leader="dot" w:pos="9016"/>
        </w:tabs>
        <w:spacing w:line="360" w:lineRule="auto"/>
        <w:jc w:val="both"/>
        <w:rPr>
          <w:rFonts w:ascii="Arial" w:hAnsi="Arial" w:cs="Arial"/>
        </w:rPr>
      </w:pPr>
    </w:p>
    <w:p w14:paraId="2DDF3B07" w14:textId="77777777" w:rsidR="00F64237" w:rsidRDefault="00F64237" w:rsidP="00841351">
      <w:pPr>
        <w:pStyle w:val="ic"/>
      </w:pPr>
    </w:p>
    <w:p w14:paraId="3347C8CC" w14:textId="77777777" w:rsidR="00B25B12" w:rsidRDefault="00B25B12" w:rsidP="00B25B12">
      <w:pPr>
        <w:rPr>
          <w:lang w:val="en-GB" w:eastAsia="en-US" w:bidi="th-TH"/>
        </w:rPr>
      </w:pPr>
    </w:p>
    <w:p w14:paraId="63EF02A3" w14:textId="77777777" w:rsidR="00B25B12" w:rsidRDefault="00B25B12" w:rsidP="00B25B12">
      <w:pPr>
        <w:rPr>
          <w:lang w:val="en-GB" w:eastAsia="en-US" w:bidi="th-TH"/>
        </w:rPr>
      </w:pPr>
    </w:p>
    <w:p w14:paraId="08ABC60B" w14:textId="77777777" w:rsidR="00A440D3" w:rsidRDefault="00A440D3" w:rsidP="00B25B12">
      <w:pPr>
        <w:rPr>
          <w:lang w:val="en-GB" w:eastAsia="en-US" w:bidi="th-TH"/>
        </w:rPr>
      </w:pPr>
    </w:p>
    <w:p w14:paraId="6C3295FC" w14:textId="77777777" w:rsidR="00A440D3" w:rsidRDefault="00A440D3" w:rsidP="00B25B12">
      <w:pPr>
        <w:rPr>
          <w:lang w:val="en-GB" w:eastAsia="en-US" w:bidi="th-TH"/>
        </w:rPr>
      </w:pPr>
    </w:p>
    <w:p w14:paraId="6BB0D8C2" w14:textId="77777777" w:rsidR="00A440D3" w:rsidRDefault="00A440D3" w:rsidP="00B25B12">
      <w:pPr>
        <w:rPr>
          <w:lang w:val="en-GB" w:eastAsia="en-US" w:bidi="th-TH"/>
        </w:rPr>
      </w:pPr>
    </w:p>
    <w:p w14:paraId="7A788030" w14:textId="77777777" w:rsidR="00A440D3" w:rsidRDefault="00A440D3" w:rsidP="00B25B12">
      <w:pPr>
        <w:rPr>
          <w:lang w:val="en-GB" w:eastAsia="en-US" w:bidi="th-TH"/>
        </w:rPr>
      </w:pPr>
    </w:p>
    <w:p w14:paraId="7BDA990F" w14:textId="77777777" w:rsidR="00A440D3" w:rsidRDefault="00A440D3" w:rsidP="00B25B12">
      <w:pPr>
        <w:rPr>
          <w:lang w:val="en-GB" w:eastAsia="en-US" w:bidi="th-TH"/>
        </w:rPr>
      </w:pPr>
    </w:p>
    <w:p w14:paraId="0C2EDCBF" w14:textId="77777777" w:rsidR="00A440D3" w:rsidRDefault="00A440D3" w:rsidP="00B25B12">
      <w:pPr>
        <w:rPr>
          <w:lang w:val="en-GB" w:eastAsia="en-US" w:bidi="th-TH"/>
        </w:rPr>
      </w:pPr>
    </w:p>
    <w:p w14:paraId="7CD74E72" w14:textId="77777777" w:rsidR="00A440D3" w:rsidRDefault="00A440D3" w:rsidP="00B25B12">
      <w:pPr>
        <w:rPr>
          <w:lang w:val="en-GB" w:eastAsia="en-US" w:bidi="th-TH"/>
        </w:rPr>
      </w:pPr>
    </w:p>
    <w:p w14:paraId="58FFFD90" w14:textId="77777777" w:rsidR="00326C2F" w:rsidRDefault="00326C2F" w:rsidP="00991E10">
      <w:pPr>
        <w:pStyle w:val="Heading1"/>
        <w:numPr>
          <w:ilvl w:val="0"/>
          <w:numId w:val="0"/>
        </w:numPr>
        <w:jc w:val="center"/>
        <w:rPr>
          <w:rFonts w:ascii="Arial" w:hAnsi="Arial" w:cs="Arial"/>
          <w:caps w:val="0"/>
          <w:szCs w:val="24"/>
          <w:lang w:val="en-GB" w:eastAsia="en-US" w:bidi="th-TH"/>
        </w:rPr>
      </w:pPr>
      <w:r>
        <w:rPr>
          <w:rFonts w:ascii="Arial" w:hAnsi="Arial" w:cs="Arial"/>
          <w:caps w:val="0"/>
          <w:szCs w:val="24"/>
          <w:lang w:val="en-GB" w:eastAsia="en-US" w:bidi="th-TH"/>
        </w:rPr>
        <w:br w:type="page"/>
      </w:r>
    </w:p>
    <w:p w14:paraId="297E3491" w14:textId="27FE11DC" w:rsidR="009113E9" w:rsidRPr="00B25B12" w:rsidRDefault="00F43544" w:rsidP="00991E10">
      <w:pPr>
        <w:pStyle w:val="Heading1"/>
        <w:numPr>
          <w:ilvl w:val="0"/>
          <w:numId w:val="0"/>
        </w:numPr>
        <w:jc w:val="center"/>
        <w:rPr>
          <w:rFonts w:ascii="Arial" w:hAnsi="Arial" w:cs="Arial"/>
          <w:caps w:val="0"/>
          <w:szCs w:val="24"/>
          <w:lang w:val="en-GB" w:eastAsia="en-US" w:bidi="th-TH"/>
        </w:rPr>
      </w:pPr>
      <w:bookmarkStart w:id="28" w:name="_Toc492278869"/>
      <w:r w:rsidRPr="00B25B12">
        <w:rPr>
          <w:rFonts w:ascii="Arial" w:hAnsi="Arial" w:cs="Arial"/>
          <w:caps w:val="0"/>
          <w:szCs w:val="24"/>
          <w:lang w:val="en-GB" w:eastAsia="en-US" w:bidi="th-TH"/>
        </w:rPr>
        <w:lastRenderedPageBreak/>
        <w:t>LIST OF FIGURES</w:t>
      </w:r>
      <w:bookmarkEnd w:id="28"/>
    </w:p>
    <w:p w14:paraId="73B9AA8B" w14:textId="1959EA64" w:rsidR="00326C2F" w:rsidRPr="00326C2F" w:rsidRDefault="009113E9" w:rsidP="00326C2F">
      <w:pPr>
        <w:pStyle w:val="TableofFigures"/>
        <w:tabs>
          <w:tab w:val="right" w:leader="dot" w:pos="9017"/>
        </w:tabs>
        <w:spacing w:line="360" w:lineRule="auto"/>
        <w:rPr>
          <w:rFonts w:ascii="Arial" w:eastAsiaTheme="minorEastAsia" w:hAnsi="Arial" w:cs="Arial"/>
          <w:noProof/>
          <w:lang w:val="id-ID" w:eastAsia="id-ID"/>
        </w:rPr>
      </w:pPr>
      <w:r w:rsidRPr="00326C2F">
        <w:rPr>
          <w:rFonts w:ascii="Arial" w:hAnsi="Arial" w:cs="Arial"/>
        </w:rPr>
        <w:fldChar w:fldCharType="begin"/>
      </w:r>
      <w:r w:rsidRPr="00326C2F">
        <w:rPr>
          <w:rFonts w:ascii="Arial" w:hAnsi="Arial" w:cs="Arial"/>
        </w:rPr>
        <w:instrText xml:space="preserve"> TOC \h \z \c "Figure" </w:instrText>
      </w:r>
      <w:r w:rsidRPr="00326C2F">
        <w:rPr>
          <w:rFonts w:ascii="Arial" w:hAnsi="Arial" w:cs="Arial"/>
        </w:rPr>
        <w:fldChar w:fldCharType="separate"/>
      </w:r>
      <w:hyperlink w:anchor="_Toc491988652" w:history="1">
        <w:r w:rsidR="00326C2F" w:rsidRPr="00326C2F">
          <w:rPr>
            <w:rStyle w:val="Hyperlink"/>
            <w:rFonts w:ascii="Arial" w:hAnsi="Arial" w:cs="Arial"/>
            <w:noProof/>
          </w:rPr>
          <w:t xml:space="preserve">Figure 1 – </w:t>
        </w:r>
        <w:r w:rsidR="00326C2F" w:rsidRPr="00326C2F">
          <w:rPr>
            <w:rStyle w:val="Hyperlink"/>
            <w:rFonts w:ascii="Arial" w:hAnsi="Arial" w:cs="Arial"/>
            <w:noProof/>
            <w:lang w:val="id-ID"/>
          </w:rPr>
          <w:t xml:space="preserve">SCADA </w:t>
        </w:r>
        <w:r w:rsidR="00326C2F" w:rsidRPr="00326C2F">
          <w:rPr>
            <w:rStyle w:val="Hyperlink"/>
            <w:rFonts w:ascii="Arial" w:hAnsi="Arial" w:cs="Arial"/>
            <w:noProof/>
          </w:rPr>
          <w:t>System Overview</w:t>
        </w:r>
        <w:r w:rsidR="00326C2F" w:rsidRPr="00326C2F">
          <w:rPr>
            <w:rFonts w:ascii="Arial" w:hAnsi="Arial" w:cs="Arial"/>
            <w:noProof/>
            <w:webHidden/>
          </w:rPr>
          <w:tab/>
        </w:r>
        <w:r w:rsidR="00326C2F" w:rsidRPr="00326C2F">
          <w:rPr>
            <w:rFonts w:ascii="Arial" w:hAnsi="Arial" w:cs="Arial"/>
            <w:noProof/>
            <w:webHidden/>
          </w:rPr>
          <w:fldChar w:fldCharType="begin"/>
        </w:r>
        <w:r w:rsidR="00326C2F" w:rsidRPr="00326C2F">
          <w:rPr>
            <w:rFonts w:ascii="Arial" w:hAnsi="Arial" w:cs="Arial"/>
            <w:noProof/>
            <w:webHidden/>
          </w:rPr>
          <w:instrText xml:space="preserve"> PAGEREF _Toc491988652 \h </w:instrText>
        </w:r>
        <w:r w:rsidR="00326C2F" w:rsidRPr="00326C2F">
          <w:rPr>
            <w:rFonts w:ascii="Arial" w:hAnsi="Arial" w:cs="Arial"/>
            <w:noProof/>
            <w:webHidden/>
          </w:rPr>
        </w:r>
        <w:r w:rsidR="00326C2F" w:rsidRPr="00326C2F">
          <w:rPr>
            <w:rFonts w:ascii="Arial" w:hAnsi="Arial" w:cs="Arial"/>
            <w:noProof/>
            <w:webHidden/>
          </w:rPr>
          <w:fldChar w:fldCharType="separate"/>
        </w:r>
        <w:r w:rsidR="006E34F4">
          <w:rPr>
            <w:rFonts w:ascii="Arial" w:hAnsi="Arial" w:cs="Arial"/>
            <w:noProof/>
            <w:webHidden/>
          </w:rPr>
          <w:t>9</w:t>
        </w:r>
        <w:r w:rsidR="00326C2F" w:rsidRPr="00326C2F">
          <w:rPr>
            <w:rFonts w:ascii="Arial" w:hAnsi="Arial" w:cs="Arial"/>
            <w:noProof/>
            <w:webHidden/>
          </w:rPr>
          <w:fldChar w:fldCharType="end"/>
        </w:r>
      </w:hyperlink>
    </w:p>
    <w:p w14:paraId="34D09B0C" w14:textId="729CDA54" w:rsidR="00326C2F" w:rsidRPr="00326C2F" w:rsidRDefault="00555316" w:rsidP="00326C2F">
      <w:pPr>
        <w:pStyle w:val="TableofFigures"/>
        <w:tabs>
          <w:tab w:val="right" w:leader="dot" w:pos="9017"/>
        </w:tabs>
        <w:spacing w:line="360" w:lineRule="auto"/>
        <w:rPr>
          <w:rFonts w:ascii="Arial" w:eastAsiaTheme="minorEastAsia" w:hAnsi="Arial" w:cs="Arial"/>
          <w:noProof/>
          <w:lang w:val="id-ID" w:eastAsia="id-ID"/>
        </w:rPr>
      </w:pPr>
      <w:hyperlink w:anchor="_Toc491988653" w:history="1">
        <w:r w:rsidR="00326C2F">
          <w:rPr>
            <w:rStyle w:val="Hyperlink"/>
            <w:rFonts w:ascii="Arial" w:hAnsi="Arial" w:cs="Arial"/>
            <w:noProof/>
          </w:rPr>
          <w:t xml:space="preserve">Figure 2 </w:t>
        </w:r>
        <w:r w:rsidR="00326C2F" w:rsidRPr="00326C2F">
          <w:rPr>
            <w:rStyle w:val="Hyperlink"/>
            <w:rFonts w:ascii="Arial" w:hAnsi="Arial" w:cs="Arial"/>
            <w:noProof/>
          </w:rPr>
          <w:t>– HP Z440 Workstation</w:t>
        </w:r>
        <w:r w:rsidR="00326C2F" w:rsidRPr="00326C2F">
          <w:rPr>
            <w:rFonts w:ascii="Arial" w:hAnsi="Arial" w:cs="Arial"/>
            <w:noProof/>
            <w:webHidden/>
          </w:rPr>
          <w:tab/>
        </w:r>
        <w:r w:rsidR="00326C2F" w:rsidRPr="00326C2F">
          <w:rPr>
            <w:rFonts w:ascii="Arial" w:hAnsi="Arial" w:cs="Arial"/>
            <w:noProof/>
            <w:webHidden/>
          </w:rPr>
          <w:fldChar w:fldCharType="begin"/>
        </w:r>
        <w:r w:rsidR="00326C2F" w:rsidRPr="00326C2F">
          <w:rPr>
            <w:rFonts w:ascii="Arial" w:hAnsi="Arial" w:cs="Arial"/>
            <w:noProof/>
            <w:webHidden/>
          </w:rPr>
          <w:instrText xml:space="preserve"> PAGEREF _Toc491988653 \h </w:instrText>
        </w:r>
        <w:r w:rsidR="00326C2F" w:rsidRPr="00326C2F">
          <w:rPr>
            <w:rFonts w:ascii="Arial" w:hAnsi="Arial" w:cs="Arial"/>
            <w:noProof/>
            <w:webHidden/>
          </w:rPr>
        </w:r>
        <w:r w:rsidR="00326C2F" w:rsidRPr="00326C2F">
          <w:rPr>
            <w:rFonts w:ascii="Arial" w:hAnsi="Arial" w:cs="Arial"/>
            <w:noProof/>
            <w:webHidden/>
          </w:rPr>
          <w:fldChar w:fldCharType="separate"/>
        </w:r>
        <w:r w:rsidR="006E34F4">
          <w:rPr>
            <w:rFonts w:ascii="Arial" w:hAnsi="Arial" w:cs="Arial"/>
            <w:noProof/>
            <w:webHidden/>
          </w:rPr>
          <w:t>17</w:t>
        </w:r>
        <w:r w:rsidR="00326C2F" w:rsidRPr="00326C2F">
          <w:rPr>
            <w:rFonts w:ascii="Arial" w:hAnsi="Arial" w:cs="Arial"/>
            <w:noProof/>
            <w:webHidden/>
          </w:rPr>
          <w:fldChar w:fldCharType="end"/>
        </w:r>
      </w:hyperlink>
    </w:p>
    <w:p w14:paraId="41D8DB46" w14:textId="2E7DDBDA" w:rsidR="00326C2F" w:rsidRPr="00326C2F" w:rsidRDefault="00555316" w:rsidP="00326C2F">
      <w:pPr>
        <w:pStyle w:val="TableofFigures"/>
        <w:tabs>
          <w:tab w:val="right" w:leader="dot" w:pos="9017"/>
        </w:tabs>
        <w:spacing w:line="360" w:lineRule="auto"/>
        <w:rPr>
          <w:rFonts w:ascii="Arial" w:eastAsiaTheme="minorEastAsia" w:hAnsi="Arial" w:cs="Arial"/>
          <w:noProof/>
          <w:lang w:val="id-ID" w:eastAsia="id-ID"/>
        </w:rPr>
      </w:pPr>
      <w:hyperlink w:anchor="_Toc491988654" w:history="1">
        <w:r w:rsidR="00326C2F">
          <w:rPr>
            <w:rStyle w:val="Hyperlink"/>
            <w:rFonts w:ascii="Arial" w:hAnsi="Arial" w:cs="Arial"/>
            <w:noProof/>
          </w:rPr>
          <w:t xml:space="preserve">Figure 3 </w:t>
        </w:r>
        <w:r w:rsidR="00326C2F" w:rsidRPr="00326C2F">
          <w:rPr>
            <w:rStyle w:val="Hyperlink"/>
            <w:rFonts w:ascii="Arial" w:hAnsi="Arial" w:cs="Arial"/>
            <w:noProof/>
          </w:rPr>
          <w:t>– HP N240 24-inch</w:t>
        </w:r>
        <w:r w:rsidR="00326C2F" w:rsidRPr="00326C2F">
          <w:rPr>
            <w:rFonts w:ascii="Arial" w:hAnsi="Arial" w:cs="Arial"/>
            <w:noProof/>
            <w:webHidden/>
          </w:rPr>
          <w:tab/>
        </w:r>
        <w:r w:rsidR="00326C2F" w:rsidRPr="00326C2F">
          <w:rPr>
            <w:rFonts w:ascii="Arial" w:hAnsi="Arial" w:cs="Arial"/>
            <w:noProof/>
            <w:webHidden/>
          </w:rPr>
          <w:fldChar w:fldCharType="begin"/>
        </w:r>
        <w:r w:rsidR="00326C2F" w:rsidRPr="00326C2F">
          <w:rPr>
            <w:rFonts w:ascii="Arial" w:hAnsi="Arial" w:cs="Arial"/>
            <w:noProof/>
            <w:webHidden/>
          </w:rPr>
          <w:instrText xml:space="preserve"> PAGEREF _Toc491988654 \h </w:instrText>
        </w:r>
        <w:r w:rsidR="00326C2F" w:rsidRPr="00326C2F">
          <w:rPr>
            <w:rFonts w:ascii="Arial" w:hAnsi="Arial" w:cs="Arial"/>
            <w:noProof/>
            <w:webHidden/>
          </w:rPr>
        </w:r>
        <w:r w:rsidR="00326C2F" w:rsidRPr="00326C2F">
          <w:rPr>
            <w:rFonts w:ascii="Arial" w:hAnsi="Arial" w:cs="Arial"/>
            <w:noProof/>
            <w:webHidden/>
          </w:rPr>
          <w:fldChar w:fldCharType="separate"/>
        </w:r>
        <w:r w:rsidR="006E34F4">
          <w:rPr>
            <w:rFonts w:ascii="Arial" w:hAnsi="Arial" w:cs="Arial"/>
            <w:noProof/>
            <w:webHidden/>
          </w:rPr>
          <w:t>18</w:t>
        </w:r>
        <w:r w:rsidR="00326C2F" w:rsidRPr="00326C2F">
          <w:rPr>
            <w:rFonts w:ascii="Arial" w:hAnsi="Arial" w:cs="Arial"/>
            <w:noProof/>
            <w:webHidden/>
          </w:rPr>
          <w:fldChar w:fldCharType="end"/>
        </w:r>
      </w:hyperlink>
    </w:p>
    <w:p w14:paraId="3760E3F2" w14:textId="0BF25929" w:rsidR="00326C2F" w:rsidRPr="00326C2F" w:rsidRDefault="00555316" w:rsidP="00326C2F">
      <w:pPr>
        <w:pStyle w:val="TableofFigures"/>
        <w:tabs>
          <w:tab w:val="right" w:leader="dot" w:pos="9017"/>
        </w:tabs>
        <w:spacing w:line="360" w:lineRule="auto"/>
        <w:rPr>
          <w:rFonts w:ascii="Arial" w:eastAsiaTheme="minorEastAsia" w:hAnsi="Arial" w:cs="Arial"/>
          <w:noProof/>
          <w:lang w:val="id-ID" w:eastAsia="id-ID"/>
        </w:rPr>
      </w:pPr>
      <w:hyperlink w:anchor="_Toc491988655" w:history="1">
        <w:r w:rsidR="00326C2F">
          <w:rPr>
            <w:rStyle w:val="Hyperlink"/>
            <w:rFonts w:ascii="Arial" w:hAnsi="Arial" w:cs="Arial"/>
            <w:noProof/>
          </w:rPr>
          <w:t xml:space="preserve">Figure 4 </w:t>
        </w:r>
        <w:r w:rsidR="00326C2F" w:rsidRPr="00326C2F">
          <w:rPr>
            <w:rStyle w:val="Hyperlink"/>
            <w:rFonts w:ascii="Arial" w:hAnsi="Arial" w:cs="Arial"/>
            <w:noProof/>
          </w:rPr>
          <w:t>– HP Color Laserjet Pro M177fw</w:t>
        </w:r>
        <w:r w:rsidR="00326C2F" w:rsidRPr="00326C2F">
          <w:rPr>
            <w:rFonts w:ascii="Arial" w:hAnsi="Arial" w:cs="Arial"/>
            <w:noProof/>
            <w:webHidden/>
          </w:rPr>
          <w:tab/>
        </w:r>
        <w:r w:rsidR="00326C2F" w:rsidRPr="00326C2F">
          <w:rPr>
            <w:rFonts w:ascii="Arial" w:hAnsi="Arial" w:cs="Arial"/>
            <w:noProof/>
            <w:webHidden/>
          </w:rPr>
          <w:fldChar w:fldCharType="begin"/>
        </w:r>
        <w:r w:rsidR="00326C2F" w:rsidRPr="00326C2F">
          <w:rPr>
            <w:rFonts w:ascii="Arial" w:hAnsi="Arial" w:cs="Arial"/>
            <w:noProof/>
            <w:webHidden/>
          </w:rPr>
          <w:instrText xml:space="preserve"> PAGEREF _Toc491988655 \h </w:instrText>
        </w:r>
        <w:r w:rsidR="00326C2F" w:rsidRPr="00326C2F">
          <w:rPr>
            <w:rFonts w:ascii="Arial" w:hAnsi="Arial" w:cs="Arial"/>
            <w:noProof/>
            <w:webHidden/>
          </w:rPr>
        </w:r>
        <w:r w:rsidR="00326C2F" w:rsidRPr="00326C2F">
          <w:rPr>
            <w:rFonts w:ascii="Arial" w:hAnsi="Arial" w:cs="Arial"/>
            <w:noProof/>
            <w:webHidden/>
          </w:rPr>
          <w:fldChar w:fldCharType="separate"/>
        </w:r>
        <w:r w:rsidR="006E34F4">
          <w:rPr>
            <w:rFonts w:ascii="Arial" w:hAnsi="Arial" w:cs="Arial"/>
            <w:noProof/>
            <w:webHidden/>
          </w:rPr>
          <w:t>19</w:t>
        </w:r>
        <w:r w:rsidR="00326C2F" w:rsidRPr="00326C2F">
          <w:rPr>
            <w:rFonts w:ascii="Arial" w:hAnsi="Arial" w:cs="Arial"/>
            <w:noProof/>
            <w:webHidden/>
          </w:rPr>
          <w:fldChar w:fldCharType="end"/>
        </w:r>
      </w:hyperlink>
    </w:p>
    <w:p w14:paraId="1B159AC0" w14:textId="73BAE7C1" w:rsidR="00326C2F" w:rsidRPr="00326C2F" w:rsidRDefault="00555316" w:rsidP="00326C2F">
      <w:pPr>
        <w:pStyle w:val="TableofFigures"/>
        <w:tabs>
          <w:tab w:val="right" w:leader="dot" w:pos="9017"/>
        </w:tabs>
        <w:spacing w:line="360" w:lineRule="auto"/>
        <w:rPr>
          <w:rFonts w:ascii="Arial" w:eastAsiaTheme="minorEastAsia" w:hAnsi="Arial" w:cs="Arial"/>
          <w:noProof/>
          <w:lang w:val="id-ID" w:eastAsia="id-ID"/>
        </w:rPr>
      </w:pPr>
      <w:hyperlink w:anchor="_Toc491988656" w:history="1">
        <w:r w:rsidR="00326C2F">
          <w:rPr>
            <w:rStyle w:val="Hyperlink"/>
            <w:rFonts w:ascii="Arial" w:hAnsi="Arial" w:cs="Arial"/>
            <w:noProof/>
          </w:rPr>
          <w:t xml:space="preserve">Figure 5 </w:t>
        </w:r>
        <w:r w:rsidR="00326C2F" w:rsidRPr="00326C2F">
          <w:rPr>
            <w:rStyle w:val="Hyperlink"/>
            <w:rFonts w:ascii="Arial" w:hAnsi="Arial" w:cs="Arial"/>
            <w:noProof/>
          </w:rPr>
          <w:t>– HP Pro 3610 Black and White E</w:t>
        </w:r>
        <w:r w:rsidR="00326C2F" w:rsidRPr="00326C2F">
          <w:rPr>
            <w:rFonts w:ascii="Arial" w:hAnsi="Arial" w:cs="Arial"/>
            <w:noProof/>
            <w:webHidden/>
          </w:rPr>
          <w:tab/>
        </w:r>
        <w:r w:rsidR="00326C2F" w:rsidRPr="00326C2F">
          <w:rPr>
            <w:rFonts w:ascii="Arial" w:hAnsi="Arial" w:cs="Arial"/>
            <w:noProof/>
            <w:webHidden/>
          </w:rPr>
          <w:fldChar w:fldCharType="begin"/>
        </w:r>
        <w:r w:rsidR="00326C2F" w:rsidRPr="00326C2F">
          <w:rPr>
            <w:rFonts w:ascii="Arial" w:hAnsi="Arial" w:cs="Arial"/>
            <w:noProof/>
            <w:webHidden/>
          </w:rPr>
          <w:instrText xml:space="preserve"> PAGEREF _Toc491988656 \h </w:instrText>
        </w:r>
        <w:r w:rsidR="00326C2F" w:rsidRPr="00326C2F">
          <w:rPr>
            <w:rFonts w:ascii="Arial" w:hAnsi="Arial" w:cs="Arial"/>
            <w:noProof/>
            <w:webHidden/>
          </w:rPr>
        </w:r>
        <w:r w:rsidR="00326C2F" w:rsidRPr="00326C2F">
          <w:rPr>
            <w:rFonts w:ascii="Arial" w:hAnsi="Arial" w:cs="Arial"/>
            <w:noProof/>
            <w:webHidden/>
          </w:rPr>
          <w:fldChar w:fldCharType="separate"/>
        </w:r>
        <w:r w:rsidR="006E34F4">
          <w:rPr>
            <w:rFonts w:ascii="Arial" w:hAnsi="Arial" w:cs="Arial"/>
            <w:noProof/>
            <w:webHidden/>
          </w:rPr>
          <w:t>20</w:t>
        </w:r>
        <w:r w:rsidR="00326C2F" w:rsidRPr="00326C2F">
          <w:rPr>
            <w:rFonts w:ascii="Arial" w:hAnsi="Arial" w:cs="Arial"/>
            <w:noProof/>
            <w:webHidden/>
          </w:rPr>
          <w:fldChar w:fldCharType="end"/>
        </w:r>
      </w:hyperlink>
    </w:p>
    <w:p w14:paraId="26DE7771" w14:textId="64FF57AC" w:rsidR="00326C2F" w:rsidRPr="00326C2F" w:rsidRDefault="00555316" w:rsidP="00326C2F">
      <w:pPr>
        <w:pStyle w:val="TableofFigures"/>
        <w:tabs>
          <w:tab w:val="right" w:leader="dot" w:pos="9017"/>
        </w:tabs>
        <w:spacing w:line="360" w:lineRule="auto"/>
        <w:rPr>
          <w:rFonts w:ascii="Arial" w:eastAsiaTheme="minorEastAsia" w:hAnsi="Arial" w:cs="Arial"/>
          <w:noProof/>
          <w:lang w:val="id-ID" w:eastAsia="id-ID"/>
        </w:rPr>
      </w:pPr>
      <w:hyperlink w:anchor="_Toc491988657" w:history="1">
        <w:r w:rsidR="00326C2F">
          <w:rPr>
            <w:rStyle w:val="Hyperlink"/>
            <w:rFonts w:ascii="Arial" w:hAnsi="Arial" w:cs="Arial"/>
            <w:noProof/>
          </w:rPr>
          <w:t xml:space="preserve">Figure 6 </w:t>
        </w:r>
        <w:r w:rsidR="00326C2F" w:rsidRPr="00326C2F">
          <w:rPr>
            <w:rStyle w:val="Hyperlink"/>
            <w:rFonts w:ascii="Arial" w:hAnsi="Arial" w:cs="Arial"/>
            <w:noProof/>
          </w:rPr>
          <w:t>– Station Arcitecture Diagram</w:t>
        </w:r>
        <w:r w:rsidR="00326C2F" w:rsidRPr="00326C2F">
          <w:rPr>
            <w:rFonts w:ascii="Arial" w:hAnsi="Arial" w:cs="Arial"/>
            <w:noProof/>
            <w:webHidden/>
          </w:rPr>
          <w:tab/>
        </w:r>
        <w:r w:rsidR="00326C2F" w:rsidRPr="00326C2F">
          <w:rPr>
            <w:rFonts w:ascii="Arial" w:hAnsi="Arial" w:cs="Arial"/>
            <w:noProof/>
            <w:webHidden/>
          </w:rPr>
          <w:fldChar w:fldCharType="begin"/>
        </w:r>
        <w:r w:rsidR="00326C2F" w:rsidRPr="00326C2F">
          <w:rPr>
            <w:rFonts w:ascii="Arial" w:hAnsi="Arial" w:cs="Arial"/>
            <w:noProof/>
            <w:webHidden/>
          </w:rPr>
          <w:instrText xml:space="preserve"> PAGEREF _Toc491988657 \h </w:instrText>
        </w:r>
        <w:r w:rsidR="00326C2F" w:rsidRPr="00326C2F">
          <w:rPr>
            <w:rFonts w:ascii="Arial" w:hAnsi="Arial" w:cs="Arial"/>
            <w:noProof/>
            <w:webHidden/>
          </w:rPr>
        </w:r>
        <w:r w:rsidR="00326C2F" w:rsidRPr="00326C2F">
          <w:rPr>
            <w:rFonts w:ascii="Arial" w:hAnsi="Arial" w:cs="Arial"/>
            <w:noProof/>
            <w:webHidden/>
          </w:rPr>
          <w:fldChar w:fldCharType="separate"/>
        </w:r>
        <w:r w:rsidR="006E34F4">
          <w:rPr>
            <w:rFonts w:ascii="Arial" w:hAnsi="Arial" w:cs="Arial"/>
            <w:noProof/>
            <w:webHidden/>
          </w:rPr>
          <w:t>21</w:t>
        </w:r>
        <w:r w:rsidR="00326C2F" w:rsidRPr="00326C2F">
          <w:rPr>
            <w:rFonts w:ascii="Arial" w:hAnsi="Arial" w:cs="Arial"/>
            <w:noProof/>
            <w:webHidden/>
          </w:rPr>
          <w:fldChar w:fldCharType="end"/>
        </w:r>
      </w:hyperlink>
    </w:p>
    <w:p w14:paraId="3F98ECAA" w14:textId="6EE4F64F" w:rsidR="00326C2F" w:rsidRPr="00326C2F" w:rsidRDefault="00555316" w:rsidP="00326C2F">
      <w:pPr>
        <w:pStyle w:val="TableofFigures"/>
        <w:tabs>
          <w:tab w:val="right" w:leader="dot" w:pos="9017"/>
        </w:tabs>
        <w:spacing w:line="360" w:lineRule="auto"/>
        <w:rPr>
          <w:rFonts w:ascii="Arial" w:eastAsiaTheme="minorEastAsia" w:hAnsi="Arial" w:cs="Arial"/>
          <w:noProof/>
          <w:lang w:val="id-ID" w:eastAsia="id-ID"/>
        </w:rPr>
      </w:pPr>
      <w:hyperlink w:anchor="_Toc491988658" w:history="1">
        <w:r w:rsidR="00326C2F">
          <w:rPr>
            <w:rStyle w:val="Hyperlink"/>
            <w:rFonts w:ascii="Arial" w:hAnsi="Arial" w:cs="Arial"/>
            <w:noProof/>
          </w:rPr>
          <w:t xml:space="preserve">Figure 7 </w:t>
        </w:r>
        <w:r w:rsidR="00326C2F" w:rsidRPr="00326C2F">
          <w:rPr>
            <w:rStyle w:val="Hyperlink"/>
            <w:rFonts w:ascii="Arial" w:hAnsi="Arial" w:cs="Arial"/>
            <w:noProof/>
          </w:rPr>
          <w:t>– HPE ProLiant DL 180 Gen 9</w:t>
        </w:r>
        <w:r w:rsidR="00326C2F" w:rsidRPr="00326C2F">
          <w:rPr>
            <w:rFonts w:ascii="Arial" w:hAnsi="Arial" w:cs="Arial"/>
            <w:noProof/>
            <w:webHidden/>
          </w:rPr>
          <w:tab/>
        </w:r>
        <w:r w:rsidR="00326C2F" w:rsidRPr="00326C2F">
          <w:rPr>
            <w:rFonts w:ascii="Arial" w:hAnsi="Arial" w:cs="Arial"/>
            <w:noProof/>
            <w:webHidden/>
          </w:rPr>
          <w:fldChar w:fldCharType="begin"/>
        </w:r>
        <w:r w:rsidR="00326C2F" w:rsidRPr="00326C2F">
          <w:rPr>
            <w:rFonts w:ascii="Arial" w:hAnsi="Arial" w:cs="Arial"/>
            <w:noProof/>
            <w:webHidden/>
          </w:rPr>
          <w:instrText xml:space="preserve"> PAGEREF _Toc491988658 \h </w:instrText>
        </w:r>
        <w:r w:rsidR="00326C2F" w:rsidRPr="00326C2F">
          <w:rPr>
            <w:rFonts w:ascii="Arial" w:hAnsi="Arial" w:cs="Arial"/>
            <w:noProof/>
            <w:webHidden/>
          </w:rPr>
        </w:r>
        <w:r w:rsidR="00326C2F" w:rsidRPr="00326C2F">
          <w:rPr>
            <w:rFonts w:ascii="Arial" w:hAnsi="Arial" w:cs="Arial"/>
            <w:noProof/>
            <w:webHidden/>
          </w:rPr>
          <w:fldChar w:fldCharType="separate"/>
        </w:r>
        <w:r w:rsidR="006E34F4">
          <w:rPr>
            <w:rFonts w:ascii="Arial" w:hAnsi="Arial" w:cs="Arial"/>
            <w:noProof/>
            <w:webHidden/>
          </w:rPr>
          <w:t>22</w:t>
        </w:r>
        <w:r w:rsidR="00326C2F" w:rsidRPr="00326C2F">
          <w:rPr>
            <w:rFonts w:ascii="Arial" w:hAnsi="Arial" w:cs="Arial"/>
            <w:noProof/>
            <w:webHidden/>
          </w:rPr>
          <w:fldChar w:fldCharType="end"/>
        </w:r>
      </w:hyperlink>
    </w:p>
    <w:p w14:paraId="68BBFB97" w14:textId="482B75F0" w:rsidR="00326C2F" w:rsidRPr="00326C2F" w:rsidRDefault="00555316" w:rsidP="00326C2F">
      <w:pPr>
        <w:pStyle w:val="TableofFigures"/>
        <w:tabs>
          <w:tab w:val="right" w:leader="dot" w:pos="9017"/>
        </w:tabs>
        <w:spacing w:line="360" w:lineRule="auto"/>
        <w:rPr>
          <w:rFonts w:ascii="Arial" w:eastAsiaTheme="minorEastAsia" w:hAnsi="Arial" w:cs="Arial"/>
          <w:noProof/>
          <w:lang w:val="id-ID" w:eastAsia="id-ID"/>
        </w:rPr>
      </w:pPr>
      <w:hyperlink w:anchor="_Toc491988659" w:history="1">
        <w:r w:rsidR="00326C2F">
          <w:rPr>
            <w:rStyle w:val="Hyperlink"/>
            <w:rFonts w:ascii="Arial" w:hAnsi="Arial" w:cs="Arial"/>
            <w:noProof/>
          </w:rPr>
          <w:t xml:space="preserve">Figure 8 </w:t>
        </w:r>
        <w:r w:rsidR="00326C2F" w:rsidRPr="00326C2F">
          <w:rPr>
            <w:rStyle w:val="Hyperlink"/>
            <w:rFonts w:ascii="Arial" w:hAnsi="Arial" w:cs="Arial"/>
            <w:noProof/>
          </w:rPr>
          <w:t>– HP Z440 Workstation</w:t>
        </w:r>
        <w:r w:rsidR="00326C2F" w:rsidRPr="00326C2F">
          <w:rPr>
            <w:rFonts w:ascii="Arial" w:hAnsi="Arial" w:cs="Arial"/>
            <w:noProof/>
            <w:webHidden/>
          </w:rPr>
          <w:tab/>
        </w:r>
        <w:r w:rsidR="00326C2F" w:rsidRPr="00326C2F">
          <w:rPr>
            <w:rFonts w:ascii="Arial" w:hAnsi="Arial" w:cs="Arial"/>
            <w:noProof/>
            <w:webHidden/>
          </w:rPr>
          <w:fldChar w:fldCharType="begin"/>
        </w:r>
        <w:r w:rsidR="00326C2F" w:rsidRPr="00326C2F">
          <w:rPr>
            <w:rFonts w:ascii="Arial" w:hAnsi="Arial" w:cs="Arial"/>
            <w:noProof/>
            <w:webHidden/>
          </w:rPr>
          <w:instrText xml:space="preserve"> PAGEREF _Toc491988659 \h </w:instrText>
        </w:r>
        <w:r w:rsidR="00326C2F" w:rsidRPr="00326C2F">
          <w:rPr>
            <w:rFonts w:ascii="Arial" w:hAnsi="Arial" w:cs="Arial"/>
            <w:noProof/>
            <w:webHidden/>
          </w:rPr>
        </w:r>
        <w:r w:rsidR="00326C2F" w:rsidRPr="00326C2F">
          <w:rPr>
            <w:rFonts w:ascii="Arial" w:hAnsi="Arial" w:cs="Arial"/>
            <w:noProof/>
            <w:webHidden/>
          </w:rPr>
          <w:fldChar w:fldCharType="separate"/>
        </w:r>
        <w:r w:rsidR="006E34F4">
          <w:rPr>
            <w:rFonts w:ascii="Arial" w:hAnsi="Arial" w:cs="Arial"/>
            <w:noProof/>
            <w:webHidden/>
          </w:rPr>
          <w:t>23</w:t>
        </w:r>
        <w:r w:rsidR="00326C2F" w:rsidRPr="00326C2F">
          <w:rPr>
            <w:rFonts w:ascii="Arial" w:hAnsi="Arial" w:cs="Arial"/>
            <w:noProof/>
            <w:webHidden/>
          </w:rPr>
          <w:fldChar w:fldCharType="end"/>
        </w:r>
      </w:hyperlink>
    </w:p>
    <w:p w14:paraId="0EAFB4CA" w14:textId="46553C72" w:rsidR="00326C2F" w:rsidRPr="00326C2F" w:rsidRDefault="00555316" w:rsidP="00326C2F">
      <w:pPr>
        <w:pStyle w:val="TableofFigures"/>
        <w:tabs>
          <w:tab w:val="right" w:leader="dot" w:pos="9017"/>
        </w:tabs>
        <w:spacing w:line="360" w:lineRule="auto"/>
        <w:rPr>
          <w:rFonts w:ascii="Arial" w:eastAsiaTheme="minorEastAsia" w:hAnsi="Arial" w:cs="Arial"/>
          <w:noProof/>
          <w:lang w:val="id-ID" w:eastAsia="id-ID"/>
        </w:rPr>
      </w:pPr>
      <w:hyperlink w:anchor="_Toc491988660" w:history="1">
        <w:r w:rsidR="00326C2F">
          <w:rPr>
            <w:rStyle w:val="Hyperlink"/>
            <w:rFonts w:ascii="Arial" w:hAnsi="Arial" w:cs="Arial"/>
            <w:noProof/>
          </w:rPr>
          <w:t xml:space="preserve">Figure 9 </w:t>
        </w:r>
        <w:r w:rsidR="00326C2F" w:rsidRPr="00326C2F">
          <w:rPr>
            <w:rStyle w:val="Hyperlink"/>
            <w:rFonts w:ascii="Arial" w:hAnsi="Arial" w:cs="Arial"/>
            <w:noProof/>
          </w:rPr>
          <w:t>– HP N240 24-inch</w:t>
        </w:r>
        <w:r w:rsidR="00326C2F" w:rsidRPr="00326C2F">
          <w:rPr>
            <w:rFonts w:ascii="Arial" w:hAnsi="Arial" w:cs="Arial"/>
            <w:noProof/>
            <w:webHidden/>
          </w:rPr>
          <w:tab/>
        </w:r>
        <w:r w:rsidR="00326C2F" w:rsidRPr="00326C2F">
          <w:rPr>
            <w:rFonts w:ascii="Arial" w:hAnsi="Arial" w:cs="Arial"/>
            <w:noProof/>
            <w:webHidden/>
          </w:rPr>
          <w:fldChar w:fldCharType="begin"/>
        </w:r>
        <w:r w:rsidR="00326C2F" w:rsidRPr="00326C2F">
          <w:rPr>
            <w:rFonts w:ascii="Arial" w:hAnsi="Arial" w:cs="Arial"/>
            <w:noProof/>
            <w:webHidden/>
          </w:rPr>
          <w:instrText xml:space="preserve"> PAGEREF _Toc491988660 \h </w:instrText>
        </w:r>
        <w:r w:rsidR="00326C2F" w:rsidRPr="00326C2F">
          <w:rPr>
            <w:rFonts w:ascii="Arial" w:hAnsi="Arial" w:cs="Arial"/>
            <w:noProof/>
            <w:webHidden/>
          </w:rPr>
        </w:r>
        <w:r w:rsidR="00326C2F" w:rsidRPr="00326C2F">
          <w:rPr>
            <w:rFonts w:ascii="Arial" w:hAnsi="Arial" w:cs="Arial"/>
            <w:noProof/>
            <w:webHidden/>
          </w:rPr>
          <w:fldChar w:fldCharType="separate"/>
        </w:r>
        <w:r w:rsidR="006E34F4">
          <w:rPr>
            <w:rFonts w:ascii="Arial" w:hAnsi="Arial" w:cs="Arial"/>
            <w:noProof/>
            <w:webHidden/>
          </w:rPr>
          <w:t>24</w:t>
        </w:r>
        <w:r w:rsidR="00326C2F" w:rsidRPr="00326C2F">
          <w:rPr>
            <w:rFonts w:ascii="Arial" w:hAnsi="Arial" w:cs="Arial"/>
            <w:noProof/>
            <w:webHidden/>
          </w:rPr>
          <w:fldChar w:fldCharType="end"/>
        </w:r>
      </w:hyperlink>
    </w:p>
    <w:p w14:paraId="05B75033" w14:textId="51E1D030" w:rsidR="00326C2F" w:rsidRPr="00326C2F" w:rsidRDefault="00555316" w:rsidP="00326C2F">
      <w:pPr>
        <w:pStyle w:val="TableofFigures"/>
        <w:tabs>
          <w:tab w:val="right" w:leader="dot" w:pos="9017"/>
        </w:tabs>
        <w:spacing w:line="360" w:lineRule="auto"/>
        <w:rPr>
          <w:rFonts w:ascii="Arial" w:eastAsiaTheme="minorEastAsia" w:hAnsi="Arial" w:cs="Arial"/>
          <w:noProof/>
          <w:lang w:val="id-ID" w:eastAsia="id-ID"/>
        </w:rPr>
      </w:pPr>
      <w:hyperlink w:anchor="_Toc491988661" w:history="1">
        <w:r w:rsidR="00326C2F" w:rsidRPr="00326C2F">
          <w:rPr>
            <w:rStyle w:val="Hyperlink"/>
            <w:rFonts w:ascii="Arial" w:hAnsi="Arial" w:cs="Arial"/>
            <w:noProof/>
          </w:rPr>
          <w:t>Figure 10</w:t>
        </w:r>
        <w:r w:rsidR="00326C2F" w:rsidRPr="00326C2F">
          <w:rPr>
            <w:rStyle w:val="Hyperlink"/>
            <w:rFonts w:ascii="Arial" w:hAnsi="Arial" w:cs="Arial"/>
            <w:noProof/>
            <w:lang w:val="id-ID"/>
          </w:rPr>
          <w:t xml:space="preserve"> – Zenon Editor Interface</w:t>
        </w:r>
        <w:r w:rsidR="00326C2F" w:rsidRPr="00326C2F">
          <w:rPr>
            <w:rFonts w:ascii="Arial" w:hAnsi="Arial" w:cs="Arial"/>
            <w:noProof/>
            <w:webHidden/>
          </w:rPr>
          <w:tab/>
        </w:r>
        <w:r w:rsidR="00326C2F" w:rsidRPr="00326C2F">
          <w:rPr>
            <w:rFonts w:ascii="Arial" w:hAnsi="Arial" w:cs="Arial"/>
            <w:noProof/>
            <w:webHidden/>
          </w:rPr>
          <w:fldChar w:fldCharType="begin"/>
        </w:r>
        <w:r w:rsidR="00326C2F" w:rsidRPr="00326C2F">
          <w:rPr>
            <w:rFonts w:ascii="Arial" w:hAnsi="Arial" w:cs="Arial"/>
            <w:noProof/>
            <w:webHidden/>
          </w:rPr>
          <w:instrText xml:space="preserve"> PAGEREF _Toc491988661 \h </w:instrText>
        </w:r>
        <w:r w:rsidR="00326C2F" w:rsidRPr="00326C2F">
          <w:rPr>
            <w:rFonts w:ascii="Arial" w:hAnsi="Arial" w:cs="Arial"/>
            <w:noProof/>
            <w:webHidden/>
          </w:rPr>
        </w:r>
        <w:r w:rsidR="00326C2F" w:rsidRPr="00326C2F">
          <w:rPr>
            <w:rFonts w:ascii="Arial" w:hAnsi="Arial" w:cs="Arial"/>
            <w:noProof/>
            <w:webHidden/>
          </w:rPr>
          <w:fldChar w:fldCharType="separate"/>
        </w:r>
        <w:r w:rsidR="006E34F4">
          <w:rPr>
            <w:rFonts w:ascii="Arial" w:hAnsi="Arial" w:cs="Arial"/>
            <w:noProof/>
            <w:webHidden/>
          </w:rPr>
          <w:t>27</w:t>
        </w:r>
        <w:r w:rsidR="00326C2F" w:rsidRPr="00326C2F">
          <w:rPr>
            <w:rFonts w:ascii="Arial" w:hAnsi="Arial" w:cs="Arial"/>
            <w:noProof/>
            <w:webHidden/>
          </w:rPr>
          <w:fldChar w:fldCharType="end"/>
        </w:r>
      </w:hyperlink>
    </w:p>
    <w:p w14:paraId="648C6B73" w14:textId="1D78D1F9" w:rsidR="00326C2F" w:rsidRPr="00326C2F" w:rsidRDefault="00555316" w:rsidP="00326C2F">
      <w:pPr>
        <w:pStyle w:val="TableofFigures"/>
        <w:tabs>
          <w:tab w:val="right" w:leader="dot" w:pos="9017"/>
        </w:tabs>
        <w:spacing w:line="360" w:lineRule="auto"/>
        <w:rPr>
          <w:rFonts w:ascii="Arial" w:eastAsiaTheme="minorEastAsia" w:hAnsi="Arial" w:cs="Arial"/>
          <w:noProof/>
          <w:lang w:val="id-ID" w:eastAsia="id-ID"/>
        </w:rPr>
      </w:pPr>
      <w:hyperlink w:anchor="_Toc491988662" w:history="1">
        <w:r w:rsidR="00326C2F" w:rsidRPr="00326C2F">
          <w:rPr>
            <w:rStyle w:val="Hyperlink"/>
            <w:rFonts w:ascii="Arial" w:hAnsi="Arial" w:cs="Arial"/>
            <w:noProof/>
          </w:rPr>
          <w:t>Figure 11</w:t>
        </w:r>
        <w:r w:rsidR="00326C2F" w:rsidRPr="00326C2F">
          <w:rPr>
            <w:rStyle w:val="Hyperlink"/>
            <w:rFonts w:ascii="Arial" w:hAnsi="Arial" w:cs="Arial"/>
            <w:noProof/>
            <w:lang w:val="id-ID"/>
          </w:rPr>
          <w:t xml:space="preserve"> – Zenon Report Generator Feature</w:t>
        </w:r>
        <w:r w:rsidR="00326C2F" w:rsidRPr="00326C2F">
          <w:rPr>
            <w:rFonts w:ascii="Arial" w:hAnsi="Arial" w:cs="Arial"/>
            <w:noProof/>
            <w:webHidden/>
          </w:rPr>
          <w:tab/>
        </w:r>
        <w:r w:rsidR="00326C2F" w:rsidRPr="00326C2F">
          <w:rPr>
            <w:rFonts w:ascii="Arial" w:hAnsi="Arial" w:cs="Arial"/>
            <w:noProof/>
            <w:webHidden/>
          </w:rPr>
          <w:fldChar w:fldCharType="begin"/>
        </w:r>
        <w:r w:rsidR="00326C2F" w:rsidRPr="00326C2F">
          <w:rPr>
            <w:rFonts w:ascii="Arial" w:hAnsi="Arial" w:cs="Arial"/>
            <w:noProof/>
            <w:webHidden/>
          </w:rPr>
          <w:instrText xml:space="preserve"> PAGEREF _Toc491988662 \h </w:instrText>
        </w:r>
        <w:r w:rsidR="00326C2F" w:rsidRPr="00326C2F">
          <w:rPr>
            <w:rFonts w:ascii="Arial" w:hAnsi="Arial" w:cs="Arial"/>
            <w:noProof/>
            <w:webHidden/>
          </w:rPr>
        </w:r>
        <w:r w:rsidR="00326C2F" w:rsidRPr="00326C2F">
          <w:rPr>
            <w:rFonts w:ascii="Arial" w:hAnsi="Arial" w:cs="Arial"/>
            <w:noProof/>
            <w:webHidden/>
          </w:rPr>
          <w:fldChar w:fldCharType="separate"/>
        </w:r>
        <w:r w:rsidR="006E34F4">
          <w:rPr>
            <w:rFonts w:ascii="Arial" w:hAnsi="Arial" w:cs="Arial"/>
            <w:noProof/>
            <w:webHidden/>
          </w:rPr>
          <w:t>30</w:t>
        </w:r>
        <w:r w:rsidR="00326C2F" w:rsidRPr="00326C2F">
          <w:rPr>
            <w:rFonts w:ascii="Arial" w:hAnsi="Arial" w:cs="Arial"/>
            <w:noProof/>
            <w:webHidden/>
          </w:rPr>
          <w:fldChar w:fldCharType="end"/>
        </w:r>
      </w:hyperlink>
    </w:p>
    <w:p w14:paraId="7A02FA15" w14:textId="319188FC" w:rsidR="00326C2F" w:rsidRPr="00326C2F" w:rsidRDefault="00555316" w:rsidP="00326C2F">
      <w:pPr>
        <w:pStyle w:val="TableofFigures"/>
        <w:tabs>
          <w:tab w:val="right" w:leader="dot" w:pos="9017"/>
        </w:tabs>
        <w:spacing w:line="360" w:lineRule="auto"/>
        <w:rPr>
          <w:rFonts w:ascii="Arial" w:eastAsiaTheme="minorEastAsia" w:hAnsi="Arial" w:cs="Arial"/>
          <w:noProof/>
          <w:lang w:val="id-ID" w:eastAsia="id-ID"/>
        </w:rPr>
      </w:pPr>
      <w:hyperlink w:anchor="_Toc491988663" w:history="1">
        <w:r w:rsidR="00326C2F" w:rsidRPr="00326C2F">
          <w:rPr>
            <w:rStyle w:val="Hyperlink"/>
            <w:rFonts w:ascii="Arial" w:hAnsi="Arial" w:cs="Arial"/>
            <w:noProof/>
          </w:rPr>
          <w:t>Figure 12</w:t>
        </w:r>
        <w:r w:rsidR="00326C2F" w:rsidRPr="00326C2F">
          <w:rPr>
            <w:rStyle w:val="Hyperlink"/>
            <w:rFonts w:ascii="Arial" w:hAnsi="Arial" w:cs="Arial"/>
            <w:noProof/>
            <w:lang w:val="id-ID"/>
          </w:rPr>
          <w:t xml:space="preserve"> – Zenon Report Viewer Feature</w:t>
        </w:r>
        <w:r w:rsidR="00326C2F" w:rsidRPr="00326C2F">
          <w:rPr>
            <w:rFonts w:ascii="Arial" w:hAnsi="Arial" w:cs="Arial"/>
            <w:noProof/>
            <w:webHidden/>
          </w:rPr>
          <w:tab/>
        </w:r>
        <w:r w:rsidR="00326C2F" w:rsidRPr="00326C2F">
          <w:rPr>
            <w:rFonts w:ascii="Arial" w:hAnsi="Arial" w:cs="Arial"/>
            <w:noProof/>
            <w:webHidden/>
          </w:rPr>
          <w:fldChar w:fldCharType="begin"/>
        </w:r>
        <w:r w:rsidR="00326C2F" w:rsidRPr="00326C2F">
          <w:rPr>
            <w:rFonts w:ascii="Arial" w:hAnsi="Arial" w:cs="Arial"/>
            <w:noProof/>
            <w:webHidden/>
          </w:rPr>
          <w:instrText xml:space="preserve"> PAGEREF _Toc491988663 \h </w:instrText>
        </w:r>
        <w:r w:rsidR="00326C2F" w:rsidRPr="00326C2F">
          <w:rPr>
            <w:rFonts w:ascii="Arial" w:hAnsi="Arial" w:cs="Arial"/>
            <w:noProof/>
            <w:webHidden/>
          </w:rPr>
        </w:r>
        <w:r w:rsidR="00326C2F" w:rsidRPr="00326C2F">
          <w:rPr>
            <w:rFonts w:ascii="Arial" w:hAnsi="Arial" w:cs="Arial"/>
            <w:noProof/>
            <w:webHidden/>
          </w:rPr>
          <w:fldChar w:fldCharType="separate"/>
        </w:r>
        <w:r w:rsidR="006E34F4">
          <w:rPr>
            <w:rFonts w:ascii="Arial" w:hAnsi="Arial" w:cs="Arial"/>
            <w:noProof/>
            <w:webHidden/>
          </w:rPr>
          <w:t>31</w:t>
        </w:r>
        <w:r w:rsidR="00326C2F" w:rsidRPr="00326C2F">
          <w:rPr>
            <w:rFonts w:ascii="Arial" w:hAnsi="Arial" w:cs="Arial"/>
            <w:noProof/>
            <w:webHidden/>
          </w:rPr>
          <w:fldChar w:fldCharType="end"/>
        </w:r>
      </w:hyperlink>
    </w:p>
    <w:p w14:paraId="5F40F9A1" w14:textId="51A1395B" w:rsidR="00326C2F" w:rsidRPr="00326C2F" w:rsidRDefault="00555316" w:rsidP="00326C2F">
      <w:pPr>
        <w:pStyle w:val="TableofFigures"/>
        <w:tabs>
          <w:tab w:val="right" w:leader="dot" w:pos="9017"/>
        </w:tabs>
        <w:spacing w:line="360" w:lineRule="auto"/>
        <w:rPr>
          <w:rFonts w:ascii="Arial" w:eastAsiaTheme="minorEastAsia" w:hAnsi="Arial" w:cs="Arial"/>
          <w:noProof/>
          <w:lang w:val="id-ID" w:eastAsia="id-ID"/>
        </w:rPr>
      </w:pPr>
      <w:hyperlink w:anchor="_Toc491988664" w:history="1">
        <w:r w:rsidR="00326C2F" w:rsidRPr="00326C2F">
          <w:rPr>
            <w:rStyle w:val="Hyperlink"/>
            <w:rFonts w:ascii="Arial" w:hAnsi="Arial" w:cs="Arial"/>
            <w:noProof/>
          </w:rPr>
          <w:t>Figure 13</w:t>
        </w:r>
        <w:r w:rsidR="00326C2F" w:rsidRPr="00326C2F">
          <w:rPr>
            <w:rStyle w:val="Hyperlink"/>
            <w:rFonts w:ascii="Arial" w:hAnsi="Arial" w:cs="Arial"/>
            <w:noProof/>
            <w:lang w:val="id-ID"/>
          </w:rPr>
          <w:t xml:space="preserve"> – Zenon ALC Example</w:t>
        </w:r>
        <w:r w:rsidR="00326C2F" w:rsidRPr="00326C2F">
          <w:rPr>
            <w:rFonts w:ascii="Arial" w:hAnsi="Arial" w:cs="Arial"/>
            <w:noProof/>
            <w:webHidden/>
          </w:rPr>
          <w:tab/>
        </w:r>
        <w:r w:rsidR="00326C2F" w:rsidRPr="00326C2F">
          <w:rPr>
            <w:rFonts w:ascii="Arial" w:hAnsi="Arial" w:cs="Arial"/>
            <w:noProof/>
            <w:webHidden/>
          </w:rPr>
          <w:fldChar w:fldCharType="begin"/>
        </w:r>
        <w:r w:rsidR="00326C2F" w:rsidRPr="00326C2F">
          <w:rPr>
            <w:rFonts w:ascii="Arial" w:hAnsi="Arial" w:cs="Arial"/>
            <w:noProof/>
            <w:webHidden/>
          </w:rPr>
          <w:instrText xml:space="preserve"> PAGEREF _Toc491988664 \h </w:instrText>
        </w:r>
        <w:r w:rsidR="00326C2F" w:rsidRPr="00326C2F">
          <w:rPr>
            <w:rFonts w:ascii="Arial" w:hAnsi="Arial" w:cs="Arial"/>
            <w:noProof/>
            <w:webHidden/>
          </w:rPr>
        </w:r>
        <w:r w:rsidR="00326C2F" w:rsidRPr="00326C2F">
          <w:rPr>
            <w:rFonts w:ascii="Arial" w:hAnsi="Arial" w:cs="Arial"/>
            <w:noProof/>
            <w:webHidden/>
          </w:rPr>
          <w:fldChar w:fldCharType="separate"/>
        </w:r>
        <w:r w:rsidR="006E34F4">
          <w:rPr>
            <w:rFonts w:ascii="Arial" w:hAnsi="Arial" w:cs="Arial"/>
            <w:noProof/>
            <w:webHidden/>
          </w:rPr>
          <w:t>33</w:t>
        </w:r>
        <w:r w:rsidR="00326C2F" w:rsidRPr="00326C2F">
          <w:rPr>
            <w:rFonts w:ascii="Arial" w:hAnsi="Arial" w:cs="Arial"/>
            <w:noProof/>
            <w:webHidden/>
          </w:rPr>
          <w:fldChar w:fldCharType="end"/>
        </w:r>
      </w:hyperlink>
    </w:p>
    <w:p w14:paraId="5AB57505" w14:textId="08D56B3D" w:rsidR="00326C2F" w:rsidRPr="00326C2F" w:rsidRDefault="00555316" w:rsidP="00326C2F">
      <w:pPr>
        <w:pStyle w:val="TableofFigures"/>
        <w:tabs>
          <w:tab w:val="right" w:leader="dot" w:pos="9017"/>
        </w:tabs>
        <w:spacing w:line="360" w:lineRule="auto"/>
        <w:rPr>
          <w:rFonts w:ascii="Arial" w:eastAsiaTheme="minorEastAsia" w:hAnsi="Arial" w:cs="Arial"/>
          <w:noProof/>
          <w:lang w:val="id-ID" w:eastAsia="id-ID"/>
        </w:rPr>
      </w:pPr>
      <w:hyperlink w:anchor="_Toc491988665" w:history="1">
        <w:r w:rsidR="00326C2F">
          <w:rPr>
            <w:rStyle w:val="Hyperlink"/>
            <w:rFonts w:ascii="Arial" w:hAnsi="Arial" w:cs="Arial"/>
            <w:noProof/>
          </w:rPr>
          <w:t xml:space="preserve">Figure 14 </w:t>
        </w:r>
        <w:r w:rsidR="00326C2F" w:rsidRPr="00326C2F">
          <w:rPr>
            <w:rStyle w:val="Hyperlink"/>
            <w:rFonts w:ascii="Arial" w:hAnsi="Arial" w:cs="Arial"/>
            <w:noProof/>
          </w:rPr>
          <w:t>– User administer configuration table</w:t>
        </w:r>
        <w:r w:rsidR="00326C2F" w:rsidRPr="00326C2F">
          <w:rPr>
            <w:rFonts w:ascii="Arial" w:hAnsi="Arial" w:cs="Arial"/>
            <w:noProof/>
            <w:webHidden/>
          </w:rPr>
          <w:tab/>
        </w:r>
        <w:r w:rsidR="00326C2F" w:rsidRPr="00326C2F">
          <w:rPr>
            <w:rFonts w:ascii="Arial" w:hAnsi="Arial" w:cs="Arial"/>
            <w:noProof/>
            <w:webHidden/>
          </w:rPr>
          <w:fldChar w:fldCharType="begin"/>
        </w:r>
        <w:r w:rsidR="00326C2F" w:rsidRPr="00326C2F">
          <w:rPr>
            <w:rFonts w:ascii="Arial" w:hAnsi="Arial" w:cs="Arial"/>
            <w:noProof/>
            <w:webHidden/>
          </w:rPr>
          <w:instrText xml:space="preserve"> PAGEREF _Toc491988665 \h </w:instrText>
        </w:r>
        <w:r w:rsidR="00326C2F" w:rsidRPr="00326C2F">
          <w:rPr>
            <w:rFonts w:ascii="Arial" w:hAnsi="Arial" w:cs="Arial"/>
            <w:noProof/>
            <w:webHidden/>
          </w:rPr>
        </w:r>
        <w:r w:rsidR="00326C2F" w:rsidRPr="00326C2F">
          <w:rPr>
            <w:rFonts w:ascii="Arial" w:hAnsi="Arial" w:cs="Arial"/>
            <w:noProof/>
            <w:webHidden/>
          </w:rPr>
          <w:fldChar w:fldCharType="separate"/>
        </w:r>
        <w:r w:rsidR="006E34F4">
          <w:rPr>
            <w:rFonts w:ascii="Arial" w:hAnsi="Arial" w:cs="Arial"/>
            <w:noProof/>
            <w:webHidden/>
          </w:rPr>
          <w:t>35</w:t>
        </w:r>
        <w:r w:rsidR="00326C2F" w:rsidRPr="00326C2F">
          <w:rPr>
            <w:rFonts w:ascii="Arial" w:hAnsi="Arial" w:cs="Arial"/>
            <w:noProof/>
            <w:webHidden/>
          </w:rPr>
          <w:fldChar w:fldCharType="end"/>
        </w:r>
      </w:hyperlink>
    </w:p>
    <w:p w14:paraId="7E57315B" w14:textId="03BC8655" w:rsidR="00326C2F" w:rsidRPr="00326C2F" w:rsidRDefault="00555316" w:rsidP="00326C2F">
      <w:pPr>
        <w:pStyle w:val="TableofFigures"/>
        <w:tabs>
          <w:tab w:val="right" w:leader="dot" w:pos="9017"/>
        </w:tabs>
        <w:spacing w:line="360" w:lineRule="auto"/>
        <w:rPr>
          <w:rFonts w:ascii="Arial" w:eastAsiaTheme="minorEastAsia" w:hAnsi="Arial" w:cs="Arial"/>
          <w:noProof/>
          <w:lang w:val="id-ID" w:eastAsia="id-ID"/>
        </w:rPr>
      </w:pPr>
      <w:hyperlink w:anchor="_Toc491988666" w:history="1">
        <w:r w:rsidR="00326C2F" w:rsidRPr="00326C2F">
          <w:rPr>
            <w:rStyle w:val="Hyperlink"/>
            <w:rFonts w:ascii="Arial" w:hAnsi="Arial" w:cs="Arial"/>
            <w:noProof/>
          </w:rPr>
          <w:t>Figure 15</w:t>
        </w:r>
        <w:r w:rsidR="00326C2F" w:rsidRPr="00326C2F">
          <w:rPr>
            <w:rStyle w:val="Hyperlink"/>
            <w:rFonts w:ascii="Arial" w:hAnsi="Arial" w:cs="Arial"/>
            <w:noProof/>
            <w:lang w:val="id-ID"/>
          </w:rPr>
          <w:t xml:space="preserve"> – Zenon Software Redundancy Example</w:t>
        </w:r>
        <w:r w:rsidR="00326C2F" w:rsidRPr="00326C2F">
          <w:rPr>
            <w:rFonts w:ascii="Arial" w:hAnsi="Arial" w:cs="Arial"/>
            <w:noProof/>
            <w:webHidden/>
          </w:rPr>
          <w:tab/>
        </w:r>
        <w:r w:rsidR="00326C2F" w:rsidRPr="00326C2F">
          <w:rPr>
            <w:rFonts w:ascii="Arial" w:hAnsi="Arial" w:cs="Arial"/>
            <w:noProof/>
            <w:webHidden/>
          </w:rPr>
          <w:fldChar w:fldCharType="begin"/>
        </w:r>
        <w:r w:rsidR="00326C2F" w:rsidRPr="00326C2F">
          <w:rPr>
            <w:rFonts w:ascii="Arial" w:hAnsi="Arial" w:cs="Arial"/>
            <w:noProof/>
            <w:webHidden/>
          </w:rPr>
          <w:instrText xml:space="preserve"> PAGEREF _Toc491988666 \h </w:instrText>
        </w:r>
        <w:r w:rsidR="00326C2F" w:rsidRPr="00326C2F">
          <w:rPr>
            <w:rFonts w:ascii="Arial" w:hAnsi="Arial" w:cs="Arial"/>
            <w:noProof/>
            <w:webHidden/>
          </w:rPr>
        </w:r>
        <w:r w:rsidR="00326C2F" w:rsidRPr="00326C2F">
          <w:rPr>
            <w:rFonts w:ascii="Arial" w:hAnsi="Arial" w:cs="Arial"/>
            <w:noProof/>
            <w:webHidden/>
          </w:rPr>
          <w:fldChar w:fldCharType="separate"/>
        </w:r>
        <w:r w:rsidR="006E34F4">
          <w:rPr>
            <w:rFonts w:ascii="Arial" w:hAnsi="Arial" w:cs="Arial"/>
            <w:noProof/>
            <w:webHidden/>
          </w:rPr>
          <w:t>37</w:t>
        </w:r>
        <w:r w:rsidR="00326C2F" w:rsidRPr="00326C2F">
          <w:rPr>
            <w:rFonts w:ascii="Arial" w:hAnsi="Arial" w:cs="Arial"/>
            <w:noProof/>
            <w:webHidden/>
          </w:rPr>
          <w:fldChar w:fldCharType="end"/>
        </w:r>
      </w:hyperlink>
    </w:p>
    <w:p w14:paraId="720D6984" w14:textId="50F425DA" w:rsidR="00326C2F" w:rsidRPr="00326C2F" w:rsidRDefault="00555316" w:rsidP="00326C2F">
      <w:pPr>
        <w:pStyle w:val="TableofFigures"/>
        <w:tabs>
          <w:tab w:val="right" w:leader="dot" w:pos="9017"/>
        </w:tabs>
        <w:spacing w:line="360" w:lineRule="auto"/>
        <w:rPr>
          <w:rFonts w:ascii="Arial" w:eastAsiaTheme="minorEastAsia" w:hAnsi="Arial" w:cs="Arial"/>
          <w:noProof/>
          <w:lang w:val="id-ID" w:eastAsia="id-ID"/>
        </w:rPr>
      </w:pPr>
      <w:hyperlink w:anchor="_Toc491988667" w:history="1">
        <w:r w:rsidR="00326C2F" w:rsidRPr="00326C2F">
          <w:rPr>
            <w:rStyle w:val="Hyperlink"/>
            <w:rFonts w:ascii="Arial" w:hAnsi="Arial" w:cs="Arial"/>
            <w:noProof/>
          </w:rPr>
          <w:t>Figure 16</w:t>
        </w:r>
        <w:r w:rsidR="00326C2F" w:rsidRPr="00326C2F">
          <w:rPr>
            <w:rStyle w:val="Hyperlink"/>
            <w:rFonts w:ascii="Arial" w:hAnsi="Arial" w:cs="Arial"/>
            <w:noProof/>
            <w:lang w:val="id-ID"/>
          </w:rPr>
          <w:t xml:space="preserve"> – Signalling Driver Block Diagram</w:t>
        </w:r>
        <w:r w:rsidR="00326C2F" w:rsidRPr="00326C2F">
          <w:rPr>
            <w:rFonts w:ascii="Arial" w:hAnsi="Arial" w:cs="Arial"/>
            <w:noProof/>
            <w:webHidden/>
          </w:rPr>
          <w:tab/>
        </w:r>
        <w:r w:rsidR="00326C2F" w:rsidRPr="00326C2F">
          <w:rPr>
            <w:rFonts w:ascii="Arial" w:hAnsi="Arial" w:cs="Arial"/>
            <w:noProof/>
            <w:webHidden/>
          </w:rPr>
          <w:fldChar w:fldCharType="begin"/>
        </w:r>
        <w:r w:rsidR="00326C2F" w:rsidRPr="00326C2F">
          <w:rPr>
            <w:rFonts w:ascii="Arial" w:hAnsi="Arial" w:cs="Arial"/>
            <w:noProof/>
            <w:webHidden/>
          </w:rPr>
          <w:instrText xml:space="preserve"> PAGEREF _Toc491988667 \h </w:instrText>
        </w:r>
        <w:r w:rsidR="00326C2F" w:rsidRPr="00326C2F">
          <w:rPr>
            <w:rFonts w:ascii="Arial" w:hAnsi="Arial" w:cs="Arial"/>
            <w:noProof/>
            <w:webHidden/>
          </w:rPr>
        </w:r>
        <w:r w:rsidR="00326C2F" w:rsidRPr="00326C2F">
          <w:rPr>
            <w:rFonts w:ascii="Arial" w:hAnsi="Arial" w:cs="Arial"/>
            <w:noProof/>
            <w:webHidden/>
          </w:rPr>
          <w:fldChar w:fldCharType="separate"/>
        </w:r>
        <w:r w:rsidR="006E34F4">
          <w:rPr>
            <w:rFonts w:ascii="Arial" w:hAnsi="Arial" w:cs="Arial"/>
            <w:noProof/>
            <w:webHidden/>
          </w:rPr>
          <w:t>39</w:t>
        </w:r>
        <w:r w:rsidR="00326C2F" w:rsidRPr="00326C2F">
          <w:rPr>
            <w:rFonts w:ascii="Arial" w:hAnsi="Arial" w:cs="Arial"/>
            <w:noProof/>
            <w:webHidden/>
          </w:rPr>
          <w:fldChar w:fldCharType="end"/>
        </w:r>
      </w:hyperlink>
    </w:p>
    <w:p w14:paraId="0795D7BB" w14:textId="27A4F9F1" w:rsidR="00326C2F" w:rsidRPr="00326C2F" w:rsidRDefault="00555316" w:rsidP="00326C2F">
      <w:pPr>
        <w:pStyle w:val="TableofFigures"/>
        <w:tabs>
          <w:tab w:val="right" w:leader="dot" w:pos="9017"/>
        </w:tabs>
        <w:spacing w:line="360" w:lineRule="auto"/>
        <w:rPr>
          <w:rFonts w:ascii="Arial" w:eastAsiaTheme="minorEastAsia" w:hAnsi="Arial" w:cs="Arial"/>
          <w:noProof/>
          <w:lang w:val="id-ID" w:eastAsia="id-ID"/>
        </w:rPr>
      </w:pPr>
      <w:hyperlink w:anchor="_Toc491988668" w:history="1">
        <w:r w:rsidR="00326C2F" w:rsidRPr="00326C2F">
          <w:rPr>
            <w:rStyle w:val="Hyperlink"/>
            <w:rFonts w:ascii="Arial" w:hAnsi="Arial" w:cs="Arial"/>
            <w:noProof/>
          </w:rPr>
          <w:t>Figure 17</w:t>
        </w:r>
        <w:r w:rsidR="00326C2F" w:rsidRPr="00326C2F">
          <w:rPr>
            <w:rStyle w:val="Hyperlink"/>
            <w:rFonts w:ascii="Arial" w:hAnsi="Arial" w:cs="Arial"/>
            <w:noProof/>
            <w:lang w:val="id-ID"/>
          </w:rPr>
          <w:t xml:space="preserve"> – CTC – SCADA Data Flow Control</w:t>
        </w:r>
        <w:r w:rsidR="00326C2F" w:rsidRPr="00326C2F">
          <w:rPr>
            <w:rFonts w:ascii="Arial" w:hAnsi="Arial" w:cs="Arial"/>
            <w:noProof/>
            <w:webHidden/>
          </w:rPr>
          <w:tab/>
        </w:r>
        <w:r w:rsidR="00326C2F" w:rsidRPr="00326C2F">
          <w:rPr>
            <w:rFonts w:ascii="Arial" w:hAnsi="Arial" w:cs="Arial"/>
            <w:noProof/>
            <w:webHidden/>
          </w:rPr>
          <w:fldChar w:fldCharType="begin"/>
        </w:r>
        <w:r w:rsidR="00326C2F" w:rsidRPr="00326C2F">
          <w:rPr>
            <w:rFonts w:ascii="Arial" w:hAnsi="Arial" w:cs="Arial"/>
            <w:noProof/>
            <w:webHidden/>
          </w:rPr>
          <w:instrText xml:space="preserve"> PAGEREF _Toc491988668 \h </w:instrText>
        </w:r>
        <w:r w:rsidR="00326C2F" w:rsidRPr="00326C2F">
          <w:rPr>
            <w:rFonts w:ascii="Arial" w:hAnsi="Arial" w:cs="Arial"/>
            <w:noProof/>
            <w:webHidden/>
          </w:rPr>
        </w:r>
        <w:r w:rsidR="00326C2F" w:rsidRPr="00326C2F">
          <w:rPr>
            <w:rFonts w:ascii="Arial" w:hAnsi="Arial" w:cs="Arial"/>
            <w:noProof/>
            <w:webHidden/>
          </w:rPr>
          <w:fldChar w:fldCharType="separate"/>
        </w:r>
        <w:r w:rsidR="006E34F4">
          <w:rPr>
            <w:rFonts w:ascii="Arial" w:hAnsi="Arial" w:cs="Arial"/>
            <w:noProof/>
            <w:webHidden/>
          </w:rPr>
          <w:t>40</w:t>
        </w:r>
        <w:r w:rsidR="00326C2F" w:rsidRPr="00326C2F">
          <w:rPr>
            <w:rFonts w:ascii="Arial" w:hAnsi="Arial" w:cs="Arial"/>
            <w:noProof/>
            <w:webHidden/>
          </w:rPr>
          <w:fldChar w:fldCharType="end"/>
        </w:r>
      </w:hyperlink>
    </w:p>
    <w:p w14:paraId="1A81CE45" w14:textId="7134694B" w:rsidR="00326C2F" w:rsidRPr="00326C2F" w:rsidRDefault="00555316" w:rsidP="00326C2F">
      <w:pPr>
        <w:pStyle w:val="TableofFigures"/>
        <w:tabs>
          <w:tab w:val="right" w:leader="dot" w:pos="9017"/>
        </w:tabs>
        <w:spacing w:line="360" w:lineRule="auto"/>
        <w:rPr>
          <w:rFonts w:ascii="Arial" w:eastAsiaTheme="minorEastAsia" w:hAnsi="Arial" w:cs="Arial"/>
          <w:noProof/>
          <w:lang w:val="id-ID" w:eastAsia="id-ID"/>
        </w:rPr>
      </w:pPr>
      <w:hyperlink w:anchor="_Toc491988669" w:history="1">
        <w:r w:rsidR="00326C2F" w:rsidRPr="00326C2F">
          <w:rPr>
            <w:rStyle w:val="Hyperlink"/>
            <w:rFonts w:ascii="Arial" w:hAnsi="Arial" w:cs="Arial"/>
            <w:noProof/>
          </w:rPr>
          <w:t>Figure 18</w:t>
        </w:r>
        <w:r w:rsidR="00326C2F" w:rsidRPr="00326C2F">
          <w:rPr>
            <w:rStyle w:val="Hyperlink"/>
            <w:rFonts w:ascii="Arial" w:hAnsi="Arial" w:cs="Arial"/>
            <w:noProof/>
            <w:lang w:val="id-ID"/>
          </w:rPr>
          <w:t xml:space="preserve"> – Web Service WSDL System Overview</w:t>
        </w:r>
        <w:r w:rsidR="00326C2F" w:rsidRPr="00326C2F">
          <w:rPr>
            <w:rFonts w:ascii="Arial" w:hAnsi="Arial" w:cs="Arial"/>
            <w:noProof/>
            <w:webHidden/>
          </w:rPr>
          <w:tab/>
        </w:r>
        <w:r w:rsidR="00326C2F" w:rsidRPr="00326C2F">
          <w:rPr>
            <w:rFonts w:ascii="Arial" w:hAnsi="Arial" w:cs="Arial"/>
            <w:noProof/>
            <w:webHidden/>
          </w:rPr>
          <w:fldChar w:fldCharType="begin"/>
        </w:r>
        <w:r w:rsidR="00326C2F" w:rsidRPr="00326C2F">
          <w:rPr>
            <w:rFonts w:ascii="Arial" w:hAnsi="Arial" w:cs="Arial"/>
            <w:noProof/>
            <w:webHidden/>
          </w:rPr>
          <w:instrText xml:space="preserve"> PAGEREF _Toc491988669 \h </w:instrText>
        </w:r>
        <w:r w:rsidR="00326C2F" w:rsidRPr="00326C2F">
          <w:rPr>
            <w:rFonts w:ascii="Arial" w:hAnsi="Arial" w:cs="Arial"/>
            <w:noProof/>
            <w:webHidden/>
          </w:rPr>
        </w:r>
        <w:r w:rsidR="00326C2F" w:rsidRPr="00326C2F">
          <w:rPr>
            <w:rFonts w:ascii="Arial" w:hAnsi="Arial" w:cs="Arial"/>
            <w:noProof/>
            <w:webHidden/>
          </w:rPr>
          <w:fldChar w:fldCharType="separate"/>
        </w:r>
        <w:r w:rsidR="006E34F4">
          <w:rPr>
            <w:rFonts w:ascii="Arial" w:hAnsi="Arial" w:cs="Arial"/>
            <w:noProof/>
            <w:webHidden/>
          </w:rPr>
          <w:t>41</w:t>
        </w:r>
        <w:r w:rsidR="00326C2F" w:rsidRPr="00326C2F">
          <w:rPr>
            <w:rFonts w:ascii="Arial" w:hAnsi="Arial" w:cs="Arial"/>
            <w:noProof/>
            <w:webHidden/>
          </w:rPr>
          <w:fldChar w:fldCharType="end"/>
        </w:r>
      </w:hyperlink>
    </w:p>
    <w:p w14:paraId="00D2DC6D" w14:textId="768EA88E" w:rsidR="00326C2F" w:rsidRPr="00326C2F" w:rsidRDefault="00555316" w:rsidP="00326C2F">
      <w:pPr>
        <w:pStyle w:val="TableofFigures"/>
        <w:tabs>
          <w:tab w:val="right" w:leader="dot" w:pos="9017"/>
        </w:tabs>
        <w:spacing w:line="360" w:lineRule="auto"/>
        <w:rPr>
          <w:rFonts w:ascii="Arial" w:eastAsiaTheme="minorEastAsia" w:hAnsi="Arial" w:cs="Arial"/>
          <w:noProof/>
          <w:lang w:val="id-ID" w:eastAsia="id-ID"/>
        </w:rPr>
      </w:pPr>
      <w:hyperlink w:anchor="_Toc491988670" w:history="1">
        <w:r w:rsidR="00326C2F" w:rsidRPr="00326C2F">
          <w:rPr>
            <w:rStyle w:val="Hyperlink"/>
            <w:rFonts w:ascii="Arial" w:hAnsi="Arial" w:cs="Arial"/>
            <w:noProof/>
          </w:rPr>
          <w:t>Figure 19</w:t>
        </w:r>
        <w:r w:rsidR="00326C2F" w:rsidRPr="00326C2F">
          <w:rPr>
            <w:rStyle w:val="Hyperlink"/>
            <w:rFonts w:ascii="Arial" w:hAnsi="Arial" w:cs="Arial"/>
            <w:noProof/>
            <w:lang w:val="id-ID"/>
          </w:rPr>
          <w:t xml:space="preserve"> – ONVIF Profile S Flow Control</w:t>
        </w:r>
        <w:r w:rsidR="00326C2F" w:rsidRPr="00326C2F">
          <w:rPr>
            <w:rFonts w:ascii="Arial" w:hAnsi="Arial" w:cs="Arial"/>
            <w:noProof/>
            <w:webHidden/>
          </w:rPr>
          <w:tab/>
        </w:r>
        <w:r w:rsidR="00326C2F" w:rsidRPr="00326C2F">
          <w:rPr>
            <w:rFonts w:ascii="Arial" w:hAnsi="Arial" w:cs="Arial"/>
            <w:noProof/>
            <w:webHidden/>
          </w:rPr>
          <w:fldChar w:fldCharType="begin"/>
        </w:r>
        <w:r w:rsidR="00326C2F" w:rsidRPr="00326C2F">
          <w:rPr>
            <w:rFonts w:ascii="Arial" w:hAnsi="Arial" w:cs="Arial"/>
            <w:noProof/>
            <w:webHidden/>
          </w:rPr>
          <w:instrText xml:space="preserve"> PAGEREF _Toc491988670 \h </w:instrText>
        </w:r>
        <w:r w:rsidR="00326C2F" w:rsidRPr="00326C2F">
          <w:rPr>
            <w:rFonts w:ascii="Arial" w:hAnsi="Arial" w:cs="Arial"/>
            <w:noProof/>
            <w:webHidden/>
          </w:rPr>
        </w:r>
        <w:r w:rsidR="00326C2F" w:rsidRPr="00326C2F">
          <w:rPr>
            <w:rFonts w:ascii="Arial" w:hAnsi="Arial" w:cs="Arial"/>
            <w:noProof/>
            <w:webHidden/>
          </w:rPr>
          <w:fldChar w:fldCharType="separate"/>
        </w:r>
        <w:r w:rsidR="006E34F4">
          <w:rPr>
            <w:rFonts w:ascii="Arial" w:hAnsi="Arial" w:cs="Arial"/>
            <w:noProof/>
            <w:webHidden/>
          </w:rPr>
          <w:t>43</w:t>
        </w:r>
        <w:r w:rsidR="00326C2F" w:rsidRPr="00326C2F">
          <w:rPr>
            <w:rFonts w:ascii="Arial" w:hAnsi="Arial" w:cs="Arial"/>
            <w:noProof/>
            <w:webHidden/>
          </w:rPr>
          <w:fldChar w:fldCharType="end"/>
        </w:r>
      </w:hyperlink>
    </w:p>
    <w:p w14:paraId="345EED48" w14:textId="4D5DFF31" w:rsidR="00326C2F" w:rsidRPr="00326C2F" w:rsidRDefault="00555316" w:rsidP="00326C2F">
      <w:pPr>
        <w:pStyle w:val="TableofFigures"/>
        <w:tabs>
          <w:tab w:val="right" w:leader="dot" w:pos="9017"/>
        </w:tabs>
        <w:spacing w:line="360" w:lineRule="auto"/>
        <w:rPr>
          <w:rFonts w:ascii="Arial" w:eastAsiaTheme="minorEastAsia" w:hAnsi="Arial" w:cs="Arial"/>
          <w:noProof/>
          <w:lang w:val="id-ID" w:eastAsia="id-ID"/>
        </w:rPr>
      </w:pPr>
      <w:hyperlink w:anchor="_Toc491988671" w:history="1">
        <w:r w:rsidR="00326C2F">
          <w:rPr>
            <w:rStyle w:val="Hyperlink"/>
            <w:rFonts w:ascii="Arial" w:hAnsi="Arial" w:cs="Arial"/>
            <w:noProof/>
          </w:rPr>
          <w:t xml:space="preserve">Figure 20 </w:t>
        </w:r>
        <w:r w:rsidR="00326C2F" w:rsidRPr="00326C2F">
          <w:rPr>
            <w:rStyle w:val="Hyperlink"/>
            <w:rFonts w:ascii="Arial" w:hAnsi="Arial" w:cs="Arial"/>
            <w:noProof/>
          </w:rPr>
          <w:t>– Remote/Local Permissive mechanism</w:t>
        </w:r>
        <w:r w:rsidR="00326C2F" w:rsidRPr="00326C2F">
          <w:rPr>
            <w:rFonts w:ascii="Arial" w:hAnsi="Arial" w:cs="Arial"/>
            <w:noProof/>
            <w:webHidden/>
          </w:rPr>
          <w:tab/>
        </w:r>
        <w:r w:rsidR="00326C2F" w:rsidRPr="00326C2F">
          <w:rPr>
            <w:rFonts w:ascii="Arial" w:hAnsi="Arial" w:cs="Arial"/>
            <w:noProof/>
            <w:webHidden/>
          </w:rPr>
          <w:fldChar w:fldCharType="begin"/>
        </w:r>
        <w:r w:rsidR="00326C2F" w:rsidRPr="00326C2F">
          <w:rPr>
            <w:rFonts w:ascii="Arial" w:hAnsi="Arial" w:cs="Arial"/>
            <w:noProof/>
            <w:webHidden/>
          </w:rPr>
          <w:instrText xml:space="preserve"> PAGEREF _Toc491988671 \h </w:instrText>
        </w:r>
        <w:r w:rsidR="00326C2F" w:rsidRPr="00326C2F">
          <w:rPr>
            <w:rFonts w:ascii="Arial" w:hAnsi="Arial" w:cs="Arial"/>
            <w:noProof/>
            <w:webHidden/>
          </w:rPr>
        </w:r>
        <w:r w:rsidR="00326C2F" w:rsidRPr="00326C2F">
          <w:rPr>
            <w:rFonts w:ascii="Arial" w:hAnsi="Arial" w:cs="Arial"/>
            <w:noProof/>
            <w:webHidden/>
          </w:rPr>
          <w:fldChar w:fldCharType="separate"/>
        </w:r>
        <w:r w:rsidR="006E34F4">
          <w:rPr>
            <w:rFonts w:ascii="Arial" w:hAnsi="Arial" w:cs="Arial"/>
            <w:noProof/>
            <w:webHidden/>
          </w:rPr>
          <w:t>46</w:t>
        </w:r>
        <w:r w:rsidR="00326C2F" w:rsidRPr="00326C2F">
          <w:rPr>
            <w:rFonts w:ascii="Arial" w:hAnsi="Arial" w:cs="Arial"/>
            <w:noProof/>
            <w:webHidden/>
          </w:rPr>
          <w:fldChar w:fldCharType="end"/>
        </w:r>
      </w:hyperlink>
    </w:p>
    <w:p w14:paraId="38C1B907" w14:textId="57ABB3E9" w:rsidR="00326C2F" w:rsidRPr="00326C2F" w:rsidRDefault="00555316" w:rsidP="00326C2F">
      <w:pPr>
        <w:pStyle w:val="TableofFigures"/>
        <w:tabs>
          <w:tab w:val="right" w:leader="dot" w:pos="9017"/>
        </w:tabs>
        <w:spacing w:line="360" w:lineRule="auto"/>
        <w:rPr>
          <w:rFonts w:ascii="Arial" w:eastAsiaTheme="minorEastAsia" w:hAnsi="Arial" w:cs="Arial"/>
          <w:noProof/>
          <w:lang w:val="id-ID" w:eastAsia="id-ID"/>
        </w:rPr>
      </w:pPr>
      <w:hyperlink r:id="rId22" w:anchor="_Toc491988672" w:history="1">
        <w:r w:rsidR="00326C2F">
          <w:rPr>
            <w:rStyle w:val="Hyperlink"/>
            <w:rFonts w:ascii="Arial" w:hAnsi="Arial" w:cs="Arial"/>
            <w:noProof/>
          </w:rPr>
          <w:t xml:space="preserve">Figure 21 </w:t>
        </w:r>
        <w:r w:rsidR="00326C2F" w:rsidRPr="00326C2F">
          <w:rPr>
            <w:rStyle w:val="Hyperlink"/>
            <w:rFonts w:ascii="Arial" w:hAnsi="Arial" w:cs="Arial"/>
            <w:noProof/>
          </w:rPr>
          <w:t>– Home Screen Display</w:t>
        </w:r>
        <w:r w:rsidR="00326C2F" w:rsidRPr="00326C2F">
          <w:rPr>
            <w:rFonts w:ascii="Arial" w:hAnsi="Arial" w:cs="Arial"/>
            <w:noProof/>
            <w:webHidden/>
          </w:rPr>
          <w:tab/>
        </w:r>
        <w:r w:rsidR="00326C2F" w:rsidRPr="00326C2F">
          <w:rPr>
            <w:rFonts w:ascii="Arial" w:hAnsi="Arial" w:cs="Arial"/>
            <w:noProof/>
            <w:webHidden/>
          </w:rPr>
          <w:fldChar w:fldCharType="begin"/>
        </w:r>
        <w:r w:rsidR="00326C2F" w:rsidRPr="00326C2F">
          <w:rPr>
            <w:rFonts w:ascii="Arial" w:hAnsi="Arial" w:cs="Arial"/>
            <w:noProof/>
            <w:webHidden/>
          </w:rPr>
          <w:instrText xml:space="preserve"> PAGEREF _Toc491988672 \h </w:instrText>
        </w:r>
        <w:r w:rsidR="00326C2F" w:rsidRPr="00326C2F">
          <w:rPr>
            <w:rFonts w:ascii="Arial" w:hAnsi="Arial" w:cs="Arial"/>
            <w:noProof/>
            <w:webHidden/>
          </w:rPr>
        </w:r>
        <w:r w:rsidR="00326C2F" w:rsidRPr="00326C2F">
          <w:rPr>
            <w:rFonts w:ascii="Arial" w:hAnsi="Arial" w:cs="Arial"/>
            <w:noProof/>
            <w:webHidden/>
          </w:rPr>
          <w:fldChar w:fldCharType="separate"/>
        </w:r>
        <w:r w:rsidR="006E34F4">
          <w:rPr>
            <w:rFonts w:ascii="Arial" w:hAnsi="Arial" w:cs="Arial"/>
            <w:noProof/>
            <w:webHidden/>
          </w:rPr>
          <w:t>55</w:t>
        </w:r>
        <w:r w:rsidR="00326C2F" w:rsidRPr="00326C2F">
          <w:rPr>
            <w:rFonts w:ascii="Arial" w:hAnsi="Arial" w:cs="Arial"/>
            <w:noProof/>
            <w:webHidden/>
          </w:rPr>
          <w:fldChar w:fldCharType="end"/>
        </w:r>
      </w:hyperlink>
    </w:p>
    <w:p w14:paraId="7AE406A9" w14:textId="3A0C3443" w:rsidR="00326C2F" w:rsidRPr="00326C2F" w:rsidRDefault="00555316" w:rsidP="00326C2F">
      <w:pPr>
        <w:pStyle w:val="TableofFigures"/>
        <w:tabs>
          <w:tab w:val="right" w:leader="dot" w:pos="9017"/>
        </w:tabs>
        <w:spacing w:line="360" w:lineRule="auto"/>
        <w:rPr>
          <w:rFonts w:ascii="Arial" w:eastAsiaTheme="minorEastAsia" w:hAnsi="Arial" w:cs="Arial"/>
          <w:noProof/>
          <w:lang w:val="id-ID" w:eastAsia="id-ID"/>
        </w:rPr>
      </w:pPr>
      <w:hyperlink r:id="rId23" w:anchor="_Toc491988673" w:history="1">
        <w:r w:rsidR="00326C2F">
          <w:rPr>
            <w:rStyle w:val="Hyperlink"/>
            <w:rFonts w:ascii="Arial" w:hAnsi="Arial" w:cs="Arial"/>
            <w:noProof/>
          </w:rPr>
          <w:t xml:space="preserve">Figure 22 </w:t>
        </w:r>
        <w:r w:rsidR="00326C2F" w:rsidRPr="00326C2F">
          <w:rPr>
            <w:rStyle w:val="Hyperlink"/>
            <w:rFonts w:ascii="Arial" w:hAnsi="Arial" w:cs="Arial"/>
            <w:noProof/>
          </w:rPr>
          <w:t>– BMS Status Display</w:t>
        </w:r>
        <w:r w:rsidR="00326C2F" w:rsidRPr="00326C2F">
          <w:rPr>
            <w:rFonts w:ascii="Arial" w:hAnsi="Arial" w:cs="Arial"/>
            <w:noProof/>
            <w:webHidden/>
          </w:rPr>
          <w:tab/>
        </w:r>
        <w:r w:rsidR="00326C2F" w:rsidRPr="00326C2F">
          <w:rPr>
            <w:rFonts w:ascii="Arial" w:hAnsi="Arial" w:cs="Arial"/>
            <w:noProof/>
            <w:webHidden/>
          </w:rPr>
          <w:fldChar w:fldCharType="begin"/>
        </w:r>
        <w:r w:rsidR="00326C2F" w:rsidRPr="00326C2F">
          <w:rPr>
            <w:rFonts w:ascii="Arial" w:hAnsi="Arial" w:cs="Arial"/>
            <w:noProof/>
            <w:webHidden/>
          </w:rPr>
          <w:instrText xml:space="preserve"> PAGEREF _Toc491988673 \h </w:instrText>
        </w:r>
        <w:r w:rsidR="00326C2F" w:rsidRPr="00326C2F">
          <w:rPr>
            <w:rFonts w:ascii="Arial" w:hAnsi="Arial" w:cs="Arial"/>
            <w:noProof/>
            <w:webHidden/>
          </w:rPr>
        </w:r>
        <w:r w:rsidR="00326C2F" w:rsidRPr="00326C2F">
          <w:rPr>
            <w:rFonts w:ascii="Arial" w:hAnsi="Arial" w:cs="Arial"/>
            <w:noProof/>
            <w:webHidden/>
          </w:rPr>
          <w:fldChar w:fldCharType="separate"/>
        </w:r>
        <w:r w:rsidR="006E34F4">
          <w:rPr>
            <w:rFonts w:ascii="Arial" w:hAnsi="Arial" w:cs="Arial"/>
            <w:noProof/>
            <w:webHidden/>
          </w:rPr>
          <w:t>56</w:t>
        </w:r>
        <w:r w:rsidR="00326C2F" w:rsidRPr="00326C2F">
          <w:rPr>
            <w:rFonts w:ascii="Arial" w:hAnsi="Arial" w:cs="Arial"/>
            <w:noProof/>
            <w:webHidden/>
          </w:rPr>
          <w:fldChar w:fldCharType="end"/>
        </w:r>
      </w:hyperlink>
    </w:p>
    <w:p w14:paraId="18E08412" w14:textId="37444044" w:rsidR="00326C2F" w:rsidRPr="00326C2F" w:rsidRDefault="00555316" w:rsidP="00326C2F">
      <w:pPr>
        <w:pStyle w:val="TableofFigures"/>
        <w:tabs>
          <w:tab w:val="right" w:leader="dot" w:pos="9017"/>
        </w:tabs>
        <w:spacing w:line="360" w:lineRule="auto"/>
        <w:rPr>
          <w:rFonts w:ascii="Arial" w:eastAsiaTheme="minorEastAsia" w:hAnsi="Arial" w:cs="Arial"/>
          <w:noProof/>
          <w:lang w:val="id-ID" w:eastAsia="id-ID"/>
        </w:rPr>
      </w:pPr>
      <w:hyperlink w:anchor="_Toc491988674" w:history="1">
        <w:r w:rsidR="00326C2F">
          <w:rPr>
            <w:rStyle w:val="Hyperlink"/>
            <w:rFonts w:ascii="Arial" w:hAnsi="Arial" w:cs="Arial"/>
            <w:noProof/>
          </w:rPr>
          <w:t xml:space="preserve">Figure 23 </w:t>
        </w:r>
        <w:r w:rsidR="00326C2F" w:rsidRPr="00326C2F">
          <w:rPr>
            <w:rStyle w:val="Hyperlink"/>
            <w:rFonts w:ascii="Arial" w:hAnsi="Arial" w:cs="Arial"/>
            <w:noProof/>
          </w:rPr>
          <w:t>– BMS Failure Status Display</w:t>
        </w:r>
        <w:r w:rsidR="00326C2F" w:rsidRPr="00326C2F">
          <w:rPr>
            <w:rFonts w:ascii="Arial" w:hAnsi="Arial" w:cs="Arial"/>
            <w:noProof/>
            <w:webHidden/>
          </w:rPr>
          <w:tab/>
        </w:r>
        <w:r w:rsidR="00326C2F" w:rsidRPr="00326C2F">
          <w:rPr>
            <w:rFonts w:ascii="Arial" w:hAnsi="Arial" w:cs="Arial"/>
            <w:noProof/>
            <w:webHidden/>
          </w:rPr>
          <w:fldChar w:fldCharType="begin"/>
        </w:r>
        <w:r w:rsidR="00326C2F" w:rsidRPr="00326C2F">
          <w:rPr>
            <w:rFonts w:ascii="Arial" w:hAnsi="Arial" w:cs="Arial"/>
            <w:noProof/>
            <w:webHidden/>
          </w:rPr>
          <w:instrText xml:space="preserve"> PAGEREF _Toc491988674 \h </w:instrText>
        </w:r>
        <w:r w:rsidR="00326C2F" w:rsidRPr="00326C2F">
          <w:rPr>
            <w:rFonts w:ascii="Arial" w:hAnsi="Arial" w:cs="Arial"/>
            <w:noProof/>
            <w:webHidden/>
          </w:rPr>
        </w:r>
        <w:r w:rsidR="00326C2F" w:rsidRPr="00326C2F">
          <w:rPr>
            <w:rFonts w:ascii="Arial" w:hAnsi="Arial" w:cs="Arial"/>
            <w:noProof/>
            <w:webHidden/>
          </w:rPr>
          <w:fldChar w:fldCharType="separate"/>
        </w:r>
        <w:r w:rsidR="006E34F4">
          <w:rPr>
            <w:rFonts w:ascii="Arial" w:hAnsi="Arial" w:cs="Arial"/>
            <w:noProof/>
            <w:webHidden/>
          </w:rPr>
          <w:t>58</w:t>
        </w:r>
        <w:r w:rsidR="00326C2F" w:rsidRPr="00326C2F">
          <w:rPr>
            <w:rFonts w:ascii="Arial" w:hAnsi="Arial" w:cs="Arial"/>
            <w:noProof/>
            <w:webHidden/>
          </w:rPr>
          <w:fldChar w:fldCharType="end"/>
        </w:r>
      </w:hyperlink>
    </w:p>
    <w:p w14:paraId="783777FC" w14:textId="66960AD6" w:rsidR="00326C2F" w:rsidRPr="00326C2F" w:rsidRDefault="00555316" w:rsidP="00326C2F">
      <w:pPr>
        <w:pStyle w:val="TableofFigures"/>
        <w:tabs>
          <w:tab w:val="right" w:leader="dot" w:pos="9017"/>
        </w:tabs>
        <w:spacing w:line="360" w:lineRule="auto"/>
        <w:rPr>
          <w:rFonts w:ascii="Arial" w:eastAsiaTheme="minorEastAsia" w:hAnsi="Arial" w:cs="Arial"/>
          <w:noProof/>
          <w:lang w:val="id-ID" w:eastAsia="id-ID"/>
        </w:rPr>
      </w:pPr>
      <w:hyperlink w:anchor="_Toc491988675" w:history="1">
        <w:r w:rsidR="00326C2F">
          <w:rPr>
            <w:rStyle w:val="Hyperlink"/>
            <w:rFonts w:ascii="Arial" w:hAnsi="Arial" w:cs="Arial"/>
            <w:noProof/>
          </w:rPr>
          <w:t xml:space="preserve">Figure 24 </w:t>
        </w:r>
        <w:r w:rsidR="00326C2F" w:rsidRPr="00326C2F">
          <w:rPr>
            <w:rStyle w:val="Hyperlink"/>
            <w:rFonts w:ascii="Arial" w:hAnsi="Arial" w:cs="Arial"/>
            <w:noProof/>
          </w:rPr>
          <w:t>– Main Power Home Screen</w:t>
        </w:r>
        <w:r w:rsidR="00326C2F" w:rsidRPr="00326C2F">
          <w:rPr>
            <w:rFonts w:ascii="Arial" w:hAnsi="Arial" w:cs="Arial"/>
            <w:noProof/>
            <w:webHidden/>
          </w:rPr>
          <w:tab/>
        </w:r>
        <w:r w:rsidR="00326C2F" w:rsidRPr="00326C2F">
          <w:rPr>
            <w:rFonts w:ascii="Arial" w:hAnsi="Arial" w:cs="Arial"/>
            <w:noProof/>
            <w:webHidden/>
          </w:rPr>
          <w:fldChar w:fldCharType="begin"/>
        </w:r>
        <w:r w:rsidR="00326C2F" w:rsidRPr="00326C2F">
          <w:rPr>
            <w:rFonts w:ascii="Arial" w:hAnsi="Arial" w:cs="Arial"/>
            <w:noProof/>
            <w:webHidden/>
          </w:rPr>
          <w:instrText xml:space="preserve"> PAGEREF _Toc491988675 \h </w:instrText>
        </w:r>
        <w:r w:rsidR="00326C2F" w:rsidRPr="00326C2F">
          <w:rPr>
            <w:rFonts w:ascii="Arial" w:hAnsi="Arial" w:cs="Arial"/>
            <w:noProof/>
            <w:webHidden/>
          </w:rPr>
        </w:r>
        <w:r w:rsidR="00326C2F" w:rsidRPr="00326C2F">
          <w:rPr>
            <w:rFonts w:ascii="Arial" w:hAnsi="Arial" w:cs="Arial"/>
            <w:noProof/>
            <w:webHidden/>
          </w:rPr>
          <w:fldChar w:fldCharType="separate"/>
        </w:r>
        <w:r w:rsidR="006E34F4">
          <w:rPr>
            <w:rFonts w:ascii="Arial" w:hAnsi="Arial" w:cs="Arial"/>
            <w:noProof/>
            <w:webHidden/>
          </w:rPr>
          <w:t>60</w:t>
        </w:r>
        <w:r w:rsidR="00326C2F" w:rsidRPr="00326C2F">
          <w:rPr>
            <w:rFonts w:ascii="Arial" w:hAnsi="Arial" w:cs="Arial"/>
            <w:noProof/>
            <w:webHidden/>
          </w:rPr>
          <w:fldChar w:fldCharType="end"/>
        </w:r>
      </w:hyperlink>
    </w:p>
    <w:p w14:paraId="0302E966" w14:textId="6F40DF5F" w:rsidR="00326C2F" w:rsidRPr="00326C2F" w:rsidRDefault="00555316" w:rsidP="00326C2F">
      <w:pPr>
        <w:pStyle w:val="TableofFigures"/>
        <w:tabs>
          <w:tab w:val="right" w:leader="dot" w:pos="9017"/>
        </w:tabs>
        <w:spacing w:line="360" w:lineRule="auto"/>
        <w:rPr>
          <w:rFonts w:ascii="Arial" w:eastAsiaTheme="minorEastAsia" w:hAnsi="Arial" w:cs="Arial"/>
          <w:noProof/>
          <w:lang w:val="id-ID" w:eastAsia="id-ID"/>
        </w:rPr>
      </w:pPr>
      <w:hyperlink w:anchor="_Toc491988676" w:history="1">
        <w:r w:rsidR="00326C2F">
          <w:rPr>
            <w:rStyle w:val="Hyperlink"/>
            <w:rFonts w:ascii="Arial" w:hAnsi="Arial" w:cs="Arial"/>
            <w:noProof/>
          </w:rPr>
          <w:t xml:space="preserve">Figure 25 </w:t>
        </w:r>
        <w:r w:rsidR="00326C2F" w:rsidRPr="00326C2F">
          <w:rPr>
            <w:rStyle w:val="Hyperlink"/>
            <w:rFonts w:ascii="Arial" w:hAnsi="Arial" w:cs="Arial"/>
            <w:noProof/>
          </w:rPr>
          <w:t>– 20kV Screenshot</w:t>
        </w:r>
        <w:r w:rsidR="00326C2F" w:rsidRPr="00326C2F">
          <w:rPr>
            <w:rFonts w:ascii="Arial" w:hAnsi="Arial" w:cs="Arial"/>
            <w:noProof/>
            <w:webHidden/>
          </w:rPr>
          <w:tab/>
        </w:r>
        <w:r w:rsidR="00326C2F" w:rsidRPr="00326C2F">
          <w:rPr>
            <w:rFonts w:ascii="Arial" w:hAnsi="Arial" w:cs="Arial"/>
            <w:noProof/>
            <w:webHidden/>
          </w:rPr>
          <w:fldChar w:fldCharType="begin"/>
        </w:r>
        <w:r w:rsidR="00326C2F" w:rsidRPr="00326C2F">
          <w:rPr>
            <w:rFonts w:ascii="Arial" w:hAnsi="Arial" w:cs="Arial"/>
            <w:noProof/>
            <w:webHidden/>
          </w:rPr>
          <w:instrText xml:space="preserve"> PAGEREF _Toc491988676 \h </w:instrText>
        </w:r>
        <w:r w:rsidR="00326C2F" w:rsidRPr="00326C2F">
          <w:rPr>
            <w:rFonts w:ascii="Arial" w:hAnsi="Arial" w:cs="Arial"/>
            <w:noProof/>
            <w:webHidden/>
          </w:rPr>
        </w:r>
        <w:r w:rsidR="00326C2F" w:rsidRPr="00326C2F">
          <w:rPr>
            <w:rFonts w:ascii="Arial" w:hAnsi="Arial" w:cs="Arial"/>
            <w:noProof/>
            <w:webHidden/>
          </w:rPr>
          <w:fldChar w:fldCharType="separate"/>
        </w:r>
        <w:r w:rsidR="006E34F4">
          <w:rPr>
            <w:rFonts w:ascii="Arial" w:hAnsi="Arial" w:cs="Arial"/>
            <w:noProof/>
            <w:webHidden/>
          </w:rPr>
          <w:t>61</w:t>
        </w:r>
        <w:r w:rsidR="00326C2F" w:rsidRPr="00326C2F">
          <w:rPr>
            <w:rFonts w:ascii="Arial" w:hAnsi="Arial" w:cs="Arial"/>
            <w:noProof/>
            <w:webHidden/>
          </w:rPr>
          <w:fldChar w:fldCharType="end"/>
        </w:r>
      </w:hyperlink>
    </w:p>
    <w:p w14:paraId="21C0A26F" w14:textId="1DDD88C9" w:rsidR="00326C2F" w:rsidRPr="00326C2F" w:rsidRDefault="00555316" w:rsidP="00326C2F">
      <w:pPr>
        <w:pStyle w:val="TableofFigures"/>
        <w:tabs>
          <w:tab w:val="right" w:leader="dot" w:pos="9017"/>
        </w:tabs>
        <w:spacing w:line="360" w:lineRule="auto"/>
        <w:rPr>
          <w:rFonts w:ascii="Arial" w:eastAsiaTheme="minorEastAsia" w:hAnsi="Arial" w:cs="Arial"/>
          <w:noProof/>
          <w:lang w:val="id-ID" w:eastAsia="id-ID"/>
        </w:rPr>
      </w:pPr>
      <w:hyperlink w:anchor="_Toc491988677" w:history="1">
        <w:r w:rsidR="00326C2F">
          <w:rPr>
            <w:rStyle w:val="Hyperlink"/>
            <w:rFonts w:ascii="Arial" w:hAnsi="Arial" w:cs="Arial"/>
            <w:noProof/>
          </w:rPr>
          <w:t xml:space="preserve">Figure 26 </w:t>
        </w:r>
        <w:r w:rsidR="00326C2F" w:rsidRPr="00326C2F">
          <w:rPr>
            <w:rStyle w:val="Hyperlink"/>
            <w:rFonts w:ascii="Arial" w:hAnsi="Arial" w:cs="Arial"/>
            <w:noProof/>
          </w:rPr>
          <w:t>– SCADA and Signalling System Connection diagram</w:t>
        </w:r>
        <w:r w:rsidR="00326C2F" w:rsidRPr="00326C2F">
          <w:rPr>
            <w:rFonts w:ascii="Arial" w:hAnsi="Arial" w:cs="Arial"/>
            <w:noProof/>
            <w:webHidden/>
          </w:rPr>
          <w:tab/>
        </w:r>
        <w:r w:rsidR="00326C2F" w:rsidRPr="00326C2F">
          <w:rPr>
            <w:rFonts w:ascii="Arial" w:hAnsi="Arial" w:cs="Arial"/>
            <w:noProof/>
            <w:webHidden/>
          </w:rPr>
          <w:fldChar w:fldCharType="begin"/>
        </w:r>
        <w:r w:rsidR="00326C2F" w:rsidRPr="00326C2F">
          <w:rPr>
            <w:rFonts w:ascii="Arial" w:hAnsi="Arial" w:cs="Arial"/>
            <w:noProof/>
            <w:webHidden/>
          </w:rPr>
          <w:instrText xml:space="preserve"> PAGEREF _Toc491988677 \h </w:instrText>
        </w:r>
        <w:r w:rsidR="00326C2F" w:rsidRPr="00326C2F">
          <w:rPr>
            <w:rFonts w:ascii="Arial" w:hAnsi="Arial" w:cs="Arial"/>
            <w:noProof/>
            <w:webHidden/>
          </w:rPr>
        </w:r>
        <w:r w:rsidR="00326C2F" w:rsidRPr="00326C2F">
          <w:rPr>
            <w:rFonts w:ascii="Arial" w:hAnsi="Arial" w:cs="Arial"/>
            <w:noProof/>
            <w:webHidden/>
          </w:rPr>
          <w:fldChar w:fldCharType="separate"/>
        </w:r>
        <w:r w:rsidR="006E34F4">
          <w:rPr>
            <w:rFonts w:ascii="Arial" w:hAnsi="Arial" w:cs="Arial"/>
            <w:noProof/>
            <w:webHidden/>
          </w:rPr>
          <w:t>62</w:t>
        </w:r>
        <w:r w:rsidR="00326C2F" w:rsidRPr="00326C2F">
          <w:rPr>
            <w:rFonts w:ascii="Arial" w:hAnsi="Arial" w:cs="Arial"/>
            <w:noProof/>
            <w:webHidden/>
          </w:rPr>
          <w:fldChar w:fldCharType="end"/>
        </w:r>
      </w:hyperlink>
    </w:p>
    <w:p w14:paraId="76242E87" w14:textId="4F11F636" w:rsidR="00326C2F" w:rsidRPr="00326C2F" w:rsidRDefault="00555316" w:rsidP="00326C2F">
      <w:pPr>
        <w:pStyle w:val="TableofFigures"/>
        <w:tabs>
          <w:tab w:val="right" w:leader="dot" w:pos="9017"/>
        </w:tabs>
        <w:spacing w:line="360" w:lineRule="auto"/>
        <w:rPr>
          <w:rFonts w:ascii="Arial" w:eastAsiaTheme="minorEastAsia" w:hAnsi="Arial" w:cs="Arial"/>
          <w:noProof/>
          <w:lang w:val="id-ID" w:eastAsia="id-ID"/>
        </w:rPr>
      </w:pPr>
      <w:hyperlink w:anchor="_Toc491988678" w:history="1">
        <w:r w:rsidR="00326C2F">
          <w:rPr>
            <w:rStyle w:val="Hyperlink"/>
            <w:rFonts w:ascii="Arial" w:hAnsi="Arial" w:cs="Arial"/>
            <w:noProof/>
          </w:rPr>
          <w:t xml:space="preserve">Figure 27 </w:t>
        </w:r>
        <w:r w:rsidR="00326C2F" w:rsidRPr="00326C2F">
          <w:rPr>
            <w:rStyle w:val="Hyperlink"/>
            <w:rFonts w:ascii="Arial" w:hAnsi="Arial" w:cs="Arial"/>
            <w:noProof/>
          </w:rPr>
          <w:t>– SCADA and Signalling System Operational Concept</w:t>
        </w:r>
        <w:r w:rsidR="00326C2F" w:rsidRPr="00326C2F">
          <w:rPr>
            <w:rFonts w:ascii="Arial" w:hAnsi="Arial" w:cs="Arial"/>
            <w:noProof/>
            <w:webHidden/>
          </w:rPr>
          <w:tab/>
        </w:r>
        <w:r w:rsidR="00326C2F" w:rsidRPr="00326C2F">
          <w:rPr>
            <w:rFonts w:ascii="Arial" w:hAnsi="Arial" w:cs="Arial"/>
            <w:noProof/>
            <w:webHidden/>
          </w:rPr>
          <w:fldChar w:fldCharType="begin"/>
        </w:r>
        <w:r w:rsidR="00326C2F" w:rsidRPr="00326C2F">
          <w:rPr>
            <w:rFonts w:ascii="Arial" w:hAnsi="Arial" w:cs="Arial"/>
            <w:noProof/>
            <w:webHidden/>
          </w:rPr>
          <w:instrText xml:space="preserve"> PAGEREF _Toc491988678 \h </w:instrText>
        </w:r>
        <w:r w:rsidR="00326C2F" w:rsidRPr="00326C2F">
          <w:rPr>
            <w:rFonts w:ascii="Arial" w:hAnsi="Arial" w:cs="Arial"/>
            <w:noProof/>
            <w:webHidden/>
          </w:rPr>
        </w:r>
        <w:r w:rsidR="00326C2F" w:rsidRPr="00326C2F">
          <w:rPr>
            <w:rFonts w:ascii="Arial" w:hAnsi="Arial" w:cs="Arial"/>
            <w:noProof/>
            <w:webHidden/>
          </w:rPr>
          <w:fldChar w:fldCharType="separate"/>
        </w:r>
        <w:r w:rsidR="006E34F4">
          <w:rPr>
            <w:rFonts w:ascii="Arial" w:hAnsi="Arial" w:cs="Arial"/>
            <w:noProof/>
            <w:webHidden/>
          </w:rPr>
          <w:t>63</w:t>
        </w:r>
        <w:r w:rsidR="00326C2F" w:rsidRPr="00326C2F">
          <w:rPr>
            <w:rFonts w:ascii="Arial" w:hAnsi="Arial" w:cs="Arial"/>
            <w:noProof/>
            <w:webHidden/>
          </w:rPr>
          <w:fldChar w:fldCharType="end"/>
        </w:r>
      </w:hyperlink>
    </w:p>
    <w:p w14:paraId="6519D658" w14:textId="6F7FE9F1" w:rsidR="00326C2F" w:rsidRPr="00326C2F" w:rsidRDefault="00555316" w:rsidP="00326C2F">
      <w:pPr>
        <w:pStyle w:val="TableofFigures"/>
        <w:tabs>
          <w:tab w:val="right" w:leader="dot" w:pos="9017"/>
        </w:tabs>
        <w:spacing w:line="360" w:lineRule="auto"/>
        <w:rPr>
          <w:rFonts w:ascii="Arial" w:eastAsiaTheme="minorEastAsia" w:hAnsi="Arial" w:cs="Arial"/>
          <w:noProof/>
          <w:lang w:val="id-ID" w:eastAsia="id-ID"/>
        </w:rPr>
      </w:pPr>
      <w:hyperlink w:anchor="_Toc491988679" w:history="1">
        <w:r w:rsidR="00326C2F">
          <w:rPr>
            <w:rStyle w:val="Hyperlink"/>
            <w:rFonts w:ascii="Arial" w:hAnsi="Arial" w:cs="Arial"/>
            <w:noProof/>
          </w:rPr>
          <w:t xml:space="preserve">Figure 28 </w:t>
        </w:r>
        <w:r w:rsidR="00326C2F" w:rsidRPr="00326C2F">
          <w:rPr>
            <w:rStyle w:val="Hyperlink"/>
            <w:rFonts w:ascii="Arial" w:hAnsi="Arial" w:cs="Arial"/>
            <w:noProof/>
          </w:rPr>
          <w:t>– SCADA Traction Power Substation Connection Diagram</w:t>
        </w:r>
        <w:r w:rsidR="00326C2F" w:rsidRPr="00326C2F">
          <w:rPr>
            <w:rFonts w:ascii="Arial" w:hAnsi="Arial" w:cs="Arial"/>
            <w:noProof/>
            <w:webHidden/>
          </w:rPr>
          <w:tab/>
        </w:r>
        <w:r w:rsidR="00326C2F" w:rsidRPr="00326C2F">
          <w:rPr>
            <w:rFonts w:ascii="Arial" w:hAnsi="Arial" w:cs="Arial"/>
            <w:noProof/>
            <w:webHidden/>
          </w:rPr>
          <w:fldChar w:fldCharType="begin"/>
        </w:r>
        <w:r w:rsidR="00326C2F" w:rsidRPr="00326C2F">
          <w:rPr>
            <w:rFonts w:ascii="Arial" w:hAnsi="Arial" w:cs="Arial"/>
            <w:noProof/>
            <w:webHidden/>
          </w:rPr>
          <w:instrText xml:space="preserve"> PAGEREF _Toc491988679 \h </w:instrText>
        </w:r>
        <w:r w:rsidR="00326C2F" w:rsidRPr="00326C2F">
          <w:rPr>
            <w:rFonts w:ascii="Arial" w:hAnsi="Arial" w:cs="Arial"/>
            <w:noProof/>
            <w:webHidden/>
          </w:rPr>
        </w:r>
        <w:r w:rsidR="00326C2F" w:rsidRPr="00326C2F">
          <w:rPr>
            <w:rFonts w:ascii="Arial" w:hAnsi="Arial" w:cs="Arial"/>
            <w:noProof/>
            <w:webHidden/>
          </w:rPr>
          <w:fldChar w:fldCharType="separate"/>
        </w:r>
        <w:r w:rsidR="006E34F4">
          <w:rPr>
            <w:rFonts w:ascii="Arial" w:hAnsi="Arial" w:cs="Arial"/>
            <w:noProof/>
            <w:webHidden/>
          </w:rPr>
          <w:t>64</w:t>
        </w:r>
        <w:r w:rsidR="00326C2F" w:rsidRPr="00326C2F">
          <w:rPr>
            <w:rFonts w:ascii="Arial" w:hAnsi="Arial" w:cs="Arial"/>
            <w:noProof/>
            <w:webHidden/>
          </w:rPr>
          <w:fldChar w:fldCharType="end"/>
        </w:r>
      </w:hyperlink>
    </w:p>
    <w:p w14:paraId="2B40DDFD" w14:textId="13C2E5E7" w:rsidR="00326C2F" w:rsidRPr="00326C2F" w:rsidRDefault="00555316" w:rsidP="00326C2F">
      <w:pPr>
        <w:pStyle w:val="TableofFigures"/>
        <w:tabs>
          <w:tab w:val="right" w:leader="dot" w:pos="9017"/>
        </w:tabs>
        <w:spacing w:line="360" w:lineRule="auto"/>
        <w:rPr>
          <w:rFonts w:ascii="Arial" w:eastAsiaTheme="minorEastAsia" w:hAnsi="Arial" w:cs="Arial"/>
          <w:noProof/>
          <w:lang w:val="id-ID" w:eastAsia="id-ID"/>
        </w:rPr>
      </w:pPr>
      <w:hyperlink w:anchor="_Toc491988680" w:history="1">
        <w:r w:rsidR="00326C2F">
          <w:rPr>
            <w:rStyle w:val="Hyperlink"/>
            <w:rFonts w:ascii="Arial" w:hAnsi="Arial" w:cs="Arial"/>
            <w:noProof/>
          </w:rPr>
          <w:t xml:space="preserve">Figure 29 </w:t>
        </w:r>
        <w:r w:rsidR="00326C2F" w:rsidRPr="00326C2F">
          <w:rPr>
            <w:rStyle w:val="Hyperlink"/>
            <w:rFonts w:ascii="Arial" w:hAnsi="Arial" w:cs="Arial"/>
            <w:noProof/>
          </w:rPr>
          <w:t>– SCADA System and Traction Power System Operational Concept</w:t>
        </w:r>
        <w:r w:rsidR="00326C2F" w:rsidRPr="00326C2F">
          <w:rPr>
            <w:rFonts w:ascii="Arial" w:hAnsi="Arial" w:cs="Arial"/>
            <w:noProof/>
            <w:webHidden/>
          </w:rPr>
          <w:tab/>
        </w:r>
        <w:r w:rsidR="00326C2F" w:rsidRPr="00326C2F">
          <w:rPr>
            <w:rFonts w:ascii="Arial" w:hAnsi="Arial" w:cs="Arial"/>
            <w:noProof/>
            <w:webHidden/>
          </w:rPr>
          <w:fldChar w:fldCharType="begin"/>
        </w:r>
        <w:r w:rsidR="00326C2F" w:rsidRPr="00326C2F">
          <w:rPr>
            <w:rFonts w:ascii="Arial" w:hAnsi="Arial" w:cs="Arial"/>
            <w:noProof/>
            <w:webHidden/>
          </w:rPr>
          <w:instrText xml:space="preserve"> PAGEREF _Toc491988680 \h </w:instrText>
        </w:r>
        <w:r w:rsidR="00326C2F" w:rsidRPr="00326C2F">
          <w:rPr>
            <w:rFonts w:ascii="Arial" w:hAnsi="Arial" w:cs="Arial"/>
            <w:noProof/>
            <w:webHidden/>
          </w:rPr>
        </w:r>
        <w:r w:rsidR="00326C2F" w:rsidRPr="00326C2F">
          <w:rPr>
            <w:rFonts w:ascii="Arial" w:hAnsi="Arial" w:cs="Arial"/>
            <w:noProof/>
            <w:webHidden/>
          </w:rPr>
          <w:fldChar w:fldCharType="separate"/>
        </w:r>
        <w:r w:rsidR="006E34F4">
          <w:rPr>
            <w:rFonts w:ascii="Arial" w:hAnsi="Arial" w:cs="Arial"/>
            <w:noProof/>
            <w:webHidden/>
          </w:rPr>
          <w:t>65</w:t>
        </w:r>
        <w:r w:rsidR="00326C2F" w:rsidRPr="00326C2F">
          <w:rPr>
            <w:rFonts w:ascii="Arial" w:hAnsi="Arial" w:cs="Arial"/>
            <w:noProof/>
            <w:webHidden/>
          </w:rPr>
          <w:fldChar w:fldCharType="end"/>
        </w:r>
      </w:hyperlink>
    </w:p>
    <w:p w14:paraId="7290FB96" w14:textId="45C7B313" w:rsidR="00326C2F" w:rsidRPr="00326C2F" w:rsidRDefault="00555316" w:rsidP="00326C2F">
      <w:pPr>
        <w:pStyle w:val="TableofFigures"/>
        <w:tabs>
          <w:tab w:val="right" w:leader="dot" w:pos="9017"/>
        </w:tabs>
        <w:spacing w:line="360" w:lineRule="auto"/>
        <w:rPr>
          <w:rFonts w:ascii="Arial" w:eastAsiaTheme="minorEastAsia" w:hAnsi="Arial" w:cs="Arial"/>
          <w:noProof/>
          <w:lang w:val="id-ID" w:eastAsia="id-ID"/>
        </w:rPr>
      </w:pPr>
      <w:hyperlink w:anchor="_Toc491988681" w:history="1">
        <w:r w:rsidR="00326C2F">
          <w:rPr>
            <w:rStyle w:val="Hyperlink"/>
            <w:rFonts w:ascii="Arial" w:hAnsi="Arial" w:cs="Arial"/>
            <w:noProof/>
          </w:rPr>
          <w:t xml:space="preserve">Figure 30 </w:t>
        </w:r>
        <w:r w:rsidR="00326C2F" w:rsidRPr="00326C2F">
          <w:rPr>
            <w:rStyle w:val="Hyperlink"/>
            <w:rFonts w:ascii="Arial" w:hAnsi="Arial" w:cs="Arial"/>
            <w:noProof/>
          </w:rPr>
          <w:t>– Emergency trip button</w:t>
        </w:r>
        <w:r w:rsidR="00326C2F" w:rsidRPr="00326C2F">
          <w:rPr>
            <w:rFonts w:ascii="Arial" w:hAnsi="Arial" w:cs="Arial"/>
            <w:noProof/>
            <w:webHidden/>
          </w:rPr>
          <w:tab/>
        </w:r>
        <w:r w:rsidR="00326C2F" w:rsidRPr="00326C2F">
          <w:rPr>
            <w:rFonts w:ascii="Arial" w:hAnsi="Arial" w:cs="Arial"/>
            <w:noProof/>
            <w:webHidden/>
          </w:rPr>
          <w:fldChar w:fldCharType="begin"/>
        </w:r>
        <w:r w:rsidR="00326C2F" w:rsidRPr="00326C2F">
          <w:rPr>
            <w:rFonts w:ascii="Arial" w:hAnsi="Arial" w:cs="Arial"/>
            <w:noProof/>
            <w:webHidden/>
          </w:rPr>
          <w:instrText xml:space="preserve"> PAGEREF _Toc491988681 \h </w:instrText>
        </w:r>
        <w:r w:rsidR="00326C2F" w:rsidRPr="00326C2F">
          <w:rPr>
            <w:rFonts w:ascii="Arial" w:hAnsi="Arial" w:cs="Arial"/>
            <w:noProof/>
            <w:webHidden/>
          </w:rPr>
        </w:r>
        <w:r w:rsidR="00326C2F" w:rsidRPr="00326C2F">
          <w:rPr>
            <w:rFonts w:ascii="Arial" w:hAnsi="Arial" w:cs="Arial"/>
            <w:noProof/>
            <w:webHidden/>
          </w:rPr>
          <w:fldChar w:fldCharType="separate"/>
        </w:r>
        <w:r w:rsidR="006E34F4">
          <w:rPr>
            <w:rFonts w:ascii="Arial" w:hAnsi="Arial" w:cs="Arial"/>
            <w:noProof/>
            <w:webHidden/>
          </w:rPr>
          <w:t>67</w:t>
        </w:r>
        <w:r w:rsidR="00326C2F" w:rsidRPr="00326C2F">
          <w:rPr>
            <w:rFonts w:ascii="Arial" w:hAnsi="Arial" w:cs="Arial"/>
            <w:noProof/>
            <w:webHidden/>
          </w:rPr>
          <w:fldChar w:fldCharType="end"/>
        </w:r>
      </w:hyperlink>
    </w:p>
    <w:p w14:paraId="3F10B10A" w14:textId="0C15CA5C" w:rsidR="00326C2F" w:rsidRPr="00326C2F" w:rsidRDefault="00555316" w:rsidP="00326C2F">
      <w:pPr>
        <w:pStyle w:val="TableofFigures"/>
        <w:tabs>
          <w:tab w:val="right" w:leader="dot" w:pos="9017"/>
        </w:tabs>
        <w:spacing w:line="360" w:lineRule="auto"/>
        <w:rPr>
          <w:rFonts w:ascii="Arial" w:eastAsiaTheme="minorEastAsia" w:hAnsi="Arial" w:cs="Arial"/>
          <w:noProof/>
          <w:lang w:val="id-ID" w:eastAsia="id-ID"/>
        </w:rPr>
      </w:pPr>
      <w:hyperlink w:anchor="_Toc491988682" w:history="1">
        <w:r w:rsidR="00326C2F">
          <w:rPr>
            <w:rStyle w:val="Hyperlink"/>
            <w:rFonts w:ascii="Arial" w:hAnsi="Arial" w:cs="Arial"/>
            <w:noProof/>
          </w:rPr>
          <w:t xml:space="preserve">Figure 31 </w:t>
        </w:r>
        <w:r w:rsidR="00326C2F" w:rsidRPr="00326C2F">
          <w:rPr>
            <w:rStyle w:val="Hyperlink"/>
            <w:rFonts w:ascii="Arial" w:hAnsi="Arial" w:cs="Arial"/>
            <w:noProof/>
          </w:rPr>
          <w:t>– SCADA System and Building Management System Connection Diagram</w:t>
        </w:r>
        <w:r w:rsidR="00326C2F" w:rsidRPr="00326C2F">
          <w:rPr>
            <w:rFonts w:ascii="Arial" w:hAnsi="Arial" w:cs="Arial"/>
            <w:noProof/>
            <w:webHidden/>
          </w:rPr>
          <w:tab/>
        </w:r>
        <w:r w:rsidR="00326C2F" w:rsidRPr="00326C2F">
          <w:rPr>
            <w:rFonts w:ascii="Arial" w:hAnsi="Arial" w:cs="Arial"/>
            <w:noProof/>
            <w:webHidden/>
          </w:rPr>
          <w:fldChar w:fldCharType="begin"/>
        </w:r>
        <w:r w:rsidR="00326C2F" w:rsidRPr="00326C2F">
          <w:rPr>
            <w:rFonts w:ascii="Arial" w:hAnsi="Arial" w:cs="Arial"/>
            <w:noProof/>
            <w:webHidden/>
          </w:rPr>
          <w:instrText xml:space="preserve"> PAGEREF _Toc491988682 \h </w:instrText>
        </w:r>
        <w:r w:rsidR="00326C2F" w:rsidRPr="00326C2F">
          <w:rPr>
            <w:rFonts w:ascii="Arial" w:hAnsi="Arial" w:cs="Arial"/>
            <w:noProof/>
            <w:webHidden/>
          </w:rPr>
        </w:r>
        <w:r w:rsidR="00326C2F" w:rsidRPr="00326C2F">
          <w:rPr>
            <w:rFonts w:ascii="Arial" w:hAnsi="Arial" w:cs="Arial"/>
            <w:noProof/>
            <w:webHidden/>
          </w:rPr>
          <w:fldChar w:fldCharType="separate"/>
        </w:r>
        <w:r w:rsidR="006E34F4">
          <w:rPr>
            <w:rFonts w:ascii="Arial" w:hAnsi="Arial" w:cs="Arial"/>
            <w:noProof/>
            <w:webHidden/>
          </w:rPr>
          <w:t>68</w:t>
        </w:r>
        <w:r w:rsidR="00326C2F" w:rsidRPr="00326C2F">
          <w:rPr>
            <w:rFonts w:ascii="Arial" w:hAnsi="Arial" w:cs="Arial"/>
            <w:noProof/>
            <w:webHidden/>
          </w:rPr>
          <w:fldChar w:fldCharType="end"/>
        </w:r>
      </w:hyperlink>
    </w:p>
    <w:p w14:paraId="7E6496BC" w14:textId="2CF7FDC5" w:rsidR="00326C2F" w:rsidRPr="00326C2F" w:rsidRDefault="00555316" w:rsidP="00326C2F">
      <w:pPr>
        <w:pStyle w:val="TableofFigures"/>
        <w:tabs>
          <w:tab w:val="right" w:leader="dot" w:pos="9017"/>
        </w:tabs>
        <w:spacing w:line="360" w:lineRule="auto"/>
        <w:rPr>
          <w:rFonts w:ascii="Arial" w:eastAsiaTheme="minorEastAsia" w:hAnsi="Arial" w:cs="Arial"/>
          <w:noProof/>
          <w:lang w:val="id-ID" w:eastAsia="id-ID"/>
        </w:rPr>
      </w:pPr>
      <w:hyperlink w:anchor="_Toc491988683" w:history="1">
        <w:r w:rsidR="00326C2F">
          <w:rPr>
            <w:rStyle w:val="Hyperlink"/>
            <w:rFonts w:ascii="Arial" w:hAnsi="Arial" w:cs="Arial"/>
            <w:noProof/>
          </w:rPr>
          <w:t xml:space="preserve">Figure 32 </w:t>
        </w:r>
        <w:r w:rsidR="00326C2F" w:rsidRPr="00326C2F">
          <w:rPr>
            <w:rStyle w:val="Hyperlink"/>
            <w:rFonts w:ascii="Arial" w:hAnsi="Arial" w:cs="Arial"/>
            <w:noProof/>
          </w:rPr>
          <w:t>– SCADA and PA/PID/VoIP/PHP System Connection Diagram</w:t>
        </w:r>
        <w:r w:rsidR="00326C2F" w:rsidRPr="00326C2F">
          <w:rPr>
            <w:rFonts w:ascii="Arial" w:hAnsi="Arial" w:cs="Arial"/>
            <w:noProof/>
            <w:webHidden/>
          </w:rPr>
          <w:tab/>
        </w:r>
        <w:r w:rsidR="00326C2F" w:rsidRPr="00326C2F">
          <w:rPr>
            <w:rFonts w:ascii="Arial" w:hAnsi="Arial" w:cs="Arial"/>
            <w:noProof/>
            <w:webHidden/>
          </w:rPr>
          <w:fldChar w:fldCharType="begin"/>
        </w:r>
        <w:r w:rsidR="00326C2F" w:rsidRPr="00326C2F">
          <w:rPr>
            <w:rFonts w:ascii="Arial" w:hAnsi="Arial" w:cs="Arial"/>
            <w:noProof/>
            <w:webHidden/>
          </w:rPr>
          <w:instrText xml:space="preserve"> PAGEREF _Toc491988683 \h </w:instrText>
        </w:r>
        <w:r w:rsidR="00326C2F" w:rsidRPr="00326C2F">
          <w:rPr>
            <w:rFonts w:ascii="Arial" w:hAnsi="Arial" w:cs="Arial"/>
            <w:noProof/>
            <w:webHidden/>
          </w:rPr>
        </w:r>
        <w:r w:rsidR="00326C2F" w:rsidRPr="00326C2F">
          <w:rPr>
            <w:rFonts w:ascii="Arial" w:hAnsi="Arial" w:cs="Arial"/>
            <w:noProof/>
            <w:webHidden/>
          </w:rPr>
          <w:fldChar w:fldCharType="separate"/>
        </w:r>
        <w:r w:rsidR="006E34F4">
          <w:rPr>
            <w:rFonts w:ascii="Arial" w:hAnsi="Arial" w:cs="Arial"/>
            <w:noProof/>
            <w:webHidden/>
          </w:rPr>
          <w:t>70</w:t>
        </w:r>
        <w:r w:rsidR="00326C2F" w:rsidRPr="00326C2F">
          <w:rPr>
            <w:rFonts w:ascii="Arial" w:hAnsi="Arial" w:cs="Arial"/>
            <w:noProof/>
            <w:webHidden/>
          </w:rPr>
          <w:fldChar w:fldCharType="end"/>
        </w:r>
      </w:hyperlink>
    </w:p>
    <w:p w14:paraId="73F79CC9" w14:textId="68259177" w:rsidR="00326C2F" w:rsidRPr="00326C2F" w:rsidRDefault="00555316" w:rsidP="00326C2F">
      <w:pPr>
        <w:pStyle w:val="TableofFigures"/>
        <w:tabs>
          <w:tab w:val="right" w:leader="dot" w:pos="9017"/>
        </w:tabs>
        <w:spacing w:line="360" w:lineRule="auto"/>
        <w:rPr>
          <w:rFonts w:ascii="Arial" w:eastAsiaTheme="minorEastAsia" w:hAnsi="Arial" w:cs="Arial"/>
          <w:noProof/>
          <w:lang w:val="id-ID" w:eastAsia="id-ID"/>
        </w:rPr>
      </w:pPr>
      <w:hyperlink w:anchor="_Toc491988684" w:history="1">
        <w:r w:rsidR="00326C2F">
          <w:rPr>
            <w:rStyle w:val="Hyperlink"/>
            <w:rFonts w:ascii="Arial" w:hAnsi="Arial" w:cs="Arial"/>
            <w:noProof/>
          </w:rPr>
          <w:t xml:space="preserve">Figure 33 </w:t>
        </w:r>
        <w:r w:rsidR="00326C2F" w:rsidRPr="00326C2F">
          <w:rPr>
            <w:rStyle w:val="Hyperlink"/>
            <w:rFonts w:ascii="Arial" w:hAnsi="Arial" w:cs="Arial"/>
            <w:noProof/>
          </w:rPr>
          <w:t>– SCADA System and PHP system Operational Concept</w:t>
        </w:r>
        <w:r w:rsidR="00326C2F" w:rsidRPr="00326C2F">
          <w:rPr>
            <w:rFonts w:ascii="Arial" w:hAnsi="Arial" w:cs="Arial"/>
            <w:noProof/>
            <w:webHidden/>
          </w:rPr>
          <w:tab/>
        </w:r>
        <w:r w:rsidR="00326C2F" w:rsidRPr="00326C2F">
          <w:rPr>
            <w:rFonts w:ascii="Arial" w:hAnsi="Arial" w:cs="Arial"/>
            <w:noProof/>
            <w:webHidden/>
          </w:rPr>
          <w:fldChar w:fldCharType="begin"/>
        </w:r>
        <w:r w:rsidR="00326C2F" w:rsidRPr="00326C2F">
          <w:rPr>
            <w:rFonts w:ascii="Arial" w:hAnsi="Arial" w:cs="Arial"/>
            <w:noProof/>
            <w:webHidden/>
          </w:rPr>
          <w:instrText xml:space="preserve"> PAGEREF _Toc491988684 \h </w:instrText>
        </w:r>
        <w:r w:rsidR="00326C2F" w:rsidRPr="00326C2F">
          <w:rPr>
            <w:rFonts w:ascii="Arial" w:hAnsi="Arial" w:cs="Arial"/>
            <w:noProof/>
            <w:webHidden/>
          </w:rPr>
        </w:r>
        <w:r w:rsidR="00326C2F" w:rsidRPr="00326C2F">
          <w:rPr>
            <w:rFonts w:ascii="Arial" w:hAnsi="Arial" w:cs="Arial"/>
            <w:noProof/>
            <w:webHidden/>
          </w:rPr>
          <w:fldChar w:fldCharType="separate"/>
        </w:r>
        <w:r w:rsidR="006E34F4">
          <w:rPr>
            <w:rFonts w:ascii="Arial" w:hAnsi="Arial" w:cs="Arial"/>
            <w:noProof/>
            <w:webHidden/>
          </w:rPr>
          <w:t>73</w:t>
        </w:r>
        <w:r w:rsidR="00326C2F" w:rsidRPr="00326C2F">
          <w:rPr>
            <w:rFonts w:ascii="Arial" w:hAnsi="Arial" w:cs="Arial"/>
            <w:noProof/>
            <w:webHidden/>
          </w:rPr>
          <w:fldChar w:fldCharType="end"/>
        </w:r>
      </w:hyperlink>
    </w:p>
    <w:p w14:paraId="7D46B9D6" w14:textId="351C804E" w:rsidR="00326C2F" w:rsidRPr="00326C2F" w:rsidRDefault="00555316" w:rsidP="00326C2F">
      <w:pPr>
        <w:pStyle w:val="TableofFigures"/>
        <w:tabs>
          <w:tab w:val="right" w:leader="dot" w:pos="9017"/>
        </w:tabs>
        <w:spacing w:line="360" w:lineRule="auto"/>
        <w:rPr>
          <w:rFonts w:ascii="Arial" w:eastAsiaTheme="minorEastAsia" w:hAnsi="Arial" w:cs="Arial"/>
          <w:noProof/>
          <w:lang w:val="id-ID" w:eastAsia="id-ID"/>
        </w:rPr>
      </w:pPr>
      <w:hyperlink w:anchor="_Toc491988685" w:history="1">
        <w:r w:rsidR="00326C2F">
          <w:rPr>
            <w:rStyle w:val="Hyperlink"/>
            <w:rFonts w:ascii="Arial" w:hAnsi="Arial" w:cs="Arial"/>
            <w:noProof/>
          </w:rPr>
          <w:t xml:space="preserve">Figure 34 </w:t>
        </w:r>
        <w:r w:rsidR="00326C2F" w:rsidRPr="00326C2F">
          <w:rPr>
            <w:rStyle w:val="Hyperlink"/>
            <w:rFonts w:ascii="Arial" w:hAnsi="Arial" w:cs="Arial"/>
            <w:noProof/>
          </w:rPr>
          <w:t>– SCADA – AMS/CCTV System Connection Diagram</w:t>
        </w:r>
        <w:r w:rsidR="00326C2F" w:rsidRPr="00326C2F">
          <w:rPr>
            <w:rFonts w:ascii="Arial" w:hAnsi="Arial" w:cs="Arial"/>
            <w:noProof/>
            <w:webHidden/>
          </w:rPr>
          <w:tab/>
        </w:r>
        <w:r w:rsidR="00326C2F" w:rsidRPr="00326C2F">
          <w:rPr>
            <w:rFonts w:ascii="Arial" w:hAnsi="Arial" w:cs="Arial"/>
            <w:noProof/>
            <w:webHidden/>
          </w:rPr>
          <w:fldChar w:fldCharType="begin"/>
        </w:r>
        <w:r w:rsidR="00326C2F" w:rsidRPr="00326C2F">
          <w:rPr>
            <w:rFonts w:ascii="Arial" w:hAnsi="Arial" w:cs="Arial"/>
            <w:noProof/>
            <w:webHidden/>
          </w:rPr>
          <w:instrText xml:space="preserve"> PAGEREF _Toc491988685 \h </w:instrText>
        </w:r>
        <w:r w:rsidR="00326C2F" w:rsidRPr="00326C2F">
          <w:rPr>
            <w:rFonts w:ascii="Arial" w:hAnsi="Arial" w:cs="Arial"/>
            <w:noProof/>
            <w:webHidden/>
          </w:rPr>
        </w:r>
        <w:r w:rsidR="00326C2F" w:rsidRPr="00326C2F">
          <w:rPr>
            <w:rFonts w:ascii="Arial" w:hAnsi="Arial" w:cs="Arial"/>
            <w:noProof/>
            <w:webHidden/>
          </w:rPr>
          <w:fldChar w:fldCharType="separate"/>
        </w:r>
        <w:r w:rsidR="006E34F4">
          <w:rPr>
            <w:rFonts w:ascii="Arial" w:hAnsi="Arial" w:cs="Arial"/>
            <w:noProof/>
            <w:webHidden/>
          </w:rPr>
          <w:t>74</w:t>
        </w:r>
        <w:r w:rsidR="00326C2F" w:rsidRPr="00326C2F">
          <w:rPr>
            <w:rFonts w:ascii="Arial" w:hAnsi="Arial" w:cs="Arial"/>
            <w:noProof/>
            <w:webHidden/>
          </w:rPr>
          <w:fldChar w:fldCharType="end"/>
        </w:r>
      </w:hyperlink>
    </w:p>
    <w:p w14:paraId="1D543976" w14:textId="540FA0E4" w:rsidR="00326C2F" w:rsidRPr="00326C2F" w:rsidRDefault="00555316" w:rsidP="00326C2F">
      <w:pPr>
        <w:pStyle w:val="TableofFigures"/>
        <w:tabs>
          <w:tab w:val="right" w:leader="dot" w:pos="9017"/>
        </w:tabs>
        <w:spacing w:line="360" w:lineRule="auto"/>
        <w:rPr>
          <w:rFonts w:ascii="Arial" w:eastAsiaTheme="minorEastAsia" w:hAnsi="Arial" w:cs="Arial"/>
          <w:noProof/>
          <w:lang w:val="id-ID" w:eastAsia="id-ID"/>
        </w:rPr>
      </w:pPr>
      <w:hyperlink w:anchor="_Toc491988686" w:history="1">
        <w:r w:rsidR="00326C2F">
          <w:rPr>
            <w:rStyle w:val="Hyperlink"/>
            <w:rFonts w:ascii="Arial" w:hAnsi="Arial" w:cs="Arial"/>
            <w:noProof/>
          </w:rPr>
          <w:t xml:space="preserve">Figure 35 </w:t>
        </w:r>
        <w:r w:rsidR="00326C2F" w:rsidRPr="00326C2F">
          <w:rPr>
            <w:rStyle w:val="Hyperlink"/>
            <w:rFonts w:ascii="Arial" w:hAnsi="Arial" w:cs="Arial"/>
            <w:noProof/>
          </w:rPr>
          <w:t>– SCADA Connection with Other Party</w:t>
        </w:r>
        <w:r w:rsidR="00326C2F" w:rsidRPr="00326C2F">
          <w:rPr>
            <w:rFonts w:ascii="Arial" w:hAnsi="Arial" w:cs="Arial"/>
            <w:noProof/>
            <w:webHidden/>
          </w:rPr>
          <w:tab/>
        </w:r>
        <w:r w:rsidR="00326C2F" w:rsidRPr="00326C2F">
          <w:rPr>
            <w:rFonts w:ascii="Arial" w:hAnsi="Arial" w:cs="Arial"/>
            <w:noProof/>
            <w:webHidden/>
          </w:rPr>
          <w:fldChar w:fldCharType="begin"/>
        </w:r>
        <w:r w:rsidR="00326C2F" w:rsidRPr="00326C2F">
          <w:rPr>
            <w:rFonts w:ascii="Arial" w:hAnsi="Arial" w:cs="Arial"/>
            <w:noProof/>
            <w:webHidden/>
          </w:rPr>
          <w:instrText xml:space="preserve"> PAGEREF _Toc491988686 \h </w:instrText>
        </w:r>
        <w:r w:rsidR="00326C2F" w:rsidRPr="00326C2F">
          <w:rPr>
            <w:rFonts w:ascii="Arial" w:hAnsi="Arial" w:cs="Arial"/>
            <w:noProof/>
            <w:webHidden/>
          </w:rPr>
        </w:r>
        <w:r w:rsidR="00326C2F" w:rsidRPr="00326C2F">
          <w:rPr>
            <w:rFonts w:ascii="Arial" w:hAnsi="Arial" w:cs="Arial"/>
            <w:noProof/>
            <w:webHidden/>
          </w:rPr>
          <w:fldChar w:fldCharType="separate"/>
        </w:r>
        <w:r w:rsidR="006E34F4">
          <w:rPr>
            <w:rFonts w:ascii="Arial" w:hAnsi="Arial" w:cs="Arial"/>
            <w:noProof/>
            <w:webHidden/>
          </w:rPr>
          <w:t>76</w:t>
        </w:r>
        <w:r w:rsidR="00326C2F" w:rsidRPr="00326C2F">
          <w:rPr>
            <w:rFonts w:ascii="Arial" w:hAnsi="Arial" w:cs="Arial"/>
            <w:noProof/>
            <w:webHidden/>
          </w:rPr>
          <w:fldChar w:fldCharType="end"/>
        </w:r>
      </w:hyperlink>
    </w:p>
    <w:p w14:paraId="432D1AF1" w14:textId="612E8F29" w:rsidR="00326C2F" w:rsidRPr="00326C2F" w:rsidRDefault="00555316" w:rsidP="00326C2F">
      <w:pPr>
        <w:pStyle w:val="TableofFigures"/>
        <w:tabs>
          <w:tab w:val="right" w:leader="dot" w:pos="9017"/>
        </w:tabs>
        <w:spacing w:line="360" w:lineRule="auto"/>
        <w:rPr>
          <w:rFonts w:ascii="Arial" w:eastAsiaTheme="minorEastAsia" w:hAnsi="Arial" w:cs="Arial"/>
          <w:noProof/>
          <w:lang w:val="id-ID" w:eastAsia="id-ID"/>
        </w:rPr>
      </w:pPr>
      <w:hyperlink w:anchor="_Toc491988687" w:history="1">
        <w:r w:rsidR="00326C2F">
          <w:rPr>
            <w:rStyle w:val="Hyperlink"/>
            <w:rFonts w:ascii="Arial" w:hAnsi="Arial" w:cs="Arial"/>
            <w:noProof/>
          </w:rPr>
          <w:t xml:space="preserve">Figure 36 </w:t>
        </w:r>
        <w:r w:rsidR="00326C2F" w:rsidRPr="00326C2F">
          <w:rPr>
            <w:rStyle w:val="Hyperlink"/>
            <w:rFonts w:ascii="Arial" w:hAnsi="Arial" w:cs="Arial"/>
            <w:noProof/>
          </w:rPr>
          <w:t>– SCADA Wall Display Design Interface Diagram</w:t>
        </w:r>
        <w:r w:rsidR="00326C2F" w:rsidRPr="00326C2F">
          <w:rPr>
            <w:rFonts w:ascii="Arial" w:hAnsi="Arial" w:cs="Arial"/>
            <w:noProof/>
            <w:webHidden/>
          </w:rPr>
          <w:tab/>
        </w:r>
        <w:r w:rsidR="00326C2F" w:rsidRPr="00326C2F">
          <w:rPr>
            <w:rFonts w:ascii="Arial" w:hAnsi="Arial" w:cs="Arial"/>
            <w:noProof/>
            <w:webHidden/>
          </w:rPr>
          <w:fldChar w:fldCharType="begin"/>
        </w:r>
        <w:r w:rsidR="00326C2F" w:rsidRPr="00326C2F">
          <w:rPr>
            <w:rFonts w:ascii="Arial" w:hAnsi="Arial" w:cs="Arial"/>
            <w:noProof/>
            <w:webHidden/>
          </w:rPr>
          <w:instrText xml:space="preserve"> PAGEREF _Toc491988687 \h </w:instrText>
        </w:r>
        <w:r w:rsidR="00326C2F" w:rsidRPr="00326C2F">
          <w:rPr>
            <w:rFonts w:ascii="Arial" w:hAnsi="Arial" w:cs="Arial"/>
            <w:noProof/>
            <w:webHidden/>
          </w:rPr>
        </w:r>
        <w:r w:rsidR="00326C2F" w:rsidRPr="00326C2F">
          <w:rPr>
            <w:rFonts w:ascii="Arial" w:hAnsi="Arial" w:cs="Arial"/>
            <w:noProof/>
            <w:webHidden/>
          </w:rPr>
          <w:fldChar w:fldCharType="separate"/>
        </w:r>
        <w:r w:rsidR="006E34F4">
          <w:rPr>
            <w:rFonts w:ascii="Arial" w:hAnsi="Arial" w:cs="Arial"/>
            <w:noProof/>
            <w:webHidden/>
          </w:rPr>
          <w:t>77</w:t>
        </w:r>
        <w:r w:rsidR="00326C2F" w:rsidRPr="00326C2F">
          <w:rPr>
            <w:rFonts w:ascii="Arial" w:hAnsi="Arial" w:cs="Arial"/>
            <w:noProof/>
            <w:webHidden/>
          </w:rPr>
          <w:fldChar w:fldCharType="end"/>
        </w:r>
      </w:hyperlink>
    </w:p>
    <w:p w14:paraId="346F566F" w14:textId="21FE3E4C" w:rsidR="00326C2F" w:rsidRPr="00326C2F" w:rsidRDefault="00555316" w:rsidP="00326C2F">
      <w:pPr>
        <w:pStyle w:val="TableofFigures"/>
        <w:tabs>
          <w:tab w:val="right" w:leader="dot" w:pos="9017"/>
        </w:tabs>
        <w:spacing w:line="360" w:lineRule="auto"/>
        <w:rPr>
          <w:rFonts w:ascii="Arial" w:eastAsiaTheme="minorEastAsia" w:hAnsi="Arial" w:cs="Arial"/>
          <w:noProof/>
          <w:lang w:val="id-ID" w:eastAsia="id-ID"/>
        </w:rPr>
      </w:pPr>
      <w:hyperlink w:anchor="_Toc491988688" w:history="1">
        <w:r w:rsidR="00326C2F" w:rsidRPr="00326C2F">
          <w:rPr>
            <w:rStyle w:val="Hyperlink"/>
            <w:rFonts w:ascii="Arial" w:hAnsi="Arial" w:cs="Arial"/>
            <w:noProof/>
          </w:rPr>
          <w:t>Figure 37</w:t>
        </w:r>
        <w:r w:rsidR="00326C2F">
          <w:rPr>
            <w:rStyle w:val="Hyperlink"/>
            <w:rFonts w:ascii="Arial" w:hAnsi="Arial" w:cs="Arial"/>
            <w:noProof/>
            <w:lang w:val="id-ID"/>
          </w:rPr>
          <w:t xml:space="preserve"> </w:t>
        </w:r>
        <w:r w:rsidR="00326C2F" w:rsidRPr="00326C2F">
          <w:rPr>
            <w:rStyle w:val="Hyperlink"/>
            <w:rFonts w:ascii="Arial" w:hAnsi="Arial" w:cs="Arial"/>
            <w:noProof/>
            <w:lang w:val="id-ID"/>
          </w:rPr>
          <w:t>–</w:t>
        </w:r>
        <w:r w:rsidR="00326C2F" w:rsidRPr="00326C2F">
          <w:rPr>
            <w:rStyle w:val="Hyperlink"/>
            <w:rFonts w:ascii="Arial" w:hAnsi="Arial" w:cs="Arial"/>
            <w:noProof/>
          </w:rPr>
          <w:t xml:space="preserve"> Detail of Ground Connection</w:t>
        </w:r>
        <w:r w:rsidR="00326C2F" w:rsidRPr="00326C2F">
          <w:rPr>
            <w:rFonts w:ascii="Arial" w:hAnsi="Arial" w:cs="Arial"/>
            <w:noProof/>
            <w:webHidden/>
          </w:rPr>
          <w:tab/>
        </w:r>
        <w:r w:rsidR="00326C2F" w:rsidRPr="00326C2F">
          <w:rPr>
            <w:rFonts w:ascii="Arial" w:hAnsi="Arial" w:cs="Arial"/>
            <w:noProof/>
            <w:webHidden/>
          </w:rPr>
          <w:fldChar w:fldCharType="begin"/>
        </w:r>
        <w:r w:rsidR="00326C2F" w:rsidRPr="00326C2F">
          <w:rPr>
            <w:rFonts w:ascii="Arial" w:hAnsi="Arial" w:cs="Arial"/>
            <w:noProof/>
            <w:webHidden/>
          </w:rPr>
          <w:instrText xml:space="preserve"> PAGEREF _Toc491988688 \h </w:instrText>
        </w:r>
        <w:r w:rsidR="00326C2F" w:rsidRPr="00326C2F">
          <w:rPr>
            <w:rFonts w:ascii="Arial" w:hAnsi="Arial" w:cs="Arial"/>
            <w:noProof/>
            <w:webHidden/>
          </w:rPr>
        </w:r>
        <w:r w:rsidR="00326C2F" w:rsidRPr="00326C2F">
          <w:rPr>
            <w:rFonts w:ascii="Arial" w:hAnsi="Arial" w:cs="Arial"/>
            <w:noProof/>
            <w:webHidden/>
          </w:rPr>
          <w:fldChar w:fldCharType="separate"/>
        </w:r>
        <w:r w:rsidR="006E34F4">
          <w:rPr>
            <w:rFonts w:ascii="Arial" w:hAnsi="Arial" w:cs="Arial"/>
            <w:noProof/>
            <w:webHidden/>
          </w:rPr>
          <w:t>78</w:t>
        </w:r>
        <w:r w:rsidR="00326C2F" w:rsidRPr="00326C2F">
          <w:rPr>
            <w:rFonts w:ascii="Arial" w:hAnsi="Arial" w:cs="Arial"/>
            <w:noProof/>
            <w:webHidden/>
          </w:rPr>
          <w:fldChar w:fldCharType="end"/>
        </w:r>
      </w:hyperlink>
    </w:p>
    <w:p w14:paraId="2E53B3B9" w14:textId="2F458825" w:rsidR="00326C2F" w:rsidRPr="00326C2F" w:rsidRDefault="00555316" w:rsidP="00326C2F">
      <w:pPr>
        <w:pStyle w:val="TableofFigures"/>
        <w:tabs>
          <w:tab w:val="right" w:leader="dot" w:pos="9017"/>
        </w:tabs>
        <w:spacing w:line="360" w:lineRule="auto"/>
        <w:rPr>
          <w:rFonts w:ascii="Arial" w:eastAsiaTheme="minorEastAsia" w:hAnsi="Arial" w:cs="Arial"/>
          <w:noProof/>
          <w:lang w:val="id-ID" w:eastAsia="id-ID"/>
        </w:rPr>
      </w:pPr>
      <w:hyperlink w:anchor="_Toc491988689" w:history="1">
        <w:r w:rsidR="00326C2F" w:rsidRPr="00326C2F">
          <w:rPr>
            <w:rStyle w:val="Hyperlink"/>
            <w:rFonts w:ascii="Arial" w:hAnsi="Arial" w:cs="Arial"/>
            <w:noProof/>
          </w:rPr>
          <w:t>Figure 38</w:t>
        </w:r>
        <w:r w:rsidR="00326C2F">
          <w:rPr>
            <w:rStyle w:val="Hyperlink"/>
            <w:rFonts w:ascii="Arial" w:hAnsi="Arial" w:cs="Arial"/>
            <w:noProof/>
            <w:lang w:val="id-ID"/>
          </w:rPr>
          <w:t xml:space="preserve"> </w:t>
        </w:r>
        <w:r w:rsidR="00326C2F" w:rsidRPr="00326C2F">
          <w:rPr>
            <w:rStyle w:val="Hyperlink"/>
            <w:rFonts w:ascii="Arial" w:hAnsi="Arial" w:cs="Arial"/>
            <w:noProof/>
            <w:lang w:val="id-ID"/>
          </w:rPr>
          <w:t>–</w:t>
        </w:r>
        <w:r w:rsidR="00326C2F" w:rsidRPr="00326C2F">
          <w:rPr>
            <w:rStyle w:val="Hyperlink"/>
            <w:rFonts w:ascii="Arial" w:hAnsi="Arial" w:cs="Arial"/>
            <w:noProof/>
          </w:rPr>
          <w:t xml:space="preserve"> Ground Bus Bar Connection Details</w:t>
        </w:r>
        <w:r w:rsidR="00326C2F" w:rsidRPr="00326C2F">
          <w:rPr>
            <w:rFonts w:ascii="Arial" w:hAnsi="Arial" w:cs="Arial"/>
            <w:noProof/>
            <w:webHidden/>
          </w:rPr>
          <w:tab/>
        </w:r>
        <w:r w:rsidR="00326C2F" w:rsidRPr="00326C2F">
          <w:rPr>
            <w:rFonts w:ascii="Arial" w:hAnsi="Arial" w:cs="Arial"/>
            <w:noProof/>
            <w:webHidden/>
          </w:rPr>
          <w:fldChar w:fldCharType="begin"/>
        </w:r>
        <w:r w:rsidR="00326C2F" w:rsidRPr="00326C2F">
          <w:rPr>
            <w:rFonts w:ascii="Arial" w:hAnsi="Arial" w:cs="Arial"/>
            <w:noProof/>
            <w:webHidden/>
          </w:rPr>
          <w:instrText xml:space="preserve"> PAGEREF _Toc491988689 \h </w:instrText>
        </w:r>
        <w:r w:rsidR="00326C2F" w:rsidRPr="00326C2F">
          <w:rPr>
            <w:rFonts w:ascii="Arial" w:hAnsi="Arial" w:cs="Arial"/>
            <w:noProof/>
            <w:webHidden/>
          </w:rPr>
        </w:r>
        <w:r w:rsidR="00326C2F" w:rsidRPr="00326C2F">
          <w:rPr>
            <w:rFonts w:ascii="Arial" w:hAnsi="Arial" w:cs="Arial"/>
            <w:noProof/>
            <w:webHidden/>
          </w:rPr>
          <w:fldChar w:fldCharType="separate"/>
        </w:r>
        <w:r w:rsidR="006E34F4">
          <w:rPr>
            <w:rFonts w:ascii="Arial" w:hAnsi="Arial" w:cs="Arial"/>
            <w:noProof/>
            <w:webHidden/>
          </w:rPr>
          <w:t>78</w:t>
        </w:r>
        <w:r w:rsidR="00326C2F" w:rsidRPr="00326C2F">
          <w:rPr>
            <w:rFonts w:ascii="Arial" w:hAnsi="Arial" w:cs="Arial"/>
            <w:noProof/>
            <w:webHidden/>
          </w:rPr>
          <w:fldChar w:fldCharType="end"/>
        </w:r>
      </w:hyperlink>
    </w:p>
    <w:p w14:paraId="5C227A0D" w14:textId="14AD6CE3" w:rsidR="00326C2F" w:rsidRPr="00326C2F" w:rsidRDefault="00555316" w:rsidP="00326C2F">
      <w:pPr>
        <w:pStyle w:val="TableofFigures"/>
        <w:tabs>
          <w:tab w:val="right" w:leader="dot" w:pos="9017"/>
        </w:tabs>
        <w:spacing w:line="360" w:lineRule="auto"/>
        <w:rPr>
          <w:rFonts w:ascii="Arial" w:eastAsiaTheme="minorEastAsia" w:hAnsi="Arial" w:cs="Arial"/>
          <w:noProof/>
          <w:lang w:val="id-ID" w:eastAsia="id-ID"/>
        </w:rPr>
      </w:pPr>
      <w:hyperlink w:anchor="_Toc491988690" w:history="1">
        <w:r w:rsidR="00326C2F" w:rsidRPr="00326C2F">
          <w:rPr>
            <w:rStyle w:val="Hyperlink"/>
            <w:rFonts w:ascii="Arial" w:hAnsi="Arial" w:cs="Arial"/>
            <w:noProof/>
          </w:rPr>
          <w:t>Figure 39 –</w:t>
        </w:r>
        <w:r w:rsidR="00326C2F" w:rsidRPr="00326C2F">
          <w:rPr>
            <w:rStyle w:val="Hyperlink"/>
            <w:rFonts w:ascii="Arial" w:hAnsi="Arial" w:cs="Arial"/>
            <w:noProof/>
            <w:lang w:val="id-ID"/>
          </w:rPr>
          <w:t xml:space="preserve"> SCADA</w:t>
        </w:r>
        <w:r w:rsidR="00326C2F" w:rsidRPr="00326C2F">
          <w:rPr>
            <w:rStyle w:val="Hyperlink"/>
            <w:rFonts w:ascii="Arial" w:hAnsi="Arial" w:cs="Arial"/>
            <w:noProof/>
          </w:rPr>
          <w:t xml:space="preserve"> System </w:t>
        </w:r>
        <w:r w:rsidR="00326C2F" w:rsidRPr="00326C2F">
          <w:rPr>
            <w:rStyle w:val="Hyperlink"/>
            <w:rFonts w:ascii="Arial" w:hAnsi="Arial" w:cs="Arial"/>
            <w:noProof/>
            <w:lang w:val="id-ID"/>
          </w:rPr>
          <w:t>SIL 2 Boundary</w:t>
        </w:r>
        <w:r w:rsidR="00326C2F" w:rsidRPr="00326C2F">
          <w:rPr>
            <w:rFonts w:ascii="Arial" w:hAnsi="Arial" w:cs="Arial"/>
            <w:noProof/>
            <w:webHidden/>
          </w:rPr>
          <w:tab/>
        </w:r>
        <w:r w:rsidR="00326C2F" w:rsidRPr="00326C2F">
          <w:rPr>
            <w:rFonts w:ascii="Arial" w:hAnsi="Arial" w:cs="Arial"/>
            <w:noProof/>
            <w:webHidden/>
          </w:rPr>
          <w:fldChar w:fldCharType="begin"/>
        </w:r>
        <w:r w:rsidR="00326C2F" w:rsidRPr="00326C2F">
          <w:rPr>
            <w:rFonts w:ascii="Arial" w:hAnsi="Arial" w:cs="Arial"/>
            <w:noProof/>
            <w:webHidden/>
          </w:rPr>
          <w:instrText xml:space="preserve"> PAGEREF _Toc491988690 \h </w:instrText>
        </w:r>
        <w:r w:rsidR="00326C2F" w:rsidRPr="00326C2F">
          <w:rPr>
            <w:rFonts w:ascii="Arial" w:hAnsi="Arial" w:cs="Arial"/>
            <w:noProof/>
            <w:webHidden/>
          </w:rPr>
        </w:r>
        <w:r w:rsidR="00326C2F" w:rsidRPr="00326C2F">
          <w:rPr>
            <w:rFonts w:ascii="Arial" w:hAnsi="Arial" w:cs="Arial"/>
            <w:noProof/>
            <w:webHidden/>
          </w:rPr>
          <w:fldChar w:fldCharType="separate"/>
        </w:r>
        <w:r w:rsidR="006E34F4">
          <w:rPr>
            <w:rFonts w:ascii="Arial" w:hAnsi="Arial" w:cs="Arial"/>
            <w:noProof/>
            <w:webHidden/>
          </w:rPr>
          <w:t>75</w:t>
        </w:r>
        <w:r w:rsidR="00326C2F" w:rsidRPr="00326C2F">
          <w:rPr>
            <w:rFonts w:ascii="Arial" w:hAnsi="Arial" w:cs="Arial"/>
            <w:noProof/>
            <w:webHidden/>
          </w:rPr>
          <w:fldChar w:fldCharType="end"/>
        </w:r>
      </w:hyperlink>
    </w:p>
    <w:p w14:paraId="31B12741" w14:textId="430B384B" w:rsidR="00326C2F" w:rsidRPr="00326C2F" w:rsidRDefault="00555316" w:rsidP="00326C2F">
      <w:pPr>
        <w:pStyle w:val="TableofFigures"/>
        <w:tabs>
          <w:tab w:val="right" w:leader="dot" w:pos="9017"/>
        </w:tabs>
        <w:spacing w:line="360" w:lineRule="auto"/>
        <w:rPr>
          <w:rFonts w:ascii="Arial" w:eastAsiaTheme="minorEastAsia" w:hAnsi="Arial" w:cs="Arial"/>
          <w:noProof/>
          <w:lang w:val="id-ID" w:eastAsia="id-ID"/>
        </w:rPr>
      </w:pPr>
      <w:hyperlink w:anchor="_Toc491988691" w:history="1">
        <w:r w:rsidR="00326C2F" w:rsidRPr="00326C2F">
          <w:rPr>
            <w:rStyle w:val="Hyperlink"/>
            <w:rFonts w:ascii="Arial" w:hAnsi="Arial" w:cs="Arial"/>
            <w:noProof/>
          </w:rPr>
          <w:t>Figure 40 –</w:t>
        </w:r>
        <w:r w:rsidR="00326C2F" w:rsidRPr="00326C2F">
          <w:rPr>
            <w:rStyle w:val="Hyperlink"/>
            <w:rFonts w:ascii="Arial" w:hAnsi="Arial" w:cs="Arial"/>
            <w:noProof/>
            <w:lang w:val="id-ID"/>
          </w:rPr>
          <w:t xml:space="preserve"> SCADA</w:t>
        </w:r>
        <w:r w:rsidR="00326C2F" w:rsidRPr="00326C2F">
          <w:rPr>
            <w:rStyle w:val="Hyperlink"/>
            <w:rFonts w:ascii="Arial" w:hAnsi="Arial" w:cs="Arial"/>
            <w:noProof/>
          </w:rPr>
          <w:t xml:space="preserve"> System Configuration</w:t>
        </w:r>
        <w:r w:rsidR="00326C2F" w:rsidRPr="00326C2F">
          <w:rPr>
            <w:rFonts w:ascii="Arial" w:hAnsi="Arial" w:cs="Arial"/>
            <w:noProof/>
            <w:webHidden/>
          </w:rPr>
          <w:tab/>
        </w:r>
        <w:r w:rsidR="00326C2F" w:rsidRPr="00326C2F">
          <w:rPr>
            <w:rFonts w:ascii="Arial" w:hAnsi="Arial" w:cs="Arial"/>
            <w:noProof/>
            <w:webHidden/>
          </w:rPr>
          <w:fldChar w:fldCharType="begin"/>
        </w:r>
        <w:r w:rsidR="00326C2F" w:rsidRPr="00326C2F">
          <w:rPr>
            <w:rFonts w:ascii="Arial" w:hAnsi="Arial" w:cs="Arial"/>
            <w:noProof/>
            <w:webHidden/>
          </w:rPr>
          <w:instrText xml:space="preserve"> PAGEREF _Toc491988691 \h </w:instrText>
        </w:r>
        <w:r w:rsidR="00326C2F" w:rsidRPr="00326C2F">
          <w:rPr>
            <w:rFonts w:ascii="Arial" w:hAnsi="Arial" w:cs="Arial"/>
            <w:noProof/>
            <w:webHidden/>
          </w:rPr>
        </w:r>
        <w:r w:rsidR="00326C2F" w:rsidRPr="00326C2F">
          <w:rPr>
            <w:rFonts w:ascii="Arial" w:hAnsi="Arial" w:cs="Arial"/>
            <w:noProof/>
            <w:webHidden/>
          </w:rPr>
          <w:fldChar w:fldCharType="separate"/>
        </w:r>
        <w:r w:rsidR="006E34F4">
          <w:rPr>
            <w:rFonts w:ascii="Arial" w:hAnsi="Arial" w:cs="Arial"/>
            <w:noProof/>
            <w:webHidden/>
          </w:rPr>
          <w:t>76</w:t>
        </w:r>
        <w:r w:rsidR="00326C2F" w:rsidRPr="00326C2F">
          <w:rPr>
            <w:rFonts w:ascii="Arial" w:hAnsi="Arial" w:cs="Arial"/>
            <w:noProof/>
            <w:webHidden/>
          </w:rPr>
          <w:fldChar w:fldCharType="end"/>
        </w:r>
      </w:hyperlink>
    </w:p>
    <w:p w14:paraId="743BBCFB" w14:textId="38B24410" w:rsidR="00326C2F" w:rsidRPr="00326C2F" w:rsidRDefault="00555316" w:rsidP="00326C2F">
      <w:pPr>
        <w:pStyle w:val="TableofFigures"/>
        <w:tabs>
          <w:tab w:val="right" w:leader="dot" w:pos="9017"/>
        </w:tabs>
        <w:spacing w:line="360" w:lineRule="auto"/>
        <w:rPr>
          <w:rFonts w:ascii="Arial" w:eastAsiaTheme="minorEastAsia" w:hAnsi="Arial" w:cs="Arial"/>
          <w:noProof/>
          <w:lang w:val="id-ID" w:eastAsia="id-ID"/>
        </w:rPr>
      </w:pPr>
      <w:hyperlink w:anchor="_Toc491988692" w:history="1">
        <w:r w:rsidR="00326C2F" w:rsidRPr="00326C2F">
          <w:rPr>
            <w:rStyle w:val="Hyperlink"/>
            <w:rFonts w:ascii="Arial" w:hAnsi="Arial" w:cs="Arial"/>
            <w:noProof/>
          </w:rPr>
          <w:t>Figure 41 –</w:t>
        </w:r>
        <w:r w:rsidR="00326C2F" w:rsidRPr="00326C2F">
          <w:rPr>
            <w:rStyle w:val="Hyperlink"/>
            <w:rFonts w:ascii="Arial" w:hAnsi="Arial" w:cs="Arial"/>
            <w:noProof/>
            <w:lang w:val="id-ID"/>
          </w:rPr>
          <w:t xml:space="preserve"> SCADA</w:t>
        </w:r>
        <w:r w:rsidR="00326C2F" w:rsidRPr="00326C2F">
          <w:rPr>
            <w:rStyle w:val="Hyperlink"/>
            <w:rFonts w:ascii="Arial" w:hAnsi="Arial" w:cs="Arial"/>
            <w:noProof/>
          </w:rPr>
          <w:t xml:space="preserve"> System Availability calculation</w:t>
        </w:r>
        <w:r w:rsidR="00326C2F" w:rsidRPr="00326C2F">
          <w:rPr>
            <w:rFonts w:ascii="Arial" w:hAnsi="Arial" w:cs="Arial"/>
            <w:noProof/>
            <w:webHidden/>
          </w:rPr>
          <w:tab/>
        </w:r>
        <w:r w:rsidR="00326C2F" w:rsidRPr="00326C2F">
          <w:rPr>
            <w:rFonts w:ascii="Arial" w:hAnsi="Arial" w:cs="Arial"/>
            <w:noProof/>
            <w:webHidden/>
          </w:rPr>
          <w:fldChar w:fldCharType="begin"/>
        </w:r>
        <w:r w:rsidR="00326C2F" w:rsidRPr="00326C2F">
          <w:rPr>
            <w:rFonts w:ascii="Arial" w:hAnsi="Arial" w:cs="Arial"/>
            <w:noProof/>
            <w:webHidden/>
          </w:rPr>
          <w:instrText xml:space="preserve"> PAGEREF _Toc491988692 \h </w:instrText>
        </w:r>
        <w:r w:rsidR="00326C2F" w:rsidRPr="00326C2F">
          <w:rPr>
            <w:rFonts w:ascii="Arial" w:hAnsi="Arial" w:cs="Arial"/>
            <w:noProof/>
            <w:webHidden/>
          </w:rPr>
        </w:r>
        <w:r w:rsidR="00326C2F" w:rsidRPr="00326C2F">
          <w:rPr>
            <w:rFonts w:ascii="Arial" w:hAnsi="Arial" w:cs="Arial"/>
            <w:noProof/>
            <w:webHidden/>
          </w:rPr>
          <w:fldChar w:fldCharType="separate"/>
        </w:r>
        <w:r w:rsidR="006E34F4">
          <w:rPr>
            <w:rFonts w:ascii="Arial" w:hAnsi="Arial" w:cs="Arial"/>
            <w:noProof/>
            <w:webHidden/>
          </w:rPr>
          <w:t>76</w:t>
        </w:r>
        <w:r w:rsidR="00326C2F" w:rsidRPr="00326C2F">
          <w:rPr>
            <w:rFonts w:ascii="Arial" w:hAnsi="Arial" w:cs="Arial"/>
            <w:noProof/>
            <w:webHidden/>
          </w:rPr>
          <w:fldChar w:fldCharType="end"/>
        </w:r>
      </w:hyperlink>
    </w:p>
    <w:p w14:paraId="54578482" w14:textId="78D7392F" w:rsidR="009113E9" w:rsidRPr="002B5704" w:rsidRDefault="009113E9" w:rsidP="00326C2F">
      <w:pPr>
        <w:pStyle w:val="TableofFigures"/>
        <w:tabs>
          <w:tab w:val="right" w:leader="dot" w:pos="9016"/>
        </w:tabs>
        <w:spacing w:line="360" w:lineRule="auto"/>
        <w:jc w:val="both"/>
        <w:rPr>
          <w:rFonts w:ascii="Arial" w:hAnsi="Arial" w:cs="Arial"/>
        </w:rPr>
      </w:pPr>
      <w:r w:rsidRPr="00326C2F">
        <w:rPr>
          <w:rFonts w:ascii="Arial" w:hAnsi="Arial" w:cs="Arial"/>
        </w:rPr>
        <w:fldChar w:fldCharType="end"/>
      </w:r>
    </w:p>
    <w:p w14:paraId="17A4942A" w14:textId="77777777" w:rsidR="007E4C1A" w:rsidRPr="002B5704" w:rsidRDefault="007E4C1A" w:rsidP="009113E9">
      <w:pPr>
        <w:rPr>
          <w:rFonts w:cs="Arial"/>
          <w:lang w:val="en-GB" w:eastAsia="en-US"/>
        </w:rPr>
      </w:pPr>
    </w:p>
    <w:p w14:paraId="73C01538" w14:textId="77777777" w:rsidR="00F65C78" w:rsidRPr="002B5704" w:rsidRDefault="00F65C78" w:rsidP="009113E9">
      <w:pPr>
        <w:rPr>
          <w:rFonts w:cs="Arial"/>
          <w:lang w:val="en-GB" w:eastAsia="en-US"/>
        </w:rPr>
      </w:pPr>
    </w:p>
    <w:p w14:paraId="2AFAEBB3" w14:textId="77777777" w:rsidR="00F65C78" w:rsidRDefault="00F65C78" w:rsidP="009113E9">
      <w:pPr>
        <w:rPr>
          <w:rFonts w:cs="Arial"/>
          <w:lang w:val="en-GB" w:eastAsia="en-US"/>
        </w:rPr>
      </w:pPr>
    </w:p>
    <w:p w14:paraId="74B74E5B" w14:textId="77777777" w:rsidR="00937239" w:rsidRDefault="00937239" w:rsidP="009113E9">
      <w:pPr>
        <w:rPr>
          <w:rFonts w:cs="Arial"/>
          <w:lang w:val="en-GB" w:eastAsia="en-US"/>
        </w:rPr>
      </w:pPr>
    </w:p>
    <w:p w14:paraId="46FA8B77" w14:textId="77777777" w:rsidR="00937239" w:rsidRDefault="00937239" w:rsidP="009113E9">
      <w:pPr>
        <w:rPr>
          <w:rFonts w:cs="Arial"/>
          <w:lang w:val="en-GB" w:eastAsia="en-US"/>
        </w:rPr>
      </w:pPr>
    </w:p>
    <w:p w14:paraId="14C51C8A" w14:textId="77777777" w:rsidR="00937239" w:rsidRDefault="00937239" w:rsidP="009113E9">
      <w:pPr>
        <w:rPr>
          <w:rFonts w:cs="Arial"/>
          <w:lang w:val="en-GB" w:eastAsia="en-US"/>
        </w:rPr>
      </w:pPr>
    </w:p>
    <w:p w14:paraId="68E49879" w14:textId="77777777" w:rsidR="00937239" w:rsidRDefault="00937239" w:rsidP="009113E9">
      <w:pPr>
        <w:rPr>
          <w:rFonts w:cs="Arial"/>
          <w:lang w:val="en-GB" w:eastAsia="en-US"/>
        </w:rPr>
      </w:pPr>
    </w:p>
    <w:p w14:paraId="24BA3898" w14:textId="77777777" w:rsidR="00937239" w:rsidRDefault="00937239" w:rsidP="009113E9">
      <w:pPr>
        <w:rPr>
          <w:rFonts w:cs="Arial"/>
          <w:lang w:val="en-GB" w:eastAsia="en-US"/>
        </w:rPr>
      </w:pPr>
    </w:p>
    <w:p w14:paraId="1719E282" w14:textId="77777777" w:rsidR="00937239" w:rsidRDefault="00937239" w:rsidP="009113E9">
      <w:pPr>
        <w:rPr>
          <w:rFonts w:cs="Arial"/>
          <w:lang w:val="en-GB" w:eastAsia="en-US"/>
        </w:rPr>
      </w:pPr>
    </w:p>
    <w:p w14:paraId="57134D0C" w14:textId="77777777" w:rsidR="00937239" w:rsidRDefault="00937239" w:rsidP="009113E9">
      <w:pPr>
        <w:rPr>
          <w:rFonts w:cs="Arial"/>
          <w:lang w:val="en-GB" w:eastAsia="en-US"/>
        </w:rPr>
      </w:pPr>
    </w:p>
    <w:p w14:paraId="1A7FAB90" w14:textId="77777777" w:rsidR="00937239" w:rsidRDefault="00937239" w:rsidP="009113E9">
      <w:pPr>
        <w:rPr>
          <w:rFonts w:cs="Arial"/>
          <w:lang w:val="en-GB" w:eastAsia="en-US"/>
        </w:rPr>
      </w:pPr>
    </w:p>
    <w:p w14:paraId="2EE583DD" w14:textId="77777777" w:rsidR="00937239" w:rsidRDefault="00937239" w:rsidP="009113E9">
      <w:pPr>
        <w:rPr>
          <w:rFonts w:cs="Arial"/>
          <w:lang w:val="en-GB" w:eastAsia="en-US"/>
        </w:rPr>
      </w:pPr>
    </w:p>
    <w:p w14:paraId="360072E1" w14:textId="77777777" w:rsidR="00937239" w:rsidRDefault="00937239" w:rsidP="009113E9">
      <w:pPr>
        <w:rPr>
          <w:rFonts w:cs="Arial"/>
          <w:lang w:val="en-GB" w:eastAsia="en-US"/>
        </w:rPr>
      </w:pPr>
    </w:p>
    <w:p w14:paraId="4A43E10D" w14:textId="77777777" w:rsidR="00937239" w:rsidRDefault="00937239" w:rsidP="009113E9">
      <w:pPr>
        <w:rPr>
          <w:rFonts w:cs="Arial"/>
          <w:lang w:val="en-GB" w:eastAsia="en-US"/>
        </w:rPr>
      </w:pPr>
    </w:p>
    <w:p w14:paraId="291D9C38" w14:textId="77777777" w:rsidR="00937239" w:rsidRDefault="00937239" w:rsidP="009113E9">
      <w:pPr>
        <w:rPr>
          <w:rFonts w:cs="Arial"/>
          <w:lang w:val="en-GB" w:eastAsia="en-US"/>
        </w:rPr>
      </w:pPr>
    </w:p>
    <w:p w14:paraId="6FFEEAC8" w14:textId="77777777" w:rsidR="00937239" w:rsidRDefault="00937239" w:rsidP="009113E9">
      <w:pPr>
        <w:rPr>
          <w:rFonts w:cs="Arial"/>
          <w:lang w:val="en-GB" w:eastAsia="en-US"/>
        </w:rPr>
      </w:pPr>
    </w:p>
    <w:p w14:paraId="2181DDB7" w14:textId="77777777" w:rsidR="00937239" w:rsidRDefault="00937239" w:rsidP="009113E9">
      <w:pPr>
        <w:rPr>
          <w:rFonts w:cs="Arial"/>
          <w:lang w:val="en-GB" w:eastAsia="en-US"/>
        </w:rPr>
      </w:pPr>
    </w:p>
    <w:p w14:paraId="0E236E0E" w14:textId="77777777" w:rsidR="00937239" w:rsidRDefault="00937239" w:rsidP="009113E9">
      <w:pPr>
        <w:rPr>
          <w:rFonts w:cs="Arial"/>
          <w:lang w:val="en-GB" w:eastAsia="en-US"/>
        </w:rPr>
      </w:pPr>
    </w:p>
    <w:p w14:paraId="0041C7E3" w14:textId="77777777" w:rsidR="00937239" w:rsidRDefault="00937239" w:rsidP="009113E9">
      <w:pPr>
        <w:rPr>
          <w:rFonts w:cs="Arial"/>
          <w:lang w:val="en-GB" w:eastAsia="en-US"/>
        </w:rPr>
      </w:pPr>
    </w:p>
    <w:p w14:paraId="769DF6CD" w14:textId="77777777" w:rsidR="00937239" w:rsidRDefault="00937239" w:rsidP="009113E9">
      <w:pPr>
        <w:rPr>
          <w:rFonts w:cs="Arial"/>
          <w:lang w:val="en-GB" w:eastAsia="en-US"/>
        </w:rPr>
      </w:pPr>
    </w:p>
    <w:p w14:paraId="2511FE2D" w14:textId="09A6C264" w:rsidR="00326C2F" w:rsidRDefault="00326C2F" w:rsidP="009113E9">
      <w:pPr>
        <w:rPr>
          <w:rFonts w:cs="Arial"/>
          <w:lang w:val="en-GB" w:eastAsia="en-US"/>
        </w:rPr>
      </w:pPr>
      <w:r>
        <w:rPr>
          <w:rFonts w:cs="Arial"/>
          <w:lang w:val="en-GB" w:eastAsia="en-US"/>
        </w:rPr>
        <w:br w:type="page"/>
      </w:r>
    </w:p>
    <w:p w14:paraId="7ABB85E4" w14:textId="070C73F1" w:rsidR="00BC2E67" w:rsidRPr="002B5704" w:rsidRDefault="00F43544" w:rsidP="00326C2F">
      <w:pPr>
        <w:pStyle w:val="TCHeading1"/>
        <w:outlineLvl w:val="0"/>
      </w:pPr>
      <w:bookmarkStart w:id="29" w:name="_Toc492278870"/>
      <w:r w:rsidRPr="002B5704">
        <w:lastRenderedPageBreak/>
        <w:t>ABBREVIATION</w:t>
      </w:r>
      <w:bookmarkEnd w:id="29"/>
    </w:p>
    <w:tbl>
      <w:tblPr>
        <w:tblW w:w="8613" w:type="dxa"/>
        <w:tblInd w:w="-5" w:type="dxa"/>
        <w:tblBorders>
          <w:top w:val="single" w:sz="4" w:space="0" w:color="244061"/>
          <w:left w:val="single" w:sz="4" w:space="0" w:color="244061"/>
          <w:bottom w:val="single" w:sz="4" w:space="0" w:color="244061"/>
          <w:right w:val="single" w:sz="4" w:space="0" w:color="244061"/>
          <w:insideH w:val="single" w:sz="4" w:space="0" w:color="244061"/>
          <w:insideV w:val="single" w:sz="4" w:space="0" w:color="244061"/>
        </w:tblBorders>
        <w:tblLayout w:type="fixed"/>
        <w:tblLook w:val="04A0" w:firstRow="1" w:lastRow="0" w:firstColumn="1" w:lastColumn="0" w:noHBand="0" w:noVBand="1"/>
      </w:tblPr>
      <w:tblGrid>
        <w:gridCol w:w="1951"/>
        <w:gridCol w:w="6662"/>
      </w:tblGrid>
      <w:tr w:rsidR="007E4C1A" w:rsidRPr="002B5704" w14:paraId="7B55C1E0" w14:textId="77777777" w:rsidTr="00C904AC">
        <w:trPr>
          <w:tblHeader/>
        </w:trPr>
        <w:tc>
          <w:tcPr>
            <w:tcW w:w="1951" w:type="dxa"/>
            <w:shd w:val="clear" w:color="auto" w:fill="60B4FF" w:themeFill="background2" w:themeFillShade="BF"/>
          </w:tcPr>
          <w:p w14:paraId="6EDF23E9" w14:textId="77777777" w:rsidR="007E4C1A" w:rsidRPr="002B5704" w:rsidRDefault="007E4C1A" w:rsidP="00C60E57">
            <w:pPr>
              <w:pStyle w:val="TableHead"/>
              <w:rPr>
                <w:rFonts w:cs="Arial"/>
                <w:lang w:val="en-US"/>
              </w:rPr>
            </w:pPr>
            <w:r w:rsidRPr="002B5704">
              <w:rPr>
                <w:rFonts w:cs="Arial"/>
                <w:lang w:val="en-US"/>
              </w:rPr>
              <w:t>Term</w:t>
            </w:r>
          </w:p>
        </w:tc>
        <w:tc>
          <w:tcPr>
            <w:tcW w:w="6662" w:type="dxa"/>
            <w:shd w:val="clear" w:color="auto" w:fill="60B4FF" w:themeFill="background2" w:themeFillShade="BF"/>
          </w:tcPr>
          <w:p w14:paraId="01718707" w14:textId="77777777" w:rsidR="007E4C1A" w:rsidRPr="002B5704" w:rsidRDefault="007E4C1A" w:rsidP="00C60E57">
            <w:pPr>
              <w:pStyle w:val="TableHead"/>
              <w:rPr>
                <w:rFonts w:cs="Arial"/>
                <w:lang w:val="en-US"/>
              </w:rPr>
            </w:pPr>
            <w:r w:rsidRPr="002B5704">
              <w:rPr>
                <w:rFonts w:cs="Arial"/>
                <w:lang w:val="en-US"/>
              </w:rPr>
              <w:t>MEANING</w:t>
            </w:r>
          </w:p>
        </w:tc>
      </w:tr>
      <w:tr w:rsidR="007E4C1A" w:rsidRPr="002B5704" w14:paraId="45F18E0B" w14:textId="77777777" w:rsidTr="00C904AC">
        <w:tc>
          <w:tcPr>
            <w:tcW w:w="1951" w:type="dxa"/>
          </w:tcPr>
          <w:p w14:paraId="23FBA045" w14:textId="77777777" w:rsidR="007E4C1A" w:rsidRPr="002B5704" w:rsidRDefault="007E4C1A" w:rsidP="00C60E57">
            <w:pPr>
              <w:pStyle w:val="TableBody"/>
              <w:rPr>
                <w:rFonts w:cs="Arial"/>
                <w:lang w:val="en-US"/>
              </w:rPr>
            </w:pPr>
            <w:r w:rsidRPr="002B5704">
              <w:rPr>
                <w:rFonts w:cs="Arial"/>
                <w:lang w:val="en-US"/>
              </w:rPr>
              <w:t>SCADA</w:t>
            </w:r>
          </w:p>
        </w:tc>
        <w:tc>
          <w:tcPr>
            <w:tcW w:w="6662" w:type="dxa"/>
          </w:tcPr>
          <w:p w14:paraId="074039AE" w14:textId="77777777" w:rsidR="007E4C1A" w:rsidRPr="002B5704" w:rsidRDefault="007E4C1A" w:rsidP="00C60E57">
            <w:pPr>
              <w:pStyle w:val="TableBody"/>
              <w:rPr>
                <w:rFonts w:cs="Arial"/>
                <w:lang w:val="en-US"/>
              </w:rPr>
            </w:pPr>
            <w:r w:rsidRPr="002B5704">
              <w:rPr>
                <w:rFonts w:cs="Arial"/>
                <w:lang w:val="en-US"/>
              </w:rPr>
              <w:t>Supervisory Control and Data Acquisition</w:t>
            </w:r>
          </w:p>
        </w:tc>
      </w:tr>
      <w:tr w:rsidR="007E4C1A" w:rsidRPr="002B5704" w14:paraId="369EE7B7" w14:textId="77777777" w:rsidTr="00C904AC">
        <w:tc>
          <w:tcPr>
            <w:tcW w:w="1951" w:type="dxa"/>
            <w:shd w:val="clear" w:color="auto" w:fill="D6ECFF" w:themeFill="background2"/>
          </w:tcPr>
          <w:p w14:paraId="5EE320EC" w14:textId="77777777" w:rsidR="007E4C1A" w:rsidRPr="002B5704" w:rsidRDefault="007E4C1A" w:rsidP="00C60E57">
            <w:pPr>
              <w:pStyle w:val="TableBody"/>
              <w:rPr>
                <w:rFonts w:cs="Arial"/>
                <w:lang w:val="en-US"/>
              </w:rPr>
            </w:pPr>
            <w:r w:rsidRPr="002B5704">
              <w:rPr>
                <w:rFonts w:cs="Arial"/>
                <w:lang w:val="en-US"/>
              </w:rPr>
              <w:t>LRT</w:t>
            </w:r>
          </w:p>
        </w:tc>
        <w:tc>
          <w:tcPr>
            <w:tcW w:w="6662" w:type="dxa"/>
            <w:shd w:val="clear" w:color="auto" w:fill="D6ECFF" w:themeFill="background2"/>
          </w:tcPr>
          <w:p w14:paraId="4A72F146" w14:textId="77777777" w:rsidR="007E4C1A" w:rsidRPr="002B5704" w:rsidRDefault="007E4C1A" w:rsidP="00C60E57">
            <w:pPr>
              <w:pStyle w:val="TableBody"/>
              <w:rPr>
                <w:rFonts w:cs="Arial"/>
                <w:lang w:val="en-US"/>
              </w:rPr>
            </w:pPr>
            <w:r w:rsidRPr="002B5704">
              <w:rPr>
                <w:rFonts w:cs="Arial"/>
                <w:lang w:val="en-US"/>
              </w:rPr>
              <w:t>Light Rail Transit</w:t>
            </w:r>
          </w:p>
        </w:tc>
      </w:tr>
      <w:tr w:rsidR="007E4C1A" w:rsidRPr="002B5704" w14:paraId="02330247" w14:textId="77777777" w:rsidTr="00C904AC">
        <w:tc>
          <w:tcPr>
            <w:tcW w:w="1951" w:type="dxa"/>
          </w:tcPr>
          <w:p w14:paraId="092C36CB" w14:textId="77777777" w:rsidR="007E4C1A" w:rsidRPr="002B5704" w:rsidRDefault="007E4C1A" w:rsidP="00C60E57">
            <w:pPr>
              <w:pStyle w:val="TableBody"/>
              <w:rPr>
                <w:rFonts w:cs="Arial"/>
                <w:lang w:val="en-US"/>
              </w:rPr>
            </w:pPr>
            <w:r w:rsidRPr="002B5704">
              <w:rPr>
                <w:rFonts w:cs="Arial"/>
                <w:lang w:val="en-US"/>
              </w:rPr>
              <w:t>SIL</w:t>
            </w:r>
          </w:p>
        </w:tc>
        <w:tc>
          <w:tcPr>
            <w:tcW w:w="6662" w:type="dxa"/>
          </w:tcPr>
          <w:p w14:paraId="003EBF06" w14:textId="77777777" w:rsidR="007E4C1A" w:rsidRPr="002B5704" w:rsidRDefault="007E4C1A" w:rsidP="00C60E57">
            <w:pPr>
              <w:pStyle w:val="TableBody"/>
              <w:rPr>
                <w:rFonts w:cs="Arial"/>
                <w:lang w:val="en-US"/>
              </w:rPr>
            </w:pPr>
            <w:r w:rsidRPr="002B5704">
              <w:rPr>
                <w:rFonts w:cs="Arial"/>
                <w:lang w:val="en-US"/>
              </w:rPr>
              <w:t>Safety Integrity Level</w:t>
            </w:r>
          </w:p>
        </w:tc>
      </w:tr>
      <w:tr w:rsidR="007E4C1A" w:rsidRPr="002B5704" w14:paraId="4E8A5E51" w14:textId="77777777" w:rsidTr="00C904AC">
        <w:tc>
          <w:tcPr>
            <w:tcW w:w="1951" w:type="dxa"/>
            <w:shd w:val="clear" w:color="auto" w:fill="D6ECFF" w:themeFill="background2"/>
          </w:tcPr>
          <w:p w14:paraId="79EB2100" w14:textId="77777777" w:rsidR="007E4C1A" w:rsidRPr="002B5704" w:rsidRDefault="007E4C1A" w:rsidP="00C60E57">
            <w:pPr>
              <w:pStyle w:val="TableBody"/>
              <w:rPr>
                <w:rFonts w:cs="Arial"/>
                <w:lang w:val="en-US"/>
              </w:rPr>
            </w:pPr>
            <w:r w:rsidRPr="002B5704">
              <w:rPr>
                <w:rFonts w:cs="Arial"/>
                <w:lang w:val="en-US"/>
              </w:rPr>
              <w:t>TPSS</w:t>
            </w:r>
          </w:p>
        </w:tc>
        <w:tc>
          <w:tcPr>
            <w:tcW w:w="6662" w:type="dxa"/>
            <w:shd w:val="clear" w:color="auto" w:fill="D6ECFF" w:themeFill="background2"/>
          </w:tcPr>
          <w:p w14:paraId="4C5E08F4" w14:textId="77777777" w:rsidR="007E4C1A" w:rsidRPr="002B5704" w:rsidRDefault="007E4C1A" w:rsidP="00C60E57">
            <w:pPr>
              <w:pStyle w:val="TableBody"/>
              <w:rPr>
                <w:rFonts w:cs="Arial"/>
                <w:lang w:val="en-US"/>
              </w:rPr>
            </w:pPr>
            <w:r w:rsidRPr="002B5704">
              <w:rPr>
                <w:rFonts w:cs="Arial"/>
                <w:lang w:val="en-US"/>
              </w:rPr>
              <w:t xml:space="preserve">Traction Power </w:t>
            </w:r>
            <w:proofErr w:type="spellStart"/>
            <w:r w:rsidRPr="002B5704">
              <w:rPr>
                <w:rFonts w:cs="Arial"/>
                <w:lang w:val="en-US"/>
              </w:rPr>
              <w:t>SubStation</w:t>
            </w:r>
            <w:proofErr w:type="spellEnd"/>
          </w:p>
        </w:tc>
      </w:tr>
      <w:tr w:rsidR="007E4C1A" w:rsidRPr="002B5704" w14:paraId="37CB700A" w14:textId="77777777" w:rsidTr="00C904AC">
        <w:tc>
          <w:tcPr>
            <w:tcW w:w="1951" w:type="dxa"/>
          </w:tcPr>
          <w:p w14:paraId="2D5135EC" w14:textId="77777777" w:rsidR="007E4C1A" w:rsidRPr="002B5704" w:rsidRDefault="007E4C1A" w:rsidP="00C60E57">
            <w:pPr>
              <w:pStyle w:val="TableBody"/>
              <w:rPr>
                <w:rFonts w:cs="Arial"/>
                <w:lang w:val="en-US"/>
              </w:rPr>
            </w:pPr>
            <w:r w:rsidRPr="002B5704">
              <w:rPr>
                <w:rFonts w:cs="Arial"/>
                <w:lang w:val="en-US"/>
              </w:rPr>
              <w:t>APSS</w:t>
            </w:r>
          </w:p>
        </w:tc>
        <w:tc>
          <w:tcPr>
            <w:tcW w:w="6662" w:type="dxa"/>
          </w:tcPr>
          <w:p w14:paraId="1F8E792D" w14:textId="77777777" w:rsidR="007E4C1A" w:rsidRPr="002B5704" w:rsidRDefault="007E4C1A" w:rsidP="00C60E57">
            <w:pPr>
              <w:pStyle w:val="TableBody"/>
              <w:rPr>
                <w:rFonts w:cs="Arial"/>
                <w:lang w:val="en-US"/>
              </w:rPr>
            </w:pPr>
            <w:r w:rsidRPr="002B5704">
              <w:rPr>
                <w:rFonts w:cs="Arial"/>
                <w:lang w:val="en-US"/>
              </w:rPr>
              <w:t xml:space="preserve">Auxiliary Power </w:t>
            </w:r>
            <w:proofErr w:type="spellStart"/>
            <w:r w:rsidRPr="002B5704">
              <w:rPr>
                <w:rFonts w:cs="Arial"/>
                <w:lang w:val="en-US"/>
              </w:rPr>
              <w:t>SubStation</w:t>
            </w:r>
            <w:proofErr w:type="spellEnd"/>
          </w:p>
        </w:tc>
      </w:tr>
      <w:tr w:rsidR="007E4C1A" w:rsidRPr="002B5704" w14:paraId="0F0E9EAA" w14:textId="77777777" w:rsidTr="00C904AC">
        <w:tc>
          <w:tcPr>
            <w:tcW w:w="1951" w:type="dxa"/>
            <w:shd w:val="clear" w:color="auto" w:fill="D6ECFF" w:themeFill="background2"/>
          </w:tcPr>
          <w:p w14:paraId="12960E6C" w14:textId="77777777" w:rsidR="007E4C1A" w:rsidRPr="002B5704" w:rsidRDefault="007E4C1A" w:rsidP="00C60E57">
            <w:pPr>
              <w:pStyle w:val="TableBody"/>
              <w:rPr>
                <w:rFonts w:cs="Arial"/>
                <w:lang w:val="en-US"/>
              </w:rPr>
            </w:pPr>
            <w:r w:rsidRPr="002B5704">
              <w:rPr>
                <w:rFonts w:cs="Arial"/>
                <w:lang w:val="en-US"/>
              </w:rPr>
              <w:t>BMS</w:t>
            </w:r>
          </w:p>
        </w:tc>
        <w:tc>
          <w:tcPr>
            <w:tcW w:w="6662" w:type="dxa"/>
            <w:shd w:val="clear" w:color="auto" w:fill="D6ECFF" w:themeFill="background2"/>
          </w:tcPr>
          <w:p w14:paraId="21B3F018" w14:textId="77777777" w:rsidR="007E4C1A" w:rsidRPr="002B5704" w:rsidRDefault="007E4C1A" w:rsidP="00C60E57">
            <w:pPr>
              <w:pStyle w:val="TableBody"/>
              <w:rPr>
                <w:rFonts w:cs="Arial"/>
                <w:lang w:val="en-US"/>
              </w:rPr>
            </w:pPr>
            <w:r w:rsidRPr="002B5704">
              <w:rPr>
                <w:rFonts w:cs="Arial"/>
                <w:lang w:val="en-US"/>
              </w:rPr>
              <w:t>Building Management System</w:t>
            </w:r>
          </w:p>
        </w:tc>
      </w:tr>
      <w:tr w:rsidR="007E4C1A" w:rsidRPr="002B5704" w14:paraId="14D2D5DA" w14:textId="77777777" w:rsidTr="00C904AC">
        <w:tc>
          <w:tcPr>
            <w:tcW w:w="1951" w:type="dxa"/>
          </w:tcPr>
          <w:p w14:paraId="3EE9A059" w14:textId="77777777" w:rsidR="007E4C1A" w:rsidRPr="002B5704" w:rsidRDefault="007E4C1A" w:rsidP="00C60E57">
            <w:pPr>
              <w:pStyle w:val="TableBody"/>
              <w:rPr>
                <w:rFonts w:cs="Arial"/>
                <w:lang w:val="en-US"/>
              </w:rPr>
            </w:pPr>
            <w:r w:rsidRPr="002B5704">
              <w:rPr>
                <w:rFonts w:cs="Arial"/>
                <w:lang w:val="en-US"/>
              </w:rPr>
              <w:t>PA</w:t>
            </w:r>
          </w:p>
        </w:tc>
        <w:tc>
          <w:tcPr>
            <w:tcW w:w="6662" w:type="dxa"/>
          </w:tcPr>
          <w:p w14:paraId="23B93FD7" w14:textId="77777777" w:rsidR="007E4C1A" w:rsidRPr="002B5704" w:rsidRDefault="007E4C1A" w:rsidP="00C60E57">
            <w:pPr>
              <w:pStyle w:val="TableBody"/>
              <w:rPr>
                <w:rFonts w:cs="Arial"/>
                <w:lang w:val="en-US"/>
              </w:rPr>
            </w:pPr>
            <w:r w:rsidRPr="002B5704">
              <w:rPr>
                <w:rFonts w:cs="Arial"/>
                <w:lang w:val="en-US"/>
              </w:rPr>
              <w:t>Public Address</w:t>
            </w:r>
          </w:p>
        </w:tc>
      </w:tr>
      <w:tr w:rsidR="007E4C1A" w:rsidRPr="002B5704" w14:paraId="70691053" w14:textId="77777777" w:rsidTr="00C904AC">
        <w:tc>
          <w:tcPr>
            <w:tcW w:w="1951" w:type="dxa"/>
            <w:shd w:val="clear" w:color="auto" w:fill="D6ECFF" w:themeFill="background2"/>
          </w:tcPr>
          <w:p w14:paraId="7762CF41" w14:textId="77777777" w:rsidR="007E4C1A" w:rsidRPr="002B5704" w:rsidRDefault="007E4C1A" w:rsidP="00C60E57">
            <w:pPr>
              <w:pStyle w:val="TableBody"/>
              <w:rPr>
                <w:rFonts w:cs="Arial"/>
                <w:lang w:val="en-US"/>
              </w:rPr>
            </w:pPr>
            <w:r w:rsidRPr="002B5704">
              <w:rPr>
                <w:rFonts w:cs="Arial"/>
                <w:lang w:val="en-US"/>
              </w:rPr>
              <w:t>PID</w:t>
            </w:r>
          </w:p>
        </w:tc>
        <w:tc>
          <w:tcPr>
            <w:tcW w:w="6662" w:type="dxa"/>
            <w:shd w:val="clear" w:color="auto" w:fill="D6ECFF" w:themeFill="background2"/>
          </w:tcPr>
          <w:p w14:paraId="24B5E042" w14:textId="77777777" w:rsidR="007E4C1A" w:rsidRPr="002B5704" w:rsidRDefault="007E4C1A" w:rsidP="00C60E57">
            <w:pPr>
              <w:pStyle w:val="TableBody"/>
              <w:rPr>
                <w:rFonts w:cs="Arial"/>
                <w:lang w:val="en-US"/>
              </w:rPr>
            </w:pPr>
            <w:r w:rsidRPr="002B5704">
              <w:rPr>
                <w:rFonts w:cs="Arial"/>
                <w:lang w:val="en-US"/>
              </w:rPr>
              <w:t>Passenger Information Display</w:t>
            </w:r>
          </w:p>
        </w:tc>
      </w:tr>
      <w:tr w:rsidR="007E4C1A" w:rsidRPr="002B5704" w14:paraId="352673ED" w14:textId="77777777" w:rsidTr="00C904AC">
        <w:tc>
          <w:tcPr>
            <w:tcW w:w="1951" w:type="dxa"/>
          </w:tcPr>
          <w:p w14:paraId="09A443E1" w14:textId="77777777" w:rsidR="007E4C1A" w:rsidRPr="002B5704" w:rsidRDefault="007E4C1A" w:rsidP="00C60E57">
            <w:pPr>
              <w:pStyle w:val="TableBody"/>
              <w:rPr>
                <w:rFonts w:cs="Arial"/>
                <w:lang w:val="en-US"/>
              </w:rPr>
            </w:pPr>
            <w:r w:rsidRPr="002B5704">
              <w:rPr>
                <w:rFonts w:cs="Arial"/>
                <w:lang w:val="en-US"/>
              </w:rPr>
              <w:t>PHP</w:t>
            </w:r>
          </w:p>
        </w:tc>
        <w:tc>
          <w:tcPr>
            <w:tcW w:w="6662" w:type="dxa"/>
          </w:tcPr>
          <w:p w14:paraId="7DCCCECC" w14:textId="77777777" w:rsidR="007E4C1A" w:rsidRPr="002B5704" w:rsidRDefault="007E4C1A" w:rsidP="00C60E57">
            <w:pPr>
              <w:pStyle w:val="TableBody"/>
              <w:rPr>
                <w:rFonts w:cs="Arial"/>
                <w:lang w:val="en-US"/>
              </w:rPr>
            </w:pPr>
            <w:r w:rsidRPr="002B5704">
              <w:rPr>
                <w:rFonts w:cs="Arial"/>
                <w:lang w:val="en-US"/>
              </w:rPr>
              <w:t>Passenger Help Point</w:t>
            </w:r>
          </w:p>
        </w:tc>
      </w:tr>
      <w:tr w:rsidR="007E4C1A" w:rsidRPr="002B5704" w14:paraId="771D285F" w14:textId="77777777" w:rsidTr="00C904AC">
        <w:tc>
          <w:tcPr>
            <w:tcW w:w="1951" w:type="dxa"/>
            <w:shd w:val="clear" w:color="auto" w:fill="D6ECFF" w:themeFill="background2"/>
          </w:tcPr>
          <w:p w14:paraId="1F3A22D7" w14:textId="77777777" w:rsidR="007E4C1A" w:rsidRPr="002B5704" w:rsidRDefault="007E4C1A" w:rsidP="00C60E57">
            <w:pPr>
              <w:pStyle w:val="TableBody"/>
              <w:rPr>
                <w:rFonts w:cs="Arial"/>
                <w:lang w:val="en-US"/>
              </w:rPr>
            </w:pPr>
            <w:r w:rsidRPr="002B5704">
              <w:rPr>
                <w:rFonts w:cs="Arial"/>
                <w:lang w:val="en-US"/>
              </w:rPr>
              <w:t>CCTV</w:t>
            </w:r>
          </w:p>
        </w:tc>
        <w:tc>
          <w:tcPr>
            <w:tcW w:w="6662" w:type="dxa"/>
            <w:shd w:val="clear" w:color="auto" w:fill="D6ECFF" w:themeFill="background2"/>
          </w:tcPr>
          <w:p w14:paraId="1457607C" w14:textId="77777777" w:rsidR="007E4C1A" w:rsidRPr="002B5704" w:rsidRDefault="007E4C1A" w:rsidP="00C60E57">
            <w:pPr>
              <w:pStyle w:val="TableBody"/>
              <w:rPr>
                <w:rFonts w:cs="Arial"/>
                <w:lang w:val="en-US"/>
              </w:rPr>
            </w:pPr>
            <w:r w:rsidRPr="002B5704">
              <w:rPr>
                <w:rFonts w:cs="Arial"/>
                <w:lang w:val="en-US"/>
              </w:rPr>
              <w:t>Closed-Circuit Television</w:t>
            </w:r>
          </w:p>
        </w:tc>
      </w:tr>
      <w:tr w:rsidR="007E4C1A" w:rsidRPr="002B5704" w14:paraId="194115D1" w14:textId="77777777" w:rsidTr="00C904AC">
        <w:tc>
          <w:tcPr>
            <w:tcW w:w="1951" w:type="dxa"/>
          </w:tcPr>
          <w:p w14:paraId="34A2AE9C" w14:textId="77777777" w:rsidR="007E4C1A" w:rsidRPr="002B5704" w:rsidRDefault="007E4C1A" w:rsidP="00C60E57">
            <w:pPr>
              <w:pStyle w:val="TableBody"/>
              <w:rPr>
                <w:rFonts w:cs="Arial"/>
                <w:lang w:val="en-US"/>
              </w:rPr>
            </w:pPr>
            <w:r w:rsidRPr="002B5704">
              <w:rPr>
                <w:rFonts w:cs="Arial"/>
                <w:lang w:val="en-US"/>
              </w:rPr>
              <w:t>AMS</w:t>
            </w:r>
          </w:p>
        </w:tc>
        <w:tc>
          <w:tcPr>
            <w:tcW w:w="6662" w:type="dxa"/>
          </w:tcPr>
          <w:p w14:paraId="6011784D" w14:textId="77777777" w:rsidR="007E4C1A" w:rsidRPr="002B5704" w:rsidRDefault="007E4C1A" w:rsidP="00C60E57">
            <w:pPr>
              <w:pStyle w:val="TableBody"/>
              <w:rPr>
                <w:rFonts w:cs="Arial"/>
                <w:lang w:val="en-US"/>
              </w:rPr>
            </w:pPr>
            <w:r w:rsidRPr="002B5704">
              <w:rPr>
                <w:rFonts w:cs="Arial"/>
                <w:lang w:val="en-US"/>
              </w:rPr>
              <w:t>Access Management System</w:t>
            </w:r>
          </w:p>
        </w:tc>
      </w:tr>
      <w:tr w:rsidR="007E4C1A" w:rsidRPr="002B5704" w14:paraId="5E0D5D05" w14:textId="77777777" w:rsidTr="00C904AC">
        <w:tc>
          <w:tcPr>
            <w:tcW w:w="1951" w:type="dxa"/>
            <w:shd w:val="clear" w:color="auto" w:fill="D6ECFF" w:themeFill="background2"/>
          </w:tcPr>
          <w:p w14:paraId="70EE9F5B" w14:textId="77777777" w:rsidR="007E4C1A" w:rsidRPr="002B5704" w:rsidRDefault="007E4C1A" w:rsidP="00C60E57">
            <w:pPr>
              <w:pStyle w:val="TableBody"/>
              <w:rPr>
                <w:rFonts w:cs="Arial"/>
                <w:lang w:val="en-US"/>
              </w:rPr>
            </w:pPr>
            <w:r w:rsidRPr="002B5704">
              <w:rPr>
                <w:rFonts w:cs="Arial"/>
                <w:lang w:val="en-US"/>
              </w:rPr>
              <w:t>OCC</w:t>
            </w:r>
          </w:p>
        </w:tc>
        <w:tc>
          <w:tcPr>
            <w:tcW w:w="6662" w:type="dxa"/>
            <w:shd w:val="clear" w:color="auto" w:fill="D6ECFF" w:themeFill="background2"/>
          </w:tcPr>
          <w:p w14:paraId="0D645B40" w14:textId="77777777" w:rsidR="007E4C1A" w:rsidRPr="002B5704" w:rsidRDefault="007E4C1A" w:rsidP="00C60E57">
            <w:pPr>
              <w:pStyle w:val="TableBody"/>
              <w:rPr>
                <w:rFonts w:cs="Arial"/>
                <w:lang w:val="en-US"/>
              </w:rPr>
            </w:pPr>
            <w:r w:rsidRPr="002B5704">
              <w:rPr>
                <w:rFonts w:cs="Arial"/>
                <w:lang w:val="en-US"/>
              </w:rPr>
              <w:t>Operation Control Center</w:t>
            </w:r>
          </w:p>
        </w:tc>
      </w:tr>
      <w:tr w:rsidR="007E4C1A" w:rsidRPr="002B5704" w14:paraId="57F51527" w14:textId="77777777" w:rsidTr="00C904AC">
        <w:tc>
          <w:tcPr>
            <w:tcW w:w="1951" w:type="dxa"/>
          </w:tcPr>
          <w:p w14:paraId="41B6808D" w14:textId="77777777" w:rsidR="007E4C1A" w:rsidRPr="002B5704" w:rsidRDefault="007E4C1A" w:rsidP="00C60E57">
            <w:pPr>
              <w:pStyle w:val="TableBody"/>
              <w:rPr>
                <w:rFonts w:cs="Arial"/>
                <w:lang w:val="en-US"/>
              </w:rPr>
            </w:pPr>
            <w:r w:rsidRPr="002B5704">
              <w:rPr>
                <w:rFonts w:cs="Arial"/>
                <w:lang w:val="en-US"/>
              </w:rPr>
              <w:t>HMI</w:t>
            </w:r>
          </w:p>
        </w:tc>
        <w:tc>
          <w:tcPr>
            <w:tcW w:w="6662" w:type="dxa"/>
          </w:tcPr>
          <w:p w14:paraId="116E851B" w14:textId="77777777" w:rsidR="007E4C1A" w:rsidRPr="002B5704" w:rsidRDefault="007E4C1A" w:rsidP="00C60E57">
            <w:pPr>
              <w:pStyle w:val="TableBody"/>
              <w:rPr>
                <w:rFonts w:cs="Arial"/>
                <w:lang w:val="en-US"/>
              </w:rPr>
            </w:pPr>
            <w:r w:rsidRPr="002B5704">
              <w:rPr>
                <w:rFonts w:cs="Arial"/>
                <w:lang w:val="en-US"/>
              </w:rPr>
              <w:t>Human Machine Interface</w:t>
            </w:r>
          </w:p>
        </w:tc>
      </w:tr>
      <w:tr w:rsidR="007E4C1A" w:rsidRPr="002B5704" w14:paraId="313AF25B" w14:textId="77777777" w:rsidTr="00C904AC">
        <w:tc>
          <w:tcPr>
            <w:tcW w:w="1951" w:type="dxa"/>
            <w:shd w:val="clear" w:color="auto" w:fill="D6ECFF" w:themeFill="background2"/>
          </w:tcPr>
          <w:p w14:paraId="703969C8" w14:textId="77777777" w:rsidR="007E4C1A" w:rsidRPr="002B5704" w:rsidRDefault="007E4C1A" w:rsidP="00C60E57">
            <w:pPr>
              <w:pStyle w:val="TableBody"/>
              <w:rPr>
                <w:rFonts w:cs="Arial"/>
                <w:lang w:val="en-US"/>
              </w:rPr>
            </w:pPr>
            <w:r w:rsidRPr="002B5704">
              <w:rPr>
                <w:rFonts w:cs="Arial"/>
                <w:lang w:val="en-US"/>
              </w:rPr>
              <w:t>RTU</w:t>
            </w:r>
          </w:p>
        </w:tc>
        <w:tc>
          <w:tcPr>
            <w:tcW w:w="6662" w:type="dxa"/>
            <w:shd w:val="clear" w:color="auto" w:fill="D6ECFF" w:themeFill="background2"/>
          </w:tcPr>
          <w:p w14:paraId="659C1E15" w14:textId="77777777" w:rsidR="007E4C1A" w:rsidRPr="002B5704" w:rsidRDefault="007E4C1A" w:rsidP="00C60E57">
            <w:pPr>
              <w:pStyle w:val="TableBody"/>
              <w:rPr>
                <w:rFonts w:cs="Arial"/>
                <w:lang w:val="en-US"/>
              </w:rPr>
            </w:pPr>
            <w:r w:rsidRPr="002B5704">
              <w:rPr>
                <w:rFonts w:cs="Arial"/>
                <w:lang w:val="en-US"/>
              </w:rPr>
              <w:t>Remote Terminal Unit</w:t>
            </w:r>
          </w:p>
        </w:tc>
      </w:tr>
      <w:tr w:rsidR="007E4C1A" w:rsidRPr="002B5704" w14:paraId="48C759D2" w14:textId="77777777" w:rsidTr="00C904AC">
        <w:tc>
          <w:tcPr>
            <w:tcW w:w="1951" w:type="dxa"/>
          </w:tcPr>
          <w:p w14:paraId="3D706806" w14:textId="77777777" w:rsidR="007E4C1A" w:rsidRPr="002B5704" w:rsidRDefault="007E4C1A" w:rsidP="00C60E57">
            <w:pPr>
              <w:pStyle w:val="TableBody"/>
              <w:rPr>
                <w:rFonts w:cs="Arial"/>
                <w:lang w:val="en-US"/>
              </w:rPr>
            </w:pPr>
            <w:r w:rsidRPr="002B5704">
              <w:rPr>
                <w:rFonts w:cs="Arial"/>
                <w:lang w:val="en-US"/>
              </w:rPr>
              <w:t>IO</w:t>
            </w:r>
          </w:p>
        </w:tc>
        <w:tc>
          <w:tcPr>
            <w:tcW w:w="6662" w:type="dxa"/>
          </w:tcPr>
          <w:p w14:paraId="1C53754A" w14:textId="77777777" w:rsidR="007E4C1A" w:rsidRPr="002B5704" w:rsidRDefault="007E4C1A" w:rsidP="00C60E57">
            <w:pPr>
              <w:pStyle w:val="TableBody"/>
              <w:rPr>
                <w:rFonts w:cs="Arial"/>
                <w:lang w:val="en-US"/>
              </w:rPr>
            </w:pPr>
            <w:proofErr w:type="spellStart"/>
            <w:r w:rsidRPr="002B5704">
              <w:rPr>
                <w:rFonts w:cs="Arial"/>
                <w:lang w:val="en-US"/>
              </w:rPr>
              <w:t>Input/Output</w:t>
            </w:r>
            <w:proofErr w:type="spellEnd"/>
          </w:p>
        </w:tc>
      </w:tr>
      <w:tr w:rsidR="007E4C1A" w:rsidRPr="002B5704" w14:paraId="5E4E0B88" w14:textId="77777777" w:rsidTr="00C904AC">
        <w:tc>
          <w:tcPr>
            <w:tcW w:w="1951" w:type="dxa"/>
            <w:shd w:val="clear" w:color="auto" w:fill="D6ECFF" w:themeFill="background2"/>
          </w:tcPr>
          <w:p w14:paraId="22CDA123" w14:textId="77777777" w:rsidR="007E4C1A" w:rsidRPr="002B5704" w:rsidRDefault="007E4C1A" w:rsidP="00C60E57">
            <w:pPr>
              <w:pStyle w:val="TableBody"/>
              <w:rPr>
                <w:rFonts w:cs="Arial"/>
                <w:lang w:val="en-US"/>
              </w:rPr>
            </w:pPr>
            <w:r w:rsidRPr="002B5704">
              <w:rPr>
                <w:rFonts w:cs="Arial"/>
                <w:lang w:val="en-US"/>
              </w:rPr>
              <w:t>M&amp;E</w:t>
            </w:r>
          </w:p>
        </w:tc>
        <w:tc>
          <w:tcPr>
            <w:tcW w:w="6662" w:type="dxa"/>
            <w:shd w:val="clear" w:color="auto" w:fill="D6ECFF" w:themeFill="background2"/>
          </w:tcPr>
          <w:p w14:paraId="45AB7902" w14:textId="77777777" w:rsidR="007E4C1A" w:rsidRPr="002B5704" w:rsidRDefault="007E4C1A" w:rsidP="00C60E57">
            <w:pPr>
              <w:pStyle w:val="TableBody"/>
              <w:rPr>
                <w:rFonts w:cs="Arial"/>
                <w:lang w:val="en-US"/>
              </w:rPr>
            </w:pPr>
            <w:r w:rsidRPr="002B5704">
              <w:rPr>
                <w:rFonts w:cs="Arial"/>
                <w:lang w:val="en-US"/>
              </w:rPr>
              <w:t>Mechanic and Electric</w:t>
            </w:r>
          </w:p>
        </w:tc>
      </w:tr>
      <w:tr w:rsidR="007E4C1A" w:rsidRPr="002B5704" w14:paraId="75F5021D" w14:textId="77777777" w:rsidTr="00C904AC">
        <w:tc>
          <w:tcPr>
            <w:tcW w:w="1951" w:type="dxa"/>
          </w:tcPr>
          <w:p w14:paraId="731D3705" w14:textId="77777777" w:rsidR="007E4C1A" w:rsidRPr="002B5704" w:rsidRDefault="007E4C1A" w:rsidP="00C60E57">
            <w:pPr>
              <w:pStyle w:val="TableBody"/>
              <w:rPr>
                <w:rFonts w:cs="Arial"/>
                <w:lang w:val="en-US"/>
              </w:rPr>
            </w:pPr>
            <w:r w:rsidRPr="002B5704">
              <w:rPr>
                <w:rFonts w:cs="Arial"/>
                <w:lang w:val="en-US"/>
              </w:rPr>
              <w:t>NTP</w:t>
            </w:r>
          </w:p>
        </w:tc>
        <w:tc>
          <w:tcPr>
            <w:tcW w:w="6662" w:type="dxa"/>
          </w:tcPr>
          <w:p w14:paraId="42D4BA1F" w14:textId="77777777" w:rsidR="007E4C1A" w:rsidRPr="002B5704" w:rsidRDefault="007E4C1A" w:rsidP="00C60E57">
            <w:pPr>
              <w:pStyle w:val="TableBody"/>
              <w:rPr>
                <w:rFonts w:cs="Arial"/>
                <w:lang w:val="en-US"/>
              </w:rPr>
            </w:pPr>
            <w:r w:rsidRPr="002B5704">
              <w:rPr>
                <w:rFonts w:cs="Arial"/>
                <w:lang w:val="en-US"/>
              </w:rPr>
              <w:t>Network Time Protocol</w:t>
            </w:r>
          </w:p>
        </w:tc>
      </w:tr>
      <w:tr w:rsidR="007E4C1A" w:rsidRPr="002B5704" w14:paraId="5627F84C" w14:textId="77777777" w:rsidTr="00C904AC">
        <w:tc>
          <w:tcPr>
            <w:tcW w:w="1951" w:type="dxa"/>
            <w:shd w:val="clear" w:color="auto" w:fill="D6ECFF" w:themeFill="background2"/>
          </w:tcPr>
          <w:p w14:paraId="535EFDFB" w14:textId="77777777" w:rsidR="007E4C1A" w:rsidRPr="002B5704" w:rsidRDefault="007E4C1A" w:rsidP="00C60E57">
            <w:pPr>
              <w:pStyle w:val="TableBody"/>
              <w:rPr>
                <w:rFonts w:cs="Arial"/>
                <w:lang w:val="en-US"/>
              </w:rPr>
            </w:pPr>
            <w:r w:rsidRPr="002B5704">
              <w:rPr>
                <w:rFonts w:cs="Arial"/>
                <w:lang w:val="en-US"/>
              </w:rPr>
              <w:t>OA</w:t>
            </w:r>
          </w:p>
        </w:tc>
        <w:tc>
          <w:tcPr>
            <w:tcW w:w="6662" w:type="dxa"/>
            <w:shd w:val="clear" w:color="auto" w:fill="D6ECFF" w:themeFill="background2"/>
          </w:tcPr>
          <w:p w14:paraId="7E42724D" w14:textId="77777777" w:rsidR="007E4C1A" w:rsidRPr="002B5704" w:rsidRDefault="007E4C1A" w:rsidP="00C60E57">
            <w:pPr>
              <w:pStyle w:val="TableBody"/>
              <w:rPr>
                <w:rFonts w:cs="Arial"/>
                <w:lang w:val="en-US"/>
              </w:rPr>
            </w:pPr>
            <w:r w:rsidRPr="002B5704">
              <w:rPr>
                <w:rFonts w:cs="Arial"/>
                <w:lang w:val="en-US"/>
              </w:rPr>
              <w:t xml:space="preserve">Open Access </w:t>
            </w:r>
            <w:proofErr w:type="spellStart"/>
            <w:r w:rsidRPr="002B5704">
              <w:rPr>
                <w:rFonts w:cs="Arial"/>
                <w:lang w:val="en-US"/>
              </w:rPr>
              <w:t>Sdn</w:t>
            </w:r>
            <w:proofErr w:type="spellEnd"/>
            <w:r w:rsidRPr="002B5704">
              <w:rPr>
                <w:rFonts w:cs="Arial"/>
                <w:lang w:val="en-US"/>
              </w:rPr>
              <w:t>. Bhd.</w:t>
            </w:r>
          </w:p>
        </w:tc>
      </w:tr>
      <w:tr w:rsidR="007E4C1A" w:rsidRPr="002B5704" w14:paraId="2AC1376A" w14:textId="77777777" w:rsidTr="00C904AC">
        <w:tc>
          <w:tcPr>
            <w:tcW w:w="1951" w:type="dxa"/>
          </w:tcPr>
          <w:p w14:paraId="566D4D0E" w14:textId="77777777" w:rsidR="007E4C1A" w:rsidRPr="002B5704" w:rsidRDefault="007E4C1A" w:rsidP="00C60E57">
            <w:pPr>
              <w:pStyle w:val="TableBody"/>
              <w:rPr>
                <w:rFonts w:cs="Arial"/>
                <w:lang w:val="en-US"/>
              </w:rPr>
            </w:pPr>
            <w:r w:rsidRPr="002B5704">
              <w:rPr>
                <w:rFonts w:cs="Arial"/>
                <w:lang w:val="en-US"/>
              </w:rPr>
              <w:t>GUI</w:t>
            </w:r>
          </w:p>
        </w:tc>
        <w:tc>
          <w:tcPr>
            <w:tcW w:w="6662" w:type="dxa"/>
          </w:tcPr>
          <w:p w14:paraId="3A31FCEF" w14:textId="77777777" w:rsidR="007E4C1A" w:rsidRPr="002B5704" w:rsidRDefault="007E4C1A" w:rsidP="00C60E57">
            <w:pPr>
              <w:pStyle w:val="TableBody"/>
              <w:rPr>
                <w:rFonts w:cs="Arial"/>
                <w:lang w:val="en-US"/>
              </w:rPr>
            </w:pPr>
            <w:r w:rsidRPr="002B5704">
              <w:rPr>
                <w:rFonts w:cs="Arial"/>
                <w:lang w:val="en-US"/>
              </w:rPr>
              <w:t>Graphic user Interface</w:t>
            </w:r>
          </w:p>
        </w:tc>
      </w:tr>
      <w:tr w:rsidR="007E4C1A" w:rsidRPr="002B5704" w14:paraId="45C13EF3" w14:textId="77777777" w:rsidTr="00C904AC">
        <w:tc>
          <w:tcPr>
            <w:tcW w:w="1951" w:type="dxa"/>
            <w:shd w:val="clear" w:color="auto" w:fill="D6ECFF" w:themeFill="background2"/>
          </w:tcPr>
          <w:p w14:paraId="5177A823" w14:textId="77777777" w:rsidR="007E4C1A" w:rsidRPr="002B5704" w:rsidRDefault="007E4C1A" w:rsidP="00C60E57">
            <w:pPr>
              <w:pStyle w:val="TableBody"/>
              <w:rPr>
                <w:rFonts w:cs="Arial"/>
                <w:lang w:val="en-US"/>
              </w:rPr>
            </w:pPr>
            <w:r w:rsidRPr="002B5704">
              <w:rPr>
                <w:rFonts w:cs="Arial"/>
                <w:lang w:val="en-US"/>
              </w:rPr>
              <w:t>UDP</w:t>
            </w:r>
          </w:p>
        </w:tc>
        <w:tc>
          <w:tcPr>
            <w:tcW w:w="6662" w:type="dxa"/>
            <w:shd w:val="clear" w:color="auto" w:fill="D6ECFF" w:themeFill="background2"/>
          </w:tcPr>
          <w:p w14:paraId="767A1D41" w14:textId="77777777" w:rsidR="007E4C1A" w:rsidRPr="002B5704" w:rsidRDefault="007E4C1A" w:rsidP="00C60E57">
            <w:pPr>
              <w:pStyle w:val="TableBody"/>
              <w:rPr>
                <w:rFonts w:cs="Arial"/>
                <w:lang w:val="en-US"/>
              </w:rPr>
            </w:pPr>
            <w:r w:rsidRPr="002B5704">
              <w:rPr>
                <w:rFonts w:cs="Arial"/>
                <w:lang w:val="en-US"/>
              </w:rPr>
              <w:t>User Datagram Protocol</w:t>
            </w:r>
          </w:p>
        </w:tc>
      </w:tr>
      <w:tr w:rsidR="007E4C1A" w:rsidRPr="002B5704" w14:paraId="5EC9D42C" w14:textId="77777777" w:rsidTr="00C904AC">
        <w:tc>
          <w:tcPr>
            <w:tcW w:w="1951" w:type="dxa"/>
          </w:tcPr>
          <w:p w14:paraId="2198BF54" w14:textId="77777777" w:rsidR="007E4C1A" w:rsidRPr="002B5704" w:rsidRDefault="007E4C1A" w:rsidP="00C60E57">
            <w:pPr>
              <w:pStyle w:val="TableBody"/>
              <w:rPr>
                <w:rFonts w:cs="Arial"/>
                <w:lang w:val="en-US"/>
              </w:rPr>
            </w:pPr>
            <w:proofErr w:type="spellStart"/>
            <w:r w:rsidRPr="002B5704">
              <w:rPr>
                <w:rFonts w:cs="Arial"/>
                <w:lang w:val="en-US"/>
              </w:rPr>
              <w:t>QoS</w:t>
            </w:r>
            <w:proofErr w:type="spellEnd"/>
          </w:p>
        </w:tc>
        <w:tc>
          <w:tcPr>
            <w:tcW w:w="6662" w:type="dxa"/>
          </w:tcPr>
          <w:p w14:paraId="7BF0C531" w14:textId="77777777" w:rsidR="007E4C1A" w:rsidRPr="002B5704" w:rsidRDefault="007E4C1A" w:rsidP="00C60E57">
            <w:pPr>
              <w:pStyle w:val="TableBody"/>
              <w:rPr>
                <w:rFonts w:cs="Arial"/>
                <w:lang w:val="en-US"/>
              </w:rPr>
            </w:pPr>
            <w:r w:rsidRPr="002B5704">
              <w:rPr>
                <w:rFonts w:cs="Arial"/>
                <w:lang w:val="en-US"/>
              </w:rPr>
              <w:t>Quality of Service</w:t>
            </w:r>
          </w:p>
        </w:tc>
      </w:tr>
      <w:tr w:rsidR="007E4C1A" w:rsidRPr="002B5704" w14:paraId="5F61E224" w14:textId="77777777" w:rsidTr="00C904AC">
        <w:tc>
          <w:tcPr>
            <w:tcW w:w="1951" w:type="dxa"/>
            <w:shd w:val="clear" w:color="auto" w:fill="D6ECFF" w:themeFill="background2"/>
          </w:tcPr>
          <w:p w14:paraId="7FDD810F" w14:textId="77777777" w:rsidR="007E4C1A" w:rsidRPr="002B5704" w:rsidRDefault="007E4C1A" w:rsidP="00C60E57">
            <w:pPr>
              <w:pStyle w:val="TableBody"/>
              <w:rPr>
                <w:rFonts w:cs="Arial"/>
                <w:lang w:val="en-US"/>
              </w:rPr>
            </w:pPr>
            <w:r w:rsidRPr="002B5704">
              <w:rPr>
                <w:rFonts w:cs="Arial"/>
                <w:lang w:val="en-US"/>
              </w:rPr>
              <w:t>SAT</w:t>
            </w:r>
          </w:p>
        </w:tc>
        <w:tc>
          <w:tcPr>
            <w:tcW w:w="6662" w:type="dxa"/>
            <w:shd w:val="clear" w:color="auto" w:fill="D6ECFF" w:themeFill="background2"/>
          </w:tcPr>
          <w:p w14:paraId="6FAD1DEC" w14:textId="77777777" w:rsidR="007E4C1A" w:rsidRPr="002B5704" w:rsidRDefault="007E4C1A" w:rsidP="00C60E57">
            <w:pPr>
              <w:pStyle w:val="TableBody"/>
              <w:rPr>
                <w:rFonts w:cs="Arial"/>
                <w:lang w:val="en-US"/>
              </w:rPr>
            </w:pPr>
            <w:r w:rsidRPr="002B5704">
              <w:rPr>
                <w:rFonts w:cs="Arial"/>
                <w:lang w:val="en-US"/>
              </w:rPr>
              <w:t>Site Acceptance Test</w:t>
            </w:r>
          </w:p>
        </w:tc>
      </w:tr>
      <w:tr w:rsidR="007E4C1A" w:rsidRPr="002B5704" w14:paraId="62849B33" w14:textId="77777777" w:rsidTr="00C904AC">
        <w:tc>
          <w:tcPr>
            <w:tcW w:w="1951" w:type="dxa"/>
          </w:tcPr>
          <w:p w14:paraId="492D5F36" w14:textId="77777777" w:rsidR="007E4C1A" w:rsidRPr="002B5704" w:rsidRDefault="007E4C1A" w:rsidP="00C60E57">
            <w:pPr>
              <w:pStyle w:val="TableBody"/>
              <w:rPr>
                <w:rFonts w:cs="Arial"/>
                <w:lang w:val="en-US"/>
              </w:rPr>
            </w:pPr>
            <w:r w:rsidRPr="002B5704">
              <w:rPr>
                <w:rFonts w:cs="Arial"/>
                <w:lang w:val="en-US"/>
              </w:rPr>
              <w:t>SDK</w:t>
            </w:r>
          </w:p>
        </w:tc>
        <w:tc>
          <w:tcPr>
            <w:tcW w:w="6662" w:type="dxa"/>
          </w:tcPr>
          <w:p w14:paraId="6CAA762D" w14:textId="77777777" w:rsidR="007E4C1A" w:rsidRPr="002B5704" w:rsidRDefault="007E4C1A" w:rsidP="00C60E57">
            <w:pPr>
              <w:pStyle w:val="TableBody"/>
              <w:rPr>
                <w:rFonts w:cs="Arial"/>
                <w:lang w:val="en-US"/>
              </w:rPr>
            </w:pPr>
            <w:r w:rsidRPr="002B5704">
              <w:rPr>
                <w:rFonts w:cs="Arial"/>
                <w:lang w:val="en-US"/>
              </w:rPr>
              <w:t>Software Development Kit</w:t>
            </w:r>
          </w:p>
        </w:tc>
      </w:tr>
      <w:tr w:rsidR="007E4C1A" w:rsidRPr="002B5704" w14:paraId="34323899" w14:textId="77777777" w:rsidTr="00C904AC">
        <w:tc>
          <w:tcPr>
            <w:tcW w:w="1951" w:type="dxa"/>
            <w:shd w:val="clear" w:color="auto" w:fill="D6ECFF" w:themeFill="background2"/>
          </w:tcPr>
          <w:p w14:paraId="1442E14D" w14:textId="77777777" w:rsidR="007E4C1A" w:rsidRPr="002B5704" w:rsidRDefault="007E4C1A" w:rsidP="00C60E57">
            <w:pPr>
              <w:pStyle w:val="TableBody"/>
              <w:rPr>
                <w:rFonts w:cs="Arial"/>
                <w:lang w:val="en-US"/>
              </w:rPr>
            </w:pPr>
            <w:r w:rsidRPr="002B5704">
              <w:rPr>
                <w:rFonts w:cs="Arial"/>
                <w:lang w:val="en-US"/>
              </w:rPr>
              <w:t>Zenon</w:t>
            </w:r>
          </w:p>
        </w:tc>
        <w:tc>
          <w:tcPr>
            <w:tcW w:w="6662" w:type="dxa"/>
            <w:shd w:val="clear" w:color="auto" w:fill="D6ECFF" w:themeFill="background2"/>
          </w:tcPr>
          <w:p w14:paraId="64C9FE6B" w14:textId="77777777" w:rsidR="007E4C1A" w:rsidRPr="002B5704" w:rsidRDefault="007E4C1A" w:rsidP="00C60E57">
            <w:pPr>
              <w:pStyle w:val="TableBody"/>
              <w:rPr>
                <w:rFonts w:cs="Arial"/>
                <w:lang w:val="en-US"/>
              </w:rPr>
            </w:pPr>
            <w:r w:rsidRPr="002B5704">
              <w:rPr>
                <w:rFonts w:cs="Arial"/>
                <w:lang w:val="en-US"/>
              </w:rPr>
              <w:t xml:space="preserve">SIL 2 Certified SCADA HMI Software by </w:t>
            </w:r>
            <w:proofErr w:type="spellStart"/>
            <w:r w:rsidRPr="002B5704">
              <w:rPr>
                <w:rFonts w:cs="Arial"/>
                <w:lang w:val="en-US"/>
              </w:rPr>
              <w:t>Copadata</w:t>
            </w:r>
            <w:proofErr w:type="spellEnd"/>
          </w:p>
        </w:tc>
      </w:tr>
      <w:tr w:rsidR="007E4C1A" w:rsidRPr="002B5704" w14:paraId="5C2AA224" w14:textId="77777777" w:rsidTr="00C904AC">
        <w:tc>
          <w:tcPr>
            <w:tcW w:w="1951" w:type="dxa"/>
          </w:tcPr>
          <w:p w14:paraId="05B20460" w14:textId="77777777" w:rsidR="007E4C1A" w:rsidRPr="002B5704" w:rsidRDefault="007E4C1A" w:rsidP="00C60E57">
            <w:pPr>
              <w:pStyle w:val="TableBody"/>
              <w:rPr>
                <w:rFonts w:cs="Arial"/>
                <w:lang w:val="en-US"/>
              </w:rPr>
            </w:pPr>
            <w:r w:rsidRPr="002B5704">
              <w:rPr>
                <w:rFonts w:cs="Arial"/>
                <w:lang w:val="en-US"/>
              </w:rPr>
              <w:t>Zone</w:t>
            </w:r>
          </w:p>
        </w:tc>
        <w:tc>
          <w:tcPr>
            <w:tcW w:w="6662" w:type="dxa"/>
          </w:tcPr>
          <w:p w14:paraId="195E9298" w14:textId="77777777" w:rsidR="007E4C1A" w:rsidRPr="002B5704" w:rsidRDefault="007E4C1A" w:rsidP="00C60E57">
            <w:pPr>
              <w:pStyle w:val="TableBody"/>
              <w:rPr>
                <w:rFonts w:cs="Arial"/>
                <w:lang w:val="en-US"/>
              </w:rPr>
            </w:pPr>
            <w:r w:rsidRPr="002B5704">
              <w:rPr>
                <w:rFonts w:cs="Arial"/>
                <w:lang w:val="en-US"/>
              </w:rPr>
              <w:t xml:space="preserve">Audio Zone – </w:t>
            </w:r>
            <w:proofErr w:type="gramStart"/>
            <w:r w:rsidRPr="002B5704">
              <w:rPr>
                <w:rFonts w:cs="Arial"/>
                <w:lang w:val="en-US"/>
              </w:rPr>
              <w:t>a number of</w:t>
            </w:r>
            <w:proofErr w:type="gramEnd"/>
            <w:r w:rsidRPr="002B5704">
              <w:rPr>
                <w:rFonts w:cs="Arial"/>
                <w:lang w:val="en-US"/>
              </w:rPr>
              <w:t xml:space="preserve"> audio outputs which can be controlled (audio content, volume level, ANC) as a group</w:t>
            </w:r>
          </w:p>
        </w:tc>
      </w:tr>
      <w:tr w:rsidR="007E4C1A" w:rsidRPr="002B5704" w14:paraId="218A02C4" w14:textId="77777777" w:rsidTr="00C904AC">
        <w:tc>
          <w:tcPr>
            <w:tcW w:w="1951" w:type="dxa"/>
            <w:shd w:val="clear" w:color="auto" w:fill="D6ECFF" w:themeFill="background2"/>
          </w:tcPr>
          <w:p w14:paraId="6A9B1F82" w14:textId="77777777" w:rsidR="007E4C1A" w:rsidRPr="002B5704" w:rsidRDefault="007E4C1A" w:rsidP="00C60E57">
            <w:pPr>
              <w:pStyle w:val="TableBody"/>
              <w:rPr>
                <w:rFonts w:cs="Arial"/>
                <w:lang w:val="en-US"/>
              </w:rPr>
            </w:pPr>
            <w:r w:rsidRPr="002B5704">
              <w:rPr>
                <w:rFonts w:cs="Arial"/>
                <w:lang w:val="en-US"/>
              </w:rPr>
              <w:t>SNI</w:t>
            </w:r>
          </w:p>
        </w:tc>
        <w:tc>
          <w:tcPr>
            <w:tcW w:w="6662" w:type="dxa"/>
            <w:shd w:val="clear" w:color="auto" w:fill="D6ECFF" w:themeFill="background2"/>
          </w:tcPr>
          <w:p w14:paraId="5C14B5A9" w14:textId="77777777" w:rsidR="007E4C1A" w:rsidRPr="002B5704" w:rsidRDefault="007E4C1A" w:rsidP="00C60E57">
            <w:pPr>
              <w:pStyle w:val="TableBody"/>
              <w:rPr>
                <w:rFonts w:cs="Arial"/>
                <w:lang w:val="en-US"/>
              </w:rPr>
            </w:pPr>
            <w:r w:rsidRPr="002B5704">
              <w:rPr>
                <w:rFonts w:cs="Arial"/>
                <w:lang w:val="en-US"/>
              </w:rPr>
              <w:t>Standard National Indonesia</w:t>
            </w:r>
          </w:p>
        </w:tc>
      </w:tr>
    </w:tbl>
    <w:p w14:paraId="167DFC59" w14:textId="77777777" w:rsidR="00273900" w:rsidRPr="002B5704" w:rsidRDefault="00273900" w:rsidP="00273900">
      <w:pPr>
        <w:jc w:val="center"/>
        <w:rPr>
          <w:rFonts w:cs="Arial"/>
          <w:szCs w:val="24"/>
          <w:lang w:val="en-GB" w:eastAsia="en-US" w:bidi="th-TH"/>
        </w:rPr>
      </w:pPr>
    </w:p>
    <w:p w14:paraId="7A4698F4" w14:textId="77777777" w:rsidR="00C34FA8" w:rsidRPr="002B5704" w:rsidRDefault="00C34FA8" w:rsidP="00F43544">
      <w:pPr>
        <w:rPr>
          <w:rFonts w:cs="Arial"/>
          <w:sz w:val="24"/>
          <w:szCs w:val="24"/>
          <w:lang w:val="en-GB" w:eastAsia="en-US" w:bidi="th-TH"/>
        </w:rPr>
      </w:pPr>
    </w:p>
    <w:p w14:paraId="0166B272" w14:textId="77777777" w:rsidR="00C34FA8" w:rsidRPr="002B5704" w:rsidRDefault="00C34FA8" w:rsidP="00F43544">
      <w:pPr>
        <w:rPr>
          <w:rFonts w:cs="Arial"/>
          <w:sz w:val="24"/>
          <w:szCs w:val="24"/>
          <w:lang w:val="en-GB" w:eastAsia="en-US" w:bidi="th-TH"/>
        </w:rPr>
      </w:pPr>
    </w:p>
    <w:p w14:paraId="7921BF2B" w14:textId="77777777" w:rsidR="005477E4" w:rsidRDefault="005477E4" w:rsidP="007531CD">
      <w:pPr>
        <w:pStyle w:val="Figure"/>
        <w:sectPr w:rsidR="005477E4" w:rsidSect="005477E4">
          <w:headerReference w:type="even" r:id="rId24"/>
          <w:headerReference w:type="default" r:id="rId25"/>
          <w:footerReference w:type="default" r:id="rId26"/>
          <w:headerReference w:type="first" r:id="rId27"/>
          <w:footerReference w:type="first" r:id="rId28"/>
          <w:pgSz w:w="11907" w:h="16839" w:code="9"/>
          <w:pgMar w:top="1440" w:right="1440" w:bottom="1440" w:left="1440" w:header="547" w:footer="360" w:gutter="0"/>
          <w:pgNumType w:fmt="upperRoman" w:start="3"/>
          <w:cols w:space="720"/>
          <w:noEndnote/>
          <w:docGrid w:linePitch="299"/>
        </w:sectPr>
      </w:pPr>
      <w:bookmarkStart w:id="30" w:name="_Toc490212650"/>
    </w:p>
    <w:p w14:paraId="58273B9B" w14:textId="2ECC92A0" w:rsidR="009A27E3" w:rsidRPr="002B5704" w:rsidRDefault="009A27E3" w:rsidP="005B56B0">
      <w:pPr>
        <w:pStyle w:val="Heading1"/>
        <w:ind w:left="284" w:hanging="284"/>
      </w:pPr>
      <w:bookmarkStart w:id="31" w:name="_Toc492278871"/>
      <w:r w:rsidRPr="002B5704">
        <w:lastRenderedPageBreak/>
        <w:t>Introduction</w:t>
      </w:r>
      <w:bookmarkEnd w:id="30"/>
      <w:bookmarkEnd w:id="31"/>
    </w:p>
    <w:p w14:paraId="642C285A" w14:textId="0AA21F62" w:rsidR="00B46BDA" w:rsidRPr="00B46BDA" w:rsidRDefault="00B46BDA" w:rsidP="00281992">
      <w:pPr>
        <w:pStyle w:val="TCText"/>
      </w:pPr>
      <w:bookmarkStart w:id="32" w:name="_Toc492278872"/>
      <w:bookmarkStart w:id="33" w:name="_Toc482887559"/>
      <w:r>
        <w:t>Overview</w:t>
      </w:r>
      <w:bookmarkEnd w:id="32"/>
    </w:p>
    <w:p w14:paraId="370E0D20" w14:textId="355DCD7B" w:rsidR="00F6091D" w:rsidRPr="00AA1BE2" w:rsidRDefault="00F6091D" w:rsidP="005477E4">
      <w:pPr>
        <w:spacing w:line="360" w:lineRule="auto"/>
        <w:jc w:val="both"/>
      </w:pPr>
      <w:r w:rsidRPr="00AA1BE2">
        <w:t xml:space="preserve">PT Len </w:t>
      </w:r>
      <w:proofErr w:type="spellStart"/>
      <w:r w:rsidRPr="00AA1BE2">
        <w:t>Industri</w:t>
      </w:r>
      <w:proofErr w:type="spellEnd"/>
      <w:r w:rsidRPr="00AA1BE2">
        <w:t xml:space="preserve"> </w:t>
      </w:r>
      <w:del w:id="34" w:author="Jasbinder Singh" w:date="2017-09-16T14:57:00Z">
        <w:r w:rsidRPr="00AA1BE2" w:rsidDel="00F22F2C">
          <w:delText>held the responsibility</w:delText>
        </w:r>
      </w:del>
      <w:ins w:id="35" w:author="Jasbinder Singh" w:date="2017-09-16T14:57:00Z">
        <w:r w:rsidR="00F22F2C">
          <w:t xml:space="preserve">has been engaged </w:t>
        </w:r>
      </w:ins>
      <w:del w:id="36" w:author="Jasbinder Singh" w:date="2017-09-16T14:57:00Z">
        <w:r w:rsidRPr="00AA1BE2" w:rsidDel="00F22F2C">
          <w:delText xml:space="preserve"> </w:delText>
        </w:r>
      </w:del>
      <w:r w:rsidRPr="00AA1BE2">
        <w:t>to deliver the SCADA system for the Jakarta LRT Project</w:t>
      </w:r>
      <w:ins w:id="37" w:author="Jasbinder Singh" w:date="2017-09-16T14:57:00Z">
        <w:r w:rsidR="00F22F2C">
          <w:t xml:space="preserve"> which will be</w:t>
        </w:r>
      </w:ins>
      <w:del w:id="38" w:author="Jasbinder Singh" w:date="2017-09-16T14:57:00Z">
        <w:r w:rsidRPr="00AA1BE2" w:rsidDel="00F22F2C">
          <w:delText>.</w:delText>
        </w:r>
      </w:del>
      <w:r w:rsidRPr="00AA1BE2">
        <w:t xml:space="preserve"> SIL 2 certified based on IEC61508</w:t>
      </w:r>
      <w:ins w:id="39" w:author="Jasbinder Singh" w:date="2017-09-16T14:57:00Z">
        <w:r w:rsidR="00F22F2C">
          <w:t>.</w:t>
        </w:r>
      </w:ins>
      <w:del w:id="40" w:author="Jasbinder Singh" w:date="2017-09-16T14:57:00Z">
        <w:r w:rsidRPr="00AA1BE2" w:rsidDel="00F22F2C">
          <w:delText xml:space="preserve"> SCADA System is proposed</w:delText>
        </w:r>
      </w:del>
      <w:r w:rsidRPr="00AA1BE2">
        <w:t xml:space="preserve">. This system is </w:t>
      </w:r>
      <w:ins w:id="41" w:author="Jasbinder Singh" w:date="2017-09-16T14:58:00Z">
        <w:r w:rsidR="00F22F2C">
          <w:t xml:space="preserve">an integrated SCADA system for both monitoring and control </w:t>
        </w:r>
      </w:ins>
      <w:ins w:id="42" w:author="Jasbinder Singh" w:date="2017-09-16T14:59:00Z">
        <w:r w:rsidR="00F22F2C">
          <w:t>(some system) for the following railway systems</w:t>
        </w:r>
      </w:ins>
      <w:del w:id="43" w:author="Jasbinder Singh" w:date="2017-09-16T14:59:00Z">
        <w:r w:rsidRPr="00AA1BE2" w:rsidDel="00F22F2C">
          <w:delText>responsible for managing most of the electronics and electrical system in the LRT such as</w:delText>
        </w:r>
      </w:del>
      <w:r w:rsidRPr="00AA1BE2">
        <w:t>:</w:t>
      </w:r>
    </w:p>
    <w:p w14:paraId="311A4DC2" w14:textId="2381EB53" w:rsidR="00F6091D" w:rsidRPr="00AA1BE2" w:rsidRDefault="00F22F2C" w:rsidP="00B245D5">
      <w:pPr>
        <w:pStyle w:val="ListParagraph"/>
        <w:numPr>
          <w:ilvl w:val="0"/>
          <w:numId w:val="71"/>
        </w:numPr>
        <w:spacing w:before="0" w:after="0" w:line="360" w:lineRule="auto"/>
        <w:ind w:left="714" w:hanging="357"/>
      </w:pPr>
      <w:ins w:id="44" w:author="Jasbinder Singh" w:date="2017-09-16T15:00:00Z">
        <w:r>
          <w:t xml:space="preserve">Power System including </w:t>
        </w:r>
      </w:ins>
      <w:proofErr w:type="gramStart"/>
      <w:r w:rsidR="00F6091D" w:rsidRPr="00AA1BE2">
        <w:t>TPSS</w:t>
      </w:r>
      <w:ins w:id="45" w:author="Jasbinder Singh" w:date="2017-09-16T15:00:00Z">
        <w:r w:rsidR="00C553F4">
          <w:t xml:space="preserve"> </w:t>
        </w:r>
      </w:ins>
      <w:ins w:id="46" w:author="Jasbinder Singh" w:date="2017-09-16T15:10:00Z">
        <w:r w:rsidR="00C553F4">
          <w:t>,</w:t>
        </w:r>
      </w:ins>
      <w:ins w:id="47" w:author="Jasbinder Singh" w:date="2017-09-16T15:00:00Z">
        <w:r w:rsidR="00C553F4">
          <w:t>APSS</w:t>
        </w:r>
        <w:proofErr w:type="gramEnd"/>
        <w:r w:rsidR="00C553F4">
          <w:t xml:space="preserve"> and </w:t>
        </w:r>
      </w:ins>
      <w:ins w:id="48" w:author="Jasbinder Singh" w:date="2017-09-16T15:10:00Z">
        <w:r w:rsidR="00C553F4">
          <w:t>3</w:t>
        </w:r>
        <w:r w:rsidR="00C553F4" w:rsidRPr="00C553F4">
          <w:rPr>
            <w:vertAlign w:val="superscript"/>
            <w:rPrChange w:id="49" w:author="Jasbinder Singh" w:date="2017-09-16T15:10:00Z">
              <w:rPr/>
            </w:rPrChange>
          </w:rPr>
          <w:t>rd</w:t>
        </w:r>
        <w:r w:rsidR="00C553F4">
          <w:t xml:space="preserve"> Rail</w:t>
        </w:r>
      </w:ins>
    </w:p>
    <w:p w14:paraId="5925C9BE" w14:textId="3CDA7B09" w:rsidR="00F6091D" w:rsidRPr="00AA1BE2" w:rsidRDefault="00F6091D" w:rsidP="00B245D5">
      <w:pPr>
        <w:numPr>
          <w:ilvl w:val="0"/>
          <w:numId w:val="70"/>
        </w:numPr>
        <w:spacing w:before="0" w:after="0" w:line="360" w:lineRule="auto"/>
        <w:ind w:left="714" w:hanging="357"/>
      </w:pPr>
      <w:del w:id="50" w:author="Jasbinder Singh" w:date="2017-09-16T15:00:00Z">
        <w:r w:rsidRPr="00AA1BE2" w:rsidDel="00F22F2C">
          <w:delText>APSS</w:delText>
        </w:r>
      </w:del>
      <w:ins w:id="51" w:author="Jasbinder Singh" w:date="2017-09-16T15:10:00Z">
        <w:r w:rsidR="00C553F4">
          <w:t xml:space="preserve">Automatic Fare Collection </w:t>
        </w:r>
      </w:ins>
    </w:p>
    <w:p w14:paraId="19B955B1" w14:textId="08819681" w:rsidR="00F6091D" w:rsidRPr="00AA1BE2" w:rsidRDefault="00F22F2C" w:rsidP="00B245D5">
      <w:pPr>
        <w:numPr>
          <w:ilvl w:val="0"/>
          <w:numId w:val="70"/>
        </w:numPr>
        <w:spacing w:before="0" w:after="0" w:line="360" w:lineRule="auto"/>
        <w:ind w:left="714" w:hanging="357"/>
      </w:pPr>
      <w:ins w:id="52" w:author="Jasbinder Singh" w:date="2017-09-16T15:01:00Z">
        <w:r>
          <w:t xml:space="preserve">Building </w:t>
        </w:r>
        <w:proofErr w:type="spellStart"/>
        <w:r>
          <w:t>Managemen</w:t>
        </w:r>
        <w:proofErr w:type="spellEnd"/>
        <w:r>
          <w:t xml:space="preserve"> System (</w:t>
        </w:r>
      </w:ins>
      <w:r w:rsidR="00F6091D" w:rsidRPr="00AA1BE2">
        <w:t>BMS</w:t>
      </w:r>
      <w:ins w:id="53" w:author="Jasbinder Singh" w:date="2017-09-16T15:01:00Z">
        <w:r>
          <w:t>)</w:t>
        </w:r>
      </w:ins>
    </w:p>
    <w:p w14:paraId="76192EB4" w14:textId="54173B76" w:rsidR="00F6091D" w:rsidRPr="00AA1BE2" w:rsidRDefault="00F6091D" w:rsidP="00B245D5">
      <w:pPr>
        <w:numPr>
          <w:ilvl w:val="0"/>
          <w:numId w:val="70"/>
        </w:numPr>
        <w:spacing w:before="0" w:after="0" w:line="360" w:lineRule="auto"/>
        <w:ind w:left="714" w:hanging="357"/>
      </w:pPr>
      <w:r w:rsidRPr="00AA1BE2">
        <w:t xml:space="preserve">Telco equipment, PA, PID, PHP, Radio Tetra, </w:t>
      </w:r>
      <w:ins w:id="54" w:author="Jasbinder Singh" w:date="2017-09-16T15:01:00Z">
        <w:r w:rsidR="00F22F2C">
          <w:t>CCTV and AMS</w:t>
        </w:r>
      </w:ins>
    </w:p>
    <w:p w14:paraId="0AF2850A" w14:textId="05008C76" w:rsidR="00F6091D" w:rsidDel="00C553F4" w:rsidRDefault="00F6091D" w:rsidP="00B245D5">
      <w:pPr>
        <w:numPr>
          <w:ilvl w:val="0"/>
          <w:numId w:val="70"/>
        </w:numPr>
        <w:spacing w:before="0" w:after="0" w:line="360" w:lineRule="auto"/>
        <w:ind w:left="714" w:hanging="357"/>
        <w:rPr>
          <w:del w:id="55" w:author="Jasbinder Singh" w:date="2017-09-16T15:01:00Z"/>
        </w:rPr>
      </w:pPr>
      <w:del w:id="56" w:author="Jasbinder Singh" w:date="2017-09-16T15:01:00Z">
        <w:r w:rsidRPr="00AA1BE2" w:rsidDel="00F22F2C">
          <w:delText>CCTV and AMS</w:delText>
        </w:r>
      </w:del>
      <w:ins w:id="57" w:author="Jasbinder Singh" w:date="2017-09-16T15:10:00Z">
        <w:r w:rsidR="00C553F4">
          <w:t xml:space="preserve"> Signalling </w:t>
        </w:r>
        <w:proofErr w:type="spellStart"/>
        <w:r w:rsidR="00C553F4">
          <w:t>System</w:t>
        </w:r>
      </w:ins>
    </w:p>
    <w:p w14:paraId="01193DBF" w14:textId="2DAB0E2D" w:rsidR="00C553F4" w:rsidRPr="00841351" w:rsidRDefault="00C553F4" w:rsidP="00B245D5">
      <w:pPr>
        <w:numPr>
          <w:ilvl w:val="0"/>
          <w:numId w:val="70"/>
        </w:numPr>
        <w:spacing w:before="0" w:after="0" w:line="360" w:lineRule="auto"/>
        <w:ind w:left="714" w:hanging="357"/>
        <w:rPr>
          <w:ins w:id="58" w:author="Jasbinder Singh" w:date="2017-09-16T15:11:00Z"/>
        </w:rPr>
      </w:pPr>
      <w:ins w:id="59" w:author="Jasbinder Singh" w:date="2017-09-16T15:11:00Z">
        <w:r>
          <w:t>Platform</w:t>
        </w:r>
        <w:proofErr w:type="spellEnd"/>
        <w:r>
          <w:t xml:space="preserve"> Screen Door (PSD)</w:t>
        </w:r>
      </w:ins>
    </w:p>
    <w:p w14:paraId="0FA0530F" w14:textId="149F1FEC" w:rsidR="00D5414A" w:rsidRPr="00D5414A" w:rsidRDefault="00F6091D" w:rsidP="00D5414A">
      <w:pPr>
        <w:spacing w:line="360" w:lineRule="auto"/>
      </w:pPr>
      <w:r w:rsidRPr="00AA1BE2">
        <w:t>The fixed infrastructure project comprises 6 stations and a Depot which includes the OCC and BCC.</w:t>
      </w:r>
    </w:p>
    <w:p w14:paraId="05B7E510" w14:textId="09C6AE06" w:rsidR="00B46BDA" w:rsidRDefault="00B46BDA" w:rsidP="00281992">
      <w:pPr>
        <w:pStyle w:val="TCText"/>
      </w:pPr>
      <w:bookmarkStart w:id="60" w:name="_Toc492278873"/>
      <w:r>
        <w:t>Objective</w:t>
      </w:r>
      <w:bookmarkEnd w:id="60"/>
    </w:p>
    <w:p w14:paraId="11475E7F" w14:textId="1D6C9B2D" w:rsidR="00B46BDA" w:rsidRPr="00B46BDA" w:rsidRDefault="00B46BDA" w:rsidP="005477E4">
      <w:pPr>
        <w:pStyle w:val="WW-Default"/>
        <w:spacing w:line="360" w:lineRule="auto"/>
        <w:jc w:val="both"/>
      </w:pPr>
      <w:r>
        <w:t xml:space="preserve">This document is intended to capture and describe all system requirements and required </w:t>
      </w:r>
      <w:proofErr w:type="spellStart"/>
      <w:r>
        <w:t>behaviour</w:t>
      </w:r>
      <w:proofErr w:type="spellEnd"/>
      <w:r>
        <w:t xml:space="preserve"> relating to the SCADA System to be supplied for the Jakarta LRT project, focusing on the </w:t>
      </w:r>
      <w:r w:rsidR="004E6256">
        <w:t>HMI</w:t>
      </w:r>
      <w:r>
        <w:t xml:space="preserve"> design. This document focused on the Design and Functionality of the system.</w:t>
      </w:r>
    </w:p>
    <w:p w14:paraId="2A935C97" w14:textId="5EF5C8EE" w:rsidR="004E6256" w:rsidRDefault="004E6256" w:rsidP="00281992">
      <w:pPr>
        <w:pStyle w:val="TCText"/>
      </w:pPr>
      <w:bookmarkStart w:id="61" w:name="_Toc492278874"/>
      <w:r>
        <w:t>Scope of Work</w:t>
      </w:r>
      <w:bookmarkEnd w:id="61"/>
    </w:p>
    <w:p w14:paraId="025FA6EC" w14:textId="7CDD65B1" w:rsidR="004E6256" w:rsidRPr="004E6256" w:rsidRDefault="004E6256" w:rsidP="0032109E">
      <w:pPr>
        <w:spacing w:before="0" w:after="0" w:line="360" w:lineRule="auto"/>
        <w:jc w:val="both"/>
        <w:rPr>
          <w:rFonts w:cs="Arial"/>
          <w:strike/>
          <w:color w:val="FF0000"/>
          <w:szCs w:val="22"/>
        </w:rPr>
      </w:pPr>
      <w:r w:rsidRPr="004E6256">
        <w:rPr>
          <w:rFonts w:cs="Arial"/>
          <w:color w:val="000000"/>
          <w:szCs w:val="22"/>
        </w:rPr>
        <w:t>PT Len is the leader for SCADA system in this project. PT Len is overall responsible of the</w:t>
      </w:r>
      <w:r w:rsidRPr="004E6256">
        <w:rPr>
          <w:rFonts w:cs="Arial"/>
          <w:color w:val="000000"/>
          <w:szCs w:val="22"/>
        </w:rPr>
        <w:br/>
        <w:t xml:space="preserve">design with the engineering process </w:t>
      </w:r>
      <w:del w:id="62" w:author="Jasbinder Singh" w:date="2017-09-16T15:02:00Z">
        <w:r w:rsidRPr="004E6256" w:rsidDel="00E11364">
          <w:rPr>
            <w:rFonts w:cs="Arial"/>
            <w:color w:val="000000"/>
            <w:szCs w:val="22"/>
          </w:rPr>
          <w:delText xml:space="preserve">assister </w:delText>
        </w:r>
      </w:del>
      <w:ins w:id="63" w:author="Jasbinder Singh" w:date="2017-09-16T15:02:00Z">
        <w:r w:rsidR="00E11364">
          <w:rPr>
            <w:rFonts w:cs="Arial"/>
            <w:color w:val="000000"/>
            <w:szCs w:val="22"/>
          </w:rPr>
          <w:t xml:space="preserve">assisted </w:t>
        </w:r>
      </w:ins>
      <w:r w:rsidRPr="004E6256">
        <w:rPr>
          <w:rFonts w:cs="Arial"/>
          <w:color w:val="000000"/>
          <w:szCs w:val="22"/>
        </w:rPr>
        <w:t xml:space="preserve">by Vendor. </w:t>
      </w:r>
    </w:p>
    <w:p w14:paraId="0B8C1D11" w14:textId="77777777" w:rsidR="004E6256" w:rsidRPr="004E6256" w:rsidRDefault="004E6256" w:rsidP="0032109E">
      <w:pPr>
        <w:spacing w:line="360" w:lineRule="auto"/>
        <w:rPr>
          <w:rFonts w:cs="Arial"/>
          <w:szCs w:val="22"/>
        </w:rPr>
      </w:pPr>
      <w:r w:rsidRPr="004E6256">
        <w:rPr>
          <w:rFonts w:cs="Arial"/>
          <w:szCs w:val="22"/>
        </w:rPr>
        <w:t>The scope of supply includes:</w:t>
      </w:r>
    </w:p>
    <w:p w14:paraId="1943BBFE" w14:textId="77777777" w:rsidR="004E6256" w:rsidRPr="004E6256" w:rsidRDefault="004E6256" w:rsidP="00B245D5">
      <w:pPr>
        <w:numPr>
          <w:ilvl w:val="0"/>
          <w:numId w:val="72"/>
        </w:numPr>
        <w:spacing w:before="0" w:after="0" w:line="360" w:lineRule="auto"/>
        <w:rPr>
          <w:rFonts w:cs="Arial"/>
          <w:szCs w:val="22"/>
        </w:rPr>
      </w:pPr>
      <w:r w:rsidRPr="004E6256">
        <w:rPr>
          <w:rFonts w:cs="Arial"/>
          <w:szCs w:val="22"/>
        </w:rPr>
        <w:t>Supply of OCC SCADA Server (also redundant server) hardware and software</w:t>
      </w:r>
    </w:p>
    <w:p w14:paraId="568FB632" w14:textId="77777777" w:rsidR="004E6256" w:rsidRPr="004E6256" w:rsidRDefault="004E6256" w:rsidP="00B245D5">
      <w:pPr>
        <w:numPr>
          <w:ilvl w:val="0"/>
          <w:numId w:val="72"/>
        </w:numPr>
        <w:spacing w:before="0" w:after="0" w:line="360" w:lineRule="auto"/>
        <w:rPr>
          <w:rFonts w:cs="Arial"/>
          <w:szCs w:val="22"/>
        </w:rPr>
      </w:pPr>
      <w:r w:rsidRPr="004E6256">
        <w:rPr>
          <w:rFonts w:cs="Arial"/>
          <w:szCs w:val="22"/>
        </w:rPr>
        <w:t>Supply of OCC SCADA HMI workstation hardware and software</w:t>
      </w:r>
    </w:p>
    <w:p w14:paraId="5186AC98" w14:textId="77777777" w:rsidR="004E6256" w:rsidRPr="004E6256" w:rsidRDefault="004E6256" w:rsidP="00B245D5">
      <w:pPr>
        <w:numPr>
          <w:ilvl w:val="0"/>
          <w:numId w:val="72"/>
        </w:numPr>
        <w:spacing w:before="0" w:after="0" w:line="360" w:lineRule="auto"/>
        <w:rPr>
          <w:rFonts w:cs="Arial"/>
          <w:szCs w:val="22"/>
        </w:rPr>
      </w:pPr>
      <w:r w:rsidRPr="004E6256">
        <w:rPr>
          <w:rFonts w:cs="Arial"/>
          <w:szCs w:val="22"/>
        </w:rPr>
        <w:t>Supply of OCC color printer</w:t>
      </w:r>
    </w:p>
    <w:p w14:paraId="369822AE" w14:textId="7947DE1B" w:rsidR="004E6256" w:rsidRPr="004E6256" w:rsidRDefault="0032109E" w:rsidP="00B245D5">
      <w:pPr>
        <w:numPr>
          <w:ilvl w:val="0"/>
          <w:numId w:val="72"/>
        </w:numPr>
        <w:spacing w:before="0" w:after="0" w:line="360" w:lineRule="auto"/>
        <w:rPr>
          <w:rFonts w:cs="Arial"/>
          <w:szCs w:val="22"/>
        </w:rPr>
      </w:pPr>
      <w:r>
        <w:rPr>
          <w:rFonts w:cs="Arial"/>
          <w:szCs w:val="22"/>
        </w:rPr>
        <w:t xml:space="preserve">Supply of OCC black and </w:t>
      </w:r>
      <w:r w:rsidR="004E6256" w:rsidRPr="004E6256">
        <w:rPr>
          <w:rFonts w:cs="Arial"/>
          <w:szCs w:val="22"/>
        </w:rPr>
        <w:t>white printer</w:t>
      </w:r>
    </w:p>
    <w:p w14:paraId="0577306D" w14:textId="77777777" w:rsidR="004E6256" w:rsidRPr="004E6256" w:rsidRDefault="004E6256" w:rsidP="00B245D5">
      <w:pPr>
        <w:numPr>
          <w:ilvl w:val="0"/>
          <w:numId w:val="72"/>
        </w:numPr>
        <w:spacing w:before="0" w:after="0" w:line="360" w:lineRule="auto"/>
        <w:rPr>
          <w:rFonts w:cs="Arial"/>
          <w:szCs w:val="22"/>
        </w:rPr>
      </w:pPr>
      <w:r w:rsidRPr="004E6256">
        <w:rPr>
          <w:rFonts w:cs="Arial"/>
          <w:szCs w:val="22"/>
        </w:rPr>
        <w:t>Supply of Local SCADA Server (and redundant server) hardware and software</w:t>
      </w:r>
    </w:p>
    <w:p w14:paraId="48897673" w14:textId="77777777" w:rsidR="004E6256" w:rsidRPr="004E6256" w:rsidRDefault="004E6256" w:rsidP="00B245D5">
      <w:pPr>
        <w:numPr>
          <w:ilvl w:val="0"/>
          <w:numId w:val="72"/>
        </w:numPr>
        <w:spacing w:before="0" w:after="0" w:line="360" w:lineRule="auto"/>
        <w:rPr>
          <w:rFonts w:cs="Arial"/>
          <w:szCs w:val="22"/>
        </w:rPr>
      </w:pPr>
      <w:r w:rsidRPr="004E6256">
        <w:rPr>
          <w:rFonts w:cs="Arial"/>
          <w:szCs w:val="22"/>
        </w:rPr>
        <w:t>Supply of Local SCADA HMI Workstation hardware and software</w:t>
      </w:r>
    </w:p>
    <w:p w14:paraId="5C920419" w14:textId="635BE40E" w:rsidR="004E6256" w:rsidRPr="004E6256" w:rsidRDefault="004E6256" w:rsidP="00B245D5">
      <w:pPr>
        <w:numPr>
          <w:ilvl w:val="0"/>
          <w:numId w:val="72"/>
        </w:numPr>
        <w:spacing w:before="0" w:after="0" w:line="360" w:lineRule="auto"/>
        <w:rPr>
          <w:rFonts w:cs="Arial"/>
          <w:szCs w:val="22"/>
        </w:rPr>
      </w:pPr>
      <w:r w:rsidRPr="004E6256">
        <w:rPr>
          <w:rFonts w:cs="Arial"/>
          <w:szCs w:val="22"/>
        </w:rPr>
        <w:t xml:space="preserve">Supply of Local RTU </w:t>
      </w:r>
      <w:ins w:id="64" w:author="Jasbinder Singh" w:date="2017-09-16T15:03:00Z">
        <w:r w:rsidR="00E11364">
          <w:rPr>
            <w:rFonts w:cs="Arial"/>
            <w:szCs w:val="22"/>
          </w:rPr>
          <w:t xml:space="preserve">redundant </w:t>
        </w:r>
      </w:ins>
      <w:r w:rsidRPr="004E6256">
        <w:rPr>
          <w:rFonts w:cs="Arial"/>
          <w:szCs w:val="22"/>
        </w:rPr>
        <w:t>I/O</w:t>
      </w:r>
    </w:p>
    <w:p w14:paraId="68B4299E" w14:textId="77777777" w:rsidR="004E6256" w:rsidRPr="004E6256" w:rsidRDefault="004E6256" w:rsidP="00B245D5">
      <w:pPr>
        <w:pStyle w:val="ListLarge"/>
        <w:numPr>
          <w:ilvl w:val="0"/>
          <w:numId w:val="72"/>
        </w:numPr>
        <w:tabs>
          <w:tab w:val="left" w:pos="1267"/>
        </w:tabs>
        <w:spacing w:before="0" w:after="0" w:line="360" w:lineRule="auto"/>
        <w:rPr>
          <w:rFonts w:cs="Arial"/>
          <w:sz w:val="22"/>
          <w:szCs w:val="22"/>
          <w:lang w:val="en-US"/>
        </w:rPr>
      </w:pPr>
      <w:r w:rsidRPr="004E6256">
        <w:rPr>
          <w:rFonts w:cs="Arial"/>
          <w:sz w:val="22"/>
          <w:szCs w:val="22"/>
          <w:lang w:val="en-US"/>
        </w:rPr>
        <w:t>Design of software functional additions</w:t>
      </w:r>
    </w:p>
    <w:p w14:paraId="62AD79DF" w14:textId="77777777" w:rsidR="004E6256" w:rsidRPr="004E6256" w:rsidRDefault="004E6256" w:rsidP="00B245D5">
      <w:pPr>
        <w:pStyle w:val="ListLarge"/>
        <w:numPr>
          <w:ilvl w:val="0"/>
          <w:numId w:val="72"/>
        </w:numPr>
        <w:tabs>
          <w:tab w:val="left" w:pos="1267"/>
        </w:tabs>
        <w:spacing w:before="0" w:after="0" w:line="360" w:lineRule="auto"/>
        <w:rPr>
          <w:rFonts w:cs="Arial"/>
          <w:sz w:val="22"/>
          <w:szCs w:val="22"/>
          <w:lang w:val="en-US"/>
        </w:rPr>
      </w:pPr>
      <w:r w:rsidRPr="004E6256">
        <w:rPr>
          <w:rFonts w:cs="Arial"/>
          <w:sz w:val="22"/>
          <w:szCs w:val="22"/>
          <w:lang w:val="en-US"/>
        </w:rPr>
        <w:lastRenderedPageBreak/>
        <w:t>Project Management related to supply and integration</w:t>
      </w:r>
    </w:p>
    <w:p w14:paraId="3C1DAA39" w14:textId="77777777" w:rsidR="004E6256" w:rsidRDefault="004E6256" w:rsidP="00F6091D">
      <w:pPr>
        <w:spacing w:before="0" w:after="0" w:line="360" w:lineRule="auto"/>
        <w:jc w:val="both"/>
        <w:rPr>
          <w:rFonts w:cs="Arial"/>
          <w:strike/>
          <w:color w:val="FF0000"/>
        </w:rPr>
      </w:pPr>
    </w:p>
    <w:p w14:paraId="371090E7" w14:textId="77777777" w:rsidR="009F5085" w:rsidRPr="00F6091D" w:rsidRDefault="009F5085" w:rsidP="00F6091D">
      <w:pPr>
        <w:spacing w:before="0" w:after="0" w:line="360" w:lineRule="auto"/>
        <w:jc w:val="both"/>
        <w:rPr>
          <w:rFonts w:cs="Arial"/>
          <w:strike/>
          <w:color w:val="FF0000"/>
        </w:rPr>
      </w:pPr>
    </w:p>
    <w:p w14:paraId="7842BC42" w14:textId="77777777" w:rsidR="00EE193F" w:rsidRPr="002B5704" w:rsidRDefault="00EE193F" w:rsidP="00281992">
      <w:pPr>
        <w:pStyle w:val="TCText"/>
      </w:pPr>
      <w:bookmarkStart w:id="65" w:name="_Toc490212654"/>
      <w:bookmarkStart w:id="66" w:name="_Toc492278875"/>
      <w:r w:rsidRPr="002B5704">
        <w:t>Structure of Document</w:t>
      </w:r>
      <w:bookmarkEnd w:id="65"/>
      <w:bookmarkEnd w:id="66"/>
    </w:p>
    <w:p w14:paraId="333D2F22" w14:textId="29D68886" w:rsidR="00EE193F" w:rsidRPr="002B5704" w:rsidRDefault="00EE193F" w:rsidP="00EE193F">
      <w:pPr>
        <w:spacing w:before="0" w:after="0" w:line="360" w:lineRule="auto"/>
        <w:rPr>
          <w:rFonts w:cs="Arial"/>
          <w:color w:val="000000" w:themeColor="text1"/>
          <w:szCs w:val="24"/>
        </w:rPr>
      </w:pPr>
      <w:bookmarkStart w:id="67" w:name="_Toc478041391"/>
      <w:bookmarkStart w:id="68" w:name="_Toc478042110"/>
      <w:r w:rsidRPr="002B5704">
        <w:rPr>
          <w:rFonts w:cs="Arial"/>
          <w:color w:val="000000" w:themeColor="text1"/>
          <w:szCs w:val="24"/>
        </w:rPr>
        <w:t>The document divided into 9 Section</w:t>
      </w:r>
      <w:bookmarkEnd w:id="67"/>
      <w:bookmarkEnd w:id="68"/>
    </w:p>
    <w:p w14:paraId="4D45E845" w14:textId="77777777" w:rsidR="00EE193F" w:rsidRPr="002B5704" w:rsidRDefault="00EE193F" w:rsidP="00EE193F">
      <w:pPr>
        <w:spacing w:before="0" w:after="0" w:line="360" w:lineRule="auto"/>
        <w:ind w:left="720"/>
        <w:jc w:val="both"/>
        <w:rPr>
          <w:rFonts w:cs="Arial"/>
          <w:color w:val="000000" w:themeColor="text1"/>
          <w:szCs w:val="24"/>
        </w:rPr>
      </w:pPr>
      <w:r w:rsidRPr="002B5704">
        <w:rPr>
          <w:rFonts w:cs="Arial"/>
          <w:color w:val="000000" w:themeColor="text1"/>
          <w:szCs w:val="24"/>
        </w:rPr>
        <w:t>Section 1.</w:t>
      </w:r>
      <w:r w:rsidRPr="002B5704">
        <w:rPr>
          <w:rFonts w:cs="Arial"/>
          <w:color w:val="000000" w:themeColor="text1"/>
          <w:szCs w:val="24"/>
        </w:rPr>
        <w:tab/>
        <w:t xml:space="preserve">Introduction </w:t>
      </w:r>
    </w:p>
    <w:p w14:paraId="0DEC6C65" w14:textId="77777777" w:rsidR="00EE193F" w:rsidRPr="002B5704" w:rsidRDefault="00EE193F" w:rsidP="00EE193F">
      <w:pPr>
        <w:spacing w:before="0" w:after="0" w:line="360" w:lineRule="auto"/>
        <w:ind w:left="720"/>
        <w:jc w:val="both"/>
        <w:rPr>
          <w:rFonts w:cs="Arial"/>
          <w:color w:val="000000" w:themeColor="text1"/>
          <w:szCs w:val="24"/>
        </w:rPr>
      </w:pPr>
      <w:r w:rsidRPr="002B5704">
        <w:rPr>
          <w:rFonts w:cs="Arial"/>
          <w:color w:val="000000" w:themeColor="text1"/>
          <w:szCs w:val="24"/>
        </w:rPr>
        <w:t>Section 2.</w:t>
      </w:r>
      <w:r w:rsidRPr="002B5704">
        <w:rPr>
          <w:rFonts w:cs="Arial"/>
          <w:color w:val="000000" w:themeColor="text1"/>
          <w:szCs w:val="24"/>
        </w:rPr>
        <w:tab/>
        <w:t xml:space="preserve">System Description </w:t>
      </w:r>
    </w:p>
    <w:p w14:paraId="4207238D" w14:textId="77777777" w:rsidR="00EE193F" w:rsidRPr="002B5704" w:rsidRDefault="00EE193F" w:rsidP="00EE193F">
      <w:pPr>
        <w:spacing w:before="0" w:after="0" w:line="360" w:lineRule="auto"/>
        <w:ind w:left="720"/>
        <w:jc w:val="both"/>
        <w:rPr>
          <w:rFonts w:cs="Arial"/>
          <w:color w:val="000000" w:themeColor="text1"/>
          <w:szCs w:val="24"/>
        </w:rPr>
      </w:pPr>
      <w:r w:rsidRPr="002B5704">
        <w:rPr>
          <w:rFonts w:cs="Arial"/>
          <w:color w:val="000000" w:themeColor="text1"/>
          <w:szCs w:val="24"/>
        </w:rPr>
        <w:t xml:space="preserve">Section 3. </w:t>
      </w:r>
      <w:r w:rsidRPr="002B5704">
        <w:rPr>
          <w:rFonts w:cs="Arial"/>
          <w:color w:val="000000" w:themeColor="text1"/>
          <w:szCs w:val="24"/>
        </w:rPr>
        <w:tab/>
        <w:t>Hardware Description</w:t>
      </w:r>
    </w:p>
    <w:p w14:paraId="26EBAF4B" w14:textId="77777777" w:rsidR="00EE193F" w:rsidRPr="002B5704" w:rsidRDefault="00EE193F" w:rsidP="00EE193F">
      <w:pPr>
        <w:spacing w:before="0" w:after="0" w:line="360" w:lineRule="auto"/>
        <w:ind w:left="720"/>
        <w:jc w:val="both"/>
        <w:rPr>
          <w:rFonts w:cs="Arial"/>
          <w:color w:val="000000" w:themeColor="text1"/>
          <w:szCs w:val="24"/>
        </w:rPr>
      </w:pPr>
      <w:r w:rsidRPr="002B5704">
        <w:rPr>
          <w:rFonts w:cs="Arial"/>
          <w:color w:val="000000" w:themeColor="text1"/>
          <w:szCs w:val="24"/>
        </w:rPr>
        <w:t>Section 4.</w:t>
      </w:r>
      <w:r w:rsidRPr="002B5704">
        <w:rPr>
          <w:rFonts w:cs="Arial"/>
          <w:color w:val="000000" w:themeColor="text1"/>
          <w:szCs w:val="24"/>
        </w:rPr>
        <w:tab/>
        <w:t>Software Functionality</w:t>
      </w:r>
    </w:p>
    <w:p w14:paraId="3AB08645" w14:textId="77777777" w:rsidR="00EE193F" w:rsidRPr="002B5704" w:rsidRDefault="00EE193F" w:rsidP="00EE193F">
      <w:pPr>
        <w:spacing w:before="0" w:after="0" w:line="360" w:lineRule="auto"/>
        <w:ind w:left="720"/>
        <w:jc w:val="both"/>
        <w:rPr>
          <w:rFonts w:cs="Arial"/>
          <w:color w:val="000000" w:themeColor="text1"/>
          <w:szCs w:val="24"/>
        </w:rPr>
      </w:pPr>
      <w:r w:rsidRPr="002B5704">
        <w:rPr>
          <w:rFonts w:cs="Arial"/>
          <w:color w:val="000000" w:themeColor="text1"/>
          <w:szCs w:val="24"/>
        </w:rPr>
        <w:t>Section 5.</w:t>
      </w:r>
      <w:r w:rsidRPr="002B5704">
        <w:rPr>
          <w:rFonts w:cs="Arial"/>
          <w:color w:val="000000" w:themeColor="text1"/>
          <w:szCs w:val="24"/>
        </w:rPr>
        <w:tab/>
      </w:r>
      <w:proofErr w:type="spellStart"/>
      <w:r w:rsidRPr="002B5704">
        <w:rPr>
          <w:rFonts w:cs="Arial"/>
          <w:color w:val="000000" w:themeColor="text1"/>
          <w:szCs w:val="24"/>
        </w:rPr>
        <w:t>Supplem</w:t>
      </w:r>
      <w:proofErr w:type="spellEnd"/>
      <w:r w:rsidRPr="002B5704">
        <w:rPr>
          <w:rFonts w:cs="Arial"/>
          <w:color w:val="000000" w:themeColor="text1"/>
          <w:szCs w:val="24"/>
          <w:lang w:val="id-ID"/>
        </w:rPr>
        <w:t>e</w:t>
      </w:r>
      <w:proofErr w:type="spellStart"/>
      <w:r w:rsidRPr="002B5704">
        <w:rPr>
          <w:rFonts w:cs="Arial"/>
          <w:color w:val="000000" w:themeColor="text1"/>
          <w:szCs w:val="24"/>
        </w:rPr>
        <w:t>ntary</w:t>
      </w:r>
      <w:proofErr w:type="spellEnd"/>
      <w:r w:rsidRPr="002B5704">
        <w:rPr>
          <w:rFonts w:cs="Arial"/>
          <w:color w:val="000000" w:themeColor="text1"/>
          <w:szCs w:val="24"/>
        </w:rPr>
        <w:t xml:space="preserve"> Functions</w:t>
      </w:r>
    </w:p>
    <w:p w14:paraId="211BDD7C" w14:textId="77777777" w:rsidR="00EE193F" w:rsidRPr="002B5704" w:rsidRDefault="00EE193F" w:rsidP="00EE193F">
      <w:pPr>
        <w:spacing w:before="0" w:after="0" w:line="360" w:lineRule="auto"/>
        <w:ind w:left="720"/>
        <w:jc w:val="both"/>
        <w:rPr>
          <w:rFonts w:cs="Arial"/>
          <w:color w:val="000000" w:themeColor="text1"/>
          <w:szCs w:val="24"/>
        </w:rPr>
      </w:pPr>
      <w:r w:rsidRPr="002B5704">
        <w:rPr>
          <w:rFonts w:cs="Arial"/>
          <w:color w:val="000000" w:themeColor="text1"/>
          <w:szCs w:val="24"/>
        </w:rPr>
        <w:t>Section 6.</w:t>
      </w:r>
      <w:r w:rsidRPr="002B5704">
        <w:rPr>
          <w:rFonts w:cs="Arial"/>
          <w:color w:val="000000" w:themeColor="text1"/>
          <w:szCs w:val="24"/>
        </w:rPr>
        <w:tab/>
        <w:t xml:space="preserve">Project </w:t>
      </w:r>
      <w:proofErr w:type="spellStart"/>
      <w:r w:rsidRPr="002B5704">
        <w:rPr>
          <w:rFonts w:cs="Arial"/>
          <w:color w:val="000000" w:themeColor="text1"/>
          <w:szCs w:val="24"/>
        </w:rPr>
        <w:t>Spe</w:t>
      </w:r>
      <w:proofErr w:type="spellEnd"/>
      <w:r w:rsidRPr="002B5704">
        <w:rPr>
          <w:rFonts w:cs="Arial"/>
          <w:color w:val="000000" w:themeColor="text1"/>
          <w:szCs w:val="24"/>
          <w:lang w:val="id-ID"/>
        </w:rPr>
        <w:t>c</w:t>
      </w:r>
      <w:proofErr w:type="spellStart"/>
      <w:r w:rsidRPr="002B5704">
        <w:rPr>
          <w:rFonts w:cs="Arial"/>
          <w:color w:val="000000" w:themeColor="text1"/>
          <w:szCs w:val="24"/>
        </w:rPr>
        <w:t>ific</w:t>
      </w:r>
      <w:proofErr w:type="spellEnd"/>
      <w:r w:rsidRPr="002B5704">
        <w:rPr>
          <w:rFonts w:cs="Arial"/>
          <w:color w:val="000000" w:themeColor="text1"/>
          <w:szCs w:val="24"/>
        </w:rPr>
        <w:t xml:space="preserve"> Configuration</w:t>
      </w:r>
    </w:p>
    <w:p w14:paraId="1025FD1C" w14:textId="7EDD6BFB" w:rsidR="00EE193F" w:rsidRPr="002B5704" w:rsidRDefault="009E6B34" w:rsidP="00EE193F">
      <w:pPr>
        <w:spacing w:before="0" w:after="0" w:line="360" w:lineRule="auto"/>
        <w:ind w:left="720"/>
        <w:jc w:val="both"/>
        <w:rPr>
          <w:rFonts w:cs="Arial"/>
          <w:color w:val="000000" w:themeColor="text1"/>
          <w:szCs w:val="24"/>
        </w:rPr>
      </w:pPr>
      <w:r>
        <w:rPr>
          <w:rFonts w:cs="Arial"/>
          <w:color w:val="000000" w:themeColor="text1"/>
          <w:szCs w:val="24"/>
        </w:rPr>
        <w:t>Section 7</w:t>
      </w:r>
      <w:r w:rsidR="00EE193F" w:rsidRPr="002B5704">
        <w:rPr>
          <w:rFonts w:cs="Arial"/>
          <w:color w:val="000000" w:themeColor="text1"/>
          <w:szCs w:val="24"/>
        </w:rPr>
        <w:t xml:space="preserve">. </w:t>
      </w:r>
      <w:r w:rsidR="00EE193F" w:rsidRPr="002B5704">
        <w:rPr>
          <w:rFonts w:cs="Arial"/>
          <w:color w:val="000000" w:themeColor="text1"/>
          <w:szCs w:val="24"/>
        </w:rPr>
        <w:tab/>
      </w:r>
      <w:r w:rsidR="00F2226C" w:rsidRPr="002B5704">
        <w:rPr>
          <w:rFonts w:cs="Arial"/>
          <w:color w:val="000000" w:themeColor="text1"/>
          <w:szCs w:val="24"/>
        </w:rPr>
        <w:t xml:space="preserve">Electromagnetic Compatibility </w:t>
      </w:r>
    </w:p>
    <w:p w14:paraId="1C6BE248" w14:textId="0F846FCD" w:rsidR="00EE193F" w:rsidRPr="002B5704" w:rsidRDefault="009E6B34" w:rsidP="00EE193F">
      <w:pPr>
        <w:spacing w:before="0" w:after="0" w:line="360" w:lineRule="auto"/>
        <w:ind w:left="720"/>
        <w:jc w:val="both"/>
        <w:rPr>
          <w:rFonts w:cs="Arial"/>
          <w:color w:val="000000" w:themeColor="text1"/>
          <w:szCs w:val="24"/>
        </w:rPr>
      </w:pPr>
      <w:r>
        <w:rPr>
          <w:rFonts w:cs="Arial"/>
          <w:color w:val="000000" w:themeColor="text1"/>
          <w:szCs w:val="24"/>
        </w:rPr>
        <w:t>Section 8</w:t>
      </w:r>
      <w:r w:rsidR="00EE193F" w:rsidRPr="002B5704">
        <w:rPr>
          <w:rFonts w:cs="Arial"/>
          <w:color w:val="000000" w:themeColor="text1"/>
          <w:szCs w:val="24"/>
        </w:rPr>
        <w:t xml:space="preserve">. </w:t>
      </w:r>
      <w:r w:rsidR="00EE193F" w:rsidRPr="002B5704">
        <w:rPr>
          <w:rFonts w:cs="Arial"/>
          <w:color w:val="000000" w:themeColor="text1"/>
          <w:szCs w:val="24"/>
        </w:rPr>
        <w:tab/>
      </w:r>
      <w:r w:rsidR="00F2226C" w:rsidRPr="002B5704">
        <w:rPr>
          <w:rFonts w:cs="Arial"/>
          <w:color w:val="000000" w:themeColor="text1"/>
          <w:szCs w:val="24"/>
        </w:rPr>
        <w:t>RAMS Model</w:t>
      </w:r>
    </w:p>
    <w:p w14:paraId="050901BF" w14:textId="68C17D9E" w:rsidR="004E749C" w:rsidRDefault="009E6B34" w:rsidP="004E749C">
      <w:pPr>
        <w:spacing w:before="0" w:after="0" w:line="360" w:lineRule="auto"/>
        <w:ind w:left="720"/>
        <w:jc w:val="both"/>
        <w:rPr>
          <w:rFonts w:cs="Arial"/>
          <w:color w:val="000000" w:themeColor="text1"/>
          <w:szCs w:val="24"/>
        </w:rPr>
      </w:pPr>
      <w:r>
        <w:rPr>
          <w:rFonts w:cs="Arial"/>
          <w:color w:val="000000" w:themeColor="text1"/>
          <w:szCs w:val="24"/>
        </w:rPr>
        <w:t>Section 9</w:t>
      </w:r>
      <w:r w:rsidR="004E749C" w:rsidRPr="002B5704">
        <w:rPr>
          <w:rFonts w:cs="Arial"/>
          <w:color w:val="000000" w:themeColor="text1"/>
          <w:szCs w:val="24"/>
        </w:rPr>
        <w:t xml:space="preserve">. </w:t>
      </w:r>
      <w:r w:rsidR="004E749C" w:rsidRPr="002B5704">
        <w:rPr>
          <w:rFonts w:cs="Arial"/>
          <w:color w:val="000000" w:themeColor="text1"/>
          <w:szCs w:val="24"/>
        </w:rPr>
        <w:tab/>
        <w:t>Appendix</w:t>
      </w:r>
    </w:p>
    <w:p w14:paraId="4511A455" w14:textId="77777777" w:rsidR="000571BC" w:rsidRDefault="000571BC" w:rsidP="004E749C">
      <w:pPr>
        <w:spacing w:before="0" w:after="0" w:line="360" w:lineRule="auto"/>
        <w:ind w:left="720"/>
        <w:jc w:val="both"/>
        <w:rPr>
          <w:rFonts w:cs="Arial"/>
          <w:color w:val="000000" w:themeColor="text1"/>
          <w:szCs w:val="24"/>
        </w:rPr>
      </w:pPr>
    </w:p>
    <w:p w14:paraId="19962F35" w14:textId="77777777" w:rsidR="000571BC" w:rsidRDefault="000571BC" w:rsidP="004E749C">
      <w:pPr>
        <w:spacing w:before="0" w:after="0" w:line="360" w:lineRule="auto"/>
        <w:ind w:left="720"/>
        <w:jc w:val="both"/>
        <w:rPr>
          <w:rFonts w:cs="Arial"/>
          <w:color w:val="000000" w:themeColor="text1"/>
          <w:szCs w:val="24"/>
        </w:rPr>
      </w:pPr>
    </w:p>
    <w:p w14:paraId="319DB987" w14:textId="77777777" w:rsidR="000571BC" w:rsidRDefault="000571BC" w:rsidP="004E749C">
      <w:pPr>
        <w:spacing w:before="0" w:after="0" w:line="360" w:lineRule="auto"/>
        <w:ind w:left="720"/>
        <w:jc w:val="both"/>
        <w:rPr>
          <w:rFonts w:cs="Arial"/>
          <w:color w:val="000000" w:themeColor="text1"/>
          <w:szCs w:val="24"/>
        </w:rPr>
      </w:pPr>
    </w:p>
    <w:p w14:paraId="0AE34F81" w14:textId="77777777" w:rsidR="000571BC" w:rsidRDefault="000571BC" w:rsidP="004E749C">
      <w:pPr>
        <w:spacing w:before="0" w:after="0" w:line="360" w:lineRule="auto"/>
        <w:ind w:left="720"/>
        <w:jc w:val="both"/>
        <w:rPr>
          <w:rFonts w:cs="Arial"/>
          <w:color w:val="000000" w:themeColor="text1"/>
          <w:szCs w:val="24"/>
        </w:rPr>
      </w:pPr>
    </w:p>
    <w:p w14:paraId="4D6DCB13" w14:textId="77777777" w:rsidR="000571BC" w:rsidRDefault="000571BC" w:rsidP="004E749C">
      <w:pPr>
        <w:spacing w:before="0" w:after="0" w:line="360" w:lineRule="auto"/>
        <w:ind w:left="720"/>
        <w:jc w:val="both"/>
        <w:rPr>
          <w:rFonts w:cs="Arial"/>
          <w:color w:val="000000" w:themeColor="text1"/>
          <w:szCs w:val="24"/>
        </w:rPr>
      </w:pPr>
    </w:p>
    <w:p w14:paraId="08146F1F" w14:textId="77777777" w:rsidR="000571BC" w:rsidRDefault="000571BC" w:rsidP="004E749C">
      <w:pPr>
        <w:spacing w:before="0" w:after="0" w:line="360" w:lineRule="auto"/>
        <w:ind w:left="720"/>
        <w:jc w:val="both"/>
        <w:rPr>
          <w:rFonts w:cs="Arial"/>
          <w:color w:val="000000" w:themeColor="text1"/>
          <w:szCs w:val="24"/>
        </w:rPr>
      </w:pPr>
    </w:p>
    <w:p w14:paraId="12F7BC3A" w14:textId="77777777" w:rsidR="000571BC" w:rsidRDefault="000571BC" w:rsidP="004E749C">
      <w:pPr>
        <w:spacing w:before="0" w:after="0" w:line="360" w:lineRule="auto"/>
        <w:ind w:left="720"/>
        <w:jc w:val="both"/>
        <w:rPr>
          <w:rFonts w:cs="Arial"/>
          <w:color w:val="000000" w:themeColor="text1"/>
          <w:szCs w:val="24"/>
        </w:rPr>
      </w:pPr>
    </w:p>
    <w:p w14:paraId="44FCA6E1" w14:textId="77777777" w:rsidR="000571BC" w:rsidRDefault="000571BC" w:rsidP="004E749C">
      <w:pPr>
        <w:spacing w:before="0" w:after="0" w:line="360" w:lineRule="auto"/>
        <w:ind w:left="720"/>
        <w:jc w:val="both"/>
        <w:rPr>
          <w:rFonts w:cs="Arial"/>
          <w:color w:val="000000" w:themeColor="text1"/>
          <w:szCs w:val="24"/>
        </w:rPr>
      </w:pPr>
    </w:p>
    <w:p w14:paraId="2B9AED37" w14:textId="77777777" w:rsidR="000571BC" w:rsidRDefault="000571BC" w:rsidP="004E749C">
      <w:pPr>
        <w:spacing w:before="0" w:after="0" w:line="360" w:lineRule="auto"/>
        <w:ind w:left="720"/>
        <w:jc w:val="both"/>
        <w:rPr>
          <w:rFonts w:cs="Arial"/>
          <w:color w:val="000000" w:themeColor="text1"/>
          <w:szCs w:val="24"/>
        </w:rPr>
      </w:pPr>
    </w:p>
    <w:p w14:paraId="718B2AE6" w14:textId="77777777" w:rsidR="000571BC" w:rsidRDefault="000571BC" w:rsidP="004E749C">
      <w:pPr>
        <w:spacing w:before="0" w:after="0" w:line="360" w:lineRule="auto"/>
        <w:ind w:left="720"/>
        <w:jc w:val="both"/>
        <w:rPr>
          <w:rFonts w:cs="Arial"/>
          <w:color w:val="000000" w:themeColor="text1"/>
          <w:szCs w:val="24"/>
        </w:rPr>
      </w:pPr>
    </w:p>
    <w:p w14:paraId="02F9A42F" w14:textId="77777777" w:rsidR="000571BC" w:rsidRDefault="000571BC" w:rsidP="004E749C">
      <w:pPr>
        <w:spacing w:before="0" w:after="0" w:line="360" w:lineRule="auto"/>
        <w:ind w:left="720"/>
        <w:jc w:val="both"/>
        <w:rPr>
          <w:rFonts w:cs="Arial"/>
          <w:color w:val="000000" w:themeColor="text1"/>
          <w:szCs w:val="24"/>
        </w:rPr>
      </w:pPr>
    </w:p>
    <w:p w14:paraId="3E1C3E78" w14:textId="77777777" w:rsidR="000571BC" w:rsidRDefault="000571BC" w:rsidP="004E749C">
      <w:pPr>
        <w:spacing w:before="0" w:after="0" w:line="360" w:lineRule="auto"/>
        <w:ind w:left="720"/>
        <w:jc w:val="both"/>
        <w:rPr>
          <w:rFonts w:cs="Arial"/>
          <w:color w:val="000000" w:themeColor="text1"/>
          <w:szCs w:val="24"/>
        </w:rPr>
      </w:pPr>
    </w:p>
    <w:p w14:paraId="5C955F8E" w14:textId="77777777" w:rsidR="000571BC" w:rsidRDefault="000571BC" w:rsidP="004E749C">
      <w:pPr>
        <w:spacing w:before="0" w:after="0" w:line="360" w:lineRule="auto"/>
        <w:ind w:left="720"/>
        <w:jc w:val="both"/>
        <w:rPr>
          <w:rFonts w:cs="Arial"/>
          <w:color w:val="000000" w:themeColor="text1"/>
          <w:szCs w:val="24"/>
        </w:rPr>
      </w:pPr>
    </w:p>
    <w:p w14:paraId="697FB2E2" w14:textId="77777777" w:rsidR="000571BC" w:rsidRDefault="000571BC" w:rsidP="004E749C">
      <w:pPr>
        <w:spacing w:before="0" w:after="0" w:line="360" w:lineRule="auto"/>
        <w:ind w:left="720"/>
        <w:jc w:val="both"/>
        <w:rPr>
          <w:rFonts w:cs="Arial"/>
          <w:color w:val="000000" w:themeColor="text1"/>
          <w:szCs w:val="24"/>
        </w:rPr>
      </w:pPr>
    </w:p>
    <w:p w14:paraId="0B2443F1" w14:textId="77777777" w:rsidR="00937239" w:rsidRDefault="00937239" w:rsidP="004E749C">
      <w:pPr>
        <w:spacing w:before="0" w:after="0" w:line="360" w:lineRule="auto"/>
        <w:ind w:left="720"/>
        <w:jc w:val="both"/>
        <w:rPr>
          <w:rFonts w:cs="Arial"/>
          <w:color w:val="000000" w:themeColor="text1"/>
          <w:szCs w:val="24"/>
        </w:rPr>
      </w:pPr>
    </w:p>
    <w:p w14:paraId="094F21F6" w14:textId="77777777" w:rsidR="00937239" w:rsidRDefault="00937239" w:rsidP="004E749C">
      <w:pPr>
        <w:spacing w:before="0" w:after="0" w:line="360" w:lineRule="auto"/>
        <w:ind w:left="720"/>
        <w:jc w:val="both"/>
        <w:rPr>
          <w:rFonts w:cs="Arial"/>
          <w:color w:val="000000" w:themeColor="text1"/>
          <w:szCs w:val="24"/>
        </w:rPr>
      </w:pPr>
    </w:p>
    <w:p w14:paraId="3BD690B1" w14:textId="77777777" w:rsidR="00937239" w:rsidRDefault="00937239" w:rsidP="004E749C">
      <w:pPr>
        <w:spacing w:before="0" w:after="0" w:line="360" w:lineRule="auto"/>
        <w:ind w:left="720"/>
        <w:jc w:val="both"/>
        <w:rPr>
          <w:rFonts w:cs="Arial"/>
          <w:color w:val="000000" w:themeColor="text1"/>
          <w:szCs w:val="24"/>
        </w:rPr>
      </w:pPr>
    </w:p>
    <w:p w14:paraId="3C8010DD" w14:textId="77777777" w:rsidR="000571BC" w:rsidRDefault="000571BC" w:rsidP="004E749C">
      <w:pPr>
        <w:spacing w:before="0" w:after="0" w:line="360" w:lineRule="auto"/>
        <w:ind w:left="720"/>
        <w:jc w:val="both"/>
        <w:rPr>
          <w:rFonts w:cs="Arial"/>
          <w:color w:val="000000" w:themeColor="text1"/>
          <w:szCs w:val="24"/>
        </w:rPr>
      </w:pPr>
    </w:p>
    <w:p w14:paraId="1813C4E8" w14:textId="77777777" w:rsidR="000571BC" w:rsidRDefault="000571BC" w:rsidP="004E749C">
      <w:pPr>
        <w:spacing w:before="0" w:after="0" w:line="360" w:lineRule="auto"/>
        <w:ind w:left="720"/>
        <w:jc w:val="both"/>
        <w:rPr>
          <w:rFonts w:cs="Arial"/>
          <w:color w:val="000000" w:themeColor="text1"/>
          <w:szCs w:val="24"/>
        </w:rPr>
      </w:pPr>
    </w:p>
    <w:p w14:paraId="4975AADC" w14:textId="77777777" w:rsidR="000571BC" w:rsidRDefault="000571BC" w:rsidP="004E749C">
      <w:pPr>
        <w:spacing w:before="0" w:after="0" w:line="360" w:lineRule="auto"/>
        <w:ind w:left="720"/>
        <w:jc w:val="both"/>
        <w:rPr>
          <w:rFonts w:cs="Arial"/>
          <w:color w:val="000000" w:themeColor="text1"/>
          <w:szCs w:val="24"/>
        </w:rPr>
      </w:pPr>
    </w:p>
    <w:p w14:paraId="422884B3" w14:textId="77777777" w:rsidR="000571BC" w:rsidRDefault="000571BC" w:rsidP="004E749C">
      <w:pPr>
        <w:spacing w:before="0" w:after="0" w:line="360" w:lineRule="auto"/>
        <w:ind w:left="720"/>
        <w:jc w:val="both"/>
        <w:rPr>
          <w:rFonts w:cs="Arial"/>
          <w:color w:val="000000" w:themeColor="text1"/>
          <w:szCs w:val="24"/>
        </w:rPr>
      </w:pPr>
    </w:p>
    <w:p w14:paraId="2777AB82" w14:textId="77777777" w:rsidR="000571BC" w:rsidRDefault="000571BC" w:rsidP="004E749C">
      <w:pPr>
        <w:spacing w:before="0" w:after="0" w:line="360" w:lineRule="auto"/>
        <w:ind w:left="720"/>
        <w:jc w:val="both"/>
        <w:rPr>
          <w:rFonts w:cs="Arial"/>
          <w:color w:val="000000" w:themeColor="text1"/>
          <w:szCs w:val="24"/>
        </w:rPr>
      </w:pPr>
    </w:p>
    <w:p w14:paraId="34FB63F5" w14:textId="77777777" w:rsidR="000571BC" w:rsidRDefault="000571BC" w:rsidP="004E749C">
      <w:pPr>
        <w:spacing w:before="0" w:after="0" w:line="360" w:lineRule="auto"/>
        <w:ind w:left="720"/>
        <w:jc w:val="both"/>
        <w:rPr>
          <w:rFonts w:cs="Arial"/>
          <w:color w:val="000000" w:themeColor="text1"/>
          <w:szCs w:val="24"/>
        </w:rPr>
      </w:pPr>
    </w:p>
    <w:p w14:paraId="102FA1C0" w14:textId="77777777" w:rsidR="00093B7B" w:rsidRPr="002B5704" w:rsidRDefault="00093B7B" w:rsidP="004E749C">
      <w:pPr>
        <w:spacing w:before="0" w:after="0" w:line="360" w:lineRule="auto"/>
        <w:ind w:left="720"/>
        <w:jc w:val="both"/>
        <w:rPr>
          <w:rFonts w:cs="Arial"/>
          <w:color w:val="000000" w:themeColor="text1"/>
          <w:szCs w:val="24"/>
        </w:rPr>
      </w:pPr>
    </w:p>
    <w:p w14:paraId="131ED072" w14:textId="1574DEC3" w:rsidR="00EE193F" w:rsidRDefault="00EE193F" w:rsidP="00D16900">
      <w:pPr>
        <w:pStyle w:val="Heading2"/>
        <w:keepLines w:val="0"/>
        <w:numPr>
          <w:ilvl w:val="1"/>
          <w:numId w:val="8"/>
        </w:numPr>
        <w:tabs>
          <w:tab w:val="left" w:pos="709"/>
        </w:tabs>
        <w:spacing w:before="200" w:after="200" w:line="288" w:lineRule="auto"/>
        <w:ind w:hanging="4121"/>
        <w:rPr>
          <w:rFonts w:ascii="Arial" w:hAnsi="Arial" w:cs="Arial"/>
          <w:color w:val="000000" w:themeColor="text1"/>
        </w:rPr>
      </w:pPr>
      <w:bookmarkStart w:id="69" w:name="_Toc489887063"/>
      <w:bookmarkStart w:id="70" w:name="_Toc489887484"/>
      <w:bookmarkStart w:id="71" w:name="_Toc489887553"/>
      <w:bookmarkStart w:id="72" w:name="_Toc489985998"/>
      <w:bookmarkStart w:id="73" w:name="_Toc490035764"/>
      <w:bookmarkStart w:id="74" w:name="_Toc490037415"/>
      <w:bookmarkStart w:id="75" w:name="_Toc490118828"/>
      <w:bookmarkStart w:id="76" w:name="_Toc490124262"/>
      <w:bookmarkStart w:id="77" w:name="_Toc490124446"/>
      <w:bookmarkStart w:id="78" w:name="_Toc490124630"/>
      <w:bookmarkStart w:id="79" w:name="_Toc490125541"/>
      <w:bookmarkStart w:id="80" w:name="_Toc490125810"/>
      <w:bookmarkStart w:id="81" w:name="_Toc490126421"/>
      <w:bookmarkStart w:id="82" w:name="_Toc490208572"/>
      <w:bookmarkStart w:id="83" w:name="_Toc490208695"/>
      <w:bookmarkStart w:id="84" w:name="_Toc490209655"/>
      <w:bookmarkStart w:id="85" w:name="_Toc490210426"/>
      <w:bookmarkStart w:id="86" w:name="_Toc490210547"/>
      <w:bookmarkStart w:id="87" w:name="_Toc490212661"/>
      <w:bookmarkStart w:id="88" w:name="_Toc489876755"/>
      <w:bookmarkStart w:id="89" w:name="_Toc489877664"/>
      <w:bookmarkStart w:id="90" w:name="_Toc489880118"/>
      <w:bookmarkStart w:id="91" w:name="_Toc489883140"/>
      <w:bookmarkStart w:id="92" w:name="_Toc489887485"/>
      <w:bookmarkStart w:id="93" w:name="_Toc490035765"/>
      <w:bookmarkStart w:id="94" w:name="_Toc490037416"/>
      <w:bookmarkStart w:id="95" w:name="_Toc490118829"/>
      <w:bookmarkStart w:id="96" w:name="_Toc490124263"/>
      <w:bookmarkStart w:id="97" w:name="_Toc490124447"/>
      <w:bookmarkStart w:id="98" w:name="_Toc490124631"/>
      <w:bookmarkStart w:id="99" w:name="_Toc490125542"/>
      <w:bookmarkStart w:id="100" w:name="_Toc490125811"/>
      <w:bookmarkStart w:id="101" w:name="_Toc490126422"/>
      <w:bookmarkStart w:id="102" w:name="_Toc490208573"/>
      <w:bookmarkStart w:id="103" w:name="_Toc490208696"/>
      <w:bookmarkStart w:id="104" w:name="_Toc490209656"/>
      <w:bookmarkStart w:id="105" w:name="_Toc490210427"/>
      <w:bookmarkStart w:id="106" w:name="_Toc490210548"/>
      <w:bookmarkStart w:id="107" w:name="_Toc490212662"/>
      <w:bookmarkStart w:id="108" w:name="_Toc489876756"/>
      <w:bookmarkStart w:id="109" w:name="_Toc489877665"/>
      <w:bookmarkStart w:id="110" w:name="_Toc489880119"/>
      <w:bookmarkStart w:id="111" w:name="_Toc489883141"/>
      <w:bookmarkStart w:id="112" w:name="_Toc489887486"/>
      <w:bookmarkStart w:id="113" w:name="_Toc490035766"/>
      <w:bookmarkStart w:id="114" w:name="_Toc490037417"/>
      <w:bookmarkStart w:id="115" w:name="_Toc490118830"/>
      <w:bookmarkStart w:id="116" w:name="_Toc490124264"/>
      <w:bookmarkStart w:id="117" w:name="_Toc490124448"/>
      <w:bookmarkStart w:id="118" w:name="_Toc490124632"/>
      <w:bookmarkStart w:id="119" w:name="_Toc490125543"/>
      <w:bookmarkStart w:id="120" w:name="_Toc490125812"/>
      <w:bookmarkStart w:id="121" w:name="_Toc490126423"/>
      <w:bookmarkStart w:id="122" w:name="_Toc490208574"/>
      <w:bookmarkStart w:id="123" w:name="_Toc490208697"/>
      <w:bookmarkStart w:id="124" w:name="_Toc490209657"/>
      <w:bookmarkStart w:id="125" w:name="_Toc490210428"/>
      <w:bookmarkStart w:id="126" w:name="_Toc490210549"/>
      <w:bookmarkStart w:id="127" w:name="_Toc490212663"/>
      <w:bookmarkStart w:id="128" w:name="_Toc482887560"/>
      <w:bookmarkStart w:id="129" w:name="_Toc490212664"/>
      <w:bookmarkStart w:id="130" w:name="_Toc492278876"/>
      <w:bookmarkEnd w:id="33"/>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Pr="002B5704">
        <w:rPr>
          <w:rFonts w:ascii="Arial" w:hAnsi="Arial" w:cs="Arial"/>
          <w:color w:val="000000" w:themeColor="text1"/>
        </w:rPr>
        <w:t>References</w:t>
      </w:r>
      <w:bookmarkEnd w:id="128"/>
      <w:bookmarkEnd w:id="129"/>
      <w:bookmarkEnd w:id="130"/>
    </w:p>
    <w:p w14:paraId="152A3B3F" w14:textId="51CF36C4" w:rsidR="00093B7B" w:rsidRPr="00093B7B" w:rsidRDefault="00093B7B" w:rsidP="00093B7B">
      <w:pPr>
        <w:pStyle w:val="TCHeading111"/>
        <w:numPr>
          <w:ilvl w:val="2"/>
          <w:numId w:val="8"/>
        </w:numPr>
      </w:pPr>
      <w:bookmarkStart w:id="131" w:name="_Toc492278877"/>
      <w:r w:rsidRPr="002B5704">
        <w:t>Document References</w:t>
      </w:r>
      <w:bookmarkEnd w:id="131"/>
    </w:p>
    <w:tbl>
      <w:tblPr>
        <w:tblW w:w="8779"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534"/>
        <w:gridCol w:w="2268"/>
        <w:gridCol w:w="4677"/>
        <w:gridCol w:w="1300"/>
      </w:tblGrid>
      <w:tr w:rsidR="00EE193F" w:rsidRPr="002B5704" w14:paraId="0F77133E" w14:textId="77777777" w:rsidTr="00A20FE4">
        <w:tc>
          <w:tcPr>
            <w:tcW w:w="534" w:type="dxa"/>
            <w:tcBorders>
              <w:top w:val="single" w:sz="8" w:space="0" w:color="7BA0CD"/>
              <w:left w:val="single" w:sz="8" w:space="0" w:color="7BA0CD"/>
              <w:bottom w:val="single" w:sz="8" w:space="0" w:color="7BA0CD"/>
              <w:right w:val="nil"/>
            </w:tcBorders>
            <w:shd w:val="clear" w:color="auto" w:fill="4F81BD"/>
          </w:tcPr>
          <w:p w14:paraId="202F6388" w14:textId="77777777" w:rsidR="00EE193F" w:rsidRPr="002B5704" w:rsidRDefault="00EE193F" w:rsidP="000A5438">
            <w:pPr>
              <w:jc w:val="center"/>
              <w:rPr>
                <w:rFonts w:cs="Arial"/>
                <w:b/>
                <w:bCs/>
                <w:color w:val="000000" w:themeColor="text1"/>
              </w:rPr>
            </w:pPr>
            <w:r w:rsidRPr="002B5704">
              <w:rPr>
                <w:rFonts w:cs="Arial"/>
                <w:b/>
                <w:bCs/>
                <w:color w:val="000000" w:themeColor="text1"/>
              </w:rPr>
              <w:t>#</w:t>
            </w:r>
          </w:p>
        </w:tc>
        <w:tc>
          <w:tcPr>
            <w:tcW w:w="2268" w:type="dxa"/>
            <w:tcBorders>
              <w:top w:val="single" w:sz="8" w:space="0" w:color="7BA0CD"/>
              <w:left w:val="nil"/>
              <w:bottom w:val="single" w:sz="8" w:space="0" w:color="7BA0CD"/>
              <w:right w:val="nil"/>
            </w:tcBorders>
            <w:shd w:val="clear" w:color="auto" w:fill="4F81BD"/>
          </w:tcPr>
          <w:p w14:paraId="550A2222" w14:textId="77777777" w:rsidR="00EE193F" w:rsidRPr="002B5704" w:rsidRDefault="00EE193F" w:rsidP="000A5438">
            <w:pPr>
              <w:jc w:val="center"/>
              <w:rPr>
                <w:rFonts w:cs="Arial"/>
                <w:b/>
                <w:bCs/>
                <w:color w:val="000000" w:themeColor="text1"/>
              </w:rPr>
            </w:pPr>
            <w:r w:rsidRPr="002B5704">
              <w:rPr>
                <w:rFonts w:cs="Arial"/>
                <w:b/>
                <w:bCs/>
                <w:color w:val="000000" w:themeColor="text1"/>
              </w:rPr>
              <w:t>Document ID</w:t>
            </w:r>
          </w:p>
        </w:tc>
        <w:tc>
          <w:tcPr>
            <w:tcW w:w="4677" w:type="dxa"/>
            <w:tcBorders>
              <w:top w:val="single" w:sz="8" w:space="0" w:color="7BA0CD"/>
              <w:left w:val="nil"/>
              <w:bottom w:val="single" w:sz="8" w:space="0" w:color="7BA0CD"/>
              <w:right w:val="nil"/>
            </w:tcBorders>
            <w:shd w:val="clear" w:color="auto" w:fill="4F81BD"/>
          </w:tcPr>
          <w:p w14:paraId="00CC685E" w14:textId="77777777" w:rsidR="00EE193F" w:rsidRPr="002B5704" w:rsidRDefault="00EE193F" w:rsidP="000A5438">
            <w:pPr>
              <w:jc w:val="center"/>
              <w:rPr>
                <w:rFonts w:cs="Arial"/>
                <w:b/>
                <w:bCs/>
                <w:color w:val="000000" w:themeColor="text1"/>
              </w:rPr>
            </w:pPr>
            <w:r w:rsidRPr="002B5704">
              <w:rPr>
                <w:rFonts w:cs="Arial"/>
                <w:b/>
                <w:bCs/>
                <w:color w:val="000000" w:themeColor="text1"/>
              </w:rPr>
              <w:t>Document</w:t>
            </w:r>
          </w:p>
        </w:tc>
        <w:tc>
          <w:tcPr>
            <w:tcW w:w="1300" w:type="dxa"/>
            <w:tcBorders>
              <w:top w:val="single" w:sz="8" w:space="0" w:color="7BA0CD"/>
              <w:left w:val="nil"/>
              <w:bottom w:val="single" w:sz="8" w:space="0" w:color="7BA0CD"/>
              <w:right w:val="single" w:sz="8" w:space="0" w:color="7BA0CD"/>
            </w:tcBorders>
            <w:shd w:val="clear" w:color="auto" w:fill="4F81BD"/>
          </w:tcPr>
          <w:p w14:paraId="3CCC94D9" w14:textId="77777777" w:rsidR="00EE193F" w:rsidRPr="002B5704" w:rsidRDefault="00EE193F" w:rsidP="000A5438">
            <w:pPr>
              <w:jc w:val="center"/>
              <w:rPr>
                <w:rFonts w:cs="Arial"/>
                <w:b/>
                <w:bCs/>
                <w:color w:val="000000" w:themeColor="text1"/>
              </w:rPr>
            </w:pPr>
            <w:r w:rsidRPr="002B5704">
              <w:rPr>
                <w:rFonts w:cs="Arial"/>
                <w:b/>
                <w:bCs/>
                <w:color w:val="000000" w:themeColor="text1"/>
              </w:rPr>
              <w:t>Source</w:t>
            </w:r>
          </w:p>
        </w:tc>
      </w:tr>
      <w:tr w:rsidR="00EE193F" w:rsidRPr="002B5704" w14:paraId="1CDF1ED7" w14:textId="77777777" w:rsidTr="00A20FE4">
        <w:tc>
          <w:tcPr>
            <w:tcW w:w="534" w:type="dxa"/>
            <w:tcBorders>
              <w:right w:val="nil"/>
            </w:tcBorders>
            <w:shd w:val="clear" w:color="auto" w:fill="D6ECFF" w:themeFill="background2"/>
          </w:tcPr>
          <w:p w14:paraId="6629D842" w14:textId="77777777" w:rsidR="00EE193F" w:rsidRPr="002B5704" w:rsidRDefault="00EE193F" w:rsidP="000A5438">
            <w:pPr>
              <w:jc w:val="center"/>
              <w:rPr>
                <w:rFonts w:cs="Arial"/>
                <w:b/>
                <w:bCs/>
                <w:color w:val="000000" w:themeColor="text1"/>
              </w:rPr>
            </w:pPr>
            <w:r w:rsidRPr="002B5704">
              <w:rPr>
                <w:rFonts w:cs="Arial"/>
                <w:b/>
                <w:bCs/>
                <w:color w:val="000000" w:themeColor="text1"/>
              </w:rPr>
              <w:t>1</w:t>
            </w:r>
          </w:p>
        </w:tc>
        <w:tc>
          <w:tcPr>
            <w:tcW w:w="2268" w:type="dxa"/>
            <w:tcBorders>
              <w:left w:val="nil"/>
              <w:right w:val="nil"/>
            </w:tcBorders>
            <w:shd w:val="clear" w:color="auto" w:fill="D6ECFF" w:themeFill="background2"/>
          </w:tcPr>
          <w:p w14:paraId="6E5A58A8" w14:textId="77777777" w:rsidR="00EE193F" w:rsidRPr="002B5704" w:rsidRDefault="00EE193F" w:rsidP="000A5438">
            <w:pPr>
              <w:tabs>
                <w:tab w:val="center" w:pos="884"/>
                <w:tab w:val="right" w:pos="1768"/>
              </w:tabs>
              <w:rPr>
                <w:rFonts w:cs="Arial"/>
                <w:color w:val="000000" w:themeColor="text1"/>
              </w:rPr>
            </w:pPr>
            <w:r w:rsidRPr="002B5704">
              <w:rPr>
                <w:rFonts w:cs="Arial"/>
                <w:color w:val="000000" w:themeColor="text1"/>
              </w:rPr>
              <w:t>362748-MMI-MVI1-XX-SP-000-0010 dated 05.09.2016</w:t>
            </w:r>
          </w:p>
        </w:tc>
        <w:tc>
          <w:tcPr>
            <w:tcW w:w="4677" w:type="dxa"/>
            <w:tcBorders>
              <w:left w:val="nil"/>
              <w:right w:val="nil"/>
            </w:tcBorders>
            <w:shd w:val="clear" w:color="auto" w:fill="D6ECFF" w:themeFill="background2"/>
          </w:tcPr>
          <w:p w14:paraId="1B080877" w14:textId="77777777" w:rsidR="00EE193F" w:rsidRPr="002B5704" w:rsidRDefault="00EE193F" w:rsidP="000A5438">
            <w:pPr>
              <w:rPr>
                <w:rFonts w:cs="Arial"/>
                <w:color w:val="000000" w:themeColor="text1"/>
              </w:rPr>
            </w:pPr>
            <w:bookmarkStart w:id="132" w:name="SpecRef"/>
            <w:r w:rsidRPr="002B5704">
              <w:rPr>
                <w:rFonts w:cs="Arial"/>
                <w:color w:val="000000" w:themeColor="text1"/>
              </w:rPr>
              <w:t>Technical Specification</w:t>
            </w:r>
            <w:bookmarkEnd w:id="132"/>
          </w:p>
        </w:tc>
        <w:tc>
          <w:tcPr>
            <w:tcW w:w="1300" w:type="dxa"/>
            <w:tcBorders>
              <w:left w:val="nil"/>
            </w:tcBorders>
            <w:shd w:val="clear" w:color="auto" w:fill="D6ECFF" w:themeFill="background2"/>
          </w:tcPr>
          <w:p w14:paraId="1E397235" w14:textId="77777777" w:rsidR="00EE193F" w:rsidRPr="002B5704" w:rsidRDefault="00EE193F" w:rsidP="000A5438">
            <w:pPr>
              <w:rPr>
                <w:rFonts w:cs="Arial"/>
                <w:color w:val="000000" w:themeColor="text1"/>
              </w:rPr>
            </w:pPr>
            <w:r w:rsidRPr="002B5704">
              <w:rPr>
                <w:rFonts w:cs="Arial"/>
                <w:color w:val="000000" w:themeColor="text1"/>
              </w:rPr>
              <w:t>Tender Document</w:t>
            </w:r>
          </w:p>
        </w:tc>
      </w:tr>
      <w:tr w:rsidR="00EE193F" w:rsidRPr="002B5704" w14:paraId="32ACFCE2" w14:textId="77777777" w:rsidTr="00A20FE4">
        <w:trPr>
          <w:trHeight w:val="898"/>
        </w:trPr>
        <w:tc>
          <w:tcPr>
            <w:tcW w:w="534" w:type="dxa"/>
            <w:tcBorders>
              <w:right w:val="nil"/>
            </w:tcBorders>
            <w:shd w:val="clear" w:color="auto" w:fill="auto"/>
          </w:tcPr>
          <w:p w14:paraId="36AEF1CD" w14:textId="77777777" w:rsidR="00EE193F" w:rsidRPr="002B5704" w:rsidRDefault="00EE193F" w:rsidP="000A5438">
            <w:pPr>
              <w:jc w:val="center"/>
              <w:rPr>
                <w:rFonts w:cs="Arial"/>
                <w:b/>
                <w:bCs/>
                <w:color w:val="000000" w:themeColor="text1"/>
              </w:rPr>
            </w:pPr>
            <w:r w:rsidRPr="002B5704">
              <w:rPr>
                <w:rFonts w:cs="Arial"/>
                <w:b/>
                <w:bCs/>
                <w:color w:val="000000" w:themeColor="text1"/>
              </w:rPr>
              <w:t>2</w:t>
            </w:r>
          </w:p>
        </w:tc>
        <w:tc>
          <w:tcPr>
            <w:tcW w:w="2268" w:type="dxa"/>
            <w:tcBorders>
              <w:left w:val="nil"/>
              <w:right w:val="nil"/>
            </w:tcBorders>
            <w:shd w:val="clear" w:color="auto" w:fill="auto"/>
          </w:tcPr>
          <w:p w14:paraId="707F1B30" w14:textId="77777777" w:rsidR="00EE193F" w:rsidRPr="002B5704" w:rsidRDefault="00EE193F" w:rsidP="000A5438">
            <w:pPr>
              <w:rPr>
                <w:rFonts w:cs="Arial"/>
                <w:color w:val="000000" w:themeColor="text1"/>
              </w:rPr>
            </w:pPr>
            <w:r w:rsidRPr="002B5704">
              <w:rPr>
                <w:rFonts w:cs="Arial"/>
                <w:color w:val="000000" w:themeColor="text1"/>
              </w:rPr>
              <w:t>362748-MMI-MVI1-XX-SP-000-0001 dated 20.05.2016</w:t>
            </w:r>
          </w:p>
        </w:tc>
        <w:tc>
          <w:tcPr>
            <w:tcW w:w="4677" w:type="dxa"/>
            <w:tcBorders>
              <w:left w:val="nil"/>
              <w:right w:val="nil"/>
            </w:tcBorders>
            <w:shd w:val="clear" w:color="auto" w:fill="auto"/>
          </w:tcPr>
          <w:p w14:paraId="5742F8D9" w14:textId="77777777" w:rsidR="00EE193F" w:rsidRPr="002B5704" w:rsidRDefault="00EE193F" w:rsidP="000A5438">
            <w:pPr>
              <w:rPr>
                <w:rFonts w:cs="Arial"/>
                <w:color w:val="000000" w:themeColor="text1"/>
              </w:rPr>
            </w:pPr>
            <w:r w:rsidRPr="002B5704">
              <w:rPr>
                <w:rFonts w:cs="Arial"/>
                <w:color w:val="000000" w:themeColor="text1"/>
              </w:rPr>
              <w:t>Design Criteria</w:t>
            </w:r>
          </w:p>
        </w:tc>
        <w:tc>
          <w:tcPr>
            <w:tcW w:w="1300" w:type="dxa"/>
            <w:tcBorders>
              <w:left w:val="nil"/>
            </w:tcBorders>
            <w:shd w:val="clear" w:color="auto" w:fill="auto"/>
          </w:tcPr>
          <w:p w14:paraId="3F5172C6" w14:textId="77777777" w:rsidR="00EE193F" w:rsidRPr="002B5704" w:rsidRDefault="00EE193F" w:rsidP="000A5438">
            <w:pPr>
              <w:rPr>
                <w:rFonts w:cs="Arial"/>
                <w:color w:val="000000" w:themeColor="text1"/>
              </w:rPr>
            </w:pPr>
            <w:r w:rsidRPr="002B5704">
              <w:rPr>
                <w:rFonts w:cs="Arial"/>
                <w:color w:val="000000" w:themeColor="text1"/>
              </w:rPr>
              <w:t>Tender Document</w:t>
            </w:r>
          </w:p>
        </w:tc>
      </w:tr>
      <w:tr w:rsidR="00EE193F" w:rsidRPr="002B5704" w14:paraId="425B36E2" w14:textId="77777777" w:rsidTr="00A20FE4">
        <w:tc>
          <w:tcPr>
            <w:tcW w:w="534" w:type="dxa"/>
            <w:tcBorders>
              <w:right w:val="nil"/>
            </w:tcBorders>
            <w:shd w:val="clear" w:color="auto" w:fill="D6ECFF" w:themeFill="background2"/>
          </w:tcPr>
          <w:p w14:paraId="316E339C" w14:textId="77777777" w:rsidR="00EE193F" w:rsidRPr="002B5704" w:rsidRDefault="00EE193F" w:rsidP="000A5438">
            <w:pPr>
              <w:jc w:val="center"/>
              <w:rPr>
                <w:rFonts w:cs="Arial"/>
                <w:b/>
                <w:bCs/>
                <w:color w:val="000000" w:themeColor="text1"/>
              </w:rPr>
            </w:pPr>
            <w:r w:rsidRPr="002B5704">
              <w:rPr>
                <w:rFonts w:cs="Arial"/>
                <w:b/>
                <w:bCs/>
                <w:color w:val="000000" w:themeColor="text1"/>
              </w:rPr>
              <w:t>3</w:t>
            </w:r>
          </w:p>
        </w:tc>
        <w:tc>
          <w:tcPr>
            <w:tcW w:w="2268" w:type="dxa"/>
            <w:tcBorders>
              <w:left w:val="nil"/>
              <w:right w:val="nil"/>
            </w:tcBorders>
            <w:shd w:val="clear" w:color="auto" w:fill="D6ECFF" w:themeFill="background2"/>
          </w:tcPr>
          <w:p w14:paraId="6BBEA26A" w14:textId="77777777" w:rsidR="00EE193F" w:rsidRPr="002B5704" w:rsidRDefault="00EE193F" w:rsidP="000A5438">
            <w:pPr>
              <w:rPr>
                <w:rFonts w:cs="Arial"/>
                <w:color w:val="000000" w:themeColor="text1"/>
              </w:rPr>
            </w:pPr>
            <w:r w:rsidRPr="002B5704">
              <w:rPr>
                <w:rFonts w:cs="Arial"/>
                <w:color w:val="000000" w:themeColor="text1"/>
              </w:rPr>
              <w:t>362748-MMI-MVI1-XX-RP-760-0001</w:t>
            </w:r>
          </w:p>
        </w:tc>
        <w:tc>
          <w:tcPr>
            <w:tcW w:w="4677" w:type="dxa"/>
            <w:tcBorders>
              <w:left w:val="nil"/>
              <w:right w:val="nil"/>
            </w:tcBorders>
            <w:shd w:val="clear" w:color="auto" w:fill="D6ECFF" w:themeFill="background2"/>
          </w:tcPr>
          <w:p w14:paraId="0B69A5EF" w14:textId="77777777" w:rsidR="00EE193F" w:rsidRPr="002B5704" w:rsidRDefault="00EE193F" w:rsidP="000A5438">
            <w:pPr>
              <w:rPr>
                <w:rFonts w:cs="Arial"/>
                <w:color w:val="000000" w:themeColor="text1"/>
              </w:rPr>
            </w:pPr>
            <w:r w:rsidRPr="002B5704">
              <w:rPr>
                <w:rFonts w:cs="Arial"/>
                <w:color w:val="000000" w:themeColor="text1"/>
              </w:rPr>
              <w:t>Interface Matrix</w:t>
            </w:r>
            <w:r w:rsidRPr="002B5704" w:rsidDel="009253D8">
              <w:rPr>
                <w:rFonts w:cs="Arial"/>
                <w:color w:val="000000" w:themeColor="text1"/>
              </w:rPr>
              <w:t xml:space="preserve"> </w:t>
            </w:r>
          </w:p>
        </w:tc>
        <w:tc>
          <w:tcPr>
            <w:tcW w:w="1300" w:type="dxa"/>
            <w:tcBorders>
              <w:left w:val="nil"/>
            </w:tcBorders>
            <w:shd w:val="clear" w:color="auto" w:fill="D6ECFF" w:themeFill="background2"/>
          </w:tcPr>
          <w:p w14:paraId="6F0F8B2D" w14:textId="77777777" w:rsidR="00EE193F" w:rsidRPr="002B5704" w:rsidRDefault="00EE193F" w:rsidP="000A5438">
            <w:pPr>
              <w:rPr>
                <w:rFonts w:cs="Arial"/>
                <w:color w:val="000000" w:themeColor="text1"/>
              </w:rPr>
            </w:pPr>
            <w:r w:rsidRPr="002B5704">
              <w:rPr>
                <w:rFonts w:cs="Arial"/>
                <w:color w:val="000000" w:themeColor="text1"/>
              </w:rPr>
              <w:t>Tender Document</w:t>
            </w:r>
            <w:r w:rsidRPr="002B5704" w:rsidDel="009253D8">
              <w:rPr>
                <w:rFonts w:cs="Arial"/>
                <w:color w:val="000000" w:themeColor="text1"/>
              </w:rPr>
              <w:t xml:space="preserve"> </w:t>
            </w:r>
          </w:p>
        </w:tc>
      </w:tr>
      <w:tr w:rsidR="00EE193F" w:rsidRPr="002B5704" w14:paraId="5191E89B" w14:textId="77777777" w:rsidTr="00A20FE4">
        <w:tc>
          <w:tcPr>
            <w:tcW w:w="534" w:type="dxa"/>
            <w:tcBorders>
              <w:right w:val="nil"/>
            </w:tcBorders>
            <w:shd w:val="clear" w:color="auto" w:fill="auto"/>
          </w:tcPr>
          <w:p w14:paraId="4055478E" w14:textId="77777777" w:rsidR="00EE193F" w:rsidRPr="002B5704" w:rsidRDefault="00EE193F" w:rsidP="000A5438">
            <w:pPr>
              <w:jc w:val="center"/>
              <w:rPr>
                <w:rFonts w:cs="Arial"/>
                <w:b/>
                <w:bCs/>
                <w:color w:val="000000" w:themeColor="text1"/>
              </w:rPr>
            </w:pPr>
            <w:r w:rsidRPr="002B5704">
              <w:rPr>
                <w:rFonts w:cs="Arial"/>
                <w:b/>
                <w:bCs/>
                <w:color w:val="000000" w:themeColor="text1"/>
              </w:rPr>
              <w:t>4</w:t>
            </w:r>
          </w:p>
        </w:tc>
        <w:tc>
          <w:tcPr>
            <w:tcW w:w="2268" w:type="dxa"/>
            <w:tcBorders>
              <w:left w:val="nil"/>
              <w:right w:val="nil"/>
            </w:tcBorders>
            <w:shd w:val="clear" w:color="auto" w:fill="auto"/>
          </w:tcPr>
          <w:p w14:paraId="22A6E90E" w14:textId="77777777" w:rsidR="00EE193F" w:rsidRPr="002B5704" w:rsidRDefault="00EE193F" w:rsidP="000A5438">
            <w:pPr>
              <w:rPr>
                <w:rFonts w:cs="Arial"/>
                <w:color w:val="000000" w:themeColor="text1"/>
              </w:rPr>
            </w:pPr>
            <w:r w:rsidRPr="002B5704">
              <w:rPr>
                <w:rFonts w:cs="Arial"/>
                <w:color w:val="000000" w:themeColor="text1"/>
              </w:rPr>
              <w:t>362748-MMI-MVI1-XX-RP-781-0001</w:t>
            </w:r>
          </w:p>
        </w:tc>
        <w:tc>
          <w:tcPr>
            <w:tcW w:w="4677" w:type="dxa"/>
            <w:tcBorders>
              <w:left w:val="nil"/>
              <w:right w:val="nil"/>
            </w:tcBorders>
            <w:shd w:val="clear" w:color="auto" w:fill="auto"/>
          </w:tcPr>
          <w:p w14:paraId="78478916" w14:textId="77777777" w:rsidR="00EE193F" w:rsidRPr="002B5704" w:rsidRDefault="00EE193F" w:rsidP="000A5438">
            <w:pPr>
              <w:rPr>
                <w:rFonts w:cs="Arial"/>
                <w:color w:val="000000" w:themeColor="text1"/>
              </w:rPr>
            </w:pPr>
            <w:r w:rsidRPr="002B5704">
              <w:rPr>
                <w:rFonts w:cs="Arial"/>
                <w:color w:val="000000" w:themeColor="text1"/>
              </w:rPr>
              <w:t>Safety Hazard Log</w:t>
            </w:r>
          </w:p>
        </w:tc>
        <w:tc>
          <w:tcPr>
            <w:tcW w:w="1300" w:type="dxa"/>
            <w:tcBorders>
              <w:left w:val="nil"/>
            </w:tcBorders>
            <w:shd w:val="clear" w:color="auto" w:fill="auto"/>
          </w:tcPr>
          <w:p w14:paraId="6B630A60" w14:textId="77777777" w:rsidR="00EE193F" w:rsidRPr="002B5704" w:rsidRDefault="00EE193F" w:rsidP="000A5438">
            <w:pPr>
              <w:rPr>
                <w:rFonts w:cs="Arial"/>
                <w:color w:val="000000" w:themeColor="text1"/>
              </w:rPr>
            </w:pPr>
            <w:r w:rsidRPr="002B5704">
              <w:rPr>
                <w:rFonts w:cs="Arial"/>
                <w:color w:val="000000" w:themeColor="text1"/>
              </w:rPr>
              <w:t>Tender Document</w:t>
            </w:r>
          </w:p>
        </w:tc>
      </w:tr>
      <w:tr w:rsidR="00EE193F" w:rsidRPr="002B5704" w14:paraId="33B2DF71" w14:textId="77777777" w:rsidTr="00A20FE4">
        <w:tc>
          <w:tcPr>
            <w:tcW w:w="534" w:type="dxa"/>
            <w:tcBorders>
              <w:right w:val="nil"/>
            </w:tcBorders>
            <w:shd w:val="clear" w:color="auto" w:fill="D6ECFF" w:themeFill="background2"/>
          </w:tcPr>
          <w:p w14:paraId="65955327" w14:textId="77777777" w:rsidR="00EE193F" w:rsidRPr="002B5704" w:rsidRDefault="00EE193F" w:rsidP="000A5438">
            <w:pPr>
              <w:jc w:val="center"/>
              <w:rPr>
                <w:rFonts w:cs="Arial"/>
                <w:b/>
                <w:bCs/>
                <w:color w:val="000000" w:themeColor="text1"/>
              </w:rPr>
            </w:pPr>
            <w:r w:rsidRPr="002B5704">
              <w:rPr>
                <w:rFonts w:cs="Arial"/>
                <w:b/>
                <w:bCs/>
                <w:color w:val="000000" w:themeColor="text1"/>
              </w:rPr>
              <w:t>5</w:t>
            </w:r>
          </w:p>
        </w:tc>
        <w:tc>
          <w:tcPr>
            <w:tcW w:w="2268" w:type="dxa"/>
            <w:tcBorders>
              <w:left w:val="nil"/>
              <w:right w:val="nil"/>
            </w:tcBorders>
            <w:shd w:val="clear" w:color="auto" w:fill="D6ECFF" w:themeFill="background2"/>
          </w:tcPr>
          <w:p w14:paraId="2CA3FEFF" w14:textId="77777777" w:rsidR="00EE193F" w:rsidRPr="002B5704" w:rsidRDefault="00EE193F" w:rsidP="000A5438">
            <w:pPr>
              <w:rPr>
                <w:rFonts w:cs="Arial"/>
                <w:color w:val="000000" w:themeColor="text1"/>
              </w:rPr>
            </w:pPr>
            <w:r w:rsidRPr="002B5704">
              <w:rPr>
                <w:rFonts w:cs="Arial"/>
                <w:color w:val="000000" w:themeColor="text1"/>
              </w:rPr>
              <w:t>362748-MMI-MVI1-XX-DR-000-0004</w:t>
            </w:r>
          </w:p>
        </w:tc>
        <w:tc>
          <w:tcPr>
            <w:tcW w:w="4677" w:type="dxa"/>
            <w:tcBorders>
              <w:left w:val="nil"/>
              <w:right w:val="nil"/>
            </w:tcBorders>
            <w:shd w:val="clear" w:color="auto" w:fill="D6ECFF" w:themeFill="background2"/>
          </w:tcPr>
          <w:p w14:paraId="2A7A51D5" w14:textId="77777777" w:rsidR="00EE193F" w:rsidRPr="002B5704" w:rsidRDefault="00EE193F" w:rsidP="000A5438">
            <w:pPr>
              <w:rPr>
                <w:rFonts w:cs="Arial"/>
                <w:color w:val="000000" w:themeColor="text1"/>
              </w:rPr>
            </w:pPr>
            <w:r w:rsidRPr="002B5704">
              <w:rPr>
                <w:rFonts w:cs="Arial"/>
                <w:color w:val="000000" w:themeColor="text1"/>
              </w:rPr>
              <w:t>Preliminary Design Report Volume 3 Drawings</w:t>
            </w:r>
            <w:r w:rsidRPr="002B5704" w:rsidDel="00203983">
              <w:rPr>
                <w:rFonts w:cs="Arial"/>
                <w:color w:val="000000" w:themeColor="text1"/>
              </w:rPr>
              <w:t xml:space="preserve"> </w:t>
            </w:r>
          </w:p>
        </w:tc>
        <w:tc>
          <w:tcPr>
            <w:tcW w:w="1300" w:type="dxa"/>
            <w:tcBorders>
              <w:left w:val="nil"/>
            </w:tcBorders>
            <w:shd w:val="clear" w:color="auto" w:fill="D6ECFF" w:themeFill="background2"/>
          </w:tcPr>
          <w:p w14:paraId="31A22003" w14:textId="77777777" w:rsidR="00EE193F" w:rsidRPr="002B5704" w:rsidRDefault="00EE193F" w:rsidP="000A5438">
            <w:pPr>
              <w:rPr>
                <w:rFonts w:cs="Arial"/>
                <w:color w:val="000000" w:themeColor="text1"/>
              </w:rPr>
            </w:pPr>
            <w:r w:rsidRPr="002B5704">
              <w:rPr>
                <w:rFonts w:cs="Arial"/>
                <w:color w:val="000000" w:themeColor="text1"/>
              </w:rPr>
              <w:t>Tender Document</w:t>
            </w:r>
            <w:r w:rsidRPr="002B5704" w:rsidDel="00203983">
              <w:rPr>
                <w:rFonts w:cs="Arial"/>
                <w:color w:val="000000" w:themeColor="text1"/>
              </w:rPr>
              <w:t xml:space="preserve"> </w:t>
            </w:r>
          </w:p>
        </w:tc>
      </w:tr>
      <w:tr w:rsidR="00EE193F" w:rsidRPr="002B5704" w14:paraId="1E237413" w14:textId="77777777" w:rsidTr="0071479D">
        <w:tc>
          <w:tcPr>
            <w:tcW w:w="534" w:type="dxa"/>
            <w:tcBorders>
              <w:right w:val="nil"/>
            </w:tcBorders>
            <w:shd w:val="clear" w:color="auto" w:fill="auto"/>
          </w:tcPr>
          <w:p w14:paraId="7032CF69" w14:textId="0FCF11B6" w:rsidR="00EE193F" w:rsidRPr="002B5704" w:rsidRDefault="0071479D" w:rsidP="000A5438">
            <w:pPr>
              <w:jc w:val="center"/>
              <w:rPr>
                <w:rFonts w:cs="Arial"/>
                <w:b/>
                <w:bCs/>
                <w:color w:val="000000" w:themeColor="text1"/>
              </w:rPr>
            </w:pPr>
            <w:r>
              <w:rPr>
                <w:rFonts w:cs="Arial"/>
                <w:b/>
                <w:bCs/>
                <w:color w:val="000000" w:themeColor="text1"/>
              </w:rPr>
              <w:t>6</w:t>
            </w:r>
          </w:p>
        </w:tc>
        <w:tc>
          <w:tcPr>
            <w:tcW w:w="2268" w:type="dxa"/>
            <w:tcBorders>
              <w:left w:val="nil"/>
              <w:right w:val="nil"/>
            </w:tcBorders>
            <w:shd w:val="clear" w:color="auto" w:fill="auto"/>
          </w:tcPr>
          <w:p w14:paraId="684BD56B" w14:textId="5F2286A0" w:rsidR="00EE193F" w:rsidRPr="002B5704" w:rsidRDefault="000571BC" w:rsidP="000A5438">
            <w:pPr>
              <w:rPr>
                <w:rFonts w:cs="Arial"/>
              </w:rPr>
            </w:pPr>
            <w:r>
              <w:rPr>
                <w:rFonts w:cs="Arial"/>
              </w:rPr>
              <w:t xml:space="preserve">Zenon </w:t>
            </w:r>
            <w:r w:rsidR="003E3963">
              <w:rPr>
                <w:rFonts w:cs="Arial"/>
              </w:rPr>
              <w:t>manual:</w:t>
            </w:r>
            <w:r>
              <w:rPr>
                <w:rFonts w:cs="Arial"/>
              </w:rPr>
              <w:t xml:space="preserve"> alarm administration v.760</w:t>
            </w:r>
          </w:p>
        </w:tc>
        <w:tc>
          <w:tcPr>
            <w:tcW w:w="4677" w:type="dxa"/>
            <w:tcBorders>
              <w:left w:val="nil"/>
              <w:right w:val="nil"/>
            </w:tcBorders>
            <w:shd w:val="clear" w:color="auto" w:fill="auto"/>
          </w:tcPr>
          <w:p w14:paraId="404767D3" w14:textId="68BB4431" w:rsidR="00EE193F" w:rsidRPr="002B5704" w:rsidRDefault="00277CC2" w:rsidP="000A5438">
            <w:pPr>
              <w:rPr>
                <w:rFonts w:cs="Arial"/>
                <w:color w:val="000000" w:themeColor="text1"/>
              </w:rPr>
            </w:pPr>
            <w:r>
              <w:rPr>
                <w:rFonts w:cs="Arial"/>
                <w:color w:val="000000" w:themeColor="text1"/>
              </w:rPr>
              <w:t>Zenon Manual</w:t>
            </w:r>
          </w:p>
        </w:tc>
        <w:tc>
          <w:tcPr>
            <w:tcW w:w="1300" w:type="dxa"/>
            <w:tcBorders>
              <w:left w:val="nil"/>
            </w:tcBorders>
            <w:shd w:val="clear" w:color="auto" w:fill="auto"/>
          </w:tcPr>
          <w:p w14:paraId="0E66F075" w14:textId="7333F9DE" w:rsidR="00EE193F" w:rsidRPr="002B5704" w:rsidRDefault="00277CC2" w:rsidP="000A5438">
            <w:pPr>
              <w:keepNext/>
              <w:rPr>
                <w:rFonts w:cs="Arial"/>
                <w:color w:val="000000" w:themeColor="text1"/>
              </w:rPr>
            </w:pPr>
            <w:r>
              <w:rPr>
                <w:rFonts w:cs="Arial"/>
                <w:color w:val="000000" w:themeColor="text1"/>
              </w:rPr>
              <w:t>Copa Data</w:t>
            </w:r>
          </w:p>
        </w:tc>
      </w:tr>
    </w:tbl>
    <w:p w14:paraId="6F2C9470" w14:textId="403EC068" w:rsidR="00EE193F" w:rsidRPr="002B5704" w:rsidRDefault="00EE193F" w:rsidP="00EE193F">
      <w:pPr>
        <w:pStyle w:val="Caption"/>
        <w:jc w:val="center"/>
        <w:rPr>
          <w:rFonts w:cs="Arial"/>
          <w:color w:val="000000" w:themeColor="text1"/>
        </w:rPr>
      </w:pPr>
      <w:bookmarkStart w:id="133" w:name="_Toc413840564"/>
      <w:bookmarkStart w:id="134" w:name="_Toc414350263"/>
      <w:bookmarkStart w:id="135" w:name="_Toc414350363"/>
      <w:bookmarkStart w:id="136" w:name="_Toc415057683"/>
      <w:bookmarkStart w:id="137" w:name="_Toc415137961"/>
      <w:bookmarkStart w:id="138" w:name="_Toc415141646"/>
      <w:bookmarkStart w:id="139" w:name="_Toc415235597"/>
      <w:bookmarkStart w:id="140" w:name="_Toc415265959"/>
      <w:bookmarkStart w:id="141" w:name="_Toc415267215"/>
      <w:bookmarkStart w:id="142" w:name="_Toc415267469"/>
      <w:bookmarkStart w:id="143" w:name="_Toc415267555"/>
      <w:bookmarkStart w:id="144" w:name="_Toc490210651"/>
      <w:bookmarkStart w:id="145" w:name="_Toc491988746"/>
      <w:bookmarkEnd w:id="133"/>
      <w:bookmarkEnd w:id="134"/>
      <w:bookmarkEnd w:id="135"/>
      <w:bookmarkEnd w:id="136"/>
      <w:bookmarkEnd w:id="137"/>
      <w:bookmarkEnd w:id="138"/>
      <w:bookmarkEnd w:id="139"/>
      <w:bookmarkEnd w:id="140"/>
      <w:bookmarkEnd w:id="141"/>
      <w:bookmarkEnd w:id="142"/>
      <w:bookmarkEnd w:id="143"/>
      <w:r w:rsidRPr="002B5704">
        <w:rPr>
          <w:rFonts w:cs="Arial"/>
          <w:color w:val="000000" w:themeColor="text1"/>
        </w:rPr>
        <w:t xml:space="preserve">Table </w:t>
      </w:r>
      <w:r w:rsidRPr="002B5704">
        <w:rPr>
          <w:rFonts w:cs="Arial"/>
          <w:color w:val="000000" w:themeColor="text1"/>
        </w:rPr>
        <w:fldChar w:fldCharType="begin"/>
      </w:r>
      <w:r w:rsidRPr="002B5704">
        <w:rPr>
          <w:rFonts w:cs="Arial"/>
          <w:color w:val="000000" w:themeColor="text1"/>
        </w:rPr>
        <w:instrText xml:space="preserve"> SEQ Table \* ARABIC </w:instrText>
      </w:r>
      <w:r w:rsidRPr="002B5704">
        <w:rPr>
          <w:rFonts w:cs="Arial"/>
          <w:color w:val="000000" w:themeColor="text1"/>
        </w:rPr>
        <w:fldChar w:fldCharType="separate"/>
      </w:r>
      <w:r w:rsidR="006E34F4">
        <w:rPr>
          <w:rFonts w:cs="Arial"/>
          <w:noProof/>
          <w:color w:val="000000" w:themeColor="text1"/>
        </w:rPr>
        <w:t>1</w:t>
      </w:r>
      <w:r w:rsidRPr="002B5704">
        <w:rPr>
          <w:rFonts w:cs="Arial"/>
          <w:color w:val="000000" w:themeColor="text1"/>
        </w:rPr>
        <w:fldChar w:fldCharType="end"/>
      </w:r>
      <w:r w:rsidRPr="002B5704">
        <w:rPr>
          <w:rFonts w:cs="Arial"/>
          <w:color w:val="000000" w:themeColor="text1"/>
        </w:rPr>
        <w:t xml:space="preserve">  – Document References</w:t>
      </w:r>
      <w:bookmarkEnd w:id="144"/>
      <w:bookmarkEnd w:id="145"/>
    </w:p>
    <w:p w14:paraId="346CD29B" w14:textId="77777777" w:rsidR="00ED5455" w:rsidRDefault="00ED5455" w:rsidP="00ED5455">
      <w:pPr>
        <w:pStyle w:val="ic"/>
      </w:pPr>
    </w:p>
    <w:p w14:paraId="5F5F7AA0" w14:textId="77777777" w:rsidR="00093B7B" w:rsidRDefault="00093B7B" w:rsidP="00ED5455">
      <w:pPr>
        <w:pStyle w:val="ic"/>
      </w:pPr>
    </w:p>
    <w:p w14:paraId="6CF0450F" w14:textId="77777777" w:rsidR="00093B7B" w:rsidRDefault="00093B7B" w:rsidP="00ED5455">
      <w:pPr>
        <w:pStyle w:val="ic"/>
      </w:pPr>
    </w:p>
    <w:p w14:paraId="589630BB" w14:textId="77777777" w:rsidR="00093B7B" w:rsidRDefault="00093B7B" w:rsidP="00ED5455">
      <w:pPr>
        <w:pStyle w:val="ic"/>
      </w:pPr>
    </w:p>
    <w:p w14:paraId="14D85F83" w14:textId="77777777" w:rsidR="00093B7B" w:rsidRDefault="00093B7B" w:rsidP="00ED5455">
      <w:pPr>
        <w:pStyle w:val="ic"/>
      </w:pPr>
    </w:p>
    <w:p w14:paraId="77B84290" w14:textId="77777777" w:rsidR="00A57ECC" w:rsidRDefault="00A57ECC" w:rsidP="00ED5455">
      <w:pPr>
        <w:pStyle w:val="ic"/>
      </w:pPr>
    </w:p>
    <w:p w14:paraId="72DE7E54" w14:textId="77777777" w:rsidR="00A57ECC" w:rsidRDefault="00A57ECC" w:rsidP="00ED5455">
      <w:pPr>
        <w:pStyle w:val="ic"/>
      </w:pPr>
    </w:p>
    <w:p w14:paraId="5CA14BA2" w14:textId="77777777" w:rsidR="00A57ECC" w:rsidRDefault="00A57ECC" w:rsidP="00ED5455">
      <w:pPr>
        <w:pStyle w:val="ic"/>
      </w:pPr>
    </w:p>
    <w:p w14:paraId="4BD4D571" w14:textId="77777777" w:rsidR="00093B7B" w:rsidRDefault="00093B7B" w:rsidP="00ED5455">
      <w:pPr>
        <w:pStyle w:val="ic"/>
      </w:pPr>
    </w:p>
    <w:p w14:paraId="3F0D3A60" w14:textId="77777777" w:rsidR="00093B7B" w:rsidRDefault="00093B7B" w:rsidP="00ED5455">
      <w:pPr>
        <w:pStyle w:val="ic"/>
      </w:pPr>
    </w:p>
    <w:p w14:paraId="7985450C" w14:textId="77777777" w:rsidR="00093B7B" w:rsidRDefault="00093B7B" w:rsidP="00ED5455">
      <w:pPr>
        <w:pStyle w:val="ic"/>
      </w:pPr>
    </w:p>
    <w:p w14:paraId="08B6C4D7" w14:textId="77777777" w:rsidR="00093B7B" w:rsidRDefault="00093B7B" w:rsidP="00ED5455">
      <w:pPr>
        <w:pStyle w:val="ic"/>
      </w:pPr>
    </w:p>
    <w:p w14:paraId="77DE1E3F" w14:textId="40D3F2C3" w:rsidR="00093B7B" w:rsidRPr="00093B7B" w:rsidRDefault="00093B7B" w:rsidP="00093B7B">
      <w:pPr>
        <w:pStyle w:val="TCHeading111"/>
        <w:numPr>
          <w:ilvl w:val="2"/>
          <w:numId w:val="8"/>
        </w:numPr>
      </w:pPr>
      <w:bookmarkStart w:id="146" w:name="_Toc492278878"/>
      <w:r>
        <w:t>Standard</w:t>
      </w:r>
      <w:r w:rsidRPr="002B5704">
        <w:t xml:space="preserve"> References</w:t>
      </w:r>
      <w:bookmarkEnd w:id="146"/>
    </w:p>
    <w:tbl>
      <w:tblPr>
        <w:tblW w:w="8779"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534"/>
        <w:gridCol w:w="2268"/>
        <w:gridCol w:w="5977"/>
      </w:tblGrid>
      <w:tr w:rsidR="00093B7B" w:rsidRPr="002B5704" w14:paraId="5B5708A0" w14:textId="77777777" w:rsidTr="004964C8">
        <w:tc>
          <w:tcPr>
            <w:tcW w:w="534" w:type="dxa"/>
            <w:tcBorders>
              <w:top w:val="single" w:sz="8" w:space="0" w:color="7BA0CD"/>
              <w:left w:val="single" w:sz="8" w:space="0" w:color="7BA0CD"/>
              <w:bottom w:val="single" w:sz="8" w:space="0" w:color="7BA0CD"/>
              <w:right w:val="nil"/>
            </w:tcBorders>
            <w:shd w:val="clear" w:color="auto" w:fill="4F81BD"/>
          </w:tcPr>
          <w:p w14:paraId="1E0D9B94" w14:textId="77777777" w:rsidR="00093B7B" w:rsidRPr="002B5704" w:rsidRDefault="00093B7B" w:rsidP="00FA01DF">
            <w:pPr>
              <w:jc w:val="center"/>
              <w:rPr>
                <w:rFonts w:cs="Arial"/>
                <w:b/>
                <w:bCs/>
                <w:color w:val="000000" w:themeColor="text1"/>
              </w:rPr>
            </w:pPr>
            <w:r w:rsidRPr="002B5704">
              <w:rPr>
                <w:rFonts w:cs="Arial"/>
                <w:b/>
                <w:bCs/>
                <w:color w:val="000000" w:themeColor="text1"/>
              </w:rPr>
              <w:t>#</w:t>
            </w:r>
          </w:p>
        </w:tc>
        <w:tc>
          <w:tcPr>
            <w:tcW w:w="2268" w:type="dxa"/>
            <w:tcBorders>
              <w:top w:val="single" w:sz="8" w:space="0" w:color="7BA0CD"/>
              <w:left w:val="nil"/>
              <w:bottom w:val="single" w:sz="8" w:space="0" w:color="7BA0CD"/>
              <w:right w:val="nil"/>
            </w:tcBorders>
            <w:shd w:val="clear" w:color="auto" w:fill="4F81BD"/>
          </w:tcPr>
          <w:p w14:paraId="0B164659" w14:textId="46CE99B0" w:rsidR="00093B7B" w:rsidRPr="002B5704" w:rsidRDefault="004964C8" w:rsidP="00FA01DF">
            <w:pPr>
              <w:jc w:val="center"/>
              <w:rPr>
                <w:rFonts w:cs="Arial"/>
                <w:b/>
                <w:bCs/>
                <w:color w:val="000000" w:themeColor="text1"/>
              </w:rPr>
            </w:pPr>
            <w:r>
              <w:rPr>
                <w:rFonts w:cs="Arial"/>
                <w:b/>
                <w:bCs/>
                <w:color w:val="000000" w:themeColor="text1"/>
              </w:rPr>
              <w:t>Standard</w:t>
            </w:r>
          </w:p>
        </w:tc>
        <w:tc>
          <w:tcPr>
            <w:tcW w:w="5977" w:type="dxa"/>
            <w:tcBorders>
              <w:top w:val="single" w:sz="8" w:space="0" w:color="7BA0CD"/>
              <w:left w:val="nil"/>
              <w:bottom w:val="single" w:sz="8" w:space="0" w:color="7BA0CD"/>
              <w:right w:val="nil"/>
            </w:tcBorders>
            <w:shd w:val="clear" w:color="auto" w:fill="4F81BD"/>
          </w:tcPr>
          <w:p w14:paraId="7095860B" w14:textId="0F482E46" w:rsidR="00093B7B" w:rsidRPr="002B5704" w:rsidRDefault="00093B7B" w:rsidP="004964C8">
            <w:pPr>
              <w:jc w:val="center"/>
              <w:rPr>
                <w:rFonts w:cs="Arial"/>
                <w:b/>
                <w:bCs/>
                <w:color w:val="000000" w:themeColor="text1"/>
              </w:rPr>
            </w:pPr>
            <w:r w:rsidRPr="002B5704">
              <w:rPr>
                <w:rFonts w:cs="Arial"/>
                <w:b/>
                <w:bCs/>
                <w:color w:val="000000" w:themeColor="text1"/>
              </w:rPr>
              <w:t>D</w:t>
            </w:r>
            <w:r w:rsidR="004964C8">
              <w:rPr>
                <w:rFonts w:cs="Arial"/>
                <w:b/>
                <w:bCs/>
                <w:color w:val="000000" w:themeColor="text1"/>
              </w:rPr>
              <w:t>escription</w:t>
            </w:r>
          </w:p>
        </w:tc>
      </w:tr>
      <w:tr w:rsidR="004964C8" w:rsidRPr="002B5704" w14:paraId="7A4E39C6" w14:textId="77777777" w:rsidTr="004964C8">
        <w:trPr>
          <w:trHeight w:val="268"/>
        </w:trPr>
        <w:tc>
          <w:tcPr>
            <w:tcW w:w="534" w:type="dxa"/>
            <w:tcBorders>
              <w:right w:val="nil"/>
            </w:tcBorders>
            <w:shd w:val="clear" w:color="auto" w:fill="D6ECFF" w:themeFill="background2"/>
          </w:tcPr>
          <w:p w14:paraId="34F2D12B" w14:textId="11E55964" w:rsidR="004964C8" w:rsidRPr="0079523D" w:rsidRDefault="0079523D" w:rsidP="0079523D">
            <w:pPr>
              <w:spacing w:before="60" w:after="0"/>
              <w:jc w:val="center"/>
              <w:rPr>
                <w:rFonts w:cs="Arial"/>
                <w:bCs/>
                <w:color w:val="000000" w:themeColor="text1"/>
              </w:rPr>
            </w:pPr>
            <w:r w:rsidRPr="0079523D">
              <w:rPr>
                <w:rFonts w:cs="Arial"/>
                <w:bCs/>
                <w:color w:val="000000" w:themeColor="text1"/>
              </w:rPr>
              <w:t>1</w:t>
            </w:r>
          </w:p>
        </w:tc>
        <w:tc>
          <w:tcPr>
            <w:tcW w:w="2268" w:type="dxa"/>
            <w:tcBorders>
              <w:left w:val="nil"/>
              <w:right w:val="nil"/>
            </w:tcBorders>
            <w:shd w:val="clear" w:color="auto" w:fill="D6ECFF" w:themeFill="background2"/>
          </w:tcPr>
          <w:p w14:paraId="624F3FCD" w14:textId="03C623A1" w:rsidR="004964C8" w:rsidRPr="002B5704" w:rsidRDefault="004964C8" w:rsidP="004964C8">
            <w:pPr>
              <w:tabs>
                <w:tab w:val="center" w:pos="884"/>
                <w:tab w:val="right" w:pos="1768"/>
              </w:tabs>
              <w:spacing w:before="0" w:after="0"/>
              <w:rPr>
                <w:rFonts w:cs="Arial"/>
                <w:color w:val="000000" w:themeColor="text1"/>
              </w:rPr>
            </w:pPr>
            <w:r w:rsidRPr="00465EC9">
              <w:rPr>
                <w:rFonts w:ascii="Calibri" w:hAnsi="Calibri" w:cs="Calibri"/>
                <w:color w:val="000000"/>
                <w:szCs w:val="22"/>
              </w:rPr>
              <w:t>BS 7430</w:t>
            </w:r>
          </w:p>
        </w:tc>
        <w:tc>
          <w:tcPr>
            <w:tcW w:w="5977" w:type="dxa"/>
            <w:tcBorders>
              <w:left w:val="nil"/>
              <w:right w:val="nil"/>
            </w:tcBorders>
            <w:shd w:val="clear" w:color="auto" w:fill="D6ECFF" w:themeFill="background2"/>
          </w:tcPr>
          <w:p w14:paraId="154F8BDE" w14:textId="2BCBA719" w:rsidR="004964C8" w:rsidRPr="002B5704" w:rsidRDefault="004964C8" w:rsidP="004964C8">
            <w:pPr>
              <w:spacing w:before="0" w:after="0"/>
              <w:rPr>
                <w:rFonts w:cs="Arial"/>
                <w:color w:val="000000" w:themeColor="text1"/>
              </w:rPr>
            </w:pPr>
            <w:r w:rsidRPr="002B7874">
              <w:rPr>
                <w:rFonts w:ascii="Calibri" w:hAnsi="Calibri" w:cs="Calibri"/>
                <w:color w:val="000000"/>
                <w:szCs w:val="22"/>
              </w:rPr>
              <w:t xml:space="preserve">Requirements for electrical installations, </w:t>
            </w:r>
            <w:proofErr w:type="spellStart"/>
            <w:r w:rsidRPr="002B7874">
              <w:rPr>
                <w:rFonts w:ascii="Calibri" w:hAnsi="Calibri" w:cs="Calibri"/>
                <w:color w:val="000000"/>
                <w:szCs w:val="22"/>
              </w:rPr>
              <w:t>lET</w:t>
            </w:r>
            <w:proofErr w:type="spellEnd"/>
            <w:r w:rsidRPr="002B7874">
              <w:rPr>
                <w:rFonts w:ascii="Calibri" w:hAnsi="Calibri" w:cs="Calibri"/>
                <w:color w:val="000000"/>
                <w:szCs w:val="22"/>
              </w:rPr>
              <w:t xml:space="preserve"> Wiring Regulations. 17th edition</w:t>
            </w:r>
          </w:p>
        </w:tc>
      </w:tr>
      <w:tr w:rsidR="004964C8" w:rsidRPr="002B5704" w14:paraId="08AD00E2" w14:textId="77777777" w:rsidTr="0079523D">
        <w:trPr>
          <w:trHeight w:val="268"/>
        </w:trPr>
        <w:tc>
          <w:tcPr>
            <w:tcW w:w="534" w:type="dxa"/>
            <w:tcBorders>
              <w:right w:val="nil"/>
            </w:tcBorders>
            <w:shd w:val="clear" w:color="auto" w:fill="auto"/>
          </w:tcPr>
          <w:p w14:paraId="2A692AE7" w14:textId="26A2FA77" w:rsidR="004964C8" w:rsidRPr="0079523D" w:rsidRDefault="0079523D" w:rsidP="0079523D">
            <w:pPr>
              <w:spacing w:before="60" w:after="0"/>
              <w:jc w:val="center"/>
              <w:rPr>
                <w:rFonts w:cs="Arial"/>
                <w:bCs/>
                <w:color w:val="000000" w:themeColor="text1"/>
              </w:rPr>
            </w:pPr>
            <w:r w:rsidRPr="0079523D">
              <w:rPr>
                <w:rFonts w:cs="Arial"/>
                <w:bCs/>
                <w:color w:val="000000" w:themeColor="text1"/>
              </w:rPr>
              <w:t>2</w:t>
            </w:r>
          </w:p>
        </w:tc>
        <w:tc>
          <w:tcPr>
            <w:tcW w:w="2268" w:type="dxa"/>
            <w:tcBorders>
              <w:left w:val="nil"/>
              <w:right w:val="nil"/>
            </w:tcBorders>
            <w:shd w:val="clear" w:color="auto" w:fill="auto"/>
          </w:tcPr>
          <w:p w14:paraId="1F9F99C4" w14:textId="635199F3" w:rsidR="004964C8" w:rsidRPr="002B5704" w:rsidRDefault="004964C8" w:rsidP="004964C8">
            <w:pPr>
              <w:tabs>
                <w:tab w:val="center" w:pos="884"/>
                <w:tab w:val="right" w:pos="1768"/>
              </w:tabs>
              <w:spacing w:before="0" w:after="0"/>
              <w:rPr>
                <w:rFonts w:cs="Arial"/>
                <w:color w:val="000000" w:themeColor="text1"/>
              </w:rPr>
            </w:pPr>
            <w:r w:rsidRPr="00465EC9">
              <w:rPr>
                <w:rFonts w:ascii="Calibri" w:hAnsi="Calibri" w:cs="Calibri"/>
                <w:color w:val="000000"/>
                <w:szCs w:val="22"/>
              </w:rPr>
              <w:t>BS 7671</w:t>
            </w:r>
          </w:p>
        </w:tc>
        <w:tc>
          <w:tcPr>
            <w:tcW w:w="5977" w:type="dxa"/>
            <w:tcBorders>
              <w:left w:val="nil"/>
              <w:right w:val="nil"/>
            </w:tcBorders>
            <w:shd w:val="clear" w:color="auto" w:fill="auto"/>
          </w:tcPr>
          <w:p w14:paraId="48DAB05F" w14:textId="3ED637C8" w:rsidR="004964C8" w:rsidRPr="002B5704" w:rsidRDefault="004964C8" w:rsidP="004964C8">
            <w:pPr>
              <w:spacing w:before="0" w:after="0"/>
              <w:rPr>
                <w:rFonts w:cs="Arial"/>
                <w:color w:val="000000" w:themeColor="text1"/>
              </w:rPr>
            </w:pPr>
            <w:r w:rsidRPr="002B7874">
              <w:rPr>
                <w:rFonts w:ascii="Calibri" w:hAnsi="Calibri" w:cs="Calibri"/>
                <w:color w:val="000000"/>
                <w:szCs w:val="22"/>
              </w:rPr>
              <w:t>Railway applications. Electromagnetic compatibility</w:t>
            </w:r>
          </w:p>
        </w:tc>
      </w:tr>
      <w:tr w:rsidR="004964C8" w:rsidRPr="002B5704" w14:paraId="27EB79AE" w14:textId="77777777" w:rsidTr="004964C8">
        <w:trPr>
          <w:trHeight w:val="268"/>
        </w:trPr>
        <w:tc>
          <w:tcPr>
            <w:tcW w:w="534" w:type="dxa"/>
            <w:tcBorders>
              <w:right w:val="nil"/>
            </w:tcBorders>
            <w:shd w:val="clear" w:color="auto" w:fill="D6ECFF" w:themeFill="background2"/>
          </w:tcPr>
          <w:p w14:paraId="57874A50" w14:textId="556F765B" w:rsidR="004964C8" w:rsidRPr="0079523D" w:rsidRDefault="0079523D" w:rsidP="0079523D">
            <w:pPr>
              <w:spacing w:before="60" w:after="0"/>
              <w:jc w:val="center"/>
              <w:rPr>
                <w:rFonts w:cs="Arial"/>
                <w:bCs/>
                <w:color w:val="000000" w:themeColor="text1"/>
              </w:rPr>
            </w:pPr>
            <w:r w:rsidRPr="0079523D">
              <w:rPr>
                <w:rFonts w:cs="Arial"/>
                <w:bCs/>
                <w:color w:val="000000" w:themeColor="text1"/>
              </w:rPr>
              <w:t>3</w:t>
            </w:r>
          </w:p>
        </w:tc>
        <w:tc>
          <w:tcPr>
            <w:tcW w:w="2268" w:type="dxa"/>
            <w:tcBorders>
              <w:left w:val="nil"/>
              <w:right w:val="nil"/>
            </w:tcBorders>
            <w:shd w:val="clear" w:color="auto" w:fill="D6ECFF" w:themeFill="background2"/>
          </w:tcPr>
          <w:p w14:paraId="7C3ABA06" w14:textId="4C8BDD89" w:rsidR="004964C8" w:rsidRPr="002B5704" w:rsidRDefault="004964C8" w:rsidP="004964C8">
            <w:pPr>
              <w:tabs>
                <w:tab w:val="center" w:pos="884"/>
                <w:tab w:val="right" w:pos="1768"/>
              </w:tabs>
              <w:spacing w:before="0" w:after="0"/>
              <w:rPr>
                <w:rFonts w:cs="Arial"/>
                <w:color w:val="000000" w:themeColor="text1"/>
              </w:rPr>
            </w:pPr>
            <w:r w:rsidRPr="00465EC9">
              <w:rPr>
                <w:rFonts w:ascii="Calibri" w:hAnsi="Calibri" w:cs="Calibri"/>
                <w:color w:val="000000"/>
                <w:szCs w:val="22"/>
              </w:rPr>
              <w:t>BS EN 50121</w:t>
            </w:r>
          </w:p>
        </w:tc>
        <w:tc>
          <w:tcPr>
            <w:tcW w:w="5977" w:type="dxa"/>
            <w:tcBorders>
              <w:left w:val="nil"/>
              <w:right w:val="nil"/>
            </w:tcBorders>
            <w:shd w:val="clear" w:color="auto" w:fill="D6ECFF" w:themeFill="background2"/>
          </w:tcPr>
          <w:p w14:paraId="73FF65A6" w14:textId="3B26DB5C" w:rsidR="004964C8" w:rsidRPr="002B5704" w:rsidRDefault="004964C8" w:rsidP="004964C8">
            <w:pPr>
              <w:spacing w:before="0" w:after="0"/>
              <w:rPr>
                <w:rFonts w:cs="Arial"/>
                <w:color w:val="000000" w:themeColor="text1"/>
              </w:rPr>
            </w:pPr>
            <w:r w:rsidRPr="002B7874">
              <w:rPr>
                <w:rFonts w:ascii="Calibri" w:hAnsi="Calibri" w:cs="Calibri"/>
                <w:color w:val="000000"/>
                <w:szCs w:val="22"/>
              </w:rPr>
              <w:t>Railway applications. Fixed installations. Electrical safety, earthing and the return</w:t>
            </w:r>
          </w:p>
        </w:tc>
      </w:tr>
      <w:tr w:rsidR="004964C8" w:rsidRPr="002B5704" w14:paraId="2638A5FA" w14:textId="77777777" w:rsidTr="0079523D">
        <w:trPr>
          <w:trHeight w:val="268"/>
        </w:trPr>
        <w:tc>
          <w:tcPr>
            <w:tcW w:w="534" w:type="dxa"/>
            <w:tcBorders>
              <w:right w:val="nil"/>
            </w:tcBorders>
            <w:shd w:val="clear" w:color="auto" w:fill="auto"/>
          </w:tcPr>
          <w:p w14:paraId="67F230B1" w14:textId="301C53B5" w:rsidR="004964C8" w:rsidRPr="0079523D" w:rsidRDefault="0079523D" w:rsidP="0079523D">
            <w:pPr>
              <w:spacing w:before="60" w:after="0"/>
              <w:jc w:val="center"/>
              <w:rPr>
                <w:rFonts w:cs="Arial"/>
                <w:bCs/>
                <w:color w:val="000000" w:themeColor="text1"/>
              </w:rPr>
            </w:pPr>
            <w:r w:rsidRPr="0079523D">
              <w:rPr>
                <w:rFonts w:cs="Arial"/>
                <w:bCs/>
                <w:color w:val="000000" w:themeColor="text1"/>
              </w:rPr>
              <w:t>4</w:t>
            </w:r>
          </w:p>
        </w:tc>
        <w:tc>
          <w:tcPr>
            <w:tcW w:w="2268" w:type="dxa"/>
            <w:tcBorders>
              <w:left w:val="nil"/>
              <w:right w:val="nil"/>
            </w:tcBorders>
            <w:shd w:val="clear" w:color="auto" w:fill="auto"/>
          </w:tcPr>
          <w:p w14:paraId="5142DD7B" w14:textId="2CBEBDF1" w:rsidR="004964C8" w:rsidRPr="002B5704" w:rsidRDefault="004964C8" w:rsidP="004964C8">
            <w:pPr>
              <w:tabs>
                <w:tab w:val="center" w:pos="884"/>
                <w:tab w:val="right" w:pos="1768"/>
              </w:tabs>
              <w:spacing w:before="0" w:after="0"/>
              <w:rPr>
                <w:rFonts w:cs="Arial"/>
                <w:color w:val="000000" w:themeColor="text1"/>
              </w:rPr>
            </w:pPr>
            <w:r w:rsidRPr="00465EC9">
              <w:rPr>
                <w:rFonts w:ascii="Calibri" w:hAnsi="Calibri" w:cs="Calibri"/>
                <w:color w:val="000000"/>
                <w:szCs w:val="22"/>
              </w:rPr>
              <w:t>BS EN 50122</w:t>
            </w:r>
          </w:p>
        </w:tc>
        <w:tc>
          <w:tcPr>
            <w:tcW w:w="5977" w:type="dxa"/>
            <w:tcBorders>
              <w:left w:val="nil"/>
              <w:right w:val="nil"/>
            </w:tcBorders>
            <w:shd w:val="clear" w:color="auto" w:fill="auto"/>
          </w:tcPr>
          <w:p w14:paraId="0D3786BD" w14:textId="5CCC89A3" w:rsidR="004964C8" w:rsidRPr="002B5704" w:rsidRDefault="0079523D" w:rsidP="004964C8">
            <w:pPr>
              <w:spacing w:before="0" w:after="0"/>
              <w:rPr>
                <w:rFonts w:cs="Arial"/>
                <w:color w:val="000000" w:themeColor="text1"/>
              </w:rPr>
            </w:pPr>
            <w:r w:rsidRPr="002B7874">
              <w:rPr>
                <w:rFonts w:ascii="Calibri" w:hAnsi="Calibri" w:cs="Calibri"/>
                <w:color w:val="000000"/>
                <w:szCs w:val="22"/>
              </w:rPr>
              <w:t>C</w:t>
            </w:r>
            <w:r w:rsidR="004964C8" w:rsidRPr="002B7874">
              <w:rPr>
                <w:rFonts w:ascii="Calibri" w:hAnsi="Calibri" w:cs="Calibri"/>
                <w:color w:val="000000"/>
                <w:szCs w:val="22"/>
              </w:rPr>
              <w:t>ircuit</w:t>
            </w:r>
          </w:p>
        </w:tc>
      </w:tr>
      <w:tr w:rsidR="004964C8" w:rsidRPr="002B5704" w14:paraId="3E1B16D0" w14:textId="77777777" w:rsidTr="004964C8">
        <w:trPr>
          <w:trHeight w:val="268"/>
        </w:trPr>
        <w:tc>
          <w:tcPr>
            <w:tcW w:w="534" w:type="dxa"/>
            <w:tcBorders>
              <w:right w:val="nil"/>
            </w:tcBorders>
            <w:shd w:val="clear" w:color="auto" w:fill="D6ECFF" w:themeFill="background2"/>
          </w:tcPr>
          <w:p w14:paraId="1E3A7389" w14:textId="49C407A4" w:rsidR="004964C8" w:rsidRPr="0079523D" w:rsidRDefault="0079523D" w:rsidP="0079523D">
            <w:pPr>
              <w:spacing w:before="60" w:after="0"/>
              <w:jc w:val="center"/>
              <w:rPr>
                <w:rFonts w:cs="Arial"/>
                <w:bCs/>
                <w:color w:val="000000" w:themeColor="text1"/>
              </w:rPr>
            </w:pPr>
            <w:r w:rsidRPr="0079523D">
              <w:rPr>
                <w:rFonts w:cs="Arial"/>
                <w:bCs/>
                <w:color w:val="000000" w:themeColor="text1"/>
              </w:rPr>
              <w:t>5</w:t>
            </w:r>
          </w:p>
        </w:tc>
        <w:tc>
          <w:tcPr>
            <w:tcW w:w="2268" w:type="dxa"/>
            <w:tcBorders>
              <w:left w:val="nil"/>
              <w:right w:val="nil"/>
            </w:tcBorders>
            <w:shd w:val="clear" w:color="auto" w:fill="D6ECFF" w:themeFill="background2"/>
          </w:tcPr>
          <w:p w14:paraId="436F0817" w14:textId="2C8992FB" w:rsidR="004964C8" w:rsidRPr="002B5704" w:rsidRDefault="004964C8" w:rsidP="004964C8">
            <w:pPr>
              <w:tabs>
                <w:tab w:val="center" w:pos="884"/>
                <w:tab w:val="right" w:pos="1768"/>
              </w:tabs>
              <w:spacing w:before="0" w:after="0"/>
              <w:rPr>
                <w:rFonts w:cs="Arial"/>
                <w:color w:val="000000" w:themeColor="text1"/>
              </w:rPr>
            </w:pPr>
            <w:r w:rsidRPr="00465EC9">
              <w:rPr>
                <w:rFonts w:ascii="Calibri" w:hAnsi="Calibri" w:cs="Calibri"/>
                <w:color w:val="000000"/>
                <w:szCs w:val="22"/>
              </w:rPr>
              <w:t>BS EN 50125</w:t>
            </w:r>
          </w:p>
        </w:tc>
        <w:tc>
          <w:tcPr>
            <w:tcW w:w="5977" w:type="dxa"/>
            <w:tcBorders>
              <w:left w:val="nil"/>
              <w:right w:val="nil"/>
            </w:tcBorders>
            <w:shd w:val="clear" w:color="auto" w:fill="D6ECFF" w:themeFill="background2"/>
          </w:tcPr>
          <w:p w14:paraId="15963279" w14:textId="6AA62E5C" w:rsidR="004964C8" w:rsidRPr="002B5704" w:rsidRDefault="004964C8" w:rsidP="004964C8">
            <w:pPr>
              <w:spacing w:before="0" w:after="0"/>
              <w:rPr>
                <w:rFonts w:cs="Arial"/>
                <w:color w:val="000000" w:themeColor="text1"/>
              </w:rPr>
            </w:pPr>
            <w:r w:rsidRPr="002B7874">
              <w:rPr>
                <w:rFonts w:ascii="Calibri" w:hAnsi="Calibri" w:cs="Calibri"/>
                <w:color w:val="000000"/>
                <w:szCs w:val="22"/>
              </w:rPr>
              <w:t>Railway applications. Environmental conditions for equipment</w:t>
            </w:r>
          </w:p>
        </w:tc>
      </w:tr>
      <w:tr w:rsidR="004964C8" w:rsidRPr="002B5704" w14:paraId="40952285" w14:textId="77777777" w:rsidTr="0079523D">
        <w:trPr>
          <w:trHeight w:val="268"/>
        </w:trPr>
        <w:tc>
          <w:tcPr>
            <w:tcW w:w="534" w:type="dxa"/>
            <w:tcBorders>
              <w:right w:val="nil"/>
            </w:tcBorders>
            <w:shd w:val="clear" w:color="auto" w:fill="auto"/>
          </w:tcPr>
          <w:p w14:paraId="528AFC72" w14:textId="006603F6" w:rsidR="004964C8" w:rsidRPr="0079523D" w:rsidRDefault="0079523D" w:rsidP="0079523D">
            <w:pPr>
              <w:spacing w:before="60" w:after="0"/>
              <w:jc w:val="center"/>
              <w:rPr>
                <w:rFonts w:cs="Arial"/>
                <w:bCs/>
                <w:color w:val="000000" w:themeColor="text1"/>
              </w:rPr>
            </w:pPr>
            <w:r w:rsidRPr="0079523D">
              <w:rPr>
                <w:rFonts w:cs="Arial"/>
                <w:bCs/>
                <w:color w:val="000000" w:themeColor="text1"/>
              </w:rPr>
              <w:t>6</w:t>
            </w:r>
          </w:p>
        </w:tc>
        <w:tc>
          <w:tcPr>
            <w:tcW w:w="2268" w:type="dxa"/>
            <w:tcBorders>
              <w:left w:val="nil"/>
              <w:right w:val="nil"/>
            </w:tcBorders>
            <w:shd w:val="clear" w:color="auto" w:fill="auto"/>
          </w:tcPr>
          <w:p w14:paraId="39037D94" w14:textId="34D86526" w:rsidR="004964C8" w:rsidRPr="002B5704" w:rsidRDefault="004964C8" w:rsidP="004964C8">
            <w:pPr>
              <w:tabs>
                <w:tab w:val="center" w:pos="884"/>
                <w:tab w:val="right" w:pos="1768"/>
              </w:tabs>
              <w:spacing w:before="0" w:after="0"/>
              <w:rPr>
                <w:rFonts w:cs="Arial"/>
                <w:color w:val="000000" w:themeColor="text1"/>
              </w:rPr>
            </w:pPr>
            <w:r w:rsidRPr="00465EC9">
              <w:rPr>
                <w:rFonts w:ascii="Calibri" w:hAnsi="Calibri" w:cs="Calibri"/>
                <w:color w:val="000000"/>
                <w:szCs w:val="22"/>
              </w:rPr>
              <w:t>BS EN 50126</w:t>
            </w:r>
          </w:p>
        </w:tc>
        <w:tc>
          <w:tcPr>
            <w:tcW w:w="5977" w:type="dxa"/>
            <w:tcBorders>
              <w:left w:val="nil"/>
              <w:right w:val="nil"/>
            </w:tcBorders>
            <w:shd w:val="clear" w:color="auto" w:fill="auto"/>
          </w:tcPr>
          <w:p w14:paraId="55F55A46" w14:textId="044D6C99" w:rsidR="004964C8" w:rsidRPr="002B5704" w:rsidRDefault="004964C8" w:rsidP="004964C8">
            <w:pPr>
              <w:spacing w:before="0" w:after="0"/>
              <w:rPr>
                <w:rFonts w:cs="Arial"/>
                <w:color w:val="000000" w:themeColor="text1"/>
              </w:rPr>
            </w:pPr>
            <w:r w:rsidRPr="002B7874">
              <w:rPr>
                <w:rFonts w:ascii="Calibri" w:hAnsi="Calibri" w:cs="Calibri"/>
                <w:color w:val="000000"/>
                <w:szCs w:val="22"/>
              </w:rPr>
              <w:t>Railway applications. The specification and demonstration of reliability,</w:t>
            </w:r>
          </w:p>
        </w:tc>
      </w:tr>
      <w:tr w:rsidR="004964C8" w:rsidRPr="002B5704" w14:paraId="46BC85CD" w14:textId="77777777" w:rsidTr="004964C8">
        <w:trPr>
          <w:trHeight w:val="268"/>
        </w:trPr>
        <w:tc>
          <w:tcPr>
            <w:tcW w:w="534" w:type="dxa"/>
            <w:tcBorders>
              <w:right w:val="nil"/>
            </w:tcBorders>
            <w:shd w:val="clear" w:color="auto" w:fill="D6ECFF" w:themeFill="background2"/>
          </w:tcPr>
          <w:p w14:paraId="6B8D3F90" w14:textId="64B29EA0" w:rsidR="004964C8" w:rsidRPr="0079523D" w:rsidRDefault="0079523D" w:rsidP="0079523D">
            <w:pPr>
              <w:spacing w:before="60" w:after="0"/>
              <w:jc w:val="center"/>
              <w:rPr>
                <w:rFonts w:cs="Arial"/>
                <w:bCs/>
                <w:color w:val="000000" w:themeColor="text1"/>
              </w:rPr>
            </w:pPr>
            <w:r w:rsidRPr="0079523D">
              <w:rPr>
                <w:rFonts w:cs="Arial"/>
                <w:bCs/>
                <w:color w:val="000000" w:themeColor="text1"/>
              </w:rPr>
              <w:t>7</w:t>
            </w:r>
          </w:p>
        </w:tc>
        <w:tc>
          <w:tcPr>
            <w:tcW w:w="2268" w:type="dxa"/>
            <w:tcBorders>
              <w:left w:val="nil"/>
              <w:right w:val="nil"/>
            </w:tcBorders>
            <w:shd w:val="clear" w:color="auto" w:fill="D6ECFF" w:themeFill="background2"/>
          </w:tcPr>
          <w:p w14:paraId="24CC7724" w14:textId="195FE460" w:rsidR="004964C8" w:rsidRPr="00465EC9" w:rsidRDefault="004964C8" w:rsidP="004964C8">
            <w:pPr>
              <w:tabs>
                <w:tab w:val="center" w:pos="884"/>
                <w:tab w:val="right" w:pos="1768"/>
              </w:tabs>
              <w:spacing w:before="0" w:after="0"/>
              <w:rPr>
                <w:rFonts w:ascii="Calibri" w:hAnsi="Calibri" w:cs="Calibri"/>
                <w:color w:val="000000"/>
                <w:szCs w:val="22"/>
              </w:rPr>
            </w:pPr>
            <w:r w:rsidRPr="00C539CF">
              <w:rPr>
                <w:rFonts w:ascii="Calibri" w:hAnsi="Calibri" w:cs="Calibri"/>
                <w:color w:val="000000"/>
                <w:szCs w:val="22"/>
              </w:rPr>
              <w:t>BS EN 50128</w:t>
            </w:r>
          </w:p>
        </w:tc>
        <w:tc>
          <w:tcPr>
            <w:tcW w:w="5977" w:type="dxa"/>
            <w:tcBorders>
              <w:left w:val="nil"/>
              <w:right w:val="nil"/>
            </w:tcBorders>
            <w:shd w:val="clear" w:color="auto" w:fill="D6ECFF" w:themeFill="background2"/>
          </w:tcPr>
          <w:p w14:paraId="5303756C" w14:textId="689CB5D3" w:rsidR="004964C8" w:rsidRPr="002B7874" w:rsidRDefault="004964C8" w:rsidP="004964C8">
            <w:pPr>
              <w:spacing w:before="0" w:after="0"/>
              <w:rPr>
                <w:rFonts w:ascii="Calibri" w:hAnsi="Calibri" w:cs="Calibri"/>
                <w:color w:val="000000"/>
                <w:szCs w:val="22"/>
              </w:rPr>
            </w:pPr>
            <w:r w:rsidRPr="00F15A14">
              <w:rPr>
                <w:rFonts w:ascii="Calibri" w:hAnsi="Calibri" w:cs="Calibri"/>
                <w:color w:val="000000"/>
                <w:szCs w:val="22"/>
              </w:rPr>
              <w:t xml:space="preserve">Railway applications. Communication, </w:t>
            </w:r>
            <w:proofErr w:type="spellStart"/>
            <w:r w:rsidRPr="00F15A14">
              <w:rPr>
                <w:rFonts w:ascii="Calibri" w:hAnsi="Calibri" w:cs="Calibri"/>
                <w:color w:val="000000"/>
                <w:szCs w:val="22"/>
              </w:rPr>
              <w:t>signalling</w:t>
            </w:r>
            <w:proofErr w:type="spellEnd"/>
            <w:r w:rsidRPr="00F15A14">
              <w:rPr>
                <w:rFonts w:ascii="Calibri" w:hAnsi="Calibri" w:cs="Calibri"/>
                <w:color w:val="000000"/>
                <w:szCs w:val="22"/>
              </w:rPr>
              <w:t xml:space="preserve"> and processing systems.</w:t>
            </w:r>
            <w:r>
              <w:rPr>
                <w:rFonts w:ascii="Calibri" w:hAnsi="Calibri" w:cs="Calibri"/>
                <w:color w:val="000000"/>
                <w:szCs w:val="22"/>
              </w:rPr>
              <w:t xml:space="preserve"> </w:t>
            </w:r>
            <w:r w:rsidRPr="00F15A14">
              <w:rPr>
                <w:rFonts w:ascii="Calibri" w:hAnsi="Calibri" w:cs="Calibri"/>
                <w:color w:val="000000"/>
                <w:szCs w:val="22"/>
              </w:rPr>
              <w:t>Software for railway control and protection systems</w:t>
            </w:r>
          </w:p>
        </w:tc>
      </w:tr>
      <w:tr w:rsidR="004964C8" w:rsidRPr="002B5704" w14:paraId="1092B122" w14:textId="77777777" w:rsidTr="0079523D">
        <w:trPr>
          <w:trHeight w:val="268"/>
        </w:trPr>
        <w:tc>
          <w:tcPr>
            <w:tcW w:w="534" w:type="dxa"/>
            <w:tcBorders>
              <w:right w:val="nil"/>
            </w:tcBorders>
            <w:shd w:val="clear" w:color="auto" w:fill="auto"/>
          </w:tcPr>
          <w:p w14:paraId="55DEB92D" w14:textId="337C4B0D" w:rsidR="004964C8" w:rsidRPr="0079523D" w:rsidRDefault="0079523D" w:rsidP="0079523D">
            <w:pPr>
              <w:spacing w:before="60" w:after="0"/>
              <w:jc w:val="center"/>
              <w:rPr>
                <w:rFonts w:cs="Arial"/>
                <w:bCs/>
                <w:color w:val="000000" w:themeColor="text1"/>
              </w:rPr>
            </w:pPr>
            <w:r w:rsidRPr="0079523D">
              <w:rPr>
                <w:rFonts w:cs="Arial"/>
                <w:bCs/>
                <w:color w:val="000000" w:themeColor="text1"/>
              </w:rPr>
              <w:t>8</w:t>
            </w:r>
          </w:p>
        </w:tc>
        <w:tc>
          <w:tcPr>
            <w:tcW w:w="2268" w:type="dxa"/>
            <w:tcBorders>
              <w:left w:val="nil"/>
              <w:right w:val="nil"/>
            </w:tcBorders>
            <w:shd w:val="clear" w:color="auto" w:fill="auto"/>
          </w:tcPr>
          <w:p w14:paraId="5C72D713" w14:textId="0EC8F6CB" w:rsidR="004964C8" w:rsidRPr="00465EC9" w:rsidRDefault="004964C8" w:rsidP="004964C8">
            <w:pPr>
              <w:tabs>
                <w:tab w:val="center" w:pos="884"/>
                <w:tab w:val="right" w:pos="1768"/>
              </w:tabs>
              <w:spacing w:before="0" w:after="0"/>
              <w:rPr>
                <w:rFonts w:ascii="Calibri" w:hAnsi="Calibri" w:cs="Calibri"/>
                <w:color w:val="000000"/>
                <w:szCs w:val="22"/>
              </w:rPr>
            </w:pPr>
            <w:r w:rsidRPr="00C539CF">
              <w:rPr>
                <w:rFonts w:ascii="Calibri" w:hAnsi="Calibri" w:cs="Calibri"/>
                <w:color w:val="000000"/>
                <w:szCs w:val="22"/>
              </w:rPr>
              <w:t>BS EN 50129</w:t>
            </w:r>
          </w:p>
        </w:tc>
        <w:tc>
          <w:tcPr>
            <w:tcW w:w="5977" w:type="dxa"/>
            <w:tcBorders>
              <w:left w:val="nil"/>
              <w:right w:val="nil"/>
            </w:tcBorders>
            <w:shd w:val="clear" w:color="auto" w:fill="auto"/>
          </w:tcPr>
          <w:p w14:paraId="3CB1EB0A" w14:textId="180C2BF0" w:rsidR="004964C8" w:rsidRPr="002B7874" w:rsidRDefault="004964C8" w:rsidP="004964C8">
            <w:pPr>
              <w:spacing w:before="0" w:after="0"/>
              <w:rPr>
                <w:rFonts w:ascii="Calibri" w:hAnsi="Calibri" w:cs="Calibri"/>
                <w:color w:val="000000"/>
                <w:szCs w:val="22"/>
              </w:rPr>
            </w:pPr>
            <w:r w:rsidRPr="00F15A14">
              <w:rPr>
                <w:rFonts w:ascii="Calibri" w:hAnsi="Calibri" w:cs="Calibri"/>
                <w:color w:val="000000"/>
                <w:szCs w:val="22"/>
              </w:rPr>
              <w:t xml:space="preserve">Railway applications. Communication, </w:t>
            </w:r>
            <w:proofErr w:type="spellStart"/>
            <w:r w:rsidRPr="00F15A14">
              <w:rPr>
                <w:rFonts w:ascii="Calibri" w:hAnsi="Calibri" w:cs="Calibri"/>
                <w:color w:val="000000"/>
                <w:szCs w:val="22"/>
              </w:rPr>
              <w:t>sig</w:t>
            </w:r>
            <w:r>
              <w:rPr>
                <w:rFonts w:ascii="Calibri" w:hAnsi="Calibri" w:cs="Calibri"/>
                <w:color w:val="000000"/>
                <w:szCs w:val="22"/>
              </w:rPr>
              <w:t>nalling</w:t>
            </w:r>
            <w:proofErr w:type="spellEnd"/>
            <w:r>
              <w:rPr>
                <w:rFonts w:ascii="Calibri" w:hAnsi="Calibri" w:cs="Calibri"/>
                <w:color w:val="000000"/>
                <w:szCs w:val="22"/>
              </w:rPr>
              <w:t xml:space="preserve"> and processing systems</w:t>
            </w:r>
          </w:p>
        </w:tc>
      </w:tr>
      <w:tr w:rsidR="004964C8" w:rsidRPr="002B5704" w14:paraId="64FF1445" w14:textId="77777777" w:rsidTr="004964C8">
        <w:trPr>
          <w:trHeight w:val="268"/>
        </w:trPr>
        <w:tc>
          <w:tcPr>
            <w:tcW w:w="534" w:type="dxa"/>
            <w:tcBorders>
              <w:right w:val="nil"/>
            </w:tcBorders>
            <w:shd w:val="clear" w:color="auto" w:fill="D6ECFF" w:themeFill="background2"/>
          </w:tcPr>
          <w:p w14:paraId="4A632679" w14:textId="4257FB4D" w:rsidR="004964C8" w:rsidRPr="0079523D" w:rsidRDefault="0079523D" w:rsidP="0079523D">
            <w:pPr>
              <w:spacing w:before="60" w:after="0"/>
              <w:jc w:val="center"/>
              <w:rPr>
                <w:rFonts w:cs="Arial"/>
                <w:bCs/>
                <w:color w:val="000000" w:themeColor="text1"/>
              </w:rPr>
            </w:pPr>
            <w:r w:rsidRPr="0079523D">
              <w:rPr>
                <w:rFonts w:cs="Arial"/>
                <w:bCs/>
                <w:color w:val="000000" w:themeColor="text1"/>
              </w:rPr>
              <w:t>9</w:t>
            </w:r>
          </w:p>
        </w:tc>
        <w:tc>
          <w:tcPr>
            <w:tcW w:w="2268" w:type="dxa"/>
            <w:tcBorders>
              <w:left w:val="nil"/>
              <w:right w:val="nil"/>
            </w:tcBorders>
            <w:shd w:val="clear" w:color="auto" w:fill="D6ECFF" w:themeFill="background2"/>
          </w:tcPr>
          <w:p w14:paraId="58C7BBEF" w14:textId="4EB07AE6" w:rsidR="004964C8" w:rsidRPr="00465EC9" w:rsidRDefault="004964C8" w:rsidP="004964C8">
            <w:pPr>
              <w:tabs>
                <w:tab w:val="center" w:pos="884"/>
                <w:tab w:val="right" w:pos="1768"/>
              </w:tabs>
              <w:spacing w:before="0" w:after="0"/>
              <w:rPr>
                <w:rFonts w:ascii="Calibri" w:hAnsi="Calibri" w:cs="Calibri"/>
                <w:color w:val="000000"/>
                <w:szCs w:val="22"/>
              </w:rPr>
            </w:pPr>
            <w:r w:rsidRPr="00C539CF">
              <w:rPr>
                <w:rFonts w:ascii="Calibri" w:hAnsi="Calibri" w:cs="Calibri"/>
                <w:color w:val="000000"/>
                <w:szCs w:val="22"/>
              </w:rPr>
              <w:t>BS EN 50174</w:t>
            </w:r>
          </w:p>
        </w:tc>
        <w:tc>
          <w:tcPr>
            <w:tcW w:w="5977" w:type="dxa"/>
            <w:tcBorders>
              <w:left w:val="nil"/>
              <w:right w:val="nil"/>
            </w:tcBorders>
            <w:shd w:val="clear" w:color="auto" w:fill="D6ECFF" w:themeFill="background2"/>
          </w:tcPr>
          <w:p w14:paraId="0181A0B6" w14:textId="72717317" w:rsidR="004964C8" w:rsidRPr="002B7874" w:rsidRDefault="004964C8" w:rsidP="004964C8">
            <w:pPr>
              <w:spacing w:before="0" w:after="0"/>
              <w:rPr>
                <w:rFonts w:ascii="Calibri" w:hAnsi="Calibri" w:cs="Calibri"/>
                <w:color w:val="000000"/>
                <w:szCs w:val="22"/>
              </w:rPr>
            </w:pPr>
            <w:r w:rsidRPr="00F15A14">
              <w:rPr>
                <w:rFonts w:ascii="Calibri" w:hAnsi="Calibri" w:cs="Calibri"/>
                <w:color w:val="000000"/>
                <w:szCs w:val="22"/>
              </w:rPr>
              <w:t>Information Technology. Cabling installation</w:t>
            </w:r>
          </w:p>
        </w:tc>
      </w:tr>
      <w:tr w:rsidR="004964C8" w:rsidRPr="002B5704" w14:paraId="68674050" w14:textId="77777777" w:rsidTr="0079523D">
        <w:trPr>
          <w:trHeight w:val="268"/>
        </w:trPr>
        <w:tc>
          <w:tcPr>
            <w:tcW w:w="534" w:type="dxa"/>
            <w:tcBorders>
              <w:right w:val="nil"/>
            </w:tcBorders>
            <w:shd w:val="clear" w:color="auto" w:fill="auto"/>
          </w:tcPr>
          <w:p w14:paraId="085DEA05" w14:textId="66EDF969" w:rsidR="004964C8" w:rsidRPr="0079523D" w:rsidRDefault="0079523D" w:rsidP="0079523D">
            <w:pPr>
              <w:spacing w:before="60" w:after="0"/>
              <w:jc w:val="center"/>
              <w:rPr>
                <w:rFonts w:cs="Arial"/>
                <w:bCs/>
                <w:color w:val="000000" w:themeColor="text1"/>
              </w:rPr>
            </w:pPr>
            <w:r w:rsidRPr="0079523D">
              <w:rPr>
                <w:rFonts w:cs="Arial"/>
                <w:bCs/>
                <w:color w:val="000000" w:themeColor="text1"/>
              </w:rPr>
              <w:t>10</w:t>
            </w:r>
          </w:p>
        </w:tc>
        <w:tc>
          <w:tcPr>
            <w:tcW w:w="2268" w:type="dxa"/>
            <w:tcBorders>
              <w:left w:val="nil"/>
              <w:right w:val="nil"/>
            </w:tcBorders>
            <w:shd w:val="clear" w:color="auto" w:fill="auto"/>
          </w:tcPr>
          <w:p w14:paraId="15E76735" w14:textId="6367A963" w:rsidR="004964C8" w:rsidRPr="00465EC9" w:rsidRDefault="004964C8" w:rsidP="004964C8">
            <w:pPr>
              <w:tabs>
                <w:tab w:val="center" w:pos="884"/>
                <w:tab w:val="right" w:pos="1768"/>
              </w:tabs>
              <w:spacing w:before="0" w:after="0"/>
              <w:rPr>
                <w:rFonts w:ascii="Calibri" w:hAnsi="Calibri" w:cs="Calibri"/>
                <w:color w:val="000000"/>
                <w:szCs w:val="22"/>
              </w:rPr>
            </w:pPr>
            <w:r w:rsidRPr="00C539CF">
              <w:rPr>
                <w:rFonts w:ascii="Calibri" w:hAnsi="Calibri" w:cs="Calibri"/>
                <w:color w:val="000000"/>
                <w:szCs w:val="22"/>
              </w:rPr>
              <w:t>BS EN 50288-7</w:t>
            </w:r>
          </w:p>
        </w:tc>
        <w:tc>
          <w:tcPr>
            <w:tcW w:w="5977" w:type="dxa"/>
            <w:tcBorders>
              <w:left w:val="nil"/>
              <w:right w:val="nil"/>
            </w:tcBorders>
            <w:shd w:val="clear" w:color="auto" w:fill="auto"/>
          </w:tcPr>
          <w:p w14:paraId="696F283B" w14:textId="60AEDB89" w:rsidR="004964C8" w:rsidRPr="002B7874" w:rsidRDefault="004964C8" w:rsidP="004964C8">
            <w:pPr>
              <w:spacing w:before="0" w:after="0"/>
              <w:rPr>
                <w:rFonts w:ascii="Calibri" w:hAnsi="Calibri" w:cs="Calibri"/>
                <w:color w:val="000000"/>
                <w:szCs w:val="22"/>
              </w:rPr>
            </w:pPr>
            <w:r w:rsidRPr="00F15A14">
              <w:rPr>
                <w:rFonts w:ascii="Calibri" w:hAnsi="Calibri" w:cs="Calibri"/>
                <w:color w:val="000000"/>
                <w:szCs w:val="22"/>
              </w:rPr>
              <w:t>Multi-element metallic cables used in analogue and digital communication and</w:t>
            </w:r>
            <w:r>
              <w:rPr>
                <w:rFonts w:ascii="Calibri" w:hAnsi="Calibri" w:cs="Calibri"/>
                <w:color w:val="000000"/>
                <w:szCs w:val="22"/>
              </w:rPr>
              <w:t xml:space="preserve"> </w:t>
            </w:r>
            <w:r w:rsidRPr="00F15A14">
              <w:rPr>
                <w:rFonts w:ascii="Calibri" w:hAnsi="Calibri" w:cs="Calibri"/>
                <w:color w:val="000000"/>
                <w:szCs w:val="22"/>
              </w:rPr>
              <w:t>control</w:t>
            </w:r>
          </w:p>
        </w:tc>
      </w:tr>
      <w:tr w:rsidR="004964C8" w:rsidRPr="002B5704" w14:paraId="2DD5F8EC" w14:textId="77777777" w:rsidTr="004964C8">
        <w:trPr>
          <w:trHeight w:val="268"/>
        </w:trPr>
        <w:tc>
          <w:tcPr>
            <w:tcW w:w="534" w:type="dxa"/>
            <w:tcBorders>
              <w:right w:val="nil"/>
            </w:tcBorders>
            <w:shd w:val="clear" w:color="auto" w:fill="D6ECFF" w:themeFill="background2"/>
          </w:tcPr>
          <w:p w14:paraId="2F744F88" w14:textId="52862030" w:rsidR="004964C8" w:rsidRPr="0079523D" w:rsidRDefault="0079523D" w:rsidP="0079523D">
            <w:pPr>
              <w:spacing w:before="60" w:after="0"/>
              <w:jc w:val="center"/>
              <w:rPr>
                <w:rFonts w:cs="Arial"/>
                <w:bCs/>
                <w:color w:val="000000" w:themeColor="text1"/>
              </w:rPr>
            </w:pPr>
            <w:r w:rsidRPr="0079523D">
              <w:rPr>
                <w:rFonts w:cs="Arial"/>
                <w:bCs/>
                <w:color w:val="000000" w:themeColor="text1"/>
              </w:rPr>
              <w:t>11</w:t>
            </w:r>
          </w:p>
        </w:tc>
        <w:tc>
          <w:tcPr>
            <w:tcW w:w="2268" w:type="dxa"/>
            <w:tcBorders>
              <w:left w:val="nil"/>
              <w:right w:val="nil"/>
            </w:tcBorders>
            <w:shd w:val="clear" w:color="auto" w:fill="D6ECFF" w:themeFill="background2"/>
          </w:tcPr>
          <w:p w14:paraId="1C1BF404" w14:textId="1ADA2105" w:rsidR="004964C8" w:rsidRPr="00465EC9" w:rsidRDefault="004964C8" w:rsidP="004964C8">
            <w:pPr>
              <w:tabs>
                <w:tab w:val="center" w:pos="884"/>
                <w:tab w:val="right" w:pos="1768"/>
              </w:tabs>
              <w:spacing w:before="0" w:after="0"/>
              <w:rPr>
                <w:rFonts w:ascii="Calibri" w:hAnsi="Calibri" w:cs="Calibri"/>
                <w:color w:val="000000"/>
                <w:szCs w:val="22"/>
              </w:rPr>
            </w:pPr>
            <w:r w:rsidRPr="00C539CF">
              <w:rPr>
                <w:rFonts w:ascii="Calibri" w:hAnsi="Calibri" w:cs="Calibri"/>
                <w:color w:val="000000"/>
                <w:szCs w:val="22"/>
              </w:rPr>
              <w:t>BS EN 50310</w:t>
            </w:r>
          </w:p>
        </w:tc>
        <w:tc>
          <w:tcPr>
            <w:tcW w:w="5977" w:type="dxa"/>
            <w:tcBorders>
              <w:left w:val="nil"/>
              <w:right w:val="nil"/>
            </w:tcBorders>
            <w:shd w:val="clear" w:color="auto" w:fill="D6ECFF" w:themeFill="background2"/>
          </w:tcPr>
          <w:p w14:paraId="776D0E99" w14:textId="6310320B" w:rsidR="004964C8" w:rsidRPr="002B7874" w:rsidRDefault="004964C8" w:rsidP="004964C8">
            <w:pPr>
              <w:spacing w:before="0" w:after="0"/>
              <w:rPr>
                <w:rFonts w:ascii="Calibri" w:hAnsi="Calibri" w:cs="Calibri"/>
                <w:color w:val="000000"/>
                <w:szCs w:val="22"/>
              </w:rPr>
            </w:pPr>
            <w:r w:rsidRPr="00F15A14">
              <w:rPr>
                <w:rFonts w:ascii="Calibri" w:hAnsi="Calibri" w:cs="Calibri"/>
                <w:color w:val="000000"/>
                <w:szCs w:val="22"/>
              </w:rPr>
              <w:t>Application of equipotential bonding and earthing in buildings with information</w:t>
            </w:r>
            <w:r>
              <w:rPr>
                <w:rFonts w:ascii="Calibri" w:hAnsi="Calibri" w:cs="Calibri"/>
                <w:color w:val="000000"/>
                <w:szCs w:val="22"/>
              </w:rPr>
              <w:t xml:space="preserve"> </w:t>
            </w:r>
            <w:r w:rsidRPr="00F15A14">
              <w:rPr>
                <w:rFonts w:ascii="Calibri" w:hAnsi="Calibri" w:cs="Calibri"/>
                <w:color w:val="000000"/>
                <w:szCs w:val="22"/>
              </w:rPr>
              <w:t>technology equipment</w:t>
            </w:r>
          </w:p>
        </w:tc>
      </w:tr>
      <w:tr w:rsidR="004964C8" w:rsidRPr="002B5704" w14:paraId="2F72125B" w14:textId="77777777" w:rsidTr="0079523D">
        <w:trPr>
          <w:trHeight w:val="268"/>
        </w:trPr>
        <w:tc>
          <w:tcPr>
            <w:tcW w:w="534" w:type="dxa"/>
            <w:tcBorders>
              <w:right w:val="nil"/>
            </w:tcBorders>
            <w:shd w:val="clear" w:color="auto" w:fill="auto"/>
          </w:tcPr>
          <w:p w14:paraId="22B1E8B3" w14:textId="7E8DB29E" w:rsidR="004964C8" w:rsidRPr="0079523D" w:rsidRDefault="0079523D" w:rsidP="0079523D">
            <w:pPr>
              <w:spacing w:before="60" w:after="0"/>
              <w:jc w:val="center"/>
              <w:rPr>
                <w:rFonts w:cs="Arial"/>
                <w:bCs/>
                <w:color w:val="000000" w:themeColor="text1"/>
              </w:rPr>
            </w:pPr>
            <w:r w:rsidRPr="0079523D">
              <w:rPr>
                <w:rFonts w:cs="Arial"/>
                <w:bCs/>
                <w:color w:val="000000" w:themeColor="text1"/>
              </w:rPr>
              <w:t>12</w:t>
            </w:r>
          </w:p>
        </w:tc>
        <w:tc>
          <w:tcPr>
            <w:tcW w:w="2268" w:type="dxa"/>
            <w:tcBorders>
              <w:left w:val="nil"/>
              <w:right w:val="nil"/>
            </w:tcBorders>
            <w:shd w:val="clear" w:color="auto" w:fill="auto"/>
          </w:tcPr>
          <w:p w14:paraId="1E38DB65" w14:textId="3D317F6E" w:rsidR="004964C8" w:rsidRPr="00465EC9" w:rsidRDefault="004964C8" w:rsidP="004964C8">
            <w:pPr>
              <w:tabs>
                <w:tab w:val="center" w:pos="884"/>
                <w:tab w:val="right" w:pos="1768"/>
              </w:tabs>
              <w:spacing w:before="0" w:after="0"/>
              <w:rPr>
                <w:rFonts w:ascii="Calibri" w:hAnsi="Calibri" w:cs="Calibri"/>
                <w:color w:val="000000"/>
                <w:szCs w:val="22"/>
              </w:rPr>
            </w:pPr>
            <w:r w:rsidRPr="00C539CF">
              <w:rPr>
                <w:rFonts w:ascii="Calibri" w:hAnsi="Calibri" w:cs="Calibri"/>
                <w:color w:val="000000"/>
                <w:szCs w:val="22"/>
              </w:rPr>
              <w:t>BS EN 60073</w:t>
            </w:r>
          </w:p>
        </w:tc>
        <w:tc>
          <w:tcPr>
            <w:tcW w:w="5977" w:type="dxa"/>
            <w:tcBorders>
              <w:left w:val="nil"/>
              <w:right w:val="nil"/>
            </w:tcBorders>
            <w:shd w:val="clear" w:color="auto" w:fill="auto"/>
          </w:tcPr>
          <w:p w14:paraId="0645664B" w14:textId="42D603DD" w:rsidR="004964C8" w:rsidRPr="004964C8" w:rsidRDefault="004964C8" w:rsidP="004964C8">
            <w:pPr>
              <w:pStyle w:val="NormalWeb"/>
              <w:spacing w:before="0" w:beforeAutospacing="0" w:after="0" w:afterAutospacing="0"/>
              <w:rPr>
                <w:rFonts w:ascii="Calibri" w:eastAsia="Times New Roman" w:hAnsi="Calibri" w:cs="Calibri"/>
                <w:color w:val="000000"/>
                <w:sz w:val="22"/>
                <w:szCs w:val="22"/>
                <w:lang w:val="en-GB" w:eastAsia="en-GB"/>
              </w:rPr>
            </w:pPr>
            <w:r w:rsidRPr="00F15A14">
              <w:rPr>
                <w:rFonts w:ascii="Calibri" w:hAnsi="Calibri" w:cs="Calibri"/>
                <w:color w:val="000000"/>
                <w:sz w:val="22"/>
                <w:szCs w:val="22"/>
              </w:rPr>
              <w:t>Basic and safety principles for man-machine interface, marking and identification</w:t>
            </w:r>
            <w:r>
              <w:rPr>
                <w:rFonts w:ascii="Calibri" w:hAnsi="Calibri" w:cs="Calibri"/>
                <w:color w:val="000000"/>
                <w:szCs w:val="22"/>
              </w:rPr>
              <w:t xml:space="preserve">. </w:t>
            </w:r>
            <w:r w:rsidRPr="004964C8">
              <w:rPr>
                <w:rFonts w:ascii="Calibri" w:eastAsia="Times New Roman" w:hAnsi="Calibri" w:cs="Calibri"/>
                <w:color w:val="000000"/>
                <w:sz w:val="22"/>
                <w:szCs w:val="22"/>
                <w:lang w:val="en-GB" w:eastAsia="en-GB"/>
              </w:rPr>
              <w:t>Coding principles for indication devices and actuators</w:t>
            </w:r>
          </w:p>
        </w:tc>
      </w:tr>
      <w:tr w:rsidR="004964C8" w:rsidRPr="002B5704" w14:paraId="3B70236F" w14:textId="77777777" w:rsidTr="004964C8">
        <w:trPr>
          <w:trHeight w:val="268"/>
        </w:trPr>
        <w:tc>
          <w:tcPr>
            <w:tcW w:w="534" w:type="dxa"/>
            <w:tcBorders>
              <w:right w:val="nil"/>
            </w:tcBorders>
            <w:shd w:val="clear" w:color="auto" w:fill="D6ECFF" w:themeFill="background2"/>
          </w:tcPr>
          <w:p w14:paraId="0E1E1D6A" w14:textId="1D0A47CB" w:rsidR="004964C8" w:rsidRPr="0079523D" w:rsidRDefault="0079523D" w:rsidP="0079523D">
            <w:pPr>
              <w:spacing w:before="60" w:after="0"/>
              <w:jc w:val="center"/>
              <w:rPr>
                <w:rFonts w:cs="Arial"/>
                <w:bCs/>
                <w:color w:val="000000" w:themeColor="text1"/>
              </w:rPr>
            </w:pPr>
            <w:r w:rsidRPr="0079523D">
              <w:rPr>
                <w:rFonts w:cs="Arial"/>
                <w:bCs/>
                <w:color w:val="000000" w:themeColor="text1"/>
              </w:rPr>
              <w:t>13</w:t>
            </w:r>
          </w:p>
        </w:tc>
        <w:tc>
          <w:tcPr>
            <w:tcW w:w="2268" w:type="dxa"/>
            <w:tcBorders>
              <w:left w:val="nil"/>
              <w:right w:val="nil"/>
            </w:tcBorders>
            <w:shd w:val="clear" w:color="auto" w:fill="D6ECFF" w:themeFill="background2"/>
          </w:tcPr>
          <w:p w14:paraId="345B1BC3" w14:textId="2EF264CC" w:rsidR="004964C8" w:rsidRPr="00465EC9" w:rsidRDefault="004964C8" w:rsidP="004964C8">
            <w:pPr>
              <w:tabs>
                <w:tab w:val="center" w:pos="884"/>
                <w:tab w:val="right" w:pos="1768"/>
              </w:tabs>
              <w:spacing w:before="0" w:after="0"/>
              <w:rPr>
                <w:rFonts w:ascii="Calibri" w:hAnsi="Calibri" w:cs="Calibri"/>
                <w:color w:val="000000"/>
                <w:szCs w:val="22"/>
              </w:rPr>
            </w:pPr>
            <w:r w:rsidRPr="00C539CF">
              <w:rPr>
                <w:rFonts w:ascii="Calibri" w:hAnsi="Calibri" w:cs="Calibri"/>
                <w:color w:val="000000"/>
                <w:szCs w:val="22"/>
              </w:rPr>
              <w:t>BS EN 60529</w:t>
            </w:r>
          </w:p>
        </w:tc>
        <w:tc>
          <w:tcPr>
            <w:tcW w:w="5977" w:type="dxa"/>
            <w:tcBorders>
              <w:left w:val="nil"/>
              <w:right w:val="nil"/>
            </w:tcBorders>
            <w:shd w:val="clear" w:color="auto" w:fill="D6ECFF" w:themeFill="background2"/>
          </w:tcPr>
          <w:p w14:paraId="2644E0C8" w14:textId="570C8084" w:rsidR="004964C8" w:rsidRPr="004964C8" w:rsidRDefault="004964C8" w:rsidP="004964C8">
            <w:pPr>
              <w:spacing w:before="0" w:after="0" w:line="240" w:lineRule="auto"/>
              <w:rPr>
                <w:rFonts w:ascii="Calibri" w:eastAsia="Times New Roman" w:hAnsi="Calibri" w:cs="Calibri"/>
                <w:color w:val="000000"/>
                <w:szCs w:val="22"/>
                <w:lang w:val="en-GB" w:eastAsia="en-GB"/>
              </w:rPr>
            </w:pPr>
            <w:r w:rsidRPr="004964C8">
              <w:rPr>
                <w:rFonts w:ascii="Calibri" w:eastAsia="Times New Roman" w:hAnsi="Calibri" w:cs="Calibri"/>
                <w:color w:val="000000"/>
                <w:szCs w:val="22"/>
                <w:lang w:val="en-GB" w:eastAsia="en-GB"/>
              </w:rPr>
              <w:t>Degrees of protection provided by enclosures (IP code)</w:t>
            </w:r>
          </w:p>
        </w:tc>
      </w:tr>
      <w:tr w:rsidR="004964C8" w:rsidRPr="002B5704" w14:paraId="00EABD49" w14:textId="77777777" w:rsidTr="0079523D">
        <w:trPr>
          <w:trHeight w:val="268"/>
        </w:trPr>
        <w:tc>
          <w:tcPr>
            <w:tcW w:w="534" w:type="dxa"/>
            <w:tcBorders>
              <w:right w:val="nil"/>
            </w:tcBorders>
            <w:shd w:val="clear" w:color="auto" w:fill="auto"/>
          </w:tcPr>
          <w:p w14:paraId="0E558837" w14:textId="2E70FBE8" w:rsidR="004964C8" w:rsidRPr="0079523D" w:rsidRDefault="0079523D" w:rsidP="0079523D">
            <w:pPr>
              <w:spacing w:before="60" w:after="0"/>
              <w:jc w:val="center"/>
              <w:rPr>
                <w:rFonts w:cs="Arial"/>
                <w:bCs/>
                <w:color w:val="000000" w:themeColor="text1"/>
              </w:rPr>
            </w:pPr>
            <w:r w:rsidRPr="0079523D">
              <w:rPr>
                <w:rFonts w:cs="Arial"/>
                <w:bCs/>
                <w:color w:val="000000" w:themeColor="text1"/>
              </w:rPr>
              <w:t>14</w:t>
            </w:r>
          </w:p>
        </w:tc>
        <w:tc>
          <w:tcPr>
            <w:tcW w:w="2268" w:type="dxa"/>
            <w:tcBorders>
              <w:left w:val="nil"/>
              <w:right w:val="nil"/>
            </w:tcBorders>
            <w:shd w:val="clear" w:color="auto" w:fill="auto"/>
          </w:tcPr>
          <w:p w14:paraId="02577063" w14:textId="2411A4AD" w:rsidR="004964C8" w:rsidRPr="00465EC9" w:rsidRDefault="004964C8" w:rsidP="004964C8">
            <w:pPr>
              <w:tabs>
                <w:tab w:val="center" w:pos="884"/>
                <w:tab w:val="right" w:pos="1768"/>
              </w:tabs>
              <w:spacing w:before="0" w:after="0"/>
              <w:rPr>
                <w:rFonts w:ascii="Calibri" w:hAnsi="Calibri" w:cs="Calibri"/>
                <w:color w:val="000000"/>
                <w:szCs w:val="22"/>
              </w:rPr>
            </w:pPr>
            <w:r w:rsidRPr="00C539CF">
              <w:rPr>
                <w:rFonts w:ascii="Calibri" w:hAnsi="Calibri" w:cs="Calibri"/>
                <w:color w:val="000000"/>
                <w:szCs w:val="22"/>
              </w:rPr>
              <w:t>BS EN 60617</w:t>
            </w:r>
          </w:p>
        </w:tc>
        <w:tc>
          <w:tcPr>
            <w:tcW w:w="5977" w:type="dxa"/>
            <w:tcBorders>
              <w:left w:val="nil"/>
              <w:right w:val="nil"/>
            </w:tcBorders>
            <w:shd w:val="clear" w:color="auto" w:fill="auto"/>
          </w:tcPr>
          <w:p w14:paraId="6F7F4799" w14:textId="05C72244" w:rsidR="004964C8" w:rsidRPr="004964C8" w:rsidRDefault="004964C8" w:rsidP="004964C8">
            <w:pPr>
              <w:spacing w:before="0" w:after="0" w:line="240" w:lineRule="auto"/>
              <w:rPr>
                <w:rFonts w:ascii="Calibri" w:eastAsia="Times New Roman" w:hAnsi="Calibri" w:cs="Calibri"/>
                <w:color w:val="000000"/>
                <w:szCs w:val="22"/>
                <w:lang w:val="en-GB" w:eastAsia="en-GB"/>
              </w:rPr>
            </w:pPr>
            <w:r w:rsidRPr="004964C8">
              <w:rPr>
                <w:rFonts w:ascii="Calibri" w:eastAsia="Times New Roman" w:hAnsi="Calibri" w:cs="Calibri"/>
                <w:color w:val="000000"/>
                <w:szCs w:val="22"/>
                <w:lang w:val="en-GB" w:eastAsia="en-GB"/>
              </w:rPr>
              <w:t>Graphical symbols for diagrams</w:t>
            </w:r>
          </w:p>
        </w:tc>
      </w:tr>
      <w:tr w:rsidR="004964C8" w:rsidRPr="002B5704" w14:paraId="07AD750D" w14:textId="77777777" w:rsidTr="004964C8">
        <w:trPr>
          <w:trHeight w:val="268"/>
        </w:trPr>
        <w:tc>
          <w:tcPr>
            <w:tcW w:w="534" w:type="dxa"/>
            <w:tcBorders>
              <w:right w:val="nil"/>
            </w:tcBorders>
            <w:shd w:val="clear" w:color="auto" w:fill="D6ECFF" w:themeFill="background2"/>
          </w:tcPr>
          <w:p w14:paraId="29DC7E66" w14:textId="3F7CBFDC" w:rsidR="004964C8" w:rsidRPr="0079523D" w:rsidRDefault="0079523D" w:rsidP="0079523D">
            <w:pPr>
              <w:spacing w:before="60" w:after="0"/>
              <w:jc w:val="center"/>
              <w:rPr>
                <w:rFonts w:cs="Arial"/>
                <w:bCs/>
                <w:color w:val="000000" w:themeColor="text1"/>
              </w:rPr>
            </w:pPr>
            <w:r w:rsidRPr="0079523D">
              <w:rPr>
                <w:rFonts w:cs="Arial"/>
                <w:bCs/>
                <w:color w:val="000000" w:themeColor="text1"/>
              </w:rPr>
              <w:t>15</w:t>
            </w:r>
          </w:p>
        </w:tc>
        <w:tc>
          <w:tcPr>
            <w:tcW w:w="2268" w:type="dxa"/>
            <w:tcBorders>
              <w:left w:val="nil"/>
              <w:right w:val="nil"/>
            </w:tcBorders>
            <w:shd w:val="clear" w:color="auto" w:fill="D6ECFF" w:themeFill="background2"/>
          </w:tcPr>
          <w:p w14:paraId="0AE9E11B" w14:textId="53E74E06" w:rsidR="004964C8" w:rsidRPr="00465EC9" w:rsidRDefault="004964C8" w:rsidP="004964C8">
            <w:pPr>
              <w:tabs>
                <w:tab w:val="center" w:pos="884"/>
                <w:tab w:val="right" w:pos="1768"/>
              </w:tabs>
              <w:spacing w:before="0" w:after="0"/>
              <w:rPr>
                <w:rFonts w:ascii="Calibri" w:hAnsi="Calibri" w:cs="Calibri"/>
                <w:color w:val="000000"/>
                <w:szCs w:val="22"/>
              </w:rPr>
            </w:pPr>
            <w:r w:rsidRPr="00C539CF">
              <w:rPr>
                <w:rFonts w:ascii="Calibri" w:hAnsi="Calibri" w:cs="Calibri"/>
                <w:color w:val="000000"/>
                <w:szCs w:val="22"/>
              </w:rPr>
              <w:t>BS EN 60870</w:t>
            </w:r>
          </w:p>
        </w:tc>
        <w:tc>
          <w:tcPr>
            <w:tcW w:w="5977" w:type="dxa"/>
            <w:tcBorders>
              <w:left w:val="nil"/>
              <w:right w:val="nil"/>
            </w:tcBorders>
            <w:shd w:val="clear" w:color="auto" w:fill="D6ECFF" w:themeFill="background2"/>
          </w:tcPr>
          <w:p w14:paraId="496D7850" w14:textId="6DE203B2" w:rsidR="004964C8" w:rsidRPr="004964C8" w:rsidRDefault="004964C8" w:rsidP="004964C8">
            <w:pPr>
              <w:spacing w:before="0" w:after="0" w:line="240" w:lineRule="auto"/>
              <w:rPr>
                <w:rFonts w:ascii="Calibri" w:eastAsia="Times New Roman" w:hAnsi="Calibri" w:cs="Calibri"/>
                <w:color w:val="000000"/>
                <w:szCs w:val="22"/>
                <w:lang w:val="en-GB" w:eastAsia="en-GB"/>
              </w:rPr>
            </w:pPr>
            <w:r w:rsidRPr="004964C8">
              <w:rPr>
                <w:rFonts w:ascii="Calibri" w:eastAsia="Times New Roman" w:hAnsi="Calibri" w:cs="Calibri"/>
                <w:color w:val="000000"/>
                <w:szCs w:val="22"/>
                <w:lang w:val="en-GB" w:eastAsia="en-GB"/>
              </w:rPr>
              <w:t>Tele-control equipment and systems</w:t>
            </w:r>
          </w:p>
        </w:tc>
      </w:tr>
      <w:tr w:rsidR="00A16541" w:rsidRPr="002B5704" w14:paraId="04819376" w14:textId="77777777" w:rsidTr="0079523D">
        <w:trPr>
          <w:trHeight w:val="268"/>
        </w:trPr>
        <w:tc>
          <w:tcPr>
            <w:tcW w:w="534" w:type="dxa"/>
            <w:tcBorders>
              <w:right w:val="nil"/>
            </w:tcBorders>
            <w:shd w:val="clear" w:color="auto" w:fill="auto"/>
          </w:tcPr>
          <w:p w14:paraId="446FC6B2" w14:textId="2FD926D3" w:rsidR="00A16541" w:rsidRPr="0079523D" w:rsidRDefault="0079523D" w:rsidP="0079523D">
            <w:pPr>
              <w:spacing w:before="60" w:after="0"/>
              <w:jc w:val="center"/>
              <w:rPr>
                <w:rFonts w:cs="Arial"/>
                <w:bCs/>
                <w:color w:val="000000" w:themeColor="text1"/>
              </w:rPr>
            </w:pPr>
            <w:r w:rsidRPr="0079523D">
              <w:rPr>
                <w:rFonts w:cs="Arial"/>
                <w:bCs/>
                <w:color w:val="000000" w:themeColor="text1"/>
              </w:rPr>
              <w:t>16</w:t>
            </w:r>
          </w:p>
        </w:tc>
        <w:tc>
          <w:tcPr>
            <w:tcW w:w="2268" w:type="dxa"/>
            <w:tcBorders>
              <w:left w:val="nil"/>
              <w:right w:val="nil"/>
            </w:tcBorders>
            <w:shd w:val="clear" w:color="auto" w:fill="auto"/>
          </w:tcPr>
          <w:p w14:paraId="0F2672EF" w14:textId="4FAE45A9" w:rsidR="00A16541" w:rsidRPr="00465EC9" w:rsidRDefault="00A16541" w:rsidP="00A16541">
            <w:pPr>
              <w:tabs>
                <w:tab w:val="center" w:pos="884"/>
                <w:tab w:val="right" w:pos="1768"/>
              </w:tabs>
              <w:spacing w:before="0" w:after="0"/>
              <w:rPr>
                <w:rFonts w:ascii="Calibri" w:hAnsi="Calibri" w:cs="Calibri"/>
                <w:color w:val="000000"/>
                <w:szCs w:val="22"/>
              </w:rPr>
            </w:pPr>
            <w:r w:rsidRPr="00094889">
              <w:rPr>
                <w:rFonts w:ascii="Calibri" w:hAnsi="Calibri" w:cs="Calibri"/>
                <w:color w:val="000000"/>
                <w:szCs w:val="22"/>
              </w:rPr>
              <w:t>BS EN 60950</w:t>
            </w:r>
          </w:p>
        </w:tc>
        <w:tc>
          <w:tcPr>
            <w:tcW w:w="5977" w:type="dxa"/>
            <w:tcBorders>
              <w:left w:val="nil"/>
              <w:right w:val="nil"/>
            </w:tcBorders>
            <w:shd w:val="clear" w:color="auto" w:fill="auto"/>
          </w:tcPr>
          <w:p w14:paraId="5113ED40" w14:textId="0512E82B" w:rsidR="00A16541" w:rsidRPr="00A16541" w:rsidRDefault="00A16541" w:rsidP="00A16541">
            <w:pPr>
              <w:spacing w:before="0" w:after="0" w:line="240" w:lineRule="auto"/>
              <w:rPr>
                <w:rFonts w:ascii="Calibri" w:eastAsia="Times New Roman" w:hAnsi="Calibri" w:cs="Calibri"/>
                <w:color w:val="000000"/>
                <w:szCs w:val="22"/>
                <w:lang w:val="en-GB" w:eastAsia="en-GB"/>
              </w:rPr>
            </w:pPr>
            <w:r w:rsidRPr="00A16541">
              <w:rPr>
                <w:rFonts w:ascii="Calibri" w:eastAsia="Times New Roman" w:hAnsi="Calibri" w:cs="Calibri"/>
                <w:color w:val="000000"/>
                <w:szCs w:val="22"/>
                <w:lang w:val="en-GB" w:eastAsia="en-GB"/>
              </w:rPr>
              <w:t>Information Technology Equipment. Safety</w:t>
            </w:r>
          </w:p>
        </w:tc>
      </w:tr>
      <w:tr w:rsidR="00A16541" w:rsidRPr="002B5704" w14:paraId="2096B86C" w14:textId="77777777" w:rsidTr="004964C8">
        <w:trPr>
          <w:trHeight w:val="268"/>
        </w:trPr>
        <w:tc>
          <w:tcPr>
            <w:tcW w:w="534" w:type="dxa"/>
            <w:tcBorders>
              <w:right w:val="nil"/>
            </w:tcBorders>
            <w:shd w:val="clear" w:color="auto" w:fill="D6ECFF" w:themeFill="background2"/>
          </w:tcPr>
          <w:p w14:paraId="1F943558" w14:textId="38B34691" w:rsidR="00A16541" w:rsidRPr="0079523D" w:rsidRDefault="0079523D" w:rsidP="0079523D">
            <w:pPr>
              <w:spacing w:before="60" w:after="0"/>
              <w:jc w:val="center"/>
              <w:rPr>
                <w:rFonts w:cs="Arial"/>
                <w:bCs/>
                <w:color w:val="000000" w:themeColor="text1"/>
              </w:rPr>
            </w:pPr>
            <w:r w:rsidRPr="0079523D">
              <w:rPr>
                <w:rFonts w:cs="Arial"/>
                <w:bCs/>
                <w:color w:val="000000" w:themeColor="text1"/>
              </w:rPr>
              <w:t>17</w:t>
            </w:r>
          </w:p>
        </w:tc>
        <w:tc>
          <w:tcPr>
            <w:tcW w:w="2268" w:type="dxa"/>
            <w:tcBorders>
              <w:left w:val="nil"/>
              <w:right w:val="nil"/>
            </w:tcBorders>
            <w:shd w:val="clear" w:color="auto" w:fill="D6ECFF" w:themeFill="background2"/>
          </w:tcPr>
          <w:p w14:paraId="13CF2F63" w14:textId="6BB33E28" w:rsidR="00A16541" w:rsidRPr="00465EC9" w:rsidRDefault="00A16541" w:rsidP="00A16541">
            <w:pPr>
              <w:tabs>
                <w:tab w:val="center" w:pos="884"/>
                <w:tab w:val="right" w:pos="1768"/>
              </w:tabs>
              <w:spacing w:before="0" w:after="0"/>
              <w:rPr>
                <w:rFonts w:ascii="Calibri" w:hAnsi="Calibri" w:cs="Calibri"/>
                <w:color w:val="000000"/>
                <w:szCs w:val="22"/>
              </w:rPr>
            </w:pPr>
            <w:r w:rsidRPr="00094889">
              <w:rPr>
                <w:rFonts w:ascii="Calibri" w:hAnsi="Calibri" w:cs="Calibri"/>
                <w:color w:val="000000"/>
                <w:szCs w:val="22"/>
              </w:rPr>
              <w:t>BS EN 61000</w:t>
            </w:r>
          </w:p>
        </w:tc>
        <w:tc>
          <w:tcPr>
            <w:tcW w:w="5977" w:type="dxa"/>
            <w:tcBorders>
              <w:left w:val="nil"/>
              <w:right w:val="nil"/>
            </w:tcBorders>
            <w:shd w:val="clear" w:color="auto" w:fill="D6ECFF" w:themeFill="background2"/>
          </w:tcPr>
          <w:p w14:paraId="0E59A835" w14:textId="7CCF2E3B" w:rsidR="00A16541" w:rsidRPr="00A16541" w:rsidRDefault="00A16541" w:rsidP="00A16541">
            <w:pPr>
              <w:spacing w:before="0" w:after="0" w:line="240" w:lineRule="auto"/>
              <w:rPr>
                <w:rFonts w:ascii="Calibri" w:eastAsia="Times New Roman" w:hAnsi="Calibri" w:cs="Calibri"/>
                <w:color w:val="000000"/>
                <w:szCs w:val="22"/>
                <w:lang w:val="en-GB" w:eastAsia="en-GB"/>
              </w:rPr>
            </w:pPr>
            <w:r w:rsidRPr="00A16541">
              <w:rPr>
                <w:rFonts w:ascii="Calibri" w:eastAsia="Times New Roman" w:hAnsi="Calibri" w:cs="Calibri"/>
                <w:color w:val="000000"/>
                <w:szCs w:val="22"/>
                <w:lang w:val="en-GB" w:eastAsia="en-GB"/>
              </w:rPr>
              <w:t>Electromagnetic compatibility (EMC)</w:t>
            </w:r>
          </w:p>
        </w:tc>
      </w:tr>
      <w:tr w:rsidR="00A16541" w:rsidRPr="002B5704" w14:paraId="13A76DC1" w14:textId="77777777" w:rsidTr="0079523D">
        <w:trPr>
          <w:trHeight w:val="268"/>
        </w:trPr>
        <w:tc>
          <w:tcPr>
            <w:tcW w:w="534" w:type="dxa"/>
            <w:tcBorders>
              <w:right w:val="nil"/>
            </w:tcBorders>
            <w:shd w:val="clear" w:color="auto" w:fill="auto"/>
          </w:tcPr>
          <w:p w14:paraId="61B9CDED" w14:textId="50A70151" w:rsidR="00A16541" w:rsidRPr="0079523D" w:rsidRDefault="0079523D" w:rsidP="0079523D">
            <w:pPr>
              <w:spacing w:before="60" w:after="0"/>
              <w:jc w:val="center"/>
              <w:rPr>
                <w:rFonts w:cs="Arial"/>
                <w:bCs/>
                <w:color w:val="000000" w:themeColor="text1"/>
              </w:rPr>
            </w:pPr>
            <w:r w:rsidRPr="0079523D">
              <w:rPr>
                <w:rFonts w:cs="Arial"/>
                <w:bCs/>
                <w:color w:val="000000" w:themeColor="text1"/>
              </w:rPr>
              <w:t>18</w:t>
            </w:r>
          </w:p>
        </w:tc>
        <w:tc>
          <w:tcPr>
            <w:tcW w:w="2268" w:type="dxa"/>
            <w:tcBorders>
              <w:left w:val="nil"/>
              <w:right w:val="nil"/>
            </w:tcBorders>
            <w:shd w:val="clear" w:color="auto" w:fill="auto"/>
          </w:tcPr>
          <w:p w14:paraId="301DF788" w14:textId="56647599" w:rsidR="00A16541" w:rsidRPr="00465EC9" w:rsidRDefault="00A16541" w:rsidP="00A16541">
            <w:pPr>
              <w:tabs>
                <w:tab w:val="center" w:pos="884"/>
                <w:tab w:val="right" w:pos="1768"/>
              </w:tabs>
              <w:spacing w:before="0" w:after="0"/>
              <w:rPr>
                <w:rFonts w:ascii="Calibri" w:hAnsi="Calibri" w:cs="Calibri"/>
                <w:color w:val="000000"/>
                <w:szCs w:val="22"/>
              </w:rPr>
            </w:pPr>
            <w:r w:rsidRPr="00094889">
              <w:rPr>
                <w:rFonts w:ascii="Calibri" w:hAnsi="Calibri" w:cs="Calibri"/>
                <w:color w:val="000000"/>
                <w:szCs w:val="22"/>
              </w:rPr>
              <w:t>BS EN 61131</w:t>
            </w:r>
          </w:p>
        </w:tc>
        <w:tc>
          <w:tcPr>
            <w:tcW w:w="5977" w:type="dxa"/>
            <w:tcBorders>
              <w:left w:val="nil"/>
              <w:right w:val="nil"/>
            </w:tcBorders>
            <w:shd w:val="clear" w:color="auto" w:fill="auto"/>
          </w:tcPr>
          <w:p w14:paraId="08ADEE9B" w14:textId="27B4DAAB" w:rsidR="00A16541" w:rsidRPr="00A16541" w:rsidRDefault="00A16541" w:rsidP="00A16541">
            <w:pPr>
              <w:spacing w:before="0" w:after="0" w:line="240" w:lineRule="auto"/>
              <w:rPr>
                <w:rFonts w:ascii="Calibri" w:eastAsia="Times New Roman" w:hAnsi="Calibri" w:cs="Calibri"/>
                <w:color w:val="000000"/>
                <w:szCs w:val="22"/>
                <w:lang w:val="en-GB" w:eastAsia="en-GB"/>
              </w:rPr>
            </w:pPr>
            <w:r w:rsidRPr="00A16541">
              <w:rPr>
                <w:rFonts w:ascii="Calibri" w:eastAsia="Times New Roman" w:hAnsi="Calibri" w:cs="Calibri"/>
                <w:color w:val="000000"/>
                <w:szCs w:val="22"/>
                <w:lang w:val="en-GB" w:eastAsia="en-GB"/>
              </w:rPr>
              <w:t>Programmable controllers</w:t>
            </w:r>
          </w:p>
        </w:tc>
      </w:tr>
      <w:tr w:rsidR="00A16541" w:rsidRPr="002B5704" w14:paraId="15687B3B" w14:textId="77777777" w:rsidTr="004964C8">
        <w:trPr>
          <w:trHeight w:val="268"/>
        </w:trPr>
        <w:tc>
          <w:tcPr>
            <w:tcW w:w="534" w:type="dxa"/>
            <w:tcBorders>
              <w:right w:val="nil"/>
            </w:tcBorders>
            <w:shd w:val="clear" w:color="auto" w:fill="D6ECFF" w:themeFill="background2"/>
          </w:tcPr>
          <w:p w14:paraId="6226A723" w14:textId="31EA55B2" w:rsidR="00A16541" w:rsidRPr="0079523D" w:rsidRDefault="0079523D" w:rsidP="0079523D">
            <w:pPr>
              <w:spacing w:before="60" w:after="0"/>
              <w:jc w:val="center"/>
              <w:rPr>
                <w:rFonts w:cs="Arial"/>
                <w:bCs/>
                <w:color w:val="000000" w:themeColor="text1"/>
              </w:rPr>
            </w:pPr>
            <w:r w:rsidRPr="0079523D">
              <w:rPr>
                <w:rFonts w:cs="Arial"/>
                <w:bCs/>
                <w:color w:val="000000" w:themeColor="text1"/>
              </w:rPr>
              <w:t>19</w:t>
            </w:r>
          </w:p>
        </w:tc>
        <w:tc>
          <w:tcPr>
            <w:tcW w:w="2268" w:type="dxa"/>
            <w:tcBorders>
              <w:left w:val="nil"/>
              <w:right w:val="nil"/>
            </w:tcBorders>
            <w:shd w:val="clear" w:color="auto" w:fill="D6ECFF" w:themeFill="background2"/>
          </w:tcPr>
          <w:p w14:paraId="7FE6E32C" w14:textId="67004C2A" w:rsidR="00A16541" w:rsidRPr="00465EC9" w:rsidRDefault="00A16541" w:rsidP="00A16541">
            <w:pPr>
              <w:tabs>
                <w:tab w:val="center" w:pos="884"/>
                <w:tab w:val="right" w:pos="1768"/>
              </w:tabs>
              <w:spacing w:before="0" w:after="0"/>
              <w:rPr>
                <w:rFonts w:ascii="Calibri" w:hAnsi="Calibri" w:cs="Calibri"/>
                <w:color w:val="000000"/>
                <w:szCs w:val="22"/>
              </w:rPr>
            </w:pPr>
            <w:r w:rsidRPr="00094889">
              <w:rPr>
                <w:rFonts w:ascii="Calibri" w:hAnsi="Calibri" w:cs="Calibri"/>
                <w:color w:val="000000"/>
                <w:szCs w:val="22"/>
              </w:rPr>
              <w:t>BS EN 61508</w:t>
            </w:r>
          </w:p>
        </w:tc>
        <w:tc>
          <w:tcPr>
            <w:tcW w:w="5977" w:type="dxa"/>
            <w:tcBorders>
              <w:left w:val="nil"/>
              <w:right w:val="nil"/>
            </w:tcBorders>
            <w:shd w:val="clear" w:color="auto" w:fill="D6ECFF" w:themeFill="background2"/>
          </w:tcPr>
          <w:p w14:paraId="57A5F9AE" w14:textId="64EDA394" w:rsidR="00A16541" w:rsidRPr="00A16541" w:rsidRDefault="00A16541" w:rsidP="00A16541">
            <w:pPr>
              <w:spacing w:before="0" w:after="0" w:line="240" w:lineRule="auto"/>
              <w:rPr>
                <w:rFonts w:ascii="Calibri" w:eastAsia="Times New Roman" w:hAnsi="Calibri" w:cs="Calibri"/>
                <w:color w:val="000000"/>
                <w:szCs w:val="22"/>
                <w:lang w:val="en-GB" w:eastAsia="en-GB"/>
              </w:rPr>
            </w:pPr>
            <w:r w:rsidRPr="00A16541">
              <w:rPr>
                <w:rFonts w:ascii="Calibri" w:eastAsia="Times New Roman" w:hAnsi="Calibri" w:cs="Calibri"/>
                <w:color w:val="000000"/>
                <w:szCs w:val="22"/>
                <w:lang w:val="en-GB" w:eastAsia="en-GB"/>
              </w:rPr>
              <w:t>Functional Safety of Electrical/Electronic/programmable electronic safety-related</w:t>
            </w:r>
            <w:r>
              <w:rPr>
                <w:rFonts w:ascii="Calibri" w:eastAsia="Times New Roman" w:hAnsi="Calibri" w:cs="Calibri"/>
                <w:color w:val="000000"/>
                <w:szCs w:val="22"/>
                <w:lang w:val="en-GB" w:eastAsia="en-GB"/>
              </w:rPr>
              <w:t xml:space="preserve"> </w:t>
            </w:r>
            <w:r w:rsidRPr="00A16541">
              <w:rPr>
                <w:rFonts w:ascii="Calibri" w:eastAsia="Times New Roman" w:hAnsi="Calibri" w:cs="Calibri"/>
                <w:color w:val="000000"/>
                <w:szCs w:val="22"/>
                <w:lang w:val="en-GB" w:eastAsia="en-GB"/>
              </w:rPr>
              <w:t>systems</w:t>
            </w:r>
          </w:p>
        </w:tc>
      </w:tr>
      <w:tr w:rsidR="00A16541" w:rsidRPr="002B5704" w14:paraId="71D531A2" w14:textId="77777777" w:rsidTr="0079523D">
        <w:trPr>
          <w:trHeight w:val="268"/>
        </w:trPr>
        <w:tc>
          <w:tcPr>
            <w:tcW w:w="534" w:type="dxa"/>
            <w:tcBorders>
              <w:right w:val="nil"/>
            </w:tcBorders>
            <w:shd w:val="clear" w:color="auto" w:fill="auto"/>
          </w:tcPr>
          <w:p w14:paraId="4D3A424B" w14:textId="716E64EE" w:rsidR="00A16541" w:rsidRPr="0079523D" w:rsidRDefault="0079523D" w:rsidP="0079523D">
            <w:pPr>
              <w:spacing w:before="60" w:after="0"/>
              <w:jc w:val="center"/>
              <w:rPr>
                <w:rFonts w:cs="Arial"/>
                <w:bCs/>
                <w:color w:val="000000" w:themeColor="text1"/>
              </w:rPr>
            </w:pPr>
            <w:r w:rsidRPr="0079523D">
              <w:rPr>
                <w:rFonts w:cs="Arial"/>
                <w:bCs/>
                <w:color w:val="000000" w:themeColor="text1"/>
              </w:rPr>
              <w:t>20</w:t>
            </w:r>
          </w:p>
        </w:tc>
        <w:tc>
          <w:tcPr>
            <w:tcW w:w="2268" w:type="dxa"/>
            <w:tcBorders>
              <w:left w:val="nil"/>
              <w:right w:val="nil"/>
            </w:tcBorders>
            <w:shd w:val="clear" w:color="auto" w:fill="auto"/>
          </w:tcPr>
          <w:p w14:paraId="4F0E179A" w14:textId="1176E271" w:rsidR="00A16541" w:rsidRPr="00465EC9" w:rsidRDefault="00A16541" w:rsidP="00A16541">
            <w:pPr>
              <w:tabs>
                <w:tab w:val="center" w:pos="884"/>
                <w:tab w:val="right" w:pos="1768"/>
              </w:tabs>
              <w:spacing w:before="0" w:after="0"/>
              <w:rPr>
                <w:rFonts w:ascii="Calibri" w:hAnsi="Calibri" w:cs="Calibri"/>
                <w:color w:val="000000"/>
                <w:szCs w:val="22"/>
              </w:rPr>
            </w:pPr>
            <w:r w:rsidRPr="00094889">
              <w:rPr>
                <w:rFonts w:ascii="Calibri" w:hAnsi="Calibri" w:cs="Calibri"/>
                <w:color w:val="000000"/>
                <w:szCs w:val="22"/>
              </w:rPr>
              <w:t>BS EN 62305</w:t>
            </w:r>
          </w:p>
        </w:tc>
        <w:tc>
          <w:tcPr>
            <w:tcW w:w="5977" w:type="dxa"/>
            <w:tcBorders>
              <w:left w:val="nil"/>
              <w:right w:val="nil"/>
            </w:tcBorders>
            <w:shd w:val="clear" w:color="auto" w:fill="auto"/>
          </w:tcPr>
          <w:p w14:paraId="6AAC5F69" w14:textId="130FA850" w:rsidR="00A16541" w:rsidRPr="00A16541" w:rsidRDefault="00A16541" w:rsidP="00A16541">
            <w:pPr>
              <w:spacing w:before="0" w:after="0" w:line="240" w:lineRule="auto"/>
              <w:rPr>
                <w:rFonts w:ascii="Calibri" w:eastAsia="Times New Roman" w:hAnsi="Calibri" w:cs="Calibri"/>
                <w:color w:val="000000"/>
                <w:szCs w:val="22"/>
                <w:lang w:val="en-GB" w:eastAsia="en-GB"/>
              </w:rPr>
            </w:pPr>
            <w:r w:rsidRPr="00A16541">
              <w:rPr>
                <w:rFonts w:ascii="Calibri" w:eastAsia="Times New Roman" w:hAnsi="Calibri" w:cs="Calibri"/>
                <w:color w:val="000000"/>
                <w:szCs w:val="22"/>
                <w:lang w:val="en-GB" w:eastAsia="en-GB"/>
              </w:rPr>
              <w:t>Protection against lightning</w:t>
            </w:r>
          </w:p>
        </w:tc>
      </w:tr>
      <w:tr w:rsidR="00A16541" w:rsidRPr="002B5704" w14:paraId="0CAC7CB0" w14:textId="77777777" w:rsidTr="004964C8">
        <w:trPr>
          <w:trHeight w:val="268"/>
        </w:trPr>
        <w:tc>
          <w:tcPr>
            <w:tcW w:w="534" w:type="dxa"/>
            <w:tcBorders>
              <w:right w:val="nil"/>
            </w:tcBorders>
            <w:shd w:val="clear" w:color="auto" w:fill="D6ECFF" w:themeFill="background2"/>
          </w:tcPr>
          <w:p w14:paraId="7CD64AB8" w14:textId="33230290" w:rsidR="00A16541" w:rsidRPr="0079523D" w:rsidRDefault="0079523D" w:rsidP="0079523D">
            <w:pPr>
              <w:spacing w:before="60" w:after="0"/>
              <w:jc w:val="center"/>
              <w:rPr>
                <w:rFonts w:cs="Arial"/>
                <w:bCs/>
                <w:color w:val="000000" w:themeColor="text1"/>
              </w:rPr>
            </w:pPr>
            <w:r w:rsidRPr="0079523D">
              <w:rPr>
                <w:rFonts w:cs="Arial"/>
                <w:bCs/>
                <w:color w:val="000000" w:themeColor="text1"/>
              </w:rPr>
              <w:t>21</w:t>
            </w:r>
          </w:p>
        </w:tc>
        <w:tc>
          <w:tcPr>
            <w:tcW w:w="2268" w:type="dxa"/>
            <w:tcBorders>
              <w:left w:val="nil"/>
              <w:right w:val="nil"/>
            </w:tcBorders>
            <w:shd w:val="clear" w:color="auto" w:fill="D6ECFF" w:themeFill="background2"/>
          </w:tcPr>
          <w:p w14:paraId="43FD72B9" w14:textId="18D9D435" w:rsidR="00A16541" w:rsidRPr="00465EC9" w:rsidRDefault="00A16541" w:rsidP="00A16541">
            <w:pPr>
              <w:tabs>
                <w:tab w:val="center" w:pos="884"/>
                <w:tab w:val="right" w:pos="1768"/>
              </w:tabs>
              <w:spacing w:before="0" w:after="0"/>
              <w:rPr>
                <w:rFonts w:ascii="Calibri" w:hAnsi="Calibri" w:cs="Calibri"/>
                <w:color w:val="000000"/>
                <w:szCs w:val="22"/>
              </w:rPr>
            </w:pPr>
            <w:r w:rsidRPr="00094889">
              <w:rPr>
                <w:rFonts w:ascii="Calibri" w:hAnsi="Calibri" w:cs="Calibri"/>
                <w:color w:val="000000"/>
                <w:szCs w:val="22"/>
              </w:rPr>
              <w:t>BS EN 62491</w:t>
            </w:r>
          </w:p>
        </w:tc>
        <w:tc>
          <w:tcPr>
            <w:tcW w:w="5977" w:type="dxa"/>
            <w:tcBorders>
              <w:left w:val="nil"/>
              <w:right w:val="nil"/>
            </w:tcBorders>
            <w:shd w:val="clear" w:color="auto" w:fill="D6ECFF" w:themeFill="background2"/>
          </w:tcPr>
          <w:p w14:paraId="6D27030A" w14:textId="031D43FD" w:rsidR="00A16541" w:rsidRPr="00A16541" w:rsidRDefault="00A16541" w:rsidP="00A16541">
            <w:pPr>
              <w:spacing w:before="0" w:after="0" w:line="240" w:lineRule="auto"/>
              <w:rPr>
                <w:rFonts w:ascii="Calibri" w:eastAsia="Times New Roman" w:hAnsi="Calibri" w:cs="Calibri"/>
                <w:color w:val="000000"/>
                <w:szCs w:val="22"/>
                <w:lang w:val="en-GB" w:eastAsia="en-GB"/>
              </w:rPr>
            </w:pPr>
            <w:r w:rsidRPr="00A16541">
              <w:rPr>
                <w:rFonts w:ascii="Calibri" w:eastAsia="Times New Roman" w:hAnsi="Calibri" w:cs="Calibri"/>
                <w:color w:val="000000"/>
                <w:szCs w:val="22"/>
                <w:lang w:val="en-GB" w:eastAsia="en-GB"/>
              </w:rPr>
              <w:t>Industrial systems, Installations and equipment and industrial products — labelling</w:t>
            </w:r>
            <w:r>
              <w:rPr>
                <w:rFonts w:ascii="Calibri" w:eastAsia="Times New Roman" w:hAnsi="Calibri" w:cs="Calibri"/>
                <w:color w:val="000000"/>
                <w:szCs w:val="22"/>
                <w:lang w:val="en-GB" w:eastAsia="en-GB"/>
              </w:rPr>
              <w:t xml:space="preserve"> </w:t>
            </w:r>
            <w:r w:rsidRPr="00A16541">
              <w:rPr>
                <w:rFonts w:ascii="Calibri" w:eastAsia="Times New Roman" w:hAnsi="Calibri" w:cs="Calibri"/>
                <w:color w:val="000000"/>
                <w:szCs w:val="22"/>
                <w:lang w:val="en-GB" w:eastAsia="en-GB"/>
              </w:rPr>
              <w:t>of cables and cores</w:t>
            </w:r>
          </w:p>
        </w:tc>
      </w:tr>
      <w:tr w:rsidR="00A16541" w:rsidRPr="002B5704" w14:paraId="796F591A" w14:textId="77777777" w:rsidTr="0079523D">
        <w:trPr>
          <w:trHeight w:val="268"/>
        </w:trPr>
        <w:tc>
          <w:tcPr>
            <w:tcW w:w="534" w:type="dxa"/>
            <w:tcBorders>
              <w:right w:val="nil"/>
            </w:tcBorders>
            <w:shd w:val="clear" w:color="auto" w:fill="auto"/>
          </w:tcPr>
          <w:p w14:paraId="3CFE9209" w14:textId="61260AC7" w:rsidR="00A16541" w:rsidRPr="0079523D" w:rsidRDefault="0079523D" w:rsidP="0079523D">
            <w:pPr>
              <w:spacing w:before="60" w:after="0"/>
              <w:jc w:val="center"/>
              <w:rPr>
                <w:rFonts w:cs="Arial"/>
                <w:bCs/>
                <w:color w:val="000000" w:themeColor="text1"/>
              </w:rPr>
            </w:pPr>
            <w:r w:rsidRPr="0079523D">
              <w:rPr>
                <w:rFonts w:cs="Arial"/>
                <w:bCs/>
                <w:color w:val="000000" w:themeColor="text1"/>
              </w:rPr>
              <w:t>22</w:t>
            </w:r>
          </w:p>
        </w:tc>
        <w:tc>
          <w:tcPr>
            <w:tcW w:w="2268" w:type="dxa"/>
            <w:tcBorders>
              <w:left w:val="nil"/>
              <w:right w:val="nil"/>
            </w:tcBorders>
            <w:shd w:val="clear" w:color="auto" w:fill="auto"/>
          </w:tcPr>
          <w:p w14:paraId="0D353984" w14:textId="77AEAFD8" w:rsidR="00A16541" w:rsidRPr="00465EC9" w:rsidRDefault="00A16541" w:rsidP="00A16541">
            <w:pPr>
              <w:tabs>
                <w:tab w:val="center" w:pos="884"/>
                <w:tab w:val="right" w:pos="1768"/>
              </w:tabs>
              <w:spacing w:before="0" w:after="0"/>
              <w:rPr>
                <w:rFonts w:ascii="Calibri" w:hAnsi="Calibri" w:cs="Calibri"/>
                <w:color w:val="000000"/>
                <w:szCs w:val="22"/>
              </w:rPr>
            </w:pPr>
            <w:r w:rsidRPr="00094889">
              <w:rPr>
                <w:rFonts w:ascii="Calibri" w:hAnsi="Calibri" w:cs="Calibri"/>
                <w:color w:val="000000"/>
                <w:szCs w:val="22"/>
              </w:rPr>
              <w:t>ISO 11801:2012</w:t>
            </w:r>
          </w:p>
        </w:tc>
        <w:tc>
          <w:tcPr>
            <w:tcW w:w="5977" w:type="dxa"/>
            <w:tcBorders>
              <w:left w:val="nil"/>
              <w:right w:val="nil"/>
            </w:tcBorders>
            <w:shd w:val="clear" w:color="auto" w:fill="auto"/>
          </w:tcPr>
          <w:p w14:paraId="4DEC330D" w14:textId="3A339113" w:rsidR="00A16541" w:rsidRPr="00A16541" w:rsidRDefault="00A16541" w:rsidP="00A16541">
            <w:pPr>
              <w:spacing w:before="0" w:after="0" w:line="240" w:lineRule="auto"/>
              <w:rPr>
                <w:rFonts w:ascii="Calibri" w:eastAsia="Times New Roman" w:hAnsi="Calibri" w:cs="Calibri"/>
                <w:color w:val="000000"/>
                <w:szCs w:val="22"/>
                <w:lang w:val="en-GB" w:eastAsia="en-GB"/>
              </w:rPr>
            </w:pPr>
            <w:r w:rsidRPr="00A16541">
              <w:rPr>
                <w:rFonts w:ascii="Calibri" w:eastAsia="Times New Roman" w:hAnsi="Calibri" w:cs="Calibri"/>
                <w:color w:val="000000"/>
                <w:szCs w:val="22"/>
                <w:lang w:val="en-GB" w:eastAsia="en-GB"/>
              </w:rPr>
              <w:t>Information technology - Generic cabling for customer premises - Amendment 2</w:t>
            </w:r>
          </w:p>
        </w:tc>
      </w:tr>
      <w:tr w:rsidR="00A16541" w:rsidRPr="002B5704" w14:paraId="5EEBC309" w14:textId="77777777" w:rsidTr="004964C8">
        <w:trPr>
          <w:trHeight w:val="268"/>
        </w:trPr>
        <w:tc>
          <w:tcPr>
            <w:tcW w:w="534" w:type="dxa"/>
            <w:tcBorders>
              <w:right w:val="nil"/>
            </w:tcBorders>
            <w:shd w:val="clear" w:color="auto" w:fill="D6ECFF" w:themeFill="background2"/>
          </w:tcPr>
          <w:p w14:paraId="598D0BEF" w14:textId="0B78648A" w:rsidR="00A16541" w:rsidRPr="0079523D" w:rsidRDefault="0079523D" w:rsidP="0079523D">
            <w:pPr>
              <w:spacing w:before="60" w:after="0"/>
              <w:jc w:val="center"/>
              <w:rPr>
                <w:rFonts w:cs="Arial"/>
                <w:bCs/>
                <w:color w:val="000000" w:themeColor="text1"/>
              </w:rPr>
            </w:pPr>
            <w:r w:rsidRPr="0079523D">
              <w:rPr>
                <w:rFonts w:cs="Arial"/>
                <w:bCs/>
                <w:color w:val="000000" w:themeColor="text1"/>
              </w:rPr>
              <w:t>23</w:t>
            </w:r>
          </w:p>
        </w:tc>
        <w:tc>
          <w:tcPr>
            <w:tcW w:w="2268" w:type="dxa"/>
            <w:tcBorders>
              <w:left w:val="nil"/>
              <w:right w:val="nil"/>
            </w:tcBorders>
            <w:shd w:val="clear" w:color="auto" w:fill="D6ECFF" w:themeFill="background2"/>
          </w:tcPr>
          <w:p w14:paraId="130FA5C5" w14:textId="77777777" w:rsidR="00A16541" w:rsidRPr="00094889" w:rsidRDefault="00A16541" w:rsidP="00A16541">
            <w:pPr>
              <w:tabs>
                <w:tab w:val="center" w:pos="884"/>
                <w:tab w:val="right" w:pos="1768"/>
              </w:tabs>
              <w:spacing w:before="0" w:after="0"/>
              <w:rPr>
                <w:rFonts w:ascii="Calibri" w:hAnsi="Calibri" w:cs="Calibri"/>
                <w:color w:val="000000"/>
                <w:szCs w:val="22"/>
              </w:rPr>
            </w:pPr>
          </w:p>
        </w:tc>
        <w:tc>
          <w:tcPr>
            <w:tcW w:w="5977" w:type="dxa"/>
            <w:tcBorders>
              <w:left w:val="nil"/>
              <w:right w:val="nil"/>
            </w:tcBorders>
            <w:shd w:val="clear" w:color="auto" w:fill="D6ECFF" w:themeFill="background2"/>
          </w:tcPr>
          <w:p w14:paraId="64A993F6" w14:textId="77777777" w:rsidR="00A16541" w:rsidRPr="00A16541" w:rsidRDefault="00A16541" w:rsidP="00A16541">
            <w:pPr>
              <w:spacing w:before="0" w:after="0" w:line="240" w:lineRule="auto"/>
              <w:rPr>
                <w:rFonts w:ascii="Calibri" w:eastAsia="Times New Roman" w:hAnsi="Calibri" w:cs="Calibri"/>
                <w:color w:val="000000"/>
                <w:szCs w:val="22"/>
                <w:lang w:val="en-GB" w:eastAsia="en-GB"/>
              </w:rPr>
            </w:pPr>
            <w:r w:rsidRPr="00A16541">
              <w:rPr>
                <w:rFonts w:ascii="Calibri" w:eastAsia="Times New Roman" w:hAnsi="Calibri" w:cs="Calibri"/>
                <w:color w:val="000000"/>
                <w:szCs w:val="22"/>
                <w:lang w:val="en-GB" w:eastAsia="en-GB"/>
              </w:rPr>
              <w:t>All Indonesia National and Municipal Codes, Acts and Regulations that are related</w:t>
            </w:r>
          </w:p>
          <w:p w14:paraId="5A573727" w14:textId="46EDD26C" w:rsidR="00A16541" w:rsidRPr="00A16541" w:rsidRDefault="00A16541" w:rsidP="00A16541">
            <w:pPr>
              <w:spacing w:before="0" w:after="0" w:line="240" w:lineRule="auto"/>
              <w:rPr>
                <w:rFonts w:ascii="Calibri" w:eastAsia="Times New Roman" w:hAnsi="Calibri" w:cs="Calibri"/>
                <w:color w:val="000000"/>
                <w:szCs w:val="22"/>
                <w:lang w:val="en-GB" w:eastAsia="en-GB"/>
              </w:rPr>
            </w:pPr>
            <w:r w:rsidRPr="00A16541">
              <w:rPr>
                <w:rFonts w:ascii="Calibri" w:eastAsia="Times New Roman" w:hAnsi="Calibri" w:cs="Calibri"/>
                <w:color w:val="000000"/>
                <w:szCs w:val="22"/>
                <w:lang w:val="en-GB" w:eastAsia="en-GB"/>
              </w:rPr>
              <w:t>to the SCADA system</w:t>
            </w:r>
          </w:p>
        </w:tc>
      </w:tr>
    </w:tbl>
    <w:p w14:paraId="7B341942" w14:textId="77777777" w:rsidR="005477E4" w:rsidRDefault="005477E4" w:rsidP="007531CD">
      <w:pPr>
        <w:pStyle w:val="Figure"/>
        <w:sectPr w:rsidR="005477E4" w:rsidSect="005477E4">
          <w:pgSz w:w="11907" w:h="16839" w:code="9"/>
          <w:pgMar w:top="1440" w:right="1440" w:bottom="1440" w:left="1440" w:header="547" w:footer="360" w:gutter="0"/>
          <w:pgNumType w:start="1"/>
          <w:cols w:space="720"/>
          <w:noEndnote/>
          <w:docGrid w:linePitch="299"/>
        </w:sectPr>
      </w:pPr>
    </w:p>
    <w:p w14:paraId="0BEC6385" w14:textId="05CBEC47" w:rsidR="00E05CB8" w:rsidRDefault="00B245CD" w:rsidP="005B56B0">
      <w:pPr>
        <w:pStyle w:val="Heading1"/>
        <w:ind w:left="284" w:hanging="284"/>
      </w:pPr>
      <w:bookmarkStart w:id="147" w:name="_Toc492278879"/>
      <w:r w:rsidRPr="00B245CD">
        <w:lastRenderedPageBreak/>
        <w:t>System Description</w:t>
      </w:r>
      <w:bookmarkEnd w:id="147"/>
    </w:p>
    <w:p w14:paraId="5118D496" w14:textId="49C166D8" w:rsidR="000F2673" w:rsidRPr="00910F4A" w:rsidRDefault="000F2673" w:rsidP="00F96964">
      <w:pPr>
        <w:spacing w:before="0" w:after="240" w:line="360" w:lineRule="auto"/>
        <w:jc w:val="both"/>
      </w:pPr>
      <w:r w:rsidRPr="00910F4A">
        <w:t xml:space="preserve">The SCADA system scope in The Jakarta LRT Project include provision </w:t>
      </w:r>
      <w:r w:rsidR="005477E4" w:rsidRPr="00910F4A">
        <w:t>of a</w:t>
      </w:r>
      <w:r w:rsidRPr="00910F4A">
        <w:t xml:space="preserve"> </w:t>
      </w:r>
      <w:proofErr w:type="spellStart"/>
      <w:r w:rsidRPr="00910F4A">
        <w:t>centralised</w:t>
      </w:r>
      <w:proofErr w:type="spellEnd"/>
      <w:r w:rsidRPr="00910F4A">
        <w:t xml:space="preserve"> control function with appropriate SCADA facilities to provide the Operators with an efficient means of real-time monitoring and controlling the M&amp;E plant and subsystems throughout the stations through the SCADA workstations.</w:t>
      </w:r>
    </w:p>
    <w:p w14:paraId="40A070C2" w14:textId="658AC7B2" w:rsidR="000F2673" w:rsidRPr="00910F4A" w:rsidRDefault="000F2673" w:rsidP="00F96964">
      <w:pPr>
        <w:spacing w:before="0" w:after="240" w:line="360" w:lineRule="auto"/>
        <w:jc w:val="both"/>
      </w:pPr>
      <w:r w:rsidRPr="00910F4A">
        <w:t xml:space="preserve">The core of the SCADA system will comprise a pair of redundant servers, configured in a hot-standby configuration to provide resilience and secondary recovery control positions. The primary server is installed in the common equipment room of OCC, while the </w:t>
      </w:r>
      <w:proofErr w:type="spellStart"/>
      <w:r w:rsidRPr="00910F4A">
        <w:t>back up</w:t>
      </w:r>
      <w:proofErr w:type="spellEnd"/>
      <w:r w:rsidRPr="00910F4A">
        <w:t xml:space="preserve"> server is installed in the emergency recovery </w:t>
      </w:r>
      <w:proofErr w:type="spellStart"/>
      <w:r w:rsidRPr="00910F4A">
        <w:t>centre</w:t>
      </w:r>
      <w:proofErr w:type="spellEnd"/>
      <w:r w:rsidRPr="00910F4A">
        <w:t xml:space="preserve"> </w:t>
      </w:r>
      <w:del w:id="148" w:author="Jasbinder Singh" w:date="2017-09-16T15:07:00Z">
        <w:r w:rsidRPr="00910F4A" w:rsidDel="00C553F4">
          <w:delText>of OCC</w:delText>
        </w:r>
      </w:del>
      <w:proofErr w:type="spellStart"/>
      <w:proofErr w:type="gramStart"/>
      <w:ins w:id="149" w:author="Jasbinder Singh" w:date="2017-09-16T15:07:00Z">
        <w:r w:rsidR="00C553F4">
          <w:t>i.e</w:t>
        </w:r>
        <w:proofErr w:type="spellEnd"/>
        <w:proofErr w:type="gramEnd"/>
        <w:r w:rsidR="00C553F4">
          <w:t xml:space="preserve"> BCC</w:t>
        </w:r>
      </w:ins>
      <w:r w:rsidRPr="00910F4A">
        <w:t xml:space="preserve">. The SCADA servers is configured in a hot-standby arrangement so that either server can immediately assume system mastership in the event of one server failure. It is possible to remove one server for maintenance without interrupting system operation and, upon its reinstatement, re-synchronize the database without interruption to system operations. The Operator </w:t>
      </w:r>
      <w:proofErr w:type="gramStart"/>
      <w:r w:rsidRPr="00910F4A">
        <w:t>is able to</w:t>
      </w:r>
      <w:proofErr w:type="gramEnd"/>
      <w:r w:rsidRPr="00910F4A">
        <w:t xml:space="preserve"> designate either server as the primary or secondary server through the SCADA workstations.</w:t>
      </w:r>
    </w:p>
    <w:p w14:paraId="66129C63" w14:textId="77777777" w:rsidR="000F2673" w:rsidRPr="00910F4A" w:rsidRDefault="000F2673" w:rsidP="00F96964">
      <w:pPr>
        <w:spacing w:before="0" w:after="240" w:line="360" w:lineRule="auto"/>
        <w:jc w:val="both"/>
      </w:pPr>
      <w:r w:rsidRPr="00910F4A">
        <w:t>Each server is designed to have two communication links to interconnect with two different network switches for receiving or transmitting I/O status from or to the fields RTUs, SCADA workstations or subsystems.</w:t>
      </w:r>
    </w:p>
    <w:p w14:paraId="730680F7" w14:textId="77777777" w:rsidR="000F2673" w:rsidRPr="00910F4A" w:rsidRDefault="000F2673" w:rsidP="00F96964">
      <w:pPr>
        <w:spacing w:before="0" w:after="240" w:line="360" w:lineRule="auto"/>
        <w:jc w:val="both"/>
      </w:pPr>
      <w:r w:rsidRPr="00910F4A">
        <w:t>The SCADA system is designed to continuously monitor the status of M&amp;E plant and subsystems at the following locations:</w:t>
      </w:r>
    </w:p>
    <w:p w14:paraId="5B8E7F5C" w14:textId="6AFED176" w:rsidR="000F2673" w:rsidRPr="00910F4A" w:rsidRDefault="000F2673" w:rsidP="003E3963">
      <w:pPr>
        <w:pStyle w:val="ListParagraph"/>
        <w:numPr>
          <w:ilvl w:val="0"/>
          <w:numId w:val="103"/>
        </w:numPr>
        <w:spacing w:before="0" w:after="0" w:line="360" w:lineRule="auto"/>
        <w:jc w:val="both"/>
      </w:pPr>
      <w:r w:rsidRPr="00910F4A">
        <w:t>All stations</w:t>
      </w:r>
    </w:p>
    <w:p w14:paraId="04B8E18A" w14:textId="48EC27E1" w:rsidR="000F2673" w:rsidRPr="00910F4A" w:rsidRDefault="000F2673" w:rsidP="003E3963">
      <w:pPr>
        <w:pStyle w:val="ListParagraph"/>
        <w:numPr>
          <w:ilvl w:val="0"/>
          <w:numId w:val="103"/>
        </w:numPr>
        <w:spacing w:before="0" w:after="0" w:line="360" w:lineRule="auto"/>
        <w:jc w:val="both"/>
      </w:pPr>
      <w:r w:rsidRPr="00910F4A">
        <w:t>Depot</w:t>
      </w:r>
    </w:p>
    <w:p w14:paraId="43B11AF0" w14:textId="0F61220B" w:rsidR="000F2673" w:rsidRPr="00910F4A" w:rsidRDefault="000F2673" w:rsidP="003E3963">
      <w:pPr>
        <w:pStyle w:val="ListParagraph"/>
        <w:numPr>
          <w:ilvl w:val="0"/>
          <w:numId w:val="103"/>
        </w:numPr>
        <w:spacing w:before="0" w:after="0" w:line="360" w:lineRule="auto"/>
        <w:jc w:val="both"/>
      </w:pPr>
      <w:r w:rsidRPr="00910F4A">
        <w:t>Traction Power Substations</w:t>
      </w:r>
    </w:p>
    <w:p w14:paraId="7C633EAD" w14:textId="77777777" w:rsidR="000F2673" w:rsidRPr="00910F4A" w:rsidRDefault="000F2673" w:rsidP="00F96964">
      <w:pPr>
        <w:spacing w:before="0" w:after="120" w:line="360" w:lineRule="auto"/>
        <w:ind w:firstLine="720"/>
        <w:jc w:val="both"/>
      </w:pPr>
      <w:r w:rsidRPr="00910F4A">
        <w:t>Equipment failures of M&amp;E plant and subsystems shall generate alarms to the SCADA workstations which shall be automatically recorded and printed.</w:t>
      </w:r>
    </w:p>
    <w:p w14:paraId="06687CB8" w14:textId="77777777" w:rsidR="000F2673" w:rsidRPr="00910F4A" w:rsidRDefault="000F2673" w:rsidP="00F96964">
      <w:pPr>
        <w:spacing w:before="0" w:after="120" w:line="360" w:lineRule="auto"/>
        <w:jc w:val="both"/>
      </w:pPr>
      <w:r w:rsidRPr="00910F4A">
        <w:t xml:space="preserve">The SCADA servers is capable, in terms of processor and memory, to meet the performance requirements, including operator interface, database management, alarming and communication interfaces. </w:t>
      </w:r>
      <w:commentRangeStart w:id="150"/>
      <w:r w:rsidRPr="00910F4A">
        <w:t xml:space="preserve">The primary server is designed to handle communications with the RTUs, maintain the primary system </w:t>
      </w:r>
      <w:commentRangeEnd w:id="150"/>
      <w:r w:rsidR="00BA4A32">
        <w:rPr>
          <w:rStyle w:val="CommentReference"/>
          <w:rFonts w:eastAsia="Times New Roman" w:cs="Times New Roman"/>
          <w:lang w:eastAsia="en-US"/>
        </w:rPr>
        <w:commentReference w:id="150"/>
      </w:r>
      <w:r w:rsidRPr="00910F4A">
        <w:t xml:space="preserve">database and interface with the SCADA workstations through the LAN in OCC or </w:t>
      </w:r>
      <w:proofErr w:type="spellStart"/>
      <w:r w:rsidRPr="00910F4A">
        <w:t>Fibre</w:t>
      </w:r>
      <w:proofErr w:type="spellEnd"/>
      <w:r w:rsidRPr="00910F4A">
        <w:t xml:space="preserve"> Optic Transmission System for those SCADA workstations that installed throughout the stations.</w:t>
      </w:r>
    </w:p>
    <w:p w14:paraId="71855AB5" w14:textId="77777777" w:rsidR="000F2673" w:rsidRPr="00910F4A" w:rsidRDefault="000F2673" w:rsidP="00F96964">
      <w:pPr>
        <w:spacing w:before="0" w:after="120" w:line="360" w:lineRule="auto"/>
        <w:jc w:val="both"/>
      </w:pPr>
      <w:r w:rsidRPr="00910F4A">
        <w:t xml:space="preserve">The SCADA servers is designed to </w:t>
      </w:r>
      <w:proofErr w:type="spellStart"/>
      <w:r w:rsidRPr="00910F4A">
        <w:t>utilise</w:t>
      </w:r>
      <w:proofErr w:type="spellEnd"/>
      <w:r w:rsidRPr="00910F4A">
        <w:t xml:space="preserve"> the LAN connection to monitor and control of other subsystems including CCTV System, Public Address (PA) System, Help Points System, Passenger Information Display (PID) System, etc. through the IP protocol.</w:t>
      </w:r>
    </w:p>
    <w:p w14:paraId="23F5D6FA" w14:textId="77777777" w:rsidR="000F2673" w:rsidRPr="00910F4A" w:rsidRDefault="000F2673" w:rsidP="00F96964">
      <w:pPr>
        <w:spacing w:before="0" w:after="120" w:line="360" w:lineRule="auto"/>
        <w:jc w:val="both"/>
      </w:pPr>
      <w:r w:rsidRPr="00910F4A">
        <w:lastRenderedPageBreak/>
        <w:t>The secondary server is designed to provide identical functions as primary server, including data storage and data printing. Furthermore, the secondary server can take over the primary server’s function immediately without re-booting when a primary server failure occurs. The secondary server shall update the primary server’s database and handover the supervisory and control function back to the primary server once it has recovered.</w:t>
      </w:r>
    </w:p>
    <w:p w14:paraId="29450D2A" w14:textId="77777777" w:rsidR="000F2673" w:rsidRPr="00AA1BE2" w:rsidRDefault="000F2673" w:rsidP="00F96964">
      <w:pPr>
        <w:spacing w:before="0" w:after="120" w:line="360" w:lineRule="auto"/>
        <w:jc w:val="both"/>
      </w:pPr>
      <w:r w:rsidRPr="00AA1BE2">
        <w:t>Each SCADA workstation at OCC is designed to accommodate with four monitors. One monitor shall be dedicated to display CCTV images (spot monitor), and three monitors shall be used to display GUI graphics for overview stations display, overview traction power substations display and alarm status display for control and monitoring.</w:t>
      </w:r>
    </w:p>
    <w:p w14:paraId="5916BDA7" w14:textId="60F7F7CC" w:rsidR="000F2673" w:rsidRPr="00AA1BE2" w:rsidRDefault="000F2673" w:rsidP="00F96964">
      <w:pPr>
        <w:spacing w:after="120" w:line="360" w:lineRule="auto"/>
        <w:jc w:val="both"/>
      </w:pPr>
      <w:r w:rsidRPr="00AA1BE2">
        <w:t>Each station is installed with a Local SCADA workstation that has the same basic system operations and functionality of the OCC SCADA system. Each Local SCADA workstation is designed to accommodate with t</w:t>
      </w:r>
      <w:r w:rsidR="00090D38">
        <w:t>wo</w:t>
      </w:r>
      <w:r w:rsidRPr="00AA1BE2">
        <w:t xml:space="preserve"> monitors. </w:t>
      </w:r>
      <w:r w:rsidR="00090D38">
        <w:t>T</w:t>
      </w:r>
      <w:r w:rsidRPr="00AA1BE2">
        <w:t xml:space="preserve">wo monitors shall be used to display GUI graphics for overview station display and alarm status display of the </w:t>
      </w:r>
      <w:proofErr w:type="gramStart"/>
      <w:r w:rsidRPr="00AA1BE2">
        <w:t xml:space="preserve">particular </w:t>
      </w:r>
      <w:commentRangeStart w:id="151"/>
      <w:r w:rsidRPr="00AA1BE2">
        <w:t>station</w:t>
      </w:r>
      <w:commentRangeEnd w:id="151"/>
      <w:proofErr w:type="gramEnd"/>
      <w:r w:rsidR="00BA4A32">
        <w:rPr>
          <w:rStyle w:val="CommentReference"/>
          <w:rFonts w:eastAsia="Times New Roman" w:cs="Times New Roman"/>
          <w:lang w:eastAsia="en-US"/>
        </w:rPr>
        <w:commentReference w:id="151"/>
      </w:r>
      <w:r w:rsidRPr="00AA1BE2">
        <w:t>.</w:t>
      </w:r>
    </w:p>
    <w:p w14:paraId="58768EC0" w14:textId="77777777" w:rsidR="000F2673" w:rsidRPr="00AA1BE2" w:rsidRDefault="000F2673" w:rsidP="00F96964">
      <w:pPr>
        <w:spacing w:after="120" w:line="360" w:lineRule="auto"/>
        <w:jc w:val="both"/>
      </w:pPr>
      <w:r w:rsidRPr="00AA1BE2">
        <w:t>All SCADA servers and workstations is configured with password access levels so that access to the operating control level is available only to Operator with the appropriate access rights.</w:t>
      </w:r>
    </w:p>
    <w:p w14:paraId="574F48D8" w14:textId="77777777" w:rsidR="000F2673" w:rsidRPr="00AA1BE2" w:rsidRDefault="000F2673" w:rsidP="00F96964">
      <w:pPr>
        <w:spacing w:after="120" w:line="360" w:lineRule="auto"/>
        <w:jc w:val="both"/>
      </w:pPr>
      <w:r w:rsidRPr="00AA1BE2">
        <w:t xml:space="preserve">OCC HMI Workstations is comprised of </w:t>
      </w:r>
      <w:proofErr w:type="spellStart"/>
      <w:r w:rsidRPr="00AA1BE2">
        <w:t>colour</w:t>
      </w:r>
      <w:proofErr w:type="spellEnd"/>
      <w:r w:rsidRPr="00AA1BE2">
        <w:t xml:space="preserve"> monitors with a minimum size of 23.8”, diagonal non-glare flat LED screens and have a minimum resolution of 1920 X 1080 pixels. The SCADA workstations is designed to display with </w:t>
      </w:r>
      <w:proofErr w:type="spellStart"/>
      <w:r w:rsidRPr="00AA1BE2">
        <w:t>colour</w:t>
      </w:r>
      <w:proofErr w:type="spellEnd"/>
      <w:r w:rsidRPr="00AA1BE2">
        <w:t xml:space="preserve"> GUI diagrams the </w:t>
      </w:r>
      <w:proofErr w:type="gramStart"/>
      <w:r w:rsidRPr="00AA1BE2">
        <w:t>current status</w:t>
      </w:r>
      <w:proofErr w:type="gramEnd"/>
      <w:r w:rsidRPr="00AA1BE2">
        <w:t xml:space="preserve"> of the M&amp;E plant and subsystems.</w:t>
      </w:r>
    </w:p>
    <w:p w14:paraId="17AA724B" w14:textId="77777777" w:rsidR="000F2673" w:rsidRPr="00AA1BE2" w:rsidRDefault="000F2673" w:rsidP="00F96964">
      <w:pPr>
        <w:spacing w:after="120" w:line="360" w:lineRule="auto"/>
        <w:jc w:val="both"/>
      </w:pPr>
      <w:r w:rsidRPr="00AA1BE2">
        <w:t xml:space="preserve">Two black ink laser printers </w:t>
      </w:r>
      <w:proofErr w:type="gramStart"/>
      <w:r w:rsidRPr="00AA1BE2">
        <w:t>is</w:t>
      </w:r>
      <w:proofErr w:type="gramEnd"/>
      <w:r w:rsidRPr="00AA1BE2">
        <w:t xml:space="preserve"> provided in OCC room. One printer shall be assigned for printing of recording alarms or event transactions, and the other printer shall be configured as standby. A </w:t>
      </w:r>
      <w:proofErr w:type="spellStart"/>
      <w:r w:rsidRPr="00AA1BE2">
        <w:t>colour</w:t>
      </w:r>
      <w:proofErr w:type="spellEnd"/>
      <w:r w:rsidRPr="00AA1BE2">
        <w:t xml:space="preserve"> laser printer that supports GUI graphics shall be provided and shall be assigned for printing of system reports and trending.</w:t>
      </w:r>
    </w:p>
    <w:p w14:paraId="00EF6956" w14:textId="192C349B" w:rsidR="000F2673" w:rsidRPr="00AA1BE2" w:rsidRDefault="000F2673" w:rsidP="00F96964">
      <w:pPr>
        <w:spacing w:after="120" w:line="360" w:lineRule="auto"/>
        <w:jc w:val="both"/>
      </w:pPr>
      <w:r w:rsidRPr="00AA1BE2">
        <w:t xml:space="preserve">The SCADA system using the Remote Terminal Units (RTUs) to gather I/O status of M&amp;E plant and subsystems from </w:t>
      </w:r>
      <w:commentRangeStart w:id="152"/>
      <w:r w:rsidRPr="00AA1BE2">
        <w:t>various stations</w:t>
      </w:r>
      <w:commentRangeEnd w:id="152"/>
      <w:r w:rsidR="00BA4A32">
        <w:rPr>
          <w:rStyle w:val="CommentReference"/>
          <w:rFonts w:eastAsia="Times New Roman" w:cs="Times New Roman"/>
          <w:lang w:eastAsia="en-US"/>
        </w:rPr>
        <w:commentReference w:id="152"/>
      </w:r>
      <w:r w:rsidRPr="00AA1BE2">
        <w:t xml:space="preserve">. Each location shall consist of redundant </w:t>
      </w:r>
      <w:ins w:id="153" w:author="Jasbinder Singh" w:date="2017-09-16T15:17:00Z">
        <w:r w:rsidR="00BA4A32">
          <w:t xml:space="preserve">I/O </w:t>
        </w:r>
      </w:ins>
      <w:del w:id="154" w:author="Jasbinder Singh" w:date="2017-09-16T15:17:00Z">
        <w:r w:rsidRPr="00AA1BE2" w:rsidDel="00BA4A32">
          <w:delText>RTUs</w:delText>
        </w:r>
      </w:del>
      <w:ins w:id="155" w:author="Jasbinder Singh" w:date="2017-09-16T15:17:00Z">
        <w:r w:rsidR="00BA4A32">
          <w:t>device</w:t>
        </w:r>
      </w:ins>
      <w:r w:rsidRPr="00AA1BE2">
        <w:t>. Each set of RTU is powered from dual power supply units to achieve system availability. Each set of RTU is designed to comprise dual communication modules to interconnect with different network switches (diverse LAN route) for transmitting the received I/</w:t>
      </w:r>
      <w:proofErr w:type="spellStart"/>
      <w:r w:rsidRPr="00AA1BE2">
        <w:t>Os</w:t>
      </w:r>
      <w:proofErr w:type="spellEnd"/>
      <w:r w:rsidRPr="00AA1BE2">
        <w:t xml:space="preserve"> to the SCADA system. The </w:t>
      </w:r>
      <w:proofErr w:type="spellStart"/>
      <w:r w:rsidRPr="00AA1BE2">
        <w:t>Fibre</w:t>
      </w:r>
      <w:proofErr w:type="spellEnd"/>
      <w:r w:rsidRPr="00AA1BE2">
        <w:t xml:space="preserve"> Optic Transmission System is used to link the RTUs at various locations back to the SCADA servers at depot. The RTUs for the substations is linked via a dedicated </w:t>
      </w:r>
      <w:proofErr w:type="spellStart"/>
      <w:r w:rsidRPr="00AA1BE2">
        <w:t>fibre</w:t>
      </w:r>
      <w:proofErr w:type="spellEnd"/>
      <w:r w:rsidRPr="00AA1BE2">
        <w:t xml:space="preserve"> optic cable to the nearby station for retransmission of I/</w:t>
      </w:r>
      <w:proofErr w:type="spellStart"/>
      <w:r w:rsidRPr="00AA1BE2">
        <w:t>Os</w:t>
      </w:r>
      <w:proofErr w:type="spellEnd"/>
      <w:r w:rsidRPr="00AA1BE2">
        <w:t xml:space="preserve"> back to the SCADA servers.</w:t>
      </w:r>
    </w:p>
    <w:p w14:paraId="7BA8C3A8" w14:textId="75874396" w:rsidR="000F2673" w:rsidRPr="00AA1BE2" w:rsidRDefault="000F2673" w:rsidP="00F96964">
      <w:pPr>
        <w:spacing w:after="120" w:line="360" w:lineRule="auto"/>
        <w:rPr>
          <w:bCs/>
        </w:rPr>
      </w:pPr>
      <w:r w:rsidRPr="00AA1BE2">
        <w:rPr>
          <w:bCs/>
        </w:rPr>
        <w:t>The</w:t>
      </w:r>
      <w:r w:rsidR="00B74214">
        <w:t xml:space="preserve"> </w:t>
      </w:r>
      <w:r w:rsidRPr="00AA1BE2">
        <w:rPr>
          <w:bCs/>
        </w:rPr>
        <w:t>below provides an overview of the system.</w:t>
      </w:r>
    </w:p>
    <w:p w14:paraId="4B1C87C5" w14:textId="77777777" w:rsidR="000F2673" w:rsidRPr="00AA1BE2" w:rsidRDefault="000F2673" w:rsidP="000F2673">
      <w:pPr>
        <w:rPr>
          <w:bCs/>
        </w:rPr>
        <w:sectPr w:rsidR="000F2673" w:rsidRPr="00AA1BE2" w:rsidSect="00910F4A">
          <w:pgSz w:w="11907" w:h="16839" w:code="9"/>
          <w:pgMar w:top="1440" w:right="1440" w:bottom="1440" w:left="1440" w:header="547" w:footer="360" w:gutter="0"/>
          <w:pgNumType w:start="5"/>
          <w:cols w:space="720"/>
          <w:noEndnote/>
          <w:docGrid w:linePitch="299"/>
        </w:sectPr>
      </w:pPr>
    </w:p>
    <w:p w14:paraId="07BCD1A9" w14:textId="77777777" w:rsidR="000F2673" w:rsidRPr="00AA1BE2" w:rsidRDefault="000F2673" w:rsidP="000F2673">
      <w:pPr>
        <w:pStyle w:val="Caption"/>
        <w:jc w:val="center"/>
      </w:pPr>
      <w:bookmarkStart w:id="156" w:name="_Ref415581852"/>
      <w:bookmarkStart w:id="157" w:name="_Ref415581658"/>
      <w:bookmarkStart w:id="158" w:name="_Toc482887506"/>
      <w:r w:rsidRPr="00AA1BE2">
        <w:rPr>
          <w:noProof/>
          <w:lang w:val="en-GB" w:eastAsia="en-GB"/>
        </w:rPr>
        <w:lastRenderedPageBreak/>
        <w:drawing>
          <wp:inline distT="0" distB="0" distL="0" distR="0" wp14:anchorId="1F6D08D3" wp14:editId="34F849CA">
            <wp:extent cx="6888236" cy="5832950"/>
            <wp:effectExtent l="0" t="0" r="0" b="0"/>
            <wp:docPr id="4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88236" cy="5832950"/>
                    </a:xfrm>
                    <a:prstGeom prst="rect">
                      <a:avLst/>
                    </a:prstGeom>
                    <a:noFill/>
                    <a:ln>
                      <a:noFill/>
                    </a:ln>
                  </pic:spPr>
                </pic:pic>
              </a:graphicData>
            </a:graphic>
          </wp:inline>
        </w:drawing>
      </w:r>
    </w:p>
    <w:p w14:paraId="71C3FC69" w14:textId="77777777" w:rsidR="000F2673" w:rsidRPr="00AA1BE2" w:rsidRDefault="000F2673" w:rsidP="000F2673">
      <w:pPr>
        <w:jc w:val="center"/>
      </w:pPr>
      <w:r w:rsidRPr="00AA1BE2">
        <w:rPr>
          <w:noProof/>
          <w:lang w:val="en-GB" w:eastAsia="en-GB"/>
        </w:rPr>
        <w:lastRenderedPageBreak/>
        <w:drawing>
          <wp:inline distT="0" distB="0" distL="0" distR="0" wp14:anchorId="34339AA2" wp14:editId="3AC000EF">
            <wp:extent cx="6166241" cy="4931064"/>
            <wp:effectExtent l="0" t="0" r="0" b="0"/>
            <wp:docPr id="4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67173" cy="4931809"/>
                    </a:xfrm>
                    <a:prstGeom prst="rect">
                      <a:avLst/>
                    </a:prstGeom>
                    <a:noFill/>
                    <a:ln>
                      <a:noFill/>
                    </a:ln>
                  </pic:spPr>
                </pic:pic>
              </a:graphicData>
            </a:graphic>
          </wp:inline>
        </w:drawing>
      </w:r>
    </w:p>
    <w:p w14:paraId="06B734F2" w14:textId="77777777" w:rsidR="000F2673" w:rsidRPr="00AA1BE2" w:rsidRDefault="000F2673" w:rsidP="000F2673">
      <w:pPr>
        <w:jc w:val="center"/>
      </w:pPr>
      <w:r w:rsidRPr="00AA1BE2">
        <w:rPr>
          <w:noProof/>
          <w:lang w:val="en-GB" w:eastAsia="en-GB"/>
        </w:rPr>
        <w:lastRenderedPageBreak/>
        <w:drawing>
          <wp:inline distT="0" distB="0" distL="0" distR="0" wp14:anchorId="72F0A09F" wp14:editId="144EDEC3">
            <wp:extent cx="6161649" cy="5124799"/>
            <wp:effectExtent l="0" t="0" r="0" b="0"/>
            <wp:docPr id="4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65889" cy="5128325"/>
                    </a:xfrm>
                    <a:prstGeom prst="rect">
                      <a:avLst/>
                    </a:prstGeom>
                    <a:noFill/>
                    <a:ln>
                      <a:noFill/>
                    </a:ln>
                  </pic:spPr>
                </pic:pic>
              </a:graphicData>
            </a:graphic>
          </wp:inline>
        </w:drawing>
      </w:r>
    </w:p>
    <w:p w14:paraId="124FEE13" w14:textId="2955B37D" w:rsidR="000F2673" w:rsidRPr="00AA1BE2" w:rsidRDefault="000F2673" w:rsidP="000F2673">
      <w:pPr>
        <w:pStyle w:val="Caption"/>
        <w:jc w:val="center"/>
        <w:sectPr w:rsidR="000F2673" w:rsidRPr="00AA1BE2" w:rsidSect="00B938E2">
          <w:headerReference w:type="default" r:id="rId35"/>
          <w:footerReference w:type="default" r:id="rId36"/>
          <w:pgSz w:w="16839" w:h="11907" w:orient="landscape" w:code="9"/>
          <w:pgMar w:top="1440" w:right="1440" w:bottom="1440" w:left="1440" w:header="547" w:footer="360" w:gutter="0"/>
          <w:cols w:space="720"/>
          <w:noEndnote/>
          <w:docGrid w:linePitch="272"/>
        </w:sectPr>
      </w:pPr>
      <w:bookmarkStart w:id="159" w:name="_Toc489079523"/>
      <w:bookmarkStart w:id="160" w:name="_Toc491988652"/>
      <w:r w:rsidRPr="00AA1BE2">
        <w:t xml:space="preserve">Figure </w:t>
      </w:r>
      <w:fldSimple w:instr=" SEQ Figure \* ARABIC ">
        <w:r w:rsidR="006E34F4">
          <w:rPr>
            <w:noProof/>
          </w:rPr>
          <w:t>1</w:t>
        </w:r>
      </w:fldSimple>
      <w:bookmarkEnd w:id="156"/>
      <w:r w:rsidRPr="00AA1BE2">
        <w:t xml:space="preserve"> – </w:t>
      </w:r>
      <w:r>
        <w:rPr>
          <w:lang w:val="id-ID"/>
        </w:rPr>
        <w:t xml:space="preserve">SCADA </w:t>
      </w:r>
      <w:r w:rsidRPr="00AA1BE2">
        <w:t>System Overview</w:t>
      </w:r>
      <w:bookmarkEnd w:id="157"/>
      <w:bookmarkEnd w:id="158"/>
      <w:bookmarkEnd w:id="159"/>
      <w:bookmarkEnd w:id="160"/>
    </w:p>
    <w:p w14:paraId="7EE62934" w14:textId="77777777" w:rsidR="009C69F9" w:rsidRPr="00AA1BE2" w:rsidRDefault="009C69F9" w:rsidP="0081130F">
      <w:pPr>
        <w:pStyle w:val="Heading2"/>
        <w:keepLines w:val="0"/>
        <w:numPr>
          <w:ilvl w:val="1"/>
          <w:numId w:val="8"/>
        </w:numPr>
        <w:tabs>
          <w:tab w:val="left" w:pos="709"/>
        </w:tabs>
        <w:spacing w:before="0" w:after="0"/>
        <w:ind w:hanging="4121"/>
        <w:jc w:val="both"/>
      </w:pPr>
      <w:bookmarkStart w:id="161" w:name="_Ref300749969"/>
      <w:bookmarkStart w:id="162" w:name="_Ref300749975"/>
      <w:bookmarkStart w:id="163" w:name="_Toc303934038"/>
      <w:bookmarkStart w:id="164" w:name="_Toc401228430"/>
      <w:bookmarkStart w:id="165" w:name="_Toc482887563"/>
      <w:bookmarkStart w:id="166" w:name="_Toc489079187"/>
      <w:bookmarkStart w:id="167" w:name="_Toc492278880"/>
      <w:commentRangeStart w:id="168"/>
      <w:r w:rsidRPr="00AA1BE2">
        <w:lastRenderedPageBreak/>
        <w:t>SCADA System Overview</w:t>
      </w:r>
      <w:bookmarkEnd w:id="161"/>
      <w:bookmarkEnd w:id="162"/>
      <w:bookmarkEnd w:id="163"/>
      <w:bookmarkEnd w:id="164"/>
      <w:bookmarkEnd w:id="165"/>
      <w:bookmarkEnd w:id="166"/>
      <w:bookmarkEnd w:id="167"/>
      <w:commentRangeEnd w:id="168"/>
      <w:r w:rsidR="00A95F63">
        <w:rPr>
          <w:rStyle w:val="CommentReference"/>
          <w:rFonts w:ascii="Arial" w:eastAsia="Times New Roman" w:hAnsi="Arial" w:cs="Times New Roman"/>
          <w:b w:val="0"/>
          <w:lang w:eastAsia="en-US"/>
        </w:rPr>
        <w:commentReference w:id="168"/>
      </w:r>
    </w:p>
    <w:p w14:paraId="5EC7B317" w14:textId="77777777" w:rsidR="009C69F9" w:rsidRPr="009C69F9" w:rsidRDefault="009C69F9" w:rsidP="0081130F">
      <w:pPr>
        <w:pStyle w:val="Heading3"/>
        <w:keepLines w:val="0"/>
        <w:numPr>
          <w:ilvl w:val="2"/>
          <w:numId w:val="8"/>
        </w:numPr>
        <w:tabs>
          <w:tab w:val="left" w:pos="709"/>
        </w:tabs>
        <w:spacing w:before="0" w:line="360" w:lineRule="auto"/>
        <w:jc w:val="both"/>
        <w:rPr>
          <w:rFonts w:ascii="Arial" w:hAnsi="Arial" w:cs="Arial"/>
          <w:b/>
          <w:color w:val="auto"/>
        </w:rPr>
      </w:pPr>
      <w:bookmarkStart w:id="169" w:name="_Toc303934039"/>
      <w:bookmarkStart w:id="170" w:name="_Toc401228431"/>
      <w:bookmarkStart w:id="171" w:name="_Toc482887564"/>
      <w:bookmarkStart w:id="172" w:name="_Toc489079188"/>
      <w:bookmarkStart w:id="173" w:name="_Toc492278881"/>
      <w:r w:rsidRPr="009C69F9">
        <w:rPr>
          <w:rFonts w:ascii="Arial" w:hAnsi="Arial" w:cs="Arial"/>
          <w:b/>
          <w:color w:val="auto"/>
        </w:rPr>
        <w:t>Functional Role</w:t>
      </w:r>
      <w:bookmarkEnd w:id="169"/>
      <w:bookmarkEnd w:id="170"/>
      <w:bookmarkEnd w:id="171"/>
      <w:bookmarkEnd w:id="172"/>
      <w:bookmarkEnd w:id="173"/>
    </w:p>
    <w:p w14:paraId="2E2E554B" w14:textId="42FC9B28" w:rsidR="009C69F9" w:rsidRDefault="009C69F9" w:rsidP="0081130F">
      <w:pPr>
        <w:spacing w:before="0" w:after="0" w:line="360" w:lineRule="auto"/>
        <w:rPr>
          <w:bCs/>
        </w:rPr>
      </w:pPr>
      <w:r w:rsidRPr="00AA1BE2">
        <w:rPr>
          <w:bCs/>
        </w:rPr>
        <w:t xml:space="preserve">The following functional types of devices will be used as part of the SCADA system for the </w:t>
      </w:r>
      <w:fldSimple w:instr=" DOCPROPERTY  Project  \* MERGEFORMAT ">
        <w:r w:rsidRPr="00AA1BE2">
          <w:rPr>
            <w:bCs/>
          </w:rPr>
          <w:t>Jakarta LRT</w:t>
        </w:r>
      </w:fldSimple>
      <w:r w:rsidRPr="00AA1BE2">
        <w:t xml:space="preserve"> </w:t>
      </w:r>
      <w:r w:rsidR="0081130F">
        <w:rPr>
          <w:bCs/>
        </w:rPr>
        <w:t>Project as identified in table below</w:t>
      </w:r>
    </w:p>
    <w:p w14:paraId="20DFC105" w14:textId="77777777" w:rsidR="0081130F" w:rsidRPr="00AA1BE2" w:rsidRDefault="0081130F" w:rsidP="0081130F">
      <w:pPr>
        <w:spacing w:before="0" w:after="0" w:line="360" w:lineRule="auto"/>
        <w:rPr>
          <w:bCs/>
        </w:rPr>
      </w:pPr>
    </w:p>
    <w:tbl>
      <w:tblPr>
        <w:tblW w:w="8712" w:type="dxa"/>
        <w:jc w:val="center"/>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780"/>
        <w:gridCol w:w="2749"/>
        <w:gridCol w:w="1559"/>
        <w:gridCol w:w="3624"/>
      </w:tblGrid>
      <w:tr w:rsidR="009C69F9" w:rsidRPr="00AA1BE2" w14:paraId="4C8303AC" w14:textId="77777777" w:rsidTr="00B938E2">
        <w:trPr>
          <w:jc w:val="center"/>
        </w:trPr>
        <w:tc>
          <w:tcPr>
            <w:tcW w:w="780" w:type="dxa"/>
            <w:tcBorders>
              <w:top w:val="single" w:sz="8" w:space="0" w:color="4F81BD"/>
              <w:left w:val="single" w:sz="8" w:space="0" w:color="4F81BD"/>
              <w:bottom w:val="single" w:sz="8" w:space="0" w:color="4F81BD"/>
              <w:right w:val="single" w:sz="8" w:space="0" w:color="4F81BD"/>
            </w:tcBorders>
            <w:shd w:val="clear" w:color="auto" w:fill="4F81BD"/>
          </w:tcPr>
          <w:p w14:paraId="428AF337" w14:textId="77777777" w:rsidR="009C69F9" w:rsidRPr="00AA1BE2" w:rsidRDefault="009C69F9" w:rsidP="00B938E2">
            <w:pPr>
              <w:jc w:val="center"/>
              <w:rPr>
                <w:b/>
              </w:rPr>
            </w:pPr>
            <w:r w:rsidRPr="00AA1BE2">
              <w:rPr>
                <w:b/>
              </w:rPr>
              <w:t>No</w:t>
            </w:r>
          </w:p>
        </w:tc>
        <w:tc>
          <w:tcPr>
            <w:tcW w:w="2749" w:type="dxa"/>
            <w:tcBorders>
              <w:top w:val="single" w:sz="8" w:space="0" w:color="4F81BD"/>
              <w:left w:val="single" w:sz="8" w:space="0" w:color="4F81BD"/>
              <w:bottom w:val="single" w:sz="8" w:space="0" w:color="4F81BD"/>
              <w:right w:val="single" w:sz="8" w:space="0" w:color="4F81BD"/>
            </w:tcBorders>
            <w:shd w:val="clear" w:color="auto" w:fill="4F81BD"/>
          </w:tcPr>
          <w:p w14:paraId="67A15E11" w14:textId="77777777" w:rsidR="009C69F9" w:rsidRPr="00AA1BE2" w:rsidRDefault="009C69F9" w:rsidP="00B938E2">
            <w:pPr>
              <w:jc w:val="center"/>
              <w:rPr>
                <w:b/>
              </w:rPr>
            </w:pPr>
            <w:r w:rsidRPr="00AA1BE2">
              <w:rPr>
                <w:b/>
              </w:rPr>
              <w:t>Functional Device Type</w:t>
            </w:r>
          </w:p>
        </w:tc>
        <w:tc>
          <w:tcPr>
            <w:tcW w:w="1559" w:type="dxa"/>
            <w:tcBorders>
              <w:bottom w:val="single" w:sz="8" w:space="0" w:color="4F81BD"/>
            </w:tcBorders>
            <w:shd w:val="clear" w:color="auto" w:fill="4F81BD"/>
          </w:tcPr>
          <w:p w14:paraId="34A2B141" w14:textId="77777777" w:rsidR="009C69F9" w:rsidRPr="00AA1BE2" w:rsidRDefault="009C69F9" w:rsidP="00B938E2">
            <w:pPr>
              <w:jc w:val="center"/>
              <w:rPr>
                <w:b/>
              </w:rPr>
            </w:pPr>
            <w:r w:rsidRPr="00AA1BE2">
              <w:rPr>
                <w:b/>
              </w:rPr>
              <w:t>Device</w:t>
            </w:r>
          </w:p>
        </w:tc>
        <w:tc>
          <w:tcPr>
            <w:tcW w:w="3624" w:type="dxa"/>
            <w:tcBorders>
              <w:bottom w:val="single" w:sz="8" w:space="0" w:color="4F81BD"/>
            </w:tcBorders>
            <w:shd w:val="clear" w:color="auto" w:fill="4F81BD"/>
          </w:tcPr>
          <w:p w14:paraId="6076E6D9" w14:textId="77777777" w:rsidR="009C69F9" w:rsidRPr="00AA1BE2" w:rsidRDefault="009C69F9" w:rsidP="00B938E2">
            <w:pPr>
              <w:jc w:val="center"/>
              <w:rPr>
                <w:b/>
              </w:rPr>
            </w:pPr>
            <w:r w:rsidRPr="00AA1BE2">
              <w:rPr>
                <w:b/>
              </w:rPr>
              <w:t>Model</w:t>
            </w:r>
          </w:p>
        </w:tc>
      </w:tr>
      <w:tr w:rsidR="009C69F9" w:rsidRPr="00AA1BE2" w14:paraId="33E99C84" w14:textId="77777777" w:rsidTr="00B938E2">
        <w:trPr>
          <w:jc w:val="center"/>
        </w:trPr>
        <w:tc>
          <w:tcPr>
            <w:tcW w:w="780" w:type="dxa"/>
            <w:tcBorders>
              <w:top w:val="single" w:sz="8" w:space="0" w:color="4F81BD"/>
              <w:left w:val="single" w:sz="8" w:space="0" w:color="4F81BD"/>
              <w:bottom w:val="single" w:sz="8" w:space="0" w:color="4F81BD"/>
              <w:right w:val="single" w:sz="8" w:space="0" w:color="4F81BD"/>
            </w:tcBorders>
          </w:tcPr>
          <w:p w14:paraId="5930CC74" w14:textId="77777777" w:rsidR="009C69F9" w:rsidRPr="00AA1BE2" w:rsidRDefault="009C69F9" w:rsidP="00B938E2">
            <w:pPr>
              <w:jc w:val="center"/>
              <w:rPr>
                <w:bCs/>
              </w:rPr>
            </w:pPr>
            <w:r w:rsidRPr="00AA1BE2">
              <w:rPr>
                <w:bCs/>
              </w:rPr>
              <w:t>1</w:t>
            </w:r>
          </w:p>
        </w:tc>
        <w:tc>
          <w:tcPr>
            <w:tcW w:w="2749" w:type="dxa"/>
            <w:tcBorders>
              <w:top w:val="single" w:sz="8" w:space="0" w:color="4F81BD"/>
              <w:left w:val="single" w:sz="8" w:space="0" w:color="4F81BD"/>
              <w:bottom w:val="single" w:sz="8" w:space="0" w:color="4F81BD"/>
              <w:right w:val="single" w:sz="8" w:space="0" w:color="4F81BD"/>
            </w:tcBorders>
          </w:tcPr>
          <w:p w14:paraId="4020585B" w14:textId="77777777" w:rsidR="009C69F9" w:rsidRPr="00AA1BE2" w:rsidRDefault="009C69F9" w:rsidP="00B938E2">
            <w:pPr>
              <w:rPr>
                <w:bCs/>
              </w:rPr>
            </w:pPr>
            <w:r w:rsidRPr="00AA1BE2">
              <w:rPr>
                <w:bCs/>
              </w:rPr>
              <w:t>OCC SCADA Server</w:t>
            </w:r>
          </w:p>
        </w:tc>
        <w:tc>
          <w:tcPr>
            <w:tcW w:w="1559" w:type="dxa"/>
            <w:tcBorders>
              <w:top w:val="single" w:sz="8" w:space="0" w:color="4F81BD"/>
              <w:left w:val="single" w:sz="8" w:space="0" w:color="4F81BD"/>
              <w:bottom w:val="single" w:sz="8" w:space="0" w:color="4F81BD"/>
              <w:right w:val="single" w:sz="8" w:space="0" w:color="4F81BD"/>
            </w:tcBorders>
          </w:tcPr>
          <w:p w14:paraId="33EA6936" w14:textId="77777777" w:rsidR="009C69F9" w:rsidRPr="00AA1BE2" w:rsidRDefault="009C69F9" w:rsidP="00B938E2">
            <w:pPr>
              <w:jc w:val="center"/>
              <w:rPr>
                <w:bCs/>
              </w:rPr>
            </w:pPr>
            <w:r w:rsidRPr="00AA1BE2">
              <w:rPr>
                <w:bCs/>
              </w:rPr>
              <w:t>HP</w:t>
            </w:r>
          </w:p>
        </w:tc>
        <w:tc>
          <w:tcPr>
            <w:tcW w:w="3624" w:type="dxa"/>
            <w:tcBorders>
              <w:top w:val="single" w:sz="8" w:space="0" w:color="4F81BD"/>
              <w:left w:val="single" w:sz="8" w:space="0" w:color="4F81BD"/>
              <w:bottom w:val="single" w:sz="8" w:space="0" w:color="4F81BD"/>
            </w:tcBorders>
          </w:tcPr>
          <w:p w14:paraId="42D30167" w14:textId="77777777" w:rsidR="009C69F9" w:rsidRPr="00AA1BE2" w:rsidRDefault="009C69F9" w:rsidP="00B938E2">
            <w:r w:rsidRPr="00AA1BE2">
              <w:t>HPE ProLiant DL 380 Gen 9</w:t>
            </w:r>
          </w:p>
        </w:tc>
      </w:tr>
      <w:tr w:rsidR="009C69F9" w:rsidRPr="00AA1BE2" w14:paraId="01B71E04" w14:textId="77777777" w:rsidTr="00B938E2">
        <w:trPr>
          <w:jc w:val="center"/>
        </w:trPr>
        <w:tc>
          <w:tcPr>
            <w:tcW w:w="780" w:type="dxa"/>
            <w:tcBorders>
              <w:top w:val="single" w:sz="8" w:space="0" w:color="4F81BD"/>
              <w:left w:val="single" w:sz="8" w:space="0" w:color="4F81BD"/>
              <w:bottom w:val="single" w:sz="8" w:space="0" w:color="4F81BD"/>
              <w:right w:val="single" w:sz="8" w:space="0" w:color="4F81BD"/>
            </w:tcBorders>
          </w:tcPr>
          <w:p w14:paraId="24265476" w14:textId="77777777" w:rsidR="009C69F9" w:rsidRPr="00AA1BE2" w:rsidRDefault="009C69F9" w:rsidP="00B938E2">
            <w:pPr>
              <w:jc w:val="center"/>
              <w:rPr>
                <w:bCs/>
              </w:rPr>
            </w:pPr>
            <w:r w:rsidRPr="00AA1BE2">
              <w:rPr>
                <w:bCs/>
              </w:rPr>
              <w:t>2</w:t>
            </w:r>
          </w:p>
        </w:tc>
        <w:tc>
          <w:tcPr>
            <w:tcW w:w="2749" w:type="dxa"/>
            <w:tcBorders>
              <w:top w:val="single" w:sz="8" w:space="0" w:color="4F81BD"/>
              <w:left w:val="single" w:sz="8" w:space="0" w:color="4F81BD"/>
              <w:bottom w:val="single" w:sz="8" w:space="0" w:color="4F81BD"/>
              <w:right w:val="single" w:sz="8" w:space="0" w:color="4F81BD"/>
            </w:tcBorders>
          </w:tcPr>
          <w:p w14:paraId="6D830AE8" w14:textId="77777777" w:rsidR="009C69F9" w:rsidRPr="00AA1BE2" w:rsidRDefault="009C69F9" w:rsidP="00B938E2">
            <w:pPr>
              <w:rPr>
                <w:bCs/>
              </w:rPr>
            </w:pPr>
            <w:r w:rsidRPr="00AA1BE2">
              <w:rPr>
                <w:bCs/>
              </w:rPr>
              <w:t>OCC HMI Workstation</w:t>
            </w:r>
          </w:p>
        </w:tc>
        <w:tc>
          <w:tcPr>
            <w:tcW w:w="1559" w:type="dxa"/>
            <w:tcBorders>
              <w:top w:val="single" w:sz="8" w:space="0" w:color="4F81BD"/>
              <w:left w:val="single" w:sz="8" w:space="0" w:color="4F81BD"/>
              <w:bottom w:val="single" w:sz="8" w:space="0" w:color="4F81BD"/>
              <w:right w:val="single" w:sz="8" w:space="0" w:color="4F81BD"/>
            </w:tcBorders>
          </w:tcPr>
          <w:p w14:paraId="57465087" w14:textId="77777777" w:rsidR="009C69F9" w:rsidRPr="00AA1BE2" w:rsidRDefault="009C69F9" w:rsidP="00B938E2">
            <w:pPr>
              <w:jc w:val="center"/>
              <w:rPr>
                <w:bCs/>
              </w:rPr>
            </w:pPr>
            <w:r w:rsidRPr="00AA1BE2">
              <w:rPr>
                <w:bCs/>
              </w:rPr>
              <w:t>HP</w:t>
            </w:r>
          </w:p>
        </w:tc>
        <w:tc>
          <w:tcPr>
            <w:tcW w:w="3624" w:type="dxa"/>
            <w:tcBorders>
              <w:top w:val="single" w:sz="8" w:space="0" w:color="4F81BD"/>
              <w:left w:val="single" w:sz="8" w:space="0" w:color="4F81BD"/>
              <w:bottom w:val="single" w:sz="8" w:space="0" w:color="4F81BD"/>
            </w:tcBorders>
          </w:tcPr>
          <w:p w14:paraId="3F8C3AC3" w14:textId="77777777" w:rsidR="009C69F9" w:rsidRPr="00AA1BE2" w:rsidRDefault="009C69F9" w:rsidP="00B938E2">
            <w:pPr>
              <w:rPr>
                <w:bCs/>
              </w:rPr>
            </w:pPr>
            <w:r w:rsidRPr="00AA1BE2">
              <w:t>HP Z440 Workstation</w:t>
            </w:r>
          </w:p>
        </w:tc>
      </w:tr>
      <w:tr w:rsidR="009C69F9" w:rsidRPr="00AA1BE2" w14:paraId="22006BDA" w14:textId="77777777" w:rsidTr="00B938E2">
        <w:trPr>
          <w:jc w:val="center"/>
        </w:trPr>
        <w:tc>
          <w:tcPr>
            <w:tcW w:w="780" w:type="dxa"/>
            <w:tcBorders>
              <w:top w:val="single" w:sz="8" w:space="0" w:color="4F81BD"/>
              <w:left w:val="single" w:sz="8" w:space="0" w:color="4F81BD"/>
              <w:bottom w:val="single" w:sz="8" w:space="0" w:color="4F81BD"/>
              <w:right w:val="single" w:sz="8" w:space="0" w:color="4F81BD"/>
            </w:tcBorders>
          </w:tcPr>
          <w:p w14:paraId="69072464" w14:textId="77777777" w:rsidR="009C69F9" w:rsidRPr="00AA1BE2" w:rsidRDefault="009C69F9" w:rsidP="00B938E2">
            <w:pPr>
              <w:jc w:val="center"/>
              <w:rPr>
                <w:bCs/>
              </w:rPr>
            </w:pPr>
            <w:r w:rsidRPr="00AA1BE2">
              <w:rPr>
                <w:bCs/>
              </w:rPr>
              <w:t>3</w:t>
            </w:r>
          </w:p>
        </w:tc>
        <w:tc>
          <w:tcPr>
            <w:tcW w:w="2749" w:type="dxa"/>
            <w:tcBorders>
              <w:top w:val="single" w:sz="8" w:space="0" w:color="4F81BD"/>
              <w:left w:val="single" w:sz="8" w:space="0" w:color="4F81BD"/>
              <w:bottom w:val="single" w:sz="8" w:space="0" w:color="4F81BD"/>
              <w:right w:val="single" w:sz="8" w:space="0" w:color="4F81BD"/>
            </w:tcBorders>
          </w:tcPr>
          <w:p w14:paraId="520BFF39" w14:textId="77777777" w:rsidR="009C69F9" w:rsidRPr="00AA1BE2" w:rsidRDefault="009C69F9" w:rsidP="00B938E2">
            <w:pPr>
              <w:rPr>
                <w:bCs/>
              </w:rPr>
            </w:pPr>
            <w:r w:rsidRPr="00AA1BE2">
              <w:rPr>
                <w:bCs/>
              </w:rPr>
              <w:t>OCC HMI Monitor</w:t>
            </w:r>
          </w:p>
        </w:tc>
        <w:tc>
          <w:tcPr>
            <w:tcW w:w="1559" w:type="dxa"/>
            <w:tcBorders>
              <w:top w:val="single" w:sz="8" w:space="0" w:color="4F81BD"/>
              <w:left w:val="single" w:sz="8" w:space="0" w:color="4F81BD"/>
              <w:bottom w:val="single" w:sz="8" w:space="0" w:color="4F81BD"/>
              <w:right w:val="single" w:sz="8" w:space="0" w:color="4F81BD"/>
            </w:tcBorders>
          </w:tcPr>
          <w:p w14:paraId="314B17F5" w14:textId="77777777" w:rsidR="009C69F9" w:rsidRPr="00AA1BE2" w:rsidRDefault="009C69F9" w:rsidP="00B938E2">
            <w:pPr>
              <w:jc w:val="center"/>
              <w:rPr>
                <w:bCs/>
              </w:rPr>
            </w:pPr>
            <w:r w:rsidRPr="00AA1BE2">
              <w:rPr>
                <w:bCs/>
              </w:rPr>
              <w:t>HP</w:t>
            </w:r>
          </w:p>
        </w:tc>
        <w:tc>
          <w:tcPr>
            <w:tcW w:w="3624" w:type="dxa"/>
            <w:tcBorders>
              <w:top w:val="single" w:sz="8" w:space="0" w:color="4F81BD"/>
              <w:left w:val="single" w:sz="8" w:space="0" w:color="4F81BD"/>
              <w:bottom w:val="single" w:sz="8" w:space="0" w:color="4F81BD"/>
            </w:tcBorders>
          </w:tcPr>
          <w:p w14:paraId="28E2DB36" w14:textId="77777777" w:rsidR="009C69F9" w:rsidRPr="004A4A7D" w:rsidRDefault="009C69F9" w:rsidP="00B938E2">
            <w:pPr>
              <w:rPr>
                <w:bCs/>
                <w:color w:val="FF0000"/>
              </w:rPr>
            </w:pPr>
            <w:r w:rsidRPr="0081130F">
              <w:t>HP N240 24-inch</w:t>
            </w:r>
          </w:p>
        </w:tc>
      </w:tr>
      <w:tr w:rsidR="009C69F9" w:rsidRPr="00AA1BE2" w14:paraId="74D4EE0C" w14:textId="77777777" w:rsidTr="00B938E2">
        <w:trPr>
          <w:jc w:val="center"/>
        </w:trPr>
        <w:tc>
          <w:tcPr>
            <w:tcW w:w="780" w:type="dxa"/>
            <w:tcBorders>
              <w:top w:val="single" w:sz="8" w:space="0" w:color="4F81BD"/>
              <w:left w:val="single" w:sz="8" w:space="0" w:color="4F81BD"/>
              <w:bottom w:val="single" w:sz="8" w:space="0" w:color="4F81BD"/>
              <w:right w:val="single" w:sz="8" w:space="0" w:color="4F81BD"/>
            </w:tcBorders>
          </w:tcPr>
          <w:p w14:paraId="05365DBF" w14:textId="77777777" w:rsidR="009C69F9" w:rsidRPr="00AA1BE2" w:rsidRDefault="009C69F9" w:rsidP="00B938E2">
            <w:pPr>
              <w:jc w:val="center"/>
              <w:rPr>
                <w:bCs/>
              </w:rPr>
            </w:pPr>
            <w:r w:rsidRPr="00AA1BE2">
              <w:rPr>
                <w:bCs/>
              </w:rPr>
              <w:t>4</w:t>
            </w:r>
          </w:p>
        </w:tc>
        <w:tc>
          <w:tcPr>
            <w:tcW w:w="2749" w:type="dxa"/>
            <w:tcBorders>
              <w:top w:val="single" w:sz="8" w:space="0" w:color="4F81BD"/>
              <w:left w:val="single" w:sz="8" w:space="0" w:color="4F81BD"/>
              <w:bottom w:val="single" w:sz="8" w:space="0" w:color="4F81BD"/>
              <w:right w:val="single" w:sz="8" w:space="0" w:color="4F81BD"/>
            </w:tcBorders>
          </w:tcPr>
          <w:p w14:paraId="11B709CF" w14:textId="77777777" w:rsidR="009C69F9" w:rsidRPr="00AA1BE2" w:rsidRDefault="009C69F9" w:rsidP="00B938E2">
            <w:pPr>
              <w:rPr>
                <w:bCs/>
              </w:rPr>
            </w:pPr>
            <w:proofErr w:type="spellStart"/>
            <w:r w:rsidRPr="00AA1BE2">
              <w:rPr>
                <w:bCs/>
              </w:rPr>
              <w:t>Colour</w:t>
            </w:r>
            <w:proofErr w:type="spellEnd"/>
            <w:r w:rsidRPr="00AA1BE2">
              <w:rPr>
                <w:bCs/>
              </w:rPr>
              <w:t xml:space="preserve"> Printer</w:t>
            </w:r>
          </w:p>
        </w:tc>
        <w:tc>
          <w:tcPr>
            <w:tcW w:w="1559" w:type="dxa"/>
            <w:tcBorders>
              <w:top w:val="single" w:sz="8" w:space="0" w:color="4F81BD"/>
              <w:left w:val="single" w:sz="8" w:space="0" w:color="4F81BD"/>
              <w:bottom w:val="single" w:sz="8" w:space="0" w:color="4F81BD"/>
              <w:right w:val="single" w:sz="8" w:space="0" w:color="4F81BD"/>
            </w:tcBorders>
          </w:tcPr>
          <w:p w14:paraId="35FFFE20" w14:textId="77777777" w:rsidR="009C69F9" w:rsidRPr="00AA1BE2" w:rsidRDefault="009C69F9" w:rsidP="00B938E2">
            <w:pPr>
              <w:jc w:val="center"/>
              <w:rPr>
                <w:bCs/>
              </w:rPr>
            </w:pPr>
            <w:r w:rsidRPr="00AA1BE2">
              <w:rPr>
                <w:bCs/>
              </w:rPr>
              <w:t>HP</w:t>
            </w:r>
          </w:p>
        </w:tc>
        <w:tc>
          <w:tcPr>
            <w:tcW w:w="3624" w:type="dxa"/>
            <w:tcBorders>
              <w:top w:val="single" w:sz="8" w:space="0" w:color="4F81BD"/>
              <w:left w:val="single" w:sz="8" w:space="0" w:color="4F81BD"/>
              <w:bottom w:val="single" w:sz="8" w:space="0" w:color="4F81BD"/>
            </w:tcBorders>
          </w:tcPr>
          <w:p w14:paraId="38C4E6BF" w14:textId="77777777" w:rsidR="009C69F9" w:rsidRPr="00AA1BE2" w:rsidRDefault="009C69F9" w:rsidP="00B938E2">
            <w:pPr>
              <w:rPr>
                <w:bCs/>
              </w:rPr>
            </w:pPr>
            <w:r w:rsidRPr="00AA1BE2">
              <w:t xml:space="preserve">HP </w:t>
            </w:r>
            <w:proofErr w:type="spellStart"/>
            <w:r w:rsidRPr="00AA1BE2">
              <w:t>Colour</w:t>
            </w:r>
            <w:proofErr w:type="spellEnd"/>
            <w:r w:rsidRPr="00AA1BE2">
              <w:t xml:space="preserve"> </w:t>
            </w:r>
            <w:proofErr w:type="spellStart"/>
            <w:r w:rsidRPr="00AA1BE2">
              <w:t>Laserjet</w:t>
            </w:r>
            <w:proofErr w:type="spellEnd"/>
            <w:r w:rsidRPr="00AA1BE2">
              <w:t xml:space="preserve"> Pro M177fw</w:t>
            </w:r>
          </w:p>
        </w:tc>
      </w:tr>
      <w:tr w:rsidR="009C69F9" w:rsidRPr="00AA1BE2" w14:paraId="1BAF0D8B" w14:textId="77777777" w:rsidTr="00B938E2">
        <w:trPr>
          <w:jc w:val="center"/>
        </w:trPr>
        <w:tc>
          <w:tcPr>
            <w:tcW w:w="780" w:type="dxa"/>
            <w:tcBorders>
              <w:top w:val="single" w:sz="8" w:space="0" w:color="4F81BD"/>
              <w:left w:val="single" w:sz="8" w:space="0" w:color="4F81BD"/>
              <w:bottom w:val="single" w:sz="8" w:space="0" w:color="4F81BD"/>
              <w:right w:val="single" w:sz="8" w:space="0" w:color="4F81BD"/>
            </w:tcBorders>
          </w:tcPr>
          <w:p w14:paraId="27BD3933" w14:textId="77777777" w:rsidR="009C69F9" w:rsidRPr="00AA1BE2" w:rsidRDefault="009C69F9" w:rsidP="00B938E2">
            <w:pPr>
              <w:jc w:val="center"/>
              <w:rPr>
                <w:bCs/>
              </w:rPr>
            </w:pPr>
            <w:r w:rsidRPr="00AA1BE2">
              <w:rPr>
                <w:bCs/>
              </w:rPr>
              <w:t>5</w:t>
            </w:r>
          </w:p>
        </w:tc>
        <w:tc>
          <w:tcPr>
            <w:tcW w:w="2749" w:type="dxa"/>
            <w:tcBorders>
              <w:top w:val="single" w:sz="8" w:space="0" w:color="4F81BD"/>
              <w:left w:val="single" w:sz="8" w:space="0" w:color="4F81BD"/>
              <w:bottom w:val="single" w:sz="8" w:space="0" w:color="4F81BD"/>
              <w:right w:val="single" w:sz="8" w:space="0" w:color="4F81BD"/>
            </w:tcBorders>
          </w:tcPr>
          <w:p w14:paraId="2148104D" w14:textId="77777777" w:rsidR="009C69F9" w:rsidRPr="00AA1BE2" w:rsidRDefault="009C69F9" w:rsidP="00B938E2">
            <w:pPr>
              <w:rPr>
                <w:bCs/>
              </w:rPr>
            </w:pPr>
            <w:r w:rsidRPr="00AA1BE2">
              <w:rPr>
                <w:bCs/>
              </w:rPr>
              <w:t>Black/White Printer</w:t>
            </w:r>
          </w:p>
        </w:tc>
        <w:tc>
          <w:tcPr>
            <w:tcW w:w="1559" w:type="dxa"/>
            <w:tcBorders>
              <w:top w:val="single" w:sz="8" w:space="0" w:color="4F81BD"/>
              <w:left w:val="single" w:sz="8" w:space="0" w:color="4F81BD"/>
              <w:bottom w:val="single" w:sz="8" w:space="0" w:color="4F81BD"/>
              <w:right w:val="single" w:sz="8" w:space="0" w:color="4F81BD"/>
            </w:tcBorders>
          </w:tcPr>
          <w:p w14:paraId="64A62B58" w14:textId="77777777" w:rsidR="009C69F9" w:rsidRPr="00AA1BE2" w:rsidRDefault="009C69F9" w:rsidP="00B938E2">
            <w:pPr>
              <w:jc w:val="center"/>
              <w:rPr>
                <w:bCs/>
              </w:rPr>
            </w:pPr>
            <w:r w:rsidRPr="00AA1BE2">
              <w:rPr>
                <w:bCs/>
              </w:rPr>
              <w:t>HP</w:t>
            </w:r>
          </w:p>
        </w:tc>
        <w:tc>
          <w:tcPr>
            <w:tcW w:w="3624" w:type="dxa"/>
            <w:tcBorders>
              <w:top w:val="single" w:sz="8" w:space="0" w:color="4F81BD"/>
              <w:left w:val="single" w:sz="8" w:space="0" w:color="4F81BD"/>
              <w:bottom w:val="single" w:sz="8" w:space="0" w:color="4F81BD"/>
            </w:tcBorders>
          </w:tcPr>
          <w:p w14:paraId="55D9B2D9" w14:textId="77777777" w:rsidR="009C69F9" w:rsidRPr="00AA1BE2" w:rsidRDefault="009C69F9" w:rsidP="00B938E2">
            <w:pPr>
              <w:rPr>
                <w:highlight w:val="yellow"/>
              </w:rPr>
            </w:pPr>
            <w:r w:rsidRPr="00AA1BE2">
              <w:t>HP Pro 3610 Black and White E</w:t>
            </w:r>
          </w:p>
        </w:tc>
      </w:tr>
      <w:tr w:rsidR="009C69F9" w:rsidRPr="00AA1BE2" w14:paraId="7BA44928" w14:textId="77777777" w:rsidTr="00B938E2">
        <w:trPr>
          <w:jc w:val="center"/>
        </w:trPr>
        <w:tc>
          <w:tcPr>
            <w:tcW w:w="780" w:type="dxa"/>
            <w:tcBorders>
              <w:top w:val="single" w:sz="8" w:space="0" w:color="4F81BD"/>
              <w:left w:val="single" w:sz="8" w:space="0" w:color="4F81BD"/>
              <w:bottom w:val="single" w:sz="8" w:space="0" w:color="4F81BD"/>
              <w:right w:val="single" w:sz="8" w:space="0" w:color="4F81BD"/>
            </w:tcBorders>
          </w:tcPr>
          <w:p w14:paraId="25A757C1" w14:textId="77777777" w:rsidR="009C69F9" w:rsidRPr="00AA1BE2" w:rsidRDefault="009C69F9" w:rsidP="00B938E2">
            <w:pPr>
              <w:jc w:val="center"/>
              <w:rPr>
                <w:bCs/>
              </w:rPr>
            </w:pPr>
            <w:r w:rsidRPr="00AA1BE2">
              <w:rPr>
                <w:bCs/>
              </w:rPr>
              <w:t>6</w:t>
            </w:r>
          </w:p>
        </w:tc>
        <w:tc>
          <w:tcPr>
            <w:tcW w:w="2749" w:type="dxa"/>
            <w:tcBorders>
              <w:top w:val="single" w:sz="8" w:space="0" w:color="4F81BD"/>
              <w:left w:val="single" w:sz="8" w:space="0" w:color="4F81BD"/>
              <w:bottom w:val="single" w:sz="8" w:space="0" w:color="4F81BD"/>
              <w:right w:val="single" w:sz="8" w:space="0" w:color="4F81BD"/>
            </w:tcBorders>
          </w:tcPr>
          <w:p w14:paraId="1FDE3AD1" w14:textId="77777777" w:rsidR="009C69F9" w:rsidRPr="00AA1BE2" w:rsidRDefault="009C69F9" w:rsidP="00B938E2">
            <w:pPr>
              <w:rPr>
                <w:bCs/>
              </w:rPr>
            </w:pPr>
            <w:r w:rsidRPr="00AA1BE2">
              <w:rPr>
                <w:bCs/>
              </w:rPr>
              <w:t>Local SCADA Server</w:t>
            </w:r>
          </w:p>
        </w:tc>
        <w:tc>
          <w:tcPr>
            <w:tcW w:w="1559" w:type="dxa"/>
            <w:tcBorders>
              <w:top w:val="single" w:sz="8" w:space="0" w:color="4F81BD"/>
              <w:left w:val="single" w:sz="8" w:space="0" w:color="4F81BD"/>
              <w:bottom w:val="single" w:sz="8" w:space="0" w:color="4F81BD"/>
              <w:right w:val="single" w:sz="8" w:space="0" w:color="4F81BD"/>
            </w:tcBorders>
          </w:tcPr>
          <w:p w14:paraId="2B832424" w14:textId="77777777" w:rsidR="009C69F9" w:rsidRPr="00AA1BE2" w:rsidRDefault="009C69F9" w:rsidP="00B938E2">
            <w:pPr>
              <w:jc w:val="center"/>
              <w:rPr>
                <w:bCs/>
              </w:rPr>
            </w:pPr>
            <w:r w:rsidRPr="00AA1BE2">
              <w:rPr>
                <w:bCs/>
              </w:rPr>
              <w:t>HP</w:t>
            </w:r>
          </w:p>
        </w:tc>
        <w:tc>
          <w:tcPr>
            <w:tcW w:w="3624" w:type="dxa"/>
            <w:tcBorders>
              <w:top w:val="single" w:sz="8" w:space="0" w:color="4F81BD"/>
              <w:left w:val="single" w:sz="8" w:space="0" w:color="4F81BD"/>
              <w:bottom w:val="single" w:sz="8" w:space="0" w:color="4F81BD"/>
            </w:tcBorders>
          </w:tcPr>
          <w:p w14:paraId="610E461A" w14:textId="77777777" w:rsidR="009C69F9" w:rsidRPr="00AA1BE2" w:rsidRDefault="009C69F9" w:rsidP="00B938E2">
            <w:pPr>
              <w:rPr>
                <w:highlight w:val="yellow"/>
              </w:rPr>
            </w:pPr>
            <w:r w:rsidRPr="00AA1BE2">
              <w:t>HPE ProLiant DL 180 Gen 9</w:t>
            </w:r>
          </w:p>
        </w:tc>
      </w:tr>
      <w:tr w:rsidR="009C69F9" w:rsidRPr="00AA1BE2" w14:paraId="716B572F" w14:textId="77777777" w:rsidTr="00B938E2">
        <w:trPr>
          <w:jc w:val="center"/>
        </w:trPr>
        <w:tc>
          <w:tcPr>
            <w:tcW w:w="780" w:type="dxa"/>
            <w:tcBorders>
              <w:top w:val="single" w:sz="8" w:space="0" w:color="4F81BD"/>
              <w:left w:val="single" w:sz="8" w:space="0" w:color="4F81BD"/>
              <w:bottom w:val="single" w:sz="8" w:space="0" w:color="4F81BD"/>
              <w:right w:val="single" w:sz="8" w:space="0" w:color="4F81BD"/>
            </w:tcBorders>
          </w:tcPr>
          <w:p w14:paraId="68976B14" w14:textId="77777777" w:rsidR="009C69F9" w:rsidRPr="00AA1BE2" w:rsidRDefault="009C69F9" w:rsidP="00B938E2">
            <w:pPr>
              <w:jc w:val="center"/>
              <w:rPr>
                <w:bCs/>
              </w:rPr>
            </w:pPr>
            <w:r w:rsidRPr="00AA1BE2">
              <w:rPr>
                <w:bCs/>
              </w:rPr>
              <w:t>7</w:t>
            </w:r>
          </w:p>
        </w:tc>
        <w:tc>
          <w:tcPr>
            <w:tcW w:w="2749" w:type="dxa"/>
            <w:tcBorders>
              <w:top w:val="single" w:sz="8" w:space="0" w:color="4F81BD"/>
              <w:left w:val="single" w:sz="8" w:space="0" w:color="4F81BD"/>
              <w:bottom w:val="single" w:sz="8" w:space="0" w:color="4F81BD"/>
              <w:right w:val="single" w:sz="8" w:space="0" w:color="4F81BD"/>
            </w:tcBorders>
          </w:tcPr>
          <w:p w14:paraId="13F3DFAB" w14:textId="77777777" w:rsidR="009C69F9" w:rsidRPr="00AA1BE2" w:rsidRDefault="009C69F9" w:rsidP="00B938E2">
            <w:pPr>
              <w:rPr>
                <w:bCs/>
              </w:rPr>
            </w:pPr>
            <w:r w:rsidRPr="00AA1BE2">
              <w:rPr>
                <w:bCs/>
              </w:rPr>
              <w:t>Local HMI Workstation</w:t>
            </w:r>
          </w:p>
        </w:tc>
        <w:tc>
          <w:tcPr>
            <w:tcW w:w="1559" w:type="dxa"/>
            <w:tcBorders>
              <w:top w:val="single" w:sz="8" w:space="0" w:color="4F81BD"/>
              <w:left w:val="single" w:sz="8" w:space="0" w:color="4F81BD"/>
              <w:bottom w:val="single" w:sz="8" w:space="0" w:color="4F81BD"/>
              <w:right w:val="single" w:sz="8" w:space="0" w:color="4F81BD"/>
            </w:tcBorders>
          </w:tcPr>
          <w:p w14:paraId="0DD87133" w14:textId="77777777" w:rsidR="009C69F9" w:rsidRPr="00AA1BE2" w:rsidRDefault="009C69F9" w:rsidP="00B938E2">
            <w:pPr>
              <w:jc w:val="center"/>
              <w:rPr>
                <w:bCs/>
              </w:rPr>
            </w:pPr>
            <w:r w:rsidRPr="00AA1BE2">
              <w:rPr>
                <w:bCs/>
              </w:rPr>
              <w:t>HP</w:t>
            </w:r>
          </w:p>
        </w:tc>
        <w:tc>
          <w:tcPr>
            <w:tcW w:w="3624" w:type="dxa"/>
            <w:tcBorders>
              <w:top w:val="single" w:sz="8" w:space="0" w:color="4F81BD"/>
              <w:left w:val="single" w:sz="8" w:space="0" w:color="4F81BD"/>
              <w:bottom w:val="single" w:sz="8" w:space="0" w:color="4F81BD"/>
            </w:tcBorders>
          </w:tcPr>
          <w:p w14:paraId="437B6F58" w14:textId="77777777" w:rsidR="009C69F9" w:rsidRPr="00AA1BE2" w:rsidRDefault="009C69F9" w:rsidP="00B938E2">
            <w:pPr>
              <w:rPr>
                <w:highlight w:val="yellow"/>
              </w:rPr>
            </w:pPr>
            <w:r w:rsidRPr="00AA1BE2">
              <w:t>HP Z440 Workstation</w:t>
            </w:r>
          </w:p>
        </w:tc>
      </w:tr>
    </w:tbl>
    <w:p w14:paraId="1DCED43F" w14:textId="3ADBAE5D" w:rsidR="009C69F9" w:rsidRPr="00AA1BE2" w:rsidRDefault="009C69F9" w:rsidP="009C69F9">
      <w:pPr>
        <w:pStyle w:val="Caption"/>
        <w:jc w:val="center"/>
        <w:rPr>
          <w:rFonts w:eastAsia="SimSun"/>
        </w:rPr>
      </w:pPr>
      <w:bookmarkStart w:id="174" w:name="_Ref221608483"/>
      <w:bookmarkStart w:id="175" w:name="Table5Ref"/>
      <w:bookmarkStart w:id="176" w:name="_Toc482887498"/>
      <w:bookmarkStart w:id="177" w:name="_Toc483144829"/>
      <w:bookmarkStart w:id="178" w:name="_Toc491988747"/>
      <w:bookmarkStart w:id="179" w:name="_Hlt477265209"/>
      <w:r w:rsidRPr="00AA1BE2">
        <w:rPr>
          <w:rFonts w:eastAsia="SimSun"/>
        </w:rPr>
        <w:t xml:space="preserve">Table </w:t>
      </w:r>
      <w:r w:rsidRPr="00AA1BE2">
        <w:rPr>
          <w:rFonts w:eastAsia="SimSun"/>
        </w:rPr>
        <w:fldChar w:fldCharType="begin"/>
      </w:r>
      <w:r w:rsidRPr="00AA1BE2">
        <w:rPr>
          <w:rFonts w:eastAsia="SimSun"/>
        </w:rPr>
        <w:instrText xml:space="preserve"> SEQ Table \* ARABIC </w:instrText>
      </w:r>
      <w:r w:rsidRPr="00AA1BE2">
        <w:rPr>
          <w:rFonts w:eastAsia="SimSun"/>
        </w:rPr>
        <w:fldChar w:fldCharType="separate"/>
      </w:r>
      <w:r w:rsidR="006E34F4">
        <w:rPr>
          <w:rFonts w:eastAsia="SimSun"/>
          <w:noProof/>
        </w:rPr>
        <w:t>2</w:t>
      </w:r>
      <w:r w:rsidRPr="00AA1BE2">
        <w:rPr>
          <w:rFonts w:eastAsia="SimSun"/>
        </w:rPr>
        <w:fldChar w:fldCharType="end"/>
      </w:r>
      <w:bookmarkEnd w:id="174"/>
      <w:r w:rsidRPr="00AA1BE2">
        <w:rPr>
          <w:rFonts w:eastAsia="SimSun"/>
        </w:rPr>
        <w:t xml:space="preserve"> - SCADA Functional Device Types</w:t>
      </w:r>
      <w:bookmarkEnd w:id="175"/>
      <w:bookmarkEnd w:id="176"/>
      <w:bookmarkEnd w:id="177"/>
      <w:bookmarkEnd w:id="178"/>
    </w:p>
    <w:bookmarkEnd w:id="179"/>
    <w:p w14:paraId="22B14510" w14:textId="77777777" w:rsidR="009C69F9" w:rsidRPr="00AA1BE2" w:rsidRDefault="009C69F9" w:rsidP="009C69F9">
      <w:pPr>
        <w:rPr>
          <w:bCs/>
        </w:rPr>
      </w:pPr>
    </w:p>
    <w:p w14:paraId="05B337EE" w14:textId="293DCC8A" w:rsidR="009C69F9" w:rsidRPr="00AA1BE2" w:rsidRDefault="009C69F9" w:rsidP="00B245D5">
      <w:pPr>
        <w:numPr>
          <w:ilvl w:val="0"/>
          <w:numId w:val="77"/>
        </w:numPr>
        <w:spacing w:before="0" w:after="0" w:line="360" w:lineRule="auto"/>
        <w:ind w:left="1281" w:hanging="357"/>
        <w:jc w:val="both"/>
        <w:rPr>
          <w:bCs/>
        </w:rPr>
      </w:pPr>
      <w:r w:rsidRPr="00AA1BE2">
        <w:rPr>
          <w:bCs/>
        </w:rPr>
        <w:t xml:space="preserve">OCC SCADA Server responsibility are </w:t>
      </w:r>
      <w:r w:rsidRPr="00AA1BE2">
        <w:t xml:space="preserve">including operator interface, database management, alarming and communication interfaces. The primary server responsibility also to handle communications with the </w:t>
      </w:r>
      <w:r w:rsidR="00F5025F">
        <w:t>local SCADA server</w:t>
      </w:r>
      <w:r w:rsidRPr="00AA1BE2">
        <w:t xml:space="preserve">, maintain the primary system database and interface with the SCADA workstations through the LAN in OCC or </w:t>
      </w:r>
      <w:proofErr w:type="spellStart"/>
      <w:r w:rsidRPr="00AA1BE2">
        <w:t>Fibre</w:t>
      </w:r>
      <w:proofErr w:type="spellEnd"/>
      <w:r w:rsidRPr="00AA1BE2">
        <w:t xml:space="preserve"> Optic Transmission System for those SCADA workstations that installed throughout the stations.</w:t>
      </w:r>
    </w:p>
    <w:p w14:paraId="47755304" w14:textId="77777777" w:rsidR="009C69F9" w:rsidRPr="00AA1BE2" w:rsidRDefault="009C69F9" w:rsidP="00B245D5">
      <w:pPr>
        <w:numPr>
          <w:ilvl w:val="0"/>
          <w:numId w:val="77"/>
        </w:numPr>
        <w:spacing w:before="0" w:after="0" w:line="360" w:lineRule="auto"/>
        <w:ind w:left="1281" w:hanging="357"/>
        <w:jc w:val="both"/>
        <w:rPr>
          <w:bCs/>
        </w:rPr>
      </w:pPr>
      <w:r w:rsidRPr="00AA1BE2">
        <w:rPr>
          <w:bCs/>
        </w:rPr>
        <w:t xml:space="preserve">OCC HMI Workstation </w:t>
      </w:r>
      <w:r w:rsidRPr="00AA1BE2">
        <w:t xml:space="preserve">is comprised of four monitors. It is designed to display with </w:t>
      </w:r>
      <w:proofErr w:type="spellStart"/>
      <w:r w:rsidRPr="00AA1BE2">
        <w:t>colour</w:t>
      </w:r>
      <w:proofErr w:type="spellEnd"/>
      <w:r w:rsidRPr="00AA1BE2">
        <w:t xml:space="preserve"> GUI diagrams the </w:t>
      </w:r>
      <w:proofErr w:type="gramStart"/>
      <w:r w:rsidRPr="00AA1BE2">
        <w:t>current status</w:t>
      </w:r>
      <w:proofErr w:type="gramEnd"/>
      <w:r w:rsidRPr="00AA1BE2">
        <w:t xml:space="preserve"> of the M&amp;E plant and subsystems</w:t>
      </w:r>
      <w:r w:rsidRPr="00AA1BE2">
        <w:rPr>
          <w:bCs/>
        </w:rPr>
        <w:t>.</w:t>
      </w:r>
      <w:r w:rsidRPr="00AA1BE2">
        <w:t xml:space="preserve"> One monitor shall be dedicated to display CCTV images (spot monitor), and three monitors shall be used to display GUI graphics for overview stations display, overview traction power substations display and alarm status display for control and monitoring.</w:t>
      </w:r>
    </w:p>
    <w:p w14:paraId="7AFEAB13" w14:textId="77777777" w:rsidR="009C69F9" w:rsidRPr="00AA1BE2" w:rsidRDefault="009C69F9" w:rsidP="00B245D5">
      <w:pPr>
        <w:numPr>
          <w:ilvl w:val="0"/>
          <w:numId w:val="77"/>
        </w:numPr>
        <w:spacing w:before="0" w:after="0" w:line="360" w:lineRule="auto"/>
        <w:ind w:left="1281" w:hanging="357"/>
        <w:jc w:val="both"/>
        <w:rPr>
          <w:bCs/>
        </w:rPr>
      </w:pPr>
      <w:r w:rsidRPr="00AA1BE2">
        <w:rPr>
          <w:bCs/>
        </w:rPr>
        <w:t xml:space="preserve">Black/White Printer </w:t>
      </w:r>
      <w:r w:rsidRPr="00AA1BE2">
        <w:t xml:space="preserve">assigned for printing of recording alarms or event transactions, and the other printer shall be configured as standby. A </w:t>
      </w:r>
      <w:proofErr w:type="spellStart"/>
      <w:r w:rsidRPr="00AA1BE2">
        <w:t>colour</w:t>
      </w:r>
      <w:proofErr w:type="spellEnd"/>
      <w:r w:rsidRPr="00AA1BE2">
        <w:t xml:space="preserve"> </w:t>
      </w:r>
      <w:r w:rsidRPr="00AA1BE2">
        <w:lastRenderedPageBreak/>
        <w:t>laser printer that supports GUI graphics shall be provided and shall be assigned for printing of system reports and trending.</w:t>
      </w:r>
    </w:p>
    <w:p w14:paraId="16F5E3F4" w14:textId="77777777" w:rsidR="009C69F9" w:rsidRPr="00AA1BE2" w:rsidRDefault="009C69F9" w:rsidP="00B245D5">
      <w:pPr>
        <w:numPr>
          <w:ilvl w:val="0"/>
          <w:numId w:val="77"/>
        </w:numPr>
        <w:spacing w:before="0" w:after="0" w:line="360" w:lineRule="auto"/>
        <w:ind w:left="1281" w:hanging="357"/>
        <w:jc w:val="both"/>
        <w:rPr>
          <w:bCs/>
        </w:rPr>
      </w:pPr>
      <w:r w:rsidRPr="00AA1BE2">
        <w:rPr>
          <w:bCs/>
        </w:rPr>
        <w:t>Local SCADA Server responsibility is</w:t>
      </w:r>
      <w:r w:rsidRPr="00AA1BE2">
        <w:t xml:space="preserve"> to handle communications with the RTUs, communication with OCC SCADA Server and interface with the SCADA workstations in each local station.</w:t>
      </w:r>
    </w:p>
    <w:p w14:paraId="7236B86B" w14:textId="2939E91B" w:rsidR="009C69F9" w:rsidRPr="00AA1BE2" w:rsidRDefault="009C69F9" w:rsidP="00B245D5">
      <w:pPr>
        <w:numPr>
          <w:ilvl w:val="0"/>
          <w:numId w:val="77"/>
        </w:numPr>
        <w:spacing w:before="0" w:after="0" w:line="360" w:lineRule="auto"/>
        <w:ind w:left="1281" w:hanging="357"/>
        <w:jc w:val="both"/>
        <w:rPr>
          <w:bCs/>
        </w:rPr>
      </w:pPr>
      <w:r w:rsidRPr="00AA1BE2">
        <w:rPr>
          <w:bCs/>
        </w:rPr>
        <w:t>Local HMI Workstation</w:t>
      </w:r>
      <w:r w:rsidRPr="00AA1BE2">
        <w:t xml:space="preserve"> is designed to accommodate with</w:t>
      </w:r>
      <w:r>
        <w:t xml:space="preserve"> two</w:t>
      </w:r>
      <w:r w:rsidRPr="00AA1BE2">
        <w:t xml:space="preserve"> monitors. </w:t>
      </w:r>
      <w:r>
        <w:t>The monitor s</w:t>
      </w:r>
      <w:r w:rsidRPr="00AA1BE2">
        <w:t xml:space="preserve">hall be used to display GUI graphics for overview station display and alarm status display of the </w:t>
      </w:r>
      <w:proofErr w:type="gramStart"/>
      <w:r w:rsidRPr="00AA1BE2">
        <w:t>particular station</w:t>
      </w:r>
      <w:proofErr w:type="gramEnd"/>
      <w:r w:rsidRPr="00AA1BE2">
        <w:t>.</w:t>
      </w:r>
    </w:p>
    <w:p w14:paraId="384DC43A" w14:textId="28ED2D15" w:rsidR="009C69F9" w:rsidRPr="00AA1BE2" w:rsidRDefault="009C69F9" w:rsidP="00B245D5">
      <w:pPr>
        <w:numPr>
          <w:ilvl w:val="0"/>
          <w:numId w:val="77"/>
        </w:numPr>
        <w:spacing w:before="0" w:after="0" w:line="360" w:lineRule="auto"/>
        <w:ind w:left="1281" w:hanging="357"/>
        <w:jc w:val="both"/>
        <w:rPr>
          <w:bCs/>
        </w:rPr>
      </w:pPr>
      <w:r w:rsidRPr="00AA1BE2">
        <w:rPr>
          <w:bCs/>
        </w:rPr>
        <w:t xml:space="preserve">Local RTU </w:t>
      </w:r>
      <w:ins w:id="180" w:author="Jasbinder Singh" w:date="2017-09-16T15:23:00Z">
        <w:r w:rsidR="004B3F9C">
          <w:rPr>
            <w:bCs/>
          </w:rPr>
          <w:t xml:space="preserve">redundant </w:t>
        </w:r>
      </w:ins>
      <w:r w:rsidRPr="00AA1BE2">
        <w:rPr>
          <w:bCs/>
        </w:rPr>
        <w:t>I</w:t>
      </w:r>
      <w:ins w:id="181" w:author="Jasbinder Singh" w:date="2017-09-16T15:23:00Z">
        <w:r w:rsidR="004B3F9C">
          <w:rPr>
            <w:bCs/>
          </w:rPr>
          <w:t>/</w:t>
        </w:r>
      </w:ins>
      <w:r w:rsidRPr="00AA1BE2">
        <w:rPr>
          <w:bCs/>
        </w:rPr>
        <w:t xml:space="preserve">O main function </w:t>
      </w:r>
      <w:r w:rsidRPr="00AA1BE2">
        <w:t xml:space="preserve">to gather I/O status of </w:t>
      </w:r>
      <w:commentRangeStart w:id="182"/>
      <w:r w:rsidRPr="00AA1BE2">
        <w:t>M&amp;E plant and subsystems</w:t>
      </w:r>
      <w:commentRangeEnd w:id="182"/>
      <w:r w:rsidR="00A95F63">
        <w:rPr>
          <w:rStyle w:val="CommentReference"/>
          <w:rFonts w:eastAsia="Times New Roman" w:cs="Times New Roman"/>
          <w:lang w:eastAsia="en-US"/>
        </w:rPr>
        <w:commentReference w:id="182"/>
      </w:r>
      <w:r w:rsidRPr="00AA1BE2">
        <w:t xml:space="preserve"> from each </w:t>
      </w:r>
      <w:r w:rsidR="004C1C8F" w:rsidRPr="00AA1BE2">
        <w:t>station</w:t>
      </w:r>
      <w:r w:rsidRPr="00AA1BE2">
        <w:t xml:space="preserve"> and send it to local SCADA Server.</w:t>
      </w:r>
    </w:p>
    <w:p w14:paraId="5DB6F0FC" w14:textId="77777777" w:rsidR="00CD60E8" w:rsidRPr="00CD60E8" w:rsidRDefault="00CD60E8" w:rsidP="00CD60E8">
      <w:pPr>
        <w:pStyle w:val="Heading3"/>
        <w:keepLines w:val="0"/>
        <w:numPr>
          <w:ilvl w:val="2"/>
          <w:numId w:val="8"/>
        </w:numPr>
        <w:tabs>
          <w:tab w:val="left" w:pos="709"/>
        </w:tabs>
        <w:spacing w:before="480" w:after="200" w:line="300" w:lineRule="exact"/>
        <w:jc w:val="both"/>
        <w:rPr>
          <w:rFonts w:ascii="Arial" w:hAnsi="Arial" w:cs="Arial"/>
          <w:b/>
          <w:color w:val="auto"/>
        </w:rPr>
      </w:pPr>
      <w:bookmarkStart w:id="183" w:name="_Toc401228432"/>
      <w:bookmarkStart w:id="184" w:name="_Toc482887565"/>
      <w:bookmarkStart w:id="185" w:name="_Toc489079189"/>
      <w:bookmarkStart w:id="186" w:name="_Toc492278882"/>
      <w:commentRangeStart w:id="187"/>
      <w:r w:rsidRPr="00CD60E8">
        <w:rPr>
          <w:rFonts w:ascii="Arial" w:hAnsi="Arial" w:cs="Arial"/>
          <w:b/>
          <w:color w:val="auto"/>
        </w:rPr>
        <w:t>Interdependencies</w:t>
      </w:r>
      <w:bookmarkEnd w:id="183"/>
      <w:bookmarkEnd w:id="184"/>
      <w:bookmarkEnd w:id="185"/>
      <w:bookmarkEnd w:id="186"/>
      <w:commentRangeEnd w:id="187"/>
      <w:r w:rsidR="00A95F63">
        <w:rPr>
          <w:rStyle w:val="CommentReference"/>
          <w:rFonts w:ascii="Arial" w:eastAsia="Times New Roman" w:hAnsi="Arial" w:cs="Times New Roman"/>
          <w:color w:val="auto"/>
          <w:lang w:eastAsia="en-US"/>
        </w:rPr>
        <w:commentReference w:id="187"/>
      </w:r>
    </w:p>
    <w:p w14:paraId="4E47E896" w14:textId="77777777" w:rsidR="00CD60E8" w:rsidRPr="00CD60E8" w:rsidRDefault="00CD60E8" w:rsidP="004C1C8F">
      <w:pPr>
        <w:spacing w:before="0" w:after="0" w:line="360" w:lineRule="auto"/>
        <w:ind w:firstLine="720"/>
        <w:jc w:val="both"/>
        <w:rPr>
          <w:bCs/>
          <w:szCs w:val="22"/>
        </w:rPr>
      </w:pPr>
      <w:r w:rsidRPr="00CD60E8">
        <w:rPr>
          <w:bCs/>
          <w:szCs w:val="22"/>
        </w:rPr>
        <w:t xml:space="preserve">When operating in a networked configuration, all SCADA system equipment are managed and communicate with OCC SCADA Server. In this operation mode, all the Local HMI Workstation display only mimicking the SCADA HMI </w:t>
      </w:r>
      <w:commentRangeStart w:id="188"/>
      <w:r w:rsidRPr="00CD60E8">
        <w:rPr>
          <w:bCs/>
          <w:szCs w:val="22"/>
        </w:rPr>
        <w:t>Workstation</w:t>
      </w:r>
      <w:commentRangeEnd w:id="188"/>
      <w:r w:rsidR="00A95F63">
        <w:rPr>
          <w:rStyle w:val="CommentReference"/>
          <w:rFonts w:eastAsia="Times New Roman" w:cs="Times New Roman"/>
          <w:lang w:eastAsia="en-US"/>
        </w:rPr>
        <w:commentReference w:id="188"/>
      </w:r>
      <w:r w:rsidRPr="00CD60E8">
        <w:rPr>
          <w:bCs/>
          <w:szCs w:val="22"/>
        </w:rPr>
        <w:t>.</w:t>
      </w:r>
    </w:p>
    <w:p w14:paraId="37B291B1" w14:textId="77777777" w:rsidR="00CD60E8" w:rsidRPr="00CD60E8" w:rsidRDefault="00CD60E8" w:rsidP="004C1C8F">
      <w:pPr>
        <w:spacing w:before="0" w:after="0" w:line="360" w:lineRule="auto"/>
        <w:ind w:firstLine="720"/>
        <w:jc w:val="both"/>
        <w:rPr>
          <w:bCs/>
          <w:szCs w:val="22"/>
        </w:rPr>
      </w:pPr>
      <w:r w:rsidRPr="00CD60E8">
        <w:rPr>
          <w:bCs/>
          <w:szCs w:val="22"/>
        </w:rPr>
        <w:t>Local SCADA Server at a location are also capable of operating in a degraded mode (“standalone” mode) when there is no network connectivity to the OCC SCADA servers. In this mode, Local SCADA Server will independently manage the communication with RTUs and control equipment in local station.</w:t>
      </w:r>
    </w:p>
    <w:p w14:paraId="588C0CEA" w14:textId="77777777" w:rsidR="00CD60E8" w:rsidRPr="00CD60E8" w:rsidRDefault="00CD60E8" w:rsidP="004C1C8F">
      <w:pPr>
        <w:spacing w:before="0" w:after="0" w:line="360" w:lineRule="auto"/>
        <w:ind w:firstLine="720"/>
        <w:jc w:val="both"/>
        <w:rPr>
          <w:bCs/>
          <w:szCs w:val="22"/>
        </w:rPr>
      </w:pPr>
      <w:r w:rsidRPr="00CD60E8">
        <w:rPr>
          <w:bCs/>
          <w:szCs w:val="22"/>
        </w:rPr>
        <w:t xml:space="preserve">OCC SCADA Server will be supplied for the </w:t>
      </w:r>
      <w:r w:rsidRPr="00CD60E8">
        <w:rPr>
          <w:szCs w:val="22"/>
        </w:rPr>
        <w:fldChar w:fldCharType="begin"/>
      </w:r>
      <w:r w:rsidRPr="00CD60E8">
        <w:rPr>
          <w:szCs w:val="22"/>
        </w:rPr>
        <w:instrText xml:space="preserve"> DOCPROPERTY  Project  \* MERGEFORMAT </w:instrText>
      </w:r>
      <w:r w:rsidRPr="00CD60E8">
        <w:rPr>
          <w:szCs w:val="22"/>
        </w:rPr>
        <w:fldChar w:fldCharType="separate"/>
      </w:r>
      <w:r w:rsidRPr="00CD60E8">
        <w:rPr>
          <w:bCs/>
          <w:szCs w:val="22"/>
        </w:rPr>
        <w:t>Jakarta LRT</w:t>
      </w:r>
      <w:r w:rsidRPr="00CD60E8">
        <w:rPr>
          <w:bCs/>
          <w:szCs w:val="22"/>
        </w:rPr>
        <w:fldChar w:fldCharType="end"/>
      </w:r>
      <w:r w:rsidRPr="00CD60E8">
        <w:rPr>
          <w:szCs w:val="22"/>
        </w:rPr>
        <w:t xml:space="preserve"> </w:t>
      </w:r>
      <w:r w:rsidRPr="00CD60E8">
        <w:rPr>
          <w:bCs/>
          <w:szCs w:val="22"/>
        </w:rPr>
        <w:t xml:space="preserve">Project. The two servers provide a fault tolerant configuration where system operation will be coordinated by the secondary server in the event of a fault, power input, or network connectivity to the primary server. The servers will be installed in two separate locations. The primary </w:t>
      </w:r>
      <w:del w:id="189" w:author="Jasbinder Singh" w:date="2017-09-16T15:28:00Z">
        <w:r w:rsidRPr="00CD60E8" w:rsidDel="00A95F63">
          <w:rPr>
            <w:bCs/>
            <w:szCs w:val="22"/>
          </w:rPr>
          <w:delText>OCC</w:delText>
        </w:r>
      </w:del>
      <w:r w:rsidRPr="00CD60E8">
        <w:rPr>
          <w:bCs/>
          <w:szCs w:val="22"/>
        </w:rPr>
        <w:t xml:space="preserve"> SCADA server shall be installed in the OCC Equipment Room, while the secondary </w:t>
      </w:r>
      <w:del w:id="190" w:author="Jasbinder Singh" w:date="2017-09-16T15:28:00Z">
        <w:r w:rsidRPr="00CD60E8" w:rsidDel="00A95F63">
          <w:rPr>
            <w:bCs/>
            <w:szCs w:val="22"/>
          </w:rPr>
          <w:delText>OCC</w:delText>
        </w:r>
      </w:del>
      <w:r w:rsidRPr="00CD60E8">
        <w:rPr>
          <w:bCs/>
          <w:szCs w:val="22"/>
        </w:rPr>
        <w:t xml:space="preserve"> SCADA server shall be installed in the BCC Equipment room.</w:t>
      </w:r>
    </w:p>
    <w:p w14:paraId="0ECAC8AF" w14:textId="77777777" w:rsidR="00790BB3" w:rsidRPr="00513927" w:rsidRDefault="00790BB3" w:rsidP="004C1C8F">
      <w:pPr>
        <w:pStyle w:val="Heading3"/>
        <w:keepLines w:val="0"/>
        <w:numPr>
          <w:ilvl w:val="2"/>
          <w:numId w:val="8"/>
        </w:numPr>
        <w:tabs>
          <w:tab w:val="left" w:pos="709"/>
        </w:tabs>
        <w:spacing w:before="480" w:after="200" w:line="300" w:lineRule="exact"/>
        <w:jc w:val="both"/>
        <w:rPr>
          <w:rFonts w:ascii="Arial" w:hAnsi="Arial" w:cs="Arial"/>
          <w:b/>
          <w:color w:val="auto"/>
        </w:rPr>
      </w:pPr>
      <w:bookmarkStart w:id="191" w:name="_Toc401228433"/>
      <w:bookmarkStart w:id="192" w:name="_Toc482887566"/>
      <w:bookmarkStart w:id="193" w:name="_Toc489079190"/>
      <w:bookmarkStart w:id="194" w:name="_Toc492278883"/>
      <w:commentRangeStart w:id="195"/>
      <w:r w:rsidRPr="00513927">
        <w:rPr>
          <w:rFonts w:ascii="Arial" w:hAnsi="Arial" w:cs="Arial"/>
          <w:b/>
          <w:color w:val="auto"/>
        </w:rPr>
        <w:t>External Interaction</w:t>
      </w:r>
      <w:bookmarkEnd w:id="191"/>
      <w:bookmarkEnd w:id="192"/>
      <w:bookmarkEnd w:id="193"/>
      <w:bookmarkEnd w:id="194"/>
      <w:commentRangeEnd w:id="195"/>
      <w:r w:rsidR="00A95F63">
        <w:rPr>
          <w:rStyle w:val="CommentReference"/>
          <w:rFonts w:ascii="Arial" w:eastAsia="Times New Roman" w:hAnsi="Arial" w:cs="Times New Roman"/>
          <w:color w:val="auto"/>
          <w:lang w:eastAsia="en-US"/>
        </w:rPr>
        <w:commentReference w:id="195"/>
      </w:r>
    </w:p>
    <w:p w14:paraId="148189E3" w14:textId="77777777" w:rsidR="00790BB3" w:rsidRPr="00513927" w:rsidRDefault="00790BB3" w:rsidP="004C1C8F">
      <w:pPr>
        <w:spacing w:before="0" w:after="0" w:line="360" w:lineRule="auto"/>
        <w:ind w:firstLine="720"/>
        <w:jc w:val="both"/>
        <w:rPr>
          <w:bCs/>
        </w:rPr>
      </w:pPr>
      <w:r w:rsidRPr="00513927">
        <w:rPr>
          <w:bCs/>
        </w:rPr>
        <w:t>The SCADA system supports operating in a networked configuration. It is intended to configure the system from the outset with the expectation of a network being provided. Each equipment (Servers, Workstations and RTUs) requires an IP connection for transfer of control and media content information. Furthermore, via the network system, external interactions with third party system can also be accomplished as further described below:</w:t>
      </w:r>
    </w:p>
    <w:p w14:paraId="07BFA21A" w14:textId="77777777" w:rsidR="00513927" w:rsidRDefault="00513927" w:rsidP="00790BB3">
      <w:pPr>
        <w:rPr>
          <w:bCs/>
        </w:rPr>
      </w:pPr>
    </w:p>
    <w:p w14:paraId="5667CD5A" w14:textId="1C1AA830" w:rsidR="00513927" w:rsidRPr="00513927" w:rsidRDefault="00513927" w:rsidP="00513927">
      <w:pPr>
        <w:pStyle w:val="TCHeading111"/>
        <w:numPr>
          <w:ilvl w:val="3"/>
          <w:numId w:val="8"/>
        </w:numPr>
      </w:pPr>
      <w:bookmarkStart w:id="196" w:name="_Toc492278884"/>
      <w:r w:rsidRPr="00513927">
        <w:t>Backbone System</w:t>
      </w:r>
      <w:bookmarkEnd w:id="196"/>
    </w:p>
    <w:p w14:paraId="61548B5F" w14:textId="77777777" w:rsidR="00790BB3" w:rsidRPr="00513927" w:rsidRDefault="00790BB3" w:rsidP="00790BB3">
      <w:pPr>
        <w:rPr>
          <w:bCs/>
        </w:rPr>
      </w:pPr>
      <w:r w:rsidRPr="00513927">
        <w:rPr>
          <w:bCs/>
        </w:rPr>
        <w:t>SCADA System requires the following information to be determined for each device:</w:t>
      </w:r>
    </w:p>
    <w:p w14:paraId="03739EA5" w14:textId="77777777" w:rsidR="00790BB3" w:rsidRPr="00513927" w:rsidRDefault="00790BB3" w:rsidP="00B245D5">
      <w:pPr>
        <w:numPr>
          <w:ilvl w:val="0"/>
          <w:numId w:val="75"/>
        </w:numPr>
        <w:spacing w:before="0" w:after="0" w:line="288" w:lineRule="auto"/>
        <w:jc w:val="both"/>
        <w:rPr>
          <w:bCs/>
        </w:rPr>
      </w:pPr>
      <w:r w:rsidRPr="00513927">
        <w:rPr>
          <w:bCs/>
        </w:rPr>
        <w:lastRenderedPageBreak/>
        <w:t>UDP and TCP/IP Networking</w:t>
      </w:r>
    </w:p>
    <w:p w14:paraId="0599DF56" w14:textId="77777777" w:rsidR="00790BB3" w:rsidRPr="00513927" w:rsidRDefault="00790BB3" w:rsidP="00B245D5">
      <w:pPr>
        <w:numPr>
          <w:ilvl w:val="0"/>
          <w:numId w:val="75"/>
        </w:numPr>
        <w:spacing w:before="0" w:after="0" w:line="288" w:lineRule="auto"/>
        <w:jc w:val="both"/>
        <w:rPr>
          <w:bCs/>
        </w:rPr>
      </w:pPr>
      <w:r w:rsidRPr="00513927">
        <w:rPr>
          <w:bCs/>
        </w:rPr>
        <w:t>Addressing assignment method (DHCP, Auto or Static)</w:t>
      </w:r>
    </w:p>
    <w:p w14:paraId="7B198CFA" w14:textId="77777777" w:rsidR="00790BB3" w:rsidRPr="00513927" w:rsidRDefault="00790BB3" w:rsidP="00B245D5">
      <w:pPr>
        <w:numPr>
          <w:ilvl w:val="0"/>
          <w:numId w:val="75"/>
        </w:numPr>
        <w:spacing w:before="0" w:after="0" w:line="288" w:lineRule="auto"/>
        <w:jc w:val="both"/>
        <w:rPr>
          <w:bCs/>
        </w:rPr>
      </w:pPr>
      <w:r w:rsidRPr="00513927">
        <w:rPr>
          <w:bCs/>
        </w:rPr>
        <w:t>IPv4 Address and network subnet (for Static / Auto)</w:t>
      </w:r>
    </w:p>
    <w:p w14:paraId="1E424F81" w14:textId="77777777" w:rsidR="00790BB3" w:rsidRPr="00513927" w:rsidRDefault="00790BB3" w:rsidP="00B245D5">
      <w:pPr>
        <w:numPr>
          <w:ilvl w:val="0"/>
          <w:numId w:val="75"/>
        </w:numPr>
        <w:spacing w:before="0" w:after="0" w:line="288" w:lineRule="auto"/>
        <w:jc w:val="both"/>
        <w:rPr>
          <w:bCs/>
        </w:rPr>
      </w:pPr>
      <w:r w:rsidRPr="00513927">
        <w:rPr>
          <w:bCs/>
        </w:rPr>
        <w:t>Default Gateway Address Details (for Static / Auto)</w:t>
      </w:r>
    </w:p>
    <w:p w14:paraId="124D59A2" w14:textId="5439BEA6" w:rsidR="00513927" w:rsidRDefault="00790BB3" w:rsidP="00B245D5">
      <w:pPr>
        <w:numPr>
          <w:ilvl w:val="0"/>
          <w:numId w:val="75"/>
        </w:numPr>
        <w:spacing w:before="0" w:after="0" w:line="288" w:lineRule="auto"/>
        <w:jc w:val="both"/>
        <w:rPr>
          <w:bCs/>
        </w:rPr>
      </w:pPr>
      <w:r w:rsidRPr="00513927">
        <w:rPr>
          <w:bCs/>
        </w:rPr>
        <w:t>NTP Server Addresses</w:t>
      </w:r>
    </w:p>
    <w:p w14:paraId="4653C803" w14:textId="437A79DB" w:rsidR="00513927" w:rsidRDefault="00513927" w:rsidP="00513927">
      <w:pPr>
        <w:spacing w:before="0" w:after="0" w:line="288" w:lineRule="auto"/>
        <w:ind w:left="1287"/>
        <w:jc w:val="both"/>
        <w:rPr>
          <w:ins w:id="197" w:author="Jasbinder Singh" w:date="2017-09-16T15:43:00Z"/>
          <w:bCs/>
        </w:rPr>
      </w:pPr>
    </w:p>
    <w:p w14:paraId="4CA18E57" w14:textId="3ECBCCB4" w:rsidR="00847AD5" w:rsidRDefault="00847AD5" w:rsidP="00513927">
      <w:pPr>
        <w:spacing w:before="0" w:after="0" w:line="288" w:lineRule="auto"/>
        <w:ind w:left="1287"/>
        <w:jc w:val="both"/>
        <w:rPr>
          <w:ins w:id="198" w:author="Jasbinder Singh" w:date="2017-09-16T15:43:00Z"/>
          <w:bCs/>
        </w:rPr>
      </w:pPr>
      <w:ins w:id="199" w:author="Jasbinder Singh" w:date="2017-09-16T15:43:00Z">
        <w:r>
          <w:rPr>
            <w:bCs/>
          </w:rPr>
          <w:t xml:space="preserve">How the alarm being monitored i.e. SNMP must be mentioned here. The list of alarm shall be </w:t>
        </w:r>
        <w:proofErr w:type="spellStart"/>
        <w:r>
          <w:rPr>
            <w:bCs/>
          </w:rPr>
          <w:t>refrenced</w:t>
        </w:r>
        <w:proofErr w:type="spellEnd"/>
        <w:r>
          <w:rPr>
            <w:bCs/>
          </w:rPr>
          <w:t xml:space="preserve"> to the Appendix….</w:t>
        </w:r>
      </w:ins>
    </w:p>
    <w:p w14:paraId="2B78EBC9" w14:textId="77777777" w:rsidR="00847AD5" w:rsidRPr="00513927" w:rsidRDefault="00847AD5" w:rsidP="00513927">
      <w:pPr>
        <w:spacing w:before="0" w:after="0" w:line="288" w:lineRule="auto"/>
        <w:ind w:left="1287"/>
        <w:jc w:val="both"/>
        <w:rPr>
          <w:bCs/>
        </w:rPr>
      </w:pPr>
    </w:p>
    <w:p w14:paraId="62B474AF" w14:textId="41341C98" w:rsidR="00847AD5" w:rsidRDefault="00847AD5" w:rsidP="00513927">
      <w:pPr>
        <w:pStyle w:val="TCHeading111"/>
        <w:numPr>
          <w:ilvl w:val="3"/>
          <w:numId w:val="8"/>
        </w:numPr>
        <w:rPr>
          <w:ins w:id="200" w:author="Jasbinder Singh" w:date="2017-09-16T15:40:00Z"/>
        </w:rPr>
      </w:pPr>
      <w:bookmarkStart w:id="201" w:name="_Toc492278885"/>
      <w:ins w:id="202" w:author="Jasbinder Singh" w:date="2017-09-16T15:40:00Z">
        <w:r>
          <w:t>Public Address System</w:t>
        </w:r>
      </w:ins>
    </w:p>
    <w:p w14:paraId="48376F19" w14:textId="42B54117" w:rsidR="00847AD5" w:rsidRPr="003255D8" w:rsidRDefault="00847AD5" w:rsidP="00847AD5">
      <w:pPr>
        <w:rPr>
          <w:ins w:id="203" w:author="Jasbinder Singh" w:date="2017-09-16T15:40:00Z"/>
          <w:lang w:val="en-MY"/>
        </w:rPr>
      </w:pPr>
      <w:ins w:id="204" w:author="Jasbinder Singh" w:date="2017-09-16T15:40:00Z">
        <w:r w:rsidRPr="003255D8">
          <w:rPr>
            <w:bCs/>
            <w:lang w:val="en-MY"/>
          </w:rPr>
          <w:t xml:space="preserve">For the </w:t>
        </w:r>
        <w:r w:rsidRPr="003255D8">
          <w:rPr>
            <w:lang w:val="en-MY"/>
          </w:rPr>
          <w:fldChar w:fldCharType="begin"/>
        </w:r>
        <w:r w:rsidRPr="003255D8">
          <w:rPr>
            <w:lang w:val="en-MY"/>
          </w:rPr>
          <w:instrText xml:space="preserve"> DOCPROPERTY  Project  \* MERGEFORMAT </w:instrText>
        </w:r>
        <w:r w:rsidRPr="003255D8">
          <w:rPr>
            <w:lang w:val="en-MY"/>
          </w:rPr>
          <w:fldChar w:fldCharType="separate"/>
        </w:r>
        <w:r w:rsidRPr="003255D8">
          <w:rPr>
            <w:bCs/>
            <w:lang w:val="en-MY"/>
          </w:rPr>
          <w:t>Jakarta LRT</w:t>
        </w:r>
        <w:r w:rsidRPr="003255D8">
          <w:rPr>
            <w:lang w:val="en-MY"/>
          </w:rPr>
          <w:fldChar w:fldCharType="end"/>
        </w:r>
        <w:r w:rsidRPr="003255D8">
          <w:rPr>
            <w:lang w:val="en-MY"/>
          </w:rPr>
          <w:t xml:space="preserve"> project, it is required for the SCADA system to be able to monitor and control the PA system. This shall be achieved by allowing the SCADA system access to the open access SDK, with which </w:t>
        </w:r>
        <w:proofErr w:type="gramStart"/>
        <w:r w:rsidRPr="003255D8">
          <w:rPr>
            <w:lang w:val="en-MY"/>
          </w:rPr>
          <w:t>an</w:t>
        </w:r>
        <w:proofErr w:type="gramEnd"/>
        <w:r w:rsidRPr="003255D8">
          <w:rPr>
            <w:lang w:val="en-MY"/>
          </w:rPr>
          <w:t xml:space="preserve"> </w:t>
        </w:r>
      </w:ins>
      <w:ins w:id="205" w:author="Jasbinder Singh" w:date="2017-09-16T15:41:00Z">
        <w:r>
          <w:rPr>
            <w:lang w:val="en-MY"/>
          </w:rPr>
          <w:t>relevant GUI</w:t>
        </w:r>
      </w:ins>
      <w:ins w:id="206" w:author="Jasbinder Singh" w:date="2017-09-16T15:40:00Z">
        <w:r w:rsidRPr="003255D8">
          <w:rPr>
            <w:lang w:val="en-MY"/>
          </w:rPr>
          <w:t xml:space="preserve"> shall be created within the SCADA system to allow for specific monitoring and control of the PA system.</w:t>
        </w:r>
      </w:ins>
    </w:p>
    <w:p w14:paraId="11ADFD9B" w14:textId="77777777" w:rsidR="00847AD5" w:rsidRPr="003255D8" w:rsidRDefault="00847AD5" w:rsidP="00847AD5">
      <w:pPr>
        <w:rPr>
          <w:ins w:id="207" w:author="Jasbinder Singh" w:date="2017-09-16T15:40:00Z"/>
          <w:lang w:val="en-MY"/>
        </w:rPr>
      </w:pPr>
      <w:ins w:id="208" w:author="Jasbinder Singh" w:date="2017-09-16T15:40:00Z">
        <w:r w:rsidRPr="003255D8">
          <w:rPr>
            <w:lang w:val="en-MY"/>
          </w:rPr>
          <w:t>Among the control that shall be available to the SCADA operators:</w:t>
        </w:r>
      </w:ins>
    </w:p>
    <w:p w14:paraId="5AE6EFE2" w14:textId="77777777" w:rsidR="00847AD5" w:rsidRPr="003255D8" w:rsidRDefault="00847AD5" w:rsidP="00847AD5">
      <w:pPr>
        <w:numPr>
          <w:ilvl w:val="0"/>
          <w:numId w:val="105"/>
        </w:numPr>
        <w:spacing w:before="0" w:line="288" w:lineRule="auto"/>
        <w:rPr>
          <w:ins w:id="209" w:author="Jasbinder Singh" w:date="2017-09-16T15:40:00Z"/>
          <w:bCs/>
          <w:lang w:val="en-MY"/>
        </w:rPr>
      </w:pPr>
      <w:ins w:id="210" w:author="Jasbinder Singh" w:date="2017-09-16T15:40:00Z">
        <w:r w:rsidRPr="003255D8">
          <w:rPr>
            <w:bCs/>
            <w:lang w:val="en-MY"/>
          </w:rPr>
          <w:t>Control of the initiation and end of a Live PA stream including zone, priority and location selection</w:t>
        </w:r>
      </w:ins>
    </w:p>
    <w:p w14:paraId="688DA35D" w14:textId="77777777" w:rsidR="00847AD5" w:rsidRPr="003255D8" w:rsidRDefault="00847AD5" w:rsidP="00847AD5">
      <w:pPr>
        <w:numPr>
          <w:ilvl w:val="0"/>
          <w:numId w:val="105"/>
        </w:numPr>
        <w:spacing w:before="0" w:line="288" w:lineRule="auto"/>
        <w:rPr>
          <w:ins w:id="211" w:author="Jasbinder Singh" w:date="2017-09-16T15:40:00Z"/>
          <w:bCs/>
          <w:lang w:val="en-MY"/>
        </w:rPr>
      </w:pPr>
      <w:ins w:id="212" w:author="Jasbinder Singh" w:date="2017-09-16T15:40:00Z">
        <w:r w:rsidRPr="003255D8">
          <w:rPr>
            <w:bCs/>
            <w:lang w:val="en-MY"/>
          </w:rPr>
          <w:t>Control of the initiation and end of a DVA stream including zone, priority and location selection</w:t>
        </w:r>
      </w:ins>
    </w:p>
    <w:p w14:paraId="1CC12711" w14:textId="77777777" w:rsidR="00847AD5" w:rsidRPr="003255D8" w:rsidRDefault="00847AD5" w:rsidP="00847AD5">
      <w:pPr>
        <w:numPr>
          <w:ilvl w:val="0"/>
          <w:numId w:val="105"/>
        </w:numPr>
        <w:spacing w:before="0" w:line="288" w:lineRule="auto"/>
        <w:rPr>
          <w:ins w:id="213" w:author="Jasbinder Singh" w:date="2017-09-16T15:40:00Z"/>
          <w:bCs/>
          <w:lang w:val="en-MY"/>
        </w:rPr>
      </w:pPr>
      <w:ins w:id="214" w:author="Jasbinder Singh" w:date="2017-09-16T15:40:00Z">
        <w:r w:rsidRPr="003255D8">
          <w:rPr>
            <w:bCs/>
            <w:lang w:val="en-MY"/>
          </w:rPr>
          <w:t>Control the trigger of the automatic DVA announcement based on train locations/arrival/departure</w:t>
        </w:r>
      </w:ins>
    </w:p>
    <w:p w14:paraId="39046974" w14:textId="77777777" w:rsidR="00847AD5" w:rsidRPr="003255D8" w:rsidRDefault="00847AD5" w:rsidP="00847AD5">
      <w:pPr>
        <w:numPr>
          <w:ilvl w:val="0"/>
          <w:numId w:val="105"/>
        </w:numPr>
        <w:spacing w:before="0" w:line="288" w:lineRule="auto"/>
        <w:rPr>
          <w:ins w:id="215" w:author="Jasbinder Singh" w:date="2017-09-16T15:40:00Z"/>
          <w:bCs/>
          <w:lang w:val="en-MY"/>
        </w:rPr>
      </w:pPr>
      <w:ins w:id="216" w:author="Jasbinder Singh" w:date="2017-09-16T15:40:00Z">
        <w:r w:rsidRPr="003255D8">
          <w:rPr>
            <w:bCs/>
            <w:lang w:val="en-MY"/>
          </w:rPr>
          <w:t>Control the trigger of automatic DVA announcement based on schedules</w:t>
        </w:r>
      </w:ins>
    </w:p>
    <w:p w14:paraId="794E5C68" w14:textId="77777777" w:rsidR="00847AD5" w:rsidRPr="003255D8" w:rsidRDefault="00847AD5" w:rsidP="00847AD5">
      <w:pPr>
        <w:numPr>
          <w:ilvl w:val="0"/>
          <w:numId w:val="105"/>
        </w:numPr>
        <w:spacing w:before="0" w:line="288" w:lineRule="auto"/>
        <w:rPr>
          <w:ins w:id="217" w:author="Jasbinder Singh" w:date="2017-09-16T15:40:00Z"/>
          <w:bCs/>
          <w:lang w:val="en-MY"/>
        </w:rPr>
      </w:pPr>
      <w:ins w:id="218" w:author="Jasbinder Singh" w:date="2017-09-16T15:40:00Z">
        <w:r w:rsidRPr="003255D8">
          <w:rPr>
            <w:bCs/>
            <w:lang w:val="en-MY"/>
          </w:rPr>
          <w:t xml:space="preserve">Managing system operational configuration and settings (such as volume control) </w:t>
        </w:r>
      </w:ins>
    </w:p>
    <w:p w14:paraId="4E3BF6BE" w14:textId="77777777" w:rsidR="00847AD5" w:rsidRPr="003255D8" w:rsidRDefault="00847AD5" w:rsidP="00847AD5">
      <w:pPr>
        <w:rPr>
          <w:ins w:id="219" w:author="Jasbinder Singh" w:date="2017-09-16T15:40:00Z"/>
          <w:lang w:val="en-MY"/>
        </w:rPr>
      </w:pPr>
      <w:ins w:id="220" w:author="Jasbinder Singh" w:date="2017-09-16T15:40:00Z">
        <w:r w:rsidRPr="003255D8">
          <w:rPr>
            <w:lang w:val="en-MY"/>
          </w:rPr>
          <w:t>Among the monitoring capabilities that shall be available to the SCADA operators:</w:t>
        </w:r>
      </w:ins>
    </w:p>
    <w:p w14:paraId="6D75C5B1" w14:textId="77777777" w:rsidR="00847AD5" w:rsidRPr="003255D8" w:rsidRDefault="00847AD5" w:rsidP="00847AD5">
      <w:pPr>
        <w:numPr>
          <w:ilvl w:val="0"/>
          <w:numId w:val="105"/>
        </w:numPr>
        <w:spacing w:before="0" w:line="288" w:lineRule="auto"/>
        <w:rPr>
          <w:ins w:id="221" w:author="Jasbinder Singh" w:date="2017-09-16T15:40:00Z"/>
          <w:bCs/>
          <w:lang w:val="en-MY"/>
        </w:rPr>
      </w:pPr>
      <w:ins w:id="222" w:author="Jasbinder Singh" w:date="2017-09-16T15:40:00Z">
        <w:r w:rsidRPr="003255D8">
          <w:rPr>
            <w:bCs/>
            <w:lang w:val="en-MY"/>
          </w:rPr>
          <w:t>Monitoring of PA system alarms and faults</w:t>
        </w:r>
      </w:ins>
    </w:p>
    <w:p w14:paraId="5A2DFC01" w14:textId="77777777" w:rsidR="00847AD5" w:rsidRPr="003255D8" w:rsidRDefault="00847AD5" w:rsidP="00847AD5">
      <w:pPr>
        <w:numPr>
          <w:ilvl w:val="0"/>
          <w:numId w:val="105"/>
        </w:numPr>
        <w:spacing w:before="0" w:line="288" w:lineRule="auto"/>
        <w:rPr>
          <w:ins w:id="223" w:author="Jasbinder Singh" w:date="2017-09-16T15:40:00Z"/>
          <w:bCs/>
          <w:lang w:val="en-MY"/>
        </w:rPr>
      </w:pPr>
      <w:ins w:id="224" w:author="Jasbinder Singh" w:date="2017-09-16T15:40:00Z">
        <w:r w:rsidRPr="003255D8">
          <w:rPr>
            <w:bCs/>
            <w:lang w:val="en-MY"/>
          </w:rPr>
          <w:t>Monitoring of PA system health status</w:t>
        </w:r>
      </w:ins>
    </w:p>
    <w:p w14:paraId="31299100" w14:textId="77777777" w:rsidR="00847AD5" w:rsidRPr="003255D8" w:rsidRDefault="00847AD5" w:rsidP="00847AD5">
      <w:pPr>
        <w:numPr>
          <w:ilvl w:val="0"/>
          <w:numId w:val="105"/>
        </w:numPr>
        <w:spacing w:before="0" w:line="288" w:lineRule="auto"/>
        <w:rPr>
          <w:ins w:id="225" w:author="Jasbinder Singh" w:date="2017-09-16T15:40:00Z"/>
          <w:bCs/>
          <w:lang w:val="en-MY"/>
        </w:rPr>
      </w:pPr>
      <w:ins w:id="226" w:author="Jasbinder Singh" w:date="2017-09-16T15:40:00Z">
        <w:r w:rsidRPr="003255D8">
          <w:rPr>
            <w:bCs/>
            <w:lang w:val="en-MY"/>
          </w:rPr>
          <w:t>Monitoring of PA system speaker health</w:t>
        </w:r>
      </w:ins>
    </w:p>
    <w:p w14:paraId="22AC704A" w14:textId="77777777" w:rsidR="00847AD5" w:rsidRPr="003255D8" w:rsidRDefault="00847AD5" w:rsidP="00847AD5">
      <w:pPr>
        <w:numPr>
          <w:ilvl w:val="0"/>
          <w:numId w:val="105"/>
        </w:numPr>
        <w:spacing w:before="0" w:line="288" w:lineRule="auto"/>
        <w:rPr>
          <w:ins w:id="227" w:author="Jasbinder Singh" w:date="2017-09-16T15:40:00Z"/>
          <w:bCs/>
          <w:lang w:val="en-MY"/>
        </w:rPr>
      </w:pPr>
      <w:ins w:id="228" w:author="Jasbinder Singh" w:date="2017-09-16T15:40:00Z">
        <w:r w:rsidRPr="003255D8">
          <w:rPr>
            <w:bCs/>
            <w:lang w:val="en-MY"/>
          </w:rPr>
          <w:t>Monitoring of PA zones status</w:t>
        </w:r>
      </w:ins>
    </w:p>
    <w:p w14:paraId="0739B77B" w14:textId="77777777" w:rsidR="00847AD5" w:rsidRPr="003E1468" w:rsidRDefault="00847AD5">
      <w:pPr>
        <w:rPr>
          <w:ins w:id="229" w:author="Jasbinder Singh" w:date="2017-09-16T15:40:00Z"/>
        </w:rPr>
        <w:pPrChange w:id="230" w:author="Jasbinder Singh" w:date="2017-09-16T15:40:00Z">
          <w:pPr>
            <w:pStyle w:val="TCHeading111"/>
            <w:numPr>
              <w:ilvl w:val="3"/>
              <w:numId w:val="8"/>
            </w:numPr>
            <w:ind w:left="864" w:hanging="864"/>
          </w:pPr>
        </w:pPrChange>
      </w:pPr>
    </w:p>
    <w:p w14:paraId="329B5746" w14:textId="5C43D176" w:rsidR="00847AD5" w:rsidRDefault="00847AD5" w:rsidP="00513927">
      <w:pPr>
        <w:pStyle w:val="TCHeading111"/>
        <w:numPr>
          <w:ilvl w:val="3"/>
          <w:numId w:val="8"/>
        </w:numPr>
        <w:rPr>
          <w:ins w:id="231" w:author="Jasbinder Singh" w:date="2017-09-16T15:42:00Z"/>
        </w:rPr>
      </w:pPr>
      <w:ins w:id="232" w:author="Jasbinder Singh" w:date="2017-09-16T15:42:00Z">
        <w:r>
          <w:t>PIDS</w:t>
        </w:r>
      </w:ins>
    </w:p>
    <w:p w14:paraId="2DC1404C" w14:textId="4B87F5A1" w:rsidR="00847AD5" w:rsidRDefault="00847AD5" w:rsidP="00847AD5">
      <w:pPr>
        <w:pStyle w:val="TCHeading111"/>
        <w:numPr>
          <w:ilvl w:val="3"/>
          <w:numId w:val="8"/>
        </w:numPr>
        <w:rPr>
          <w:ins w:id="233" w:author="Jasbinder Singh" w:date="2017-09-16T15:42:00Z"/>
        </w:rPr>
      </w:pPr>
      <w:proofErr w:type="spellStart"/>
      <w:ins w:id="234" w:author="Jasbinder Singh" w:date="2017-09-16T15:42:00Z">
        <w:r>
          <w:t>VoiP</w:t>
        </w:r>
        <w:proofErr w:type="spellEnd"/>
        <w:r>
          <w:t xml:space="preserve"> Telephone</w:t>
        </w:r>
      </w:ins>
    </w:p>
    <w:p w14:paraId="6B1B65FB" w14:textId="7E9CF016" w:rsidR="00847AD5" w:rsidRDefault="00847AD5" w:rsidP="00847AD5">
      <w:pPr>
        <w:pStyle w:val="TCHeading111"/>
        <w:numPr>
          <w:ilvl w:val="3"/>
          <w:numId w:val="8"/>
        </w:numPr>
        <w:rPr>
          <w:ins w:id="235" w:author="Jasbinder Singh" w:date="2017-09-16T15:42:00Z"/>
        </w:rPr>
      </w:pPr>
      <w:ins w:id="236" w:author="Jasbinder Singh" w:date="2017-09-16T15:42:00Z">
        <w:r>
          <w:t>Radio System</w:t>
        </w:r>
      </w:ins>
    </w:p>
    <w:p w14:paraId="5C74DB9F" w14:textId="4DC7C92A" w:rsidR="00847AD5" w:rsidRDefault="00847AD5" w:rsidP="00847AD5">
      <w:pPr>
        <w:pStyle w:val="TCHeading111"/>
        <w:numPr>
          <w:ilvl w:val="3"/>
          <w:numId w:val="8"/>
        </w:numPr>
        <w:rPr>
          <w:ins w:id="237" w:author="Jasbinder Singh" w:date="2017-09-16T15:42:00Z"/>
        </w:rPr>
      </w:pPr>
      <w:ins w:id="238" w:author="Jasbinder Singh" w:date="2017-09-16T15:42:00Z">
        <w:r>
          <w:t>AFC</w:t>
        </w:r>
      </w:ins>
    </w:p>
    <w:p w14:paraId="16278743" w14:textId="03352F31" w:rsidR="00847AD5" w:rsidRDefault="00847AD5" w:rsidP="00847AD5">
      <w:pPr>
        <w:pStyle w:val="TCHeading111"/>
        <w:numPr>
          <w:ilvl w:val="3"/>
          <w:numId w:val="8"/>
        </w:numPr>
        <w:rPr>
          <w:ins w:id="239" w:author="Jasbinder Singh" w:date="2017-09-16T15:42:00Z"/>
        </w:rPr>
      </w:pPr>
      <w:ins w:id="240" w:author="Jasbinder Singh" w:date="2017-09-16T15:42:00Z">
        <w:r>
          <w:t>PSD</w:t>
        </w:r>
      </w:ins>
    </w:p>
    <w:p w14:paraId="56623EDE" w14:textId="24B819FA" w:rsidR="00847AD5" w:rsidRDefault="00847AD5" w:rsidP="00847AD5">
      <w:pPr>
        <w:pStyle w:val="TCHeading111"/>
        <w:numPr>
          <w:ilvl w:val="3"/>
          <w:numId w:val="8"/>
        </w:numPr>
        <w:rPr>
          <w:ins w:id="241" w:author="Jasbinder Singh" w:date="2017-09-16T15:44:00Z"/>
        </w:rPr>
      </w:pPr>
      <w:ins w:id="242" w:author="Jasbinder Singh" w:date="2017-09-16T15:42:00Z">
        <w:r>
          <w:t>Signalling</w:t>
        </w:r>
      </w:ins>
    </w:p>
    <w:p w14:paraId="52C31BAA" w14:textId="2299699D" w:rsidR="00847AD5" w:rsidRDefault="00847AD5" w:rsidP="00847AD5">
      <w:pPr>
        <w:pStyle w:val="TCHeading111"/>
        <w:numPr>
          <w:ilvl w:val="3"/>
          <w:numId w:val="8"/>
        </w:numPr>
        <w:rPr>
          <w:ins w:id="243" w:author="Jasbinder Singh" w:date="2017-09-16T15:44:00Z"/>
        </w:rPr>
      </w:pPr>
      <w:ins w:id="244" w:author="Jasbinder Singh" w:date="2017-09-16T15:44:00Z">
        <w:r>
          <w:lastRenderedPageBreak/>
          <w:t>Etc</w:t>
        </w:r>
      </w:ins>
    </w:p>
    <w:p w14:paraId="45C955C6" w14:textId="77777777" w:rsidR="00847AD5" w:rsidRPr="003E1468" w:rsidRDefault="00847AD5">
      <w:pPr>
        <w:rPr>
          <w:ins w:id="245" w:author="Jasbinder Singh" w:date="2017-09-16T15:42:00Z"/>
        </w:rPr>
        <w:pPrChange w:id="246" w:author="Jasbinder Singh" w:date="2017-09-16T15:44:00Z">
          <w:pPr>
            <w:pStyle w:val="TCHeading111"/>
            <w:numPr>
              <w:ilvl w:val="3"/>
              <w:numId w:val="8"/>
            </w:numPr>
            <w:ind w:left="864" w:hanging="864"/>
          </w:pPr>
        </w:pPrChange>
      </w:pPr>
    </w:p>
    <w:p w14:paraId="30C780A6" w14:textId="77777777" w:rsidR="00847AD5" w:rsidRPr="003E1468" w:rsidRDefault="00847AD5">
      <w:pPr>
        <w:rPr>
          <w:ins w:id="247" w:author="Jasbinder Singh" w:date="2017-09-16T15:40:00Z"/>
        </w:rPr>
        <w:pPrChange w:id="248" w:author="Jasbinder Singh" w:date="2017-09-16T15:42:00Z">
          <w:pPr>
            <w:pStyle w:val="TCHeading111"/>
            <w:numPr>
              <w:ilvl w:val="3"/>
              <w:numId w:val="8"/>
            </w:numPr>
            <w:ind w:left="864" w:hanging="864"/>
          </w:pPr>
        </w:pPrChange>
      </w:pPr>
    </w:p>
    <w:p w14:paraId="3C744609" w14:textId="0B1B5512" w:rsidR="00513927" w:rsidRDefault="00513927" w:rsidP="00513927">
      <w:pPr>
        <w:pStyle w:val="TCHeading111"/>
        <w:numPr>
          <w:ilvl w:val="3"/>
          <w:numId w:val="8"/>
        </w:numPr>
      </w:pPr>
      <w:commentRangeStart w:id="249"/>
      <w:r w:rsidRPr="00513927">
        <w:t>M&amp;E Plant and subsystem Server</w:t>
      </w:r>
      <w:bookmarkEnd w:id="201"/>
    </w:p>
    <w:p w14:paraId="401FB5FF" w14:textId="77777777" w:rsidR="00790BB3" w:rsidRPr="00513927" w:rsidRDefault="00790BB3" w:rsidP="004C1C8F">
      <w:pPr>
        <w:spacing w:before="0" w:after="0" w:line="360" w:lineRule="auto"/>
        <w:jc w:val="both"/>
        <w:rPr>
          <w:bCs/>
        </w:rPr>
      </w:pPr>
      <w:r w:rsidRPr="00513927">
        <w:rPr>
          <w:bCs/>
        </w:rPr>
        <w:t>SCADA system located in OCC will interact with several M&amp;E Plant and subsystem via server to server communication listed below:</w:t>
      </w:r>
    </w:p>
    <w:p w14:paraId="1B95C4BE" w14:textId="77777777" w:rsidR="00790BB3" w:rsidRPr="00513927" w:rsidRDefault="00790BB3" w:rsidP="00B245D5">
      <w:pPr>
        <w:numPr>
          <w:ilvl w:val="0"/>
          <w:numId w:val="78"/>
        </w:numPr>
        <w:spacing w:before="0" w:after="0" w:line="360" w:lineRule="auto"/>
        <w:jc w:val="both"/>
        <w:rPr>
          <w:bCs/>
        </w:rPr>
      </w:pPr>
      <w:r w:rsidRPr="00513927">
        <w:rPr>
          <w:bCs/>
        </w:rPr>
        <w:t>PABX Server</w:t>
      </w:r>
    </w:p>
    <w:p w14:paraId="5BA95CFA" w14:textId="77777777" w:rsidR="00790BB3" w:rsidRPr="00513927" w:rsidRDefault="00790BB3" w:rsidP="00B245D5">
      <w:pPr>
        <w:numPr>
          <w:ilvl w:val="0"/>
          <w:numId w:val="78"/>
        </w:numPr>
        <w:spacing w:before="0" w:after="0" w:line="360" w:lineRule="auto"/>
        <w:jc w:val="both"/>
        <w:rPr>
          <w:bCs/>
        </w:rPr>
      </w:pPr>
      <w:r w:rsidRPr="00513927">
        <w:rPr>
          <w:bCs/>
        </w:rPr>
        <w:t>AFC Server</w:t>
      </w:r>
    </w:p>
    <w:p w14:paraId="0B60C641" w14:textId="77777777" w:rsidR="00790BB3" w:rsidRPr="00513927" w:rsidRDefault="00790BB3" w:rsidP="00B245D5">
      <w:pPr>
        <w:numPr>
          <w:ilvl w:val="0"/>
          <w:numId w:val="78"/>
        </w:numPr>
        <w:spacing w:before="0" w:after="0" w:line="360" w:lineRule="auto"/>
        <w:jc w:val="both"/>
        <w:rPr>
          <w:bCs/>
        </w:rPr>
      </w:pPr>
      <w:r w:rsidRPr="00513927">
        <w:rPr>
          <w:bCs/>
        </w:rPr>
        <w:t>Radio System Server</w:t>
      </w:r>
    </w:p>
    <w:p w14:paraId="1AA26084" w14:textId="77777777" w:rsidR="00790BB3" w:rsidRPr="00513927" w:rsidRDefault="00790BB3" w:rsidP="00B245D5">
      <w:pPr>
        <w:numPr>
          <w:ilvl w:val="0"/>
          <w:numId w:val="78"/>
        </w:numPr>
        <w:spacing w:before="0" w:after="0" w:line="360" w:lineRule="auto"/>
        <w:jc w:val="both"/>
        <w:rPr>
          <w:bCs/>
        </w:rPr>
      </w:pPr>
      <w:r w:rsidRPr="00513927">
        <w:rPr>
          <w:bCs/>
        </w:rPr>
        <w:t>Backbone and Access Server</w:t>
      </w:r>
    </w:p>
    <w:p w14:paraId="625D6491" w14:textId="77777777" w:rsidR="00790BB3" w:rsidRPr="00513927" w:rsidRDefault="00790BB3" w:rsidP="00B245D5">
      <w:pPr>
        <w:numPr>
          <w:ilvl w:val="0"/>
          <w:numId w:val="78"/>
        </w:numPr>
        <w:spacing w:before="0" w:after="0" w:line="360" w:lineRule="auto"/>
        <w:jc w:val="both"/>
        <w:rPr>
          <w:bCs/>
        </w:rPr>
      </w:pPr>
      <w:r w:rsidRPr="00513927">
        <w:rPr>
          <w:bCs/>
        </w:rPr>
        <w:t>NTP Server</w:t>
      </w:r>
    </w:p>
    <w:p w14:paraId="33E80CDB" w14:textId="77777777" w:rsidR="00790BB3" w:rsidRPr="00513927" w:rsidRDefault="00790BB3" w:rsidP="00B245D5">
      <w:pPr>
        <w:numPr>
          <w:ilvl w:val="0"/>
          <w:numId w:val="78"/>
        </w:numPr>
        <w:spacing w:before="0" w:after="0" w:line="360" w:lineRule="auto"/>
        <w:jc w:val="both"/>
        <w:rPr>
          <w:bCs/>
        </w:rPr>
      </w:pPr>
      <w:r w:rsidRPr="00513927">
        <w:rPr>
          <w:bCs/>
        </w:rPr>
        <w:t>PA, PIDS &amp; PHP Server</w:t>
      </w:r>
    </w:p>
    <w:p w14:paraId="684202E6" w14:textId="77777777" w:rsidR="00790BB3" w:rsidRPr="00513927" w:rsidRDefault="00790BB3" w:rsidP="00B245D5">
      <w:pPr>
        <w:numPr>
          <w:ilvl w:val="0"/>
          <w:numId w:val="78"/>
        </w:numPr>
        <w:spacing w:before="0" w:after="0" w:line="360" w:lineRule="auto"/>
        <w:jc w:val="both"/>
        <w:rPr>
          <w:bCs/>
        </w:rPr>
      </w:pPr>
      <w:r w:rsidRPr="00513927">
        <w:rPr>
          <w:bCs/>
        </w:rPr>
        <w:t>CTC/Signal Server</w:t>
      </w:r>
    </w:p>
    <w:p w14:paraId="47762D7C" w14:textId="77777777" w:rsidR="00790BB3" w:rsidRPr="00513927" w:rsidRDefault="00790BB3" w:rsidP="004C1C8F">
      <w:pPr>
        <w:spacing w:before="0" w:after="0" w:line="360" w:lineRule="auto"/>
        <w:jc w:val="both"/>
        <w:rPr>
          <w:bCs/>
        </w:rPr>
      </w:pPr>
      <w:r w:rsidRPr="00513927">
        <w:rPr>
          <w:bCs/>
        </w:rPr>
        <w:t>Beside the server to server communication SCADA System in OCC will also interact with other system listed below:</w:t>
      </w:r>
    </w:p>
    <w:p w14:paraId="1BBBD886" w14:textId="77777777" w:rsidR="00790BB3" w:rsidRPr="00513927" w:rsidRDefault="00790BB3" w:rsidP="00B245D5">
      <w:pPr>
        <w:numPr>
          <w:ilvl w:val="0"/>
          <w:numId w:val="79"/>
        </w:numPr>
        <w:spacing w:before="0" w:after="0" w:line="360" w:lineRule="auto"/>
        <w:jc w:val="both"/>
        <w:rPr>
          <w:bCs/>
        </w:rPr>
      </w:pPr>
      <w:r w:rsidRPr="00513927">
        <w:rPr>
          <w:bCs/>
        </w:rPr>
        <w:t>BMS RTU/Processor</w:t>
      </w:r>
    </w:p>
    <w:p w14:paraId="106E446E" w14:textId="77777777" w:rsidR="00790BB3" w:rsidRPr="00513927" w:rsidRDefault="00790BB3" w:rsidP="00B245D5">
      <w:pPr>
        <w:numPr>
          <w:ilvl w:val="0"/>
          <w:numId w:val="79"/>
        </w:numPr>
        <w:spacing w:before="0" w:after="0" w:line="360" w:lineRule="auto"/>
        <w:jc w:val="both"/>
        <w:rPr>
          <w:bCs/>
        </w:rPr>
      </w:pPr>
      <w:r w:rsidRPr="00513927">
        <w:rPr>
          <w:bCs/>
        </w:rPr>
        <w:t>Allen Bradley Redundant I/O</w:t>
      </w:r>
    </w:p>
    <w:p w14:paraId="7143E8D4" w14:textId="77777777" w:rsidR="00790BB3" w:rsidRPr="00513927" w:rsidRDefault="00790BB3" w:rsidP="00B245D5">
      <w:pPr>
        <w:numPr>
          <w:ilvl w:val="0"/>
          <w:numId w:val="79"/>
        </w:numPr>
        <w:spacing w:before="0" w:after="0" w:line="360" w:lineRule="auto"/>
        <w:jc w:val="both"/>
        <w:rPr>
          <w:bCs/>
        </w:rPr>
      </w:pPr>
      <w:r w:rsidRPr="00513927">
        <w:rPr>
          <w:bCs/>
        </w:rPr>
        <w:t>APSS Protection Relay</w:t>
      </w:r>
    </w:p>
    <w:p w14:paraId="5548080C" w14:textId="77777777" w:rsidR="00790BB3" w:rsidRPr="00513927" w:rsidRDefault="00790BB3" w:rsidP="004C1C8F">
      <w:pPr>
        <w:spacing w:before="0" w:after="0" w:line="360" w:lineRule="auto"/>
        <w:jc w:val="both"/>
        <w:rPr>
          <w:bCs/>
        </w:rPr>
      </w:pPr>
      <w:r w:rsidRPr="00513927">
        <w:rPr>
          <w:bCs/>
        </w:rPr>
        <w:t>In other hand, SCADA System located in various station will interact with system listed below:</w:t>
      </w:r>
    </w:p>
    <w:p w14:paraId="47699817" w14:textId="77777777" w:rsidR="00790BB3" w:rsidRPr="00513927" w:rsidRDefault="00790BB3" w:rsidP="00B245D5">
      <w:pPr>
        <w:numPr>
          <w:ilvl w:val="0"/>
          <w:numId w:val="79"/>
        </w:numPr>
        <w:spacing w:before="0" w:after="0" w:line="360" w:lineRule="auto"/>
        <w:jc w:val="both"/>
        <w:rPr>
          <w:bCs/>
        </w:rPr>
      </w:pPr>
      <w:r w:rsidRPr="00513927">
        <w:rPr>
          <w:bCs/>
        </w:rPr>
        <w:t>BMS RTU/Processor</w:t>
      </w:r>
    </w:p>
    <w:p w14:paraId="1370A204" w14:textId="77777777" w:rsidR="00513927" w:rsidRDefault="00790BB3" w:rsidP="00B245D5">
      <w:pPr>
        <w:numPr>
          <w:ilvl w:val="0"/>
          <w:numId w:val="79"/>
        </w:numPr>
        <w:spacing w:before="0" w:after="0" w:line="360" w:lineRule="auto"/>
        <w:jc w:val="both"/>
        <w:rPr>
          <w:bCs/>
        </w:rPr>
      </w:pPr>
      <w:r w:rsidRPr="00513927">
        <w:rPr>
          <w:bCs/>
        </w:rPr>
        <w:t>Allen Bradley Redundant I/O</w:t>
      </w:r>
    </w:p>
    <w:p w14:paraId="5A7E3AAC" w14:textId="1D51F152" w:rsidR="00B74214" w:rsidRDefault="00790BB3" w:rsidP="00B245D5">
      <w:pPr>
        <w:numPr>
          <w:ilvl w:val="0"/>
          <w:numId w:val="79"/>
        </w:numPr>
        <w:spacing w:before="0" w:after="0" w:line="360" w:lineRule="auto"/>
        <w:jc w:val="both"/>
        <w:rPr>
          <w:bCs/>
        </w:rPr>
      </w:pPr>
      <w:r w:rsidRPr="00513927">
        <w:rPr>
          <w:bCs/>
        </w:rPr>
        <w:t>TPSS Protection Relay</w:t>
      </w:r>
      <w:commentRangeEnd w:id="249"/>
      <w:r w:rsidR="00847AD5">
        <w:rPr>
          <w:rStyle w:val="CommentReference"/>
          <w:rFonts w:eastAsia="Times New Roman" w:cs="Times New Roman"/>
          <w:lang w:eastAsia="en-US"/>
        </w:rPr>
        <w:commentReference w:id="249"/>
      </w:r>
    </w:p>
    <w:p w14:paraId="5B1B9E21" w14:textId="77777777" w:rsidR="008F1B49" w:rsidRDefault="008F1B49" w:rsidP="008F1B49">
      <w:pPr>
        <w:spacing w:before="0" w:after="0" w:line="360" w:lineRule="auto"/>
        <w:ind w:left="720"/>
        <w:jc w:val="both"/>
        <w:rPr>
          <w:bCs/>
        </w:rPr>
      </w:pPr>
    </w:p>
    <w:p w14:paraId="48A46C3F" w14:textId="77777777" w:rsidR="00846F3F" w:rsidRPr="008F1B49" w:rsidRDefault="00846F3F" w:rsidP="008F1B49">
      <w:pPr>
        <w:pStyle w:val="Heading2"/>
        <w:keepLines w:val="0"/>
        <w:numPr>
          <w:ilvl w:val="1"/>
          <w:numId w:val="8"/>
        </w:numPr>
        <w:tabs>
          <w:tab w:val="left" w:pos="709"/>
        </w:tabs>
        <w:spacing w:before="0" w:after="0"/>
        <w:ind w:hanging="4121"/>
        <w:jc w:val="both"/>
        <w:rPr>
          <w:rFonts w:ascii="Arial" w:hAnsi="Arial" w:cs="Arial"/>
          <w:szCs w:val="22"/>
        </w:rPr>
      </w:pPr>
      <w:bookmarkStart w:id="250" w:name="_Toc401228434"/>
      <w:bookmarkStart w:id="251" w:name="_Toc482887567"/>
      <w:bookmarkStart w:id="252" w:name="_Toc489079191"/>
      <w:bookmarkStart w:id="253" w:name="_Toc492278886"/>
      <w:r w:rsidRPr="008F1B49">
        <w:rPr>
          <w:rFonts w:ascii="Arial" w:hAnsi="Arial" w:cs="Arial"/>
          <w:szCs w:val="22"/>
        </w:rPr>
        <w:t>External System Device Overview</w:t>
      </w:r>
      <w:bookmarkEnd w:id="250"/>
      <w:bookmarkEnd w:id="251"/>
      <w:bookmarkEnd w:id="252"/>
      <w:bookmarkEnd w:id="253"/>
    </w:p>
    <w:p w14:paraId="66D987EC" w14:textId="77777777" w:rsidR="00846F3F" w:rsidRPr="008F1B49" w:rsidRDefault="00846F3F" w:rsidP="008F1B49">
      <w:pPr>
        <w:pStyle w:val="Heading3"/>
        <w:keepLines w:val="0"/>
        <w:numPr>
          <w:ilvl w:val="2"/>
          <w:numId w:val="8"/>
        </w:numPr>
        <w:tabs>
          <w:tab w:val="left" w:pos="709"/>
        </w:tabs>
        <w:spacing w:before="0" w:line="360" w:lineRule="auto"/>
        <w:jc w:val="both"/>
        <w:rPr>
          <w:rFonts w:ascii="Arial" w:hAnsi="Arial" w:cs="Arial"/>
          <w:b/>
          <w:color w:val="auto"/>
          <w:szCs w:val="22"/>
        </w:rPr>
      </w:pPr>
      <w:bookmarkStart w:id="254" w:name="_Toc401228435"/>
      <w:bookmarkStart w:id="255" w:name="_Toc482887568"/>
      <w:bookmarkStart w:id="256" w:name="_Toc489079192"/>
      <w:bookmarkStart w:id="257" w:name="_Toc492278887"/>
      <w:r w:rsidRPr="008F1B49">
        <w:rPr>
          <w:rFonts w:ascii="Arial" w:hAnsi="Arial" w:cs="Arial"/>
          <w:b/>
          <w:color w:val="auto"/>
          <w:szCs w:val="22"/>
        </w:rPr>
        <w:t>Network Switch</w:t>
      </w:r>
      <w:bookmarkEnd w:id="254"/>
      <w:bookmarkEnd w:id="255"/>
      <w:bookmarkEnd w:id="256"/>
      <w:bookmarkEnd w:id="257"/>
    </w:p>
    <w:p w14:paraId="42405D2C" w14:textId="065DEBB5" w:rsidR="00846F3F" w:rsidRDefault="00846F3F" w:rsidP="008F1B49">
      <w:pPr>
        <w:spacing w:before="0" w:after="0" w:line="360" w:lineRule="auto"/>
        <w:rPr>
          <w:rFonts w:cs="Arial"/>
          <w:bCs/>
          <w:szCs w:val="22"/>
        </w:rPr>
      </w:pPr>
      <w:r w:rsidRPr="008F1B49">
        <w:rPr>
          <w:rFonts w:cs="Arial"/>
          <w:bCs/>
          <w:szCs w:val="22"/>
        </w:rPr>
        <w:t>The Customer will provide Ethernet switches required for the fixed infrastructure network.</w:t>
      </w:r>
    </w:p>
    <w:p w14:paraId="5C283C0B" w14:textId="77777777" w:rsidR="008F1B49" w:rsidRPr="008F1B49" w:rsidRDefault="008F1B49" w:rsidP="008F1B49">
      <w:pPr>
        <w:spacing w:before="0" w:after="0" w:line="360" w:lineRule="auto"/>
        <w:rPr>
          <w:rFonts w:cs="Arial"/>
          <w:bCs/>
          <w:szCs w:val="22"/>
        </w:rPr>
      </w:pPr>
    </w:p>
    <w:p w14:paraId="3A43452A" w14:textId="77777777" w:rsidR="00846F3F" w:rsidRPr="008F1B49" w:rsidRDefault="00846F3F" w:rsidP="008F1B49">
      <w:pPr>
        <w:pStyle w:val="Heading3"/>
        <w:keepLines w:val="0"/>
        <w:numPr>
          <w:ilvl w:val="2"/>
          <w:numId w:val="8"/>
        </w:numPr>
        <w:tabs>
          <w:tab w:val="left" w:pos="709"/>
        </w:tabs>
        <w:spacing w:before="0" w:line="360" w:lineRule="auto"/>
        <w:jc w:val="both"/>
        <w:rPr>
          <w:rFonts w:ascii="Arial" w:hAnsi="Arial" w:cs="Arial"/>
          <w:b/>
          <w:color w:val="auto"/>
          <w:szCs w:val="22"/>
        </w:rPr>
      </w:pPr>
      <w:bookmarkStart w:id="258" w:name="_Toc299729147"/>
      <w:bookmarkStart w:id="259" w:name="_Toc401228436"/>
      <w:bookmarkStart w:id="260" w:name="_Toc482887569"/>
      <w:bookmarkStart w:id="261" w:name="_Toc489079193"/>
      <w:bookmarkStart w:id="262" w:name="_Toc492278888"/>
      <w:commentRangeStart w:id="263"/>
      <w:r w:rsidRPr="008F1B49">
        <w:rPr>
          <w:rFonts w:ascii="Arial" w:hAnsi="Arial" w:cs="Arial"/>
          <w:b/>
          <w:color w:val="auto"/>
          <w:szCs w:val="22"/>
        </w:rPr>
        <w:t>Network Requirements</w:t>
      </w:r>
      <w:bookmarkEnd w:id="258"/>
      <w:bookmarkEnd w:id="259"/>
      <w:bookmarkEnd w:id="260"/>
      <w:bookmarkEnd w:id="261"/>
      <w:bookmarkEnd w:id="262"/>
    </w:p>
    <w:p w14:paraId="41C1307A" w14:textId="77777777" w:rsidR="00846F3F" w:rsidRPr="008F1B49" w:rsidRDefault="00846F3F" w:rsidP="008F1B49">
      <w:pPr>
        <w:spacing w:before="0" w:after="0" w:line="360" w:lineRule="auto"/>
        <w:rPr>
          <w:rFonts w:cs="Arial"/>
          <w:bCs/>
          <w:szCs w:val="22"/>
        </w:rPr>
      </w:pPr>
      <w:r w:rsidRPr="008F1B49">
        <w:rPr>
          <w:rFonts w:cs="Arial"/>
          <w:bCs/>
          <w:szCs w:val="22"/>
        </w:rPr>
        <w:t>The network is recommended to have the following features and protocols:</w:t>
      </w:r>
    </w:p>
    <w:p w14:paraId="2B6D9874" w14:textId="77777777" w:rsidR="00846F3F" w:rsidRPr="008F1B49" w:rsidRDefault="00846F3F" w:rsidP="00B245D5">
      <w:pPr>
        <w:numPr>
          <w:ilvl w:val="0"/>
          <w:numId w:val="75"/>
        </w:numPr>
        <w:spacing w:before="0" w:after="0" w:line="360" w:lineRule="auto"/>
        <w:jc w:val="both"/>
        <w:rPr>
          <w:rFonts w:cs="Arial"/>
          <w:bCs/>
          <w:szCs w:val="22"/>
        </w:rPr>
      </w:pPr>
      <w:r w:rsidRPr="008F1B49">
        <w:rPr>
          <w:rFonts w:cs="Arial"/>
          <w:bCs/>
          <w:szCs w:val="22"/>
        </w:rPr>
        <w:t>UDP and TCP/IP Networking</w:t>
      </w:r>
    </w:p>
    <w:p w14:paraId="267E75B4" w14:textId="77777777" w:rsidR="00846F3F" w:rsidRPr="008F1B49" w:rsidRDefault="00846F3F" w:rsidP="00B245D5">
      <w:pPr>
        <w:numPr>
          <w:ilvl w:val="0"/>
          <w:numId w:val="75"/>
        </w:numPr>
        <w:spacing w:before="0" w:after="0" w:line="360" w:lineRule="auto"/>
        <w:jc w:val="both"/>
        <w:rPr>
          <w:rFonts w:cs="Arial"/>
          <w:bCs/>
          <w:szCs w:val="22"/>
        </w:rPr>
      </w:pPr>
      <w:r w:rsidRPr="008F1B49">
        <w:rPr>
          <w:rFonts w:cs="Arial"/>
          <w:bCs/>
          <w:szCs w:val="22"/>
        </w:rPr>
        <w:t>802.1Q VLAN Support</w:t>
      </w:r>
    </w:p>
    <w:p w14:paraId="5C7652E1" w14:textId="77777777" w:rsidR="00846F3F" w:rsidRPr="008F1B49" w:rsidRDefault="00846F3F" w:rsidP="00B245D5">
      <w:pPr>
        <w:numPr>
          <w:ilvl w:val="0"/>
          <w:numId w:val="75"/>
        </w:numPr>
        <w:spacing w:before="0" w:after="0" w:line="360" w:lineRule="auto"/>
        <w:jc w:val="both"/>
        <w:rPr>
          <w:rFonts w:cs="Arial"/>
          <w:bCs/>
          <w:szCs w:val="22"/>
        </w:rPr>
      </w:pPr>
      <w:r w:rsidRPr="008F1B49">
        <w:rPr>
          <w:rFonts w:cs="Arial"/>
          <w:bCs/>
          <w:szCs w:val="22"/>
        </w:rPr>
        <w:t>Provision of an NTP time source</w:t>
      </w:r>
    </w:p>
    <w:p w14:paraId="42566F6F" w14:textId="77777777" w:rsidR="00846F3F" w:rsidRPr="008F1B49" w:rsidRDefault="00846F3F" w:rsidP="00B245D5">
      <w:pPr>
        <w:numPr>
          <w:ilvl w:val="0"/>
          <w:numId w:val="75"/>
        </w:numPr>
        <w:spacing w:before="0" w:after="0" w:line="360" w:lineRule="auto"/>
        <w:jc w:val="both"/>
        <w:rPr>
          <w:rFonts w:cs="Arial"/>
          <w:bCs/>
          <w:szCs w:val="22"/>
        </w:rPr>
      </w:pPr>
      <w:r w:rsidRPr="008F1B49">
        <w:rPr>
          <w:rFonts w:cs="Arial"/>
          <w:bCs/>
          <w:szCs w:val="22"/>
        </w:rPr>
        <w:t>DHCP Option 82 (if DHCP is used for SCADA devices)</w:t>
      </w:r>
    </w:p>
    <w:p w14:paraId="08FDCC2B" w14:textId="77777777" w:rsidR="00846F3F" w:rsidRPr="008F1B49" w:rsidRDefault="00846F3F" w:rsidP="00B245D5">
      <w:pPr>
        <w:numPr>
          <w:ilvl w:val="0"/>
          <w:numId w:val="75"/>
        </w:numPr>
        <w:spacing w:before="0" w:after="0" w:line="360" w:lineRule="auto"/>
        <w:jc w:val="both"/>
        <w:rPr>
          <w:rFonts w:cs="Arial"/>
          <w:bCs/>
          <w:szCs w:val="22"/>
        </w:rPr>
      </w:pPr>
      <w:r w:rsidRPr="008F1B49">
        <w:rPr>
          <w:rFonts w:cs="Arial"/>
          <w:bCs/>
          <w:szCs w:val="22"/>
        </w:rPr>
        <w:t>SNMP</w:t>
      </w:r>
    </w:p>
    <w:p w14:paraId="0B8E551B" w14:textId="77777777" w:rsidR="00846F3F" w:rsidRPr="008F1B49" w:rsidRDefault="00846F3F" w:rsidP="00B245D5">
      <w:pPr>
        <w:numPr>
          <w:ilvl w:val="0"/>
          <w:numId w:val="75"/>
        </w:numPr>
        <w:spacing w:before="0" w:after="0" w:line="360" w:lineRule="auto"/>
        <w:jc w:val="both"/>
        <w:rPr>
          <w:rFonts w:cs="Arial"/>
          <w:bCs/>
          <w:szCs w:val="22"/>
        </w:rPr>
      </w:pPr>
      <w:proofErr w:type="spellStart"/>
      <w:r w:rsidRPr="008F1B49">
        <w:rPr>
          <w:rFonts w:cs="Arial"/>
          <w:bCs/>
          <w:szCs w:val="22"/>
        </w:rPr>
        <w:lastRenderedPageBreak/>
        <w:t>ModBus</w:t>
      </w:r>
      <w:proofErr w:type="spellEnd"/>
      <w:r w:rsidRPr="008F1B49">
        <w:rPr>
          <w:rFonts w:cs="Arial"/>
          <w:bCs/>
          <w:szCs w:val="22"/>
        </w:rPr>
        <w:t xml:space="preserve"> TCP</w:t>
      </w:r>
    </w:p>
    <w:p w14:paraId="6E63AB39" w14:textId="77777777" w:rsidR="00846F3F" w:rsidRPr="008F1B49" w:rsidRDefault="00846F3F" w:rsidP="00B245D5">
      <w:pPr>
        <w:numPr>
          <w:ilvl w:val="0"/>
          <w:numId w:val="75"/>
        </w:numPr>
        <w:spacing w:before="0" w:after="0" w:line="360" w:lineRule="auto"/>
        <w:jc w:val="both"/>
        <w:rPr>
          <w:rFonts w:cs="Arial"/>
          <w:bCs/>
          <w:szCs w:val="22"/>
        </w:rPr>
      </w:pPr>
      <w:r w:rsidRPr="008F1B49">
        <w:rPr>
          <w:rFonts w:cs="Arial"/>
          <w:bCs/>
          <w:szCs w:val="22"/>
        </w:rPr>
        <w:t>IEC-61850</w:t>
      </w:r>
    </w:p>
    <w:p w14:paraId="00AC8F50" w14:textId="77777777" w:rsidR="00846F3F" w:rsidRPr="008F1B49" w:rsidRDefault="00846F3F" w:rsidP="00B245D5">
      <w:pPr>
        <w:numPr>
          <w:ilvl w:val="0"/>
          <w:numId w:val="75"/>
        </w:numPr>
        <w:spacing w:before="0" w:after="0" w:line="360" w:lineRule="auto"/>
        <w:jc w:val="both"/>
        <w:rPr>
          <w:rFonts w:cs="Arial"/>
          <w:bCs/>
          <w:szCs w:val="22"/>
        </w:rPr>
      </w:pPr>
      <w:r w:rsidRPr="008F1B49">
        <w:rPr>
          <w:rFonts w:cs="Arial"/>
          <w:bCs/>
          <w:szCs w:val="22"/>
        </w:rPr>
        <w:t>ODVA</w:t>
      </w:r>
    </w:p>
    <w:p w14:paraId="7702AF39" w14:textId="77777777" w:rsidR="00846F3F" w:rsidRPr="008F1B49" w:rsidRDefault="00846F3F" w:rsidP="00B245D5">
      <w:pPr>
        <w:numPr>
          <w:ilvl w:val="0"/>
          <w:numId w:val="75"/>
        </w:numPr>
        <w:spacing w:before="0" w:after="0" w:line="360" w:lineRule="auto"/>
        <w:jc w:val="both"/>
        <w:rPr>
          <w:rFonts w:cs="Arial"/>
          <w:bCs/>
          <w:szCs w:val="22"/>
        </w:rPr>
      </w:pPr>
      <w:r w:rsidRPr="008F1B49">
        <w:rPr>
          <w:rFonts w:cs="Arial"/>
          <w:bCs/>
          <w:szCs w:val="22"/>
        </w:rPr>
        <w:t>OPC UA</w:t>
      </w:r>
    </w:p>
    <w:p w14:paraId="3D0922A2" w14:textId="77777777" w:rsidR="00846F3F" w:rsidRPr="008F1B49" w:rsidRDefault="00846F3F" w:rsidP="00B245D5">
      <w:pPr>
        <w:numPr>
          <w:ilvl w:val="0"/>
          <w:numId w:val="75"/>
        </w:numPr>
        <w:spacing w:before="0" w:after="0" w:line="360" w:lineRule="auto"/>
        <w:jc w:val="both"/>
        <w:rPr>
          <w:rFonts w:cs="Arial"/>
          <w:bCs/>
          <w:szCs w:val="22"/>
        </w:rPr>
      </w:pPr>
      <w:r w:rsidRPr="008F1B49">
        <w:rPr>
          <w:rFonts w:cs="Arial"/>
          <w:bCs/>
          <w:szCs w:val="22"/>
        </w:rPr>
        <w:t>Open Access SDK</w:t>
      </w:r>
    </w:p>
    <w:p w14:paraId="7FF7C902" w14:textId="6F78FBB9" w:rsidR="00846F3F" w:rsidRDefault="00846F3F" w:rsidP="00B245D5">
      <w:pPr>
        <w:numPr>
          <w:ilvl w:val="0"/>
          <w:numId w:val="75"/>
        </w:numPr>
        <w:spacing w:before="0" w:after="0" w:line="360" w:lineRule="auto"/>
        <w:jc w:val="both"/>
        <w:rPr>
          <w:rFonts w:cs="Arial"/>
          <w:bCs/>
          <w:szCs w:val="22"/>
        </w:rPr>
      </w:pPr>
      <w:r w:rsidRPr="008F1B49">
        <w:rPr>
          <w:rFonts w:cs="Arial"/>
          <w:bCs/>
          <w:szCs w:val="22"/>
        </w:rPr>
        <w:t>D</w:t>
      </w:r>
      <w:r w:rsidR="008F1B49">
        <w:rPr>
          <w:rFonts w:cs="Arial"/>
          <w:bCs/>
          <w:szCs w:val="22"/>
        </w:rPr>
        <w:t>AEA</w:t>
      </w:r>
      <w:r w:rsidRPr="008F1B49">
        <w:rPr>
          <w:rFonts w:cs="Arial"/>
          <w:bCs/>
          <w:szCs w:val="22"/>
        </w:rPr>
        <w:t>TI Signal Protocol</w:t>
      </w:r>
    </w:p>
    <w:p w14:paraId="3E8A7164" w14:textId="77777777" w:rsidR="008F1B49" w:rsidRPr="008F1B49" w:rsidRDefault="008F1B49" w:rsidP="008F1B49">
      <w:pPr>
        <w:spacing w:before="0" w:after="0" w:line="360" w:lineRule="auto"/>
        <w:ind w:left="1287"/>
        <w:jc w:val="both"/>
        <w:rPr>
          <w:rFonts w:cs="Arial"/>
          <w:bCs/>
          <w:szCs w:val="22"/>
        </w:rPr>
      </w:pPr>
    </w:p>
    <w:p w14:paraId="5FE74916" w14:textId="77777777" w:rsidR="00846F3F" w:rsidRPr="008F1B49" w:rsidRDefault="00846F3F" w:rsidP="008F1B49">
      <w:pPr>
        <w:pStyle w:val="Heading3"/>
        <w:keepLines w:val="0"/>
        <w:numPr>
          <w:ilvl w:val="2"/>
          <w:numId w:val="8"/>
        </w:numPr>
        <w:tabs>
          <w:tab w:val="left" w:pos="709"/>
        </w:tabs>
        <w:spacing w:before="0" w:line="360" w:lineRule="auto"/>
        <w:jc w:val="both"/>
        <w:rPr>
          <w:rFonts w:ascii="Arial" w:hAnsi="Arial" w:cs="Arial"/>
          <w:b/>
          <w:color w:val="auto"/>
        </w:rPr>
      </w:pPr>
      <w:bookmarkStart w:id="264" w:name="_Toc303934110"/>
      <w:bookmarkStart w:id="265" w:name="_Toc401228437"/>
      <w:bookmarkStart w:id="266" w:name="_Toc482887570"/>
      <w:bookmarkStart w:id="267" w:name="_Toc489079194"/>
      <w:bookmarkStart w:id="268" w:name="_Toc492278889"/>
      <w:r w:rsidRPr="008F1B49">
        <w:rPr>
          <w:rFonts w:ascii="Arial" w:hAnsi="Arial" w:cs="Arial"/>
          <w:b/>
          <w:color w:val="auto"/>
        </w:rPr>
        <w:t>Routing and Subnet</w:t>
      </w:r>
      <w:bookmarkEnd w:id="264"/>
      <w:bookmarkEnd w:id="265"/>
      <w:r w:rsidRPr="008F1B49">
        <w:rPr>
          <w:rFonts w:ascii="Arial" w:hAnsi="Arial" w:cs="Arial"/>
          <w:b/>
          <w:color w:val="auto"/>
        </w:rPr>
        <w:t>s</w:t>
      </w:r>
      <w:bookmarkEnd w:id="266"/>
      <w:bookmarkEnd w:id="267"/>
      <w:bookmarkEnd w:id="268"/>
    </w:p>
    <w:p w14:paraId="46EBB878" w14:textId="77777777" w:rsidR="00846F3F" w:rsidRPr="008F1B49" w:rsidRDefault="00846F3F" w:rsidP="008F1B49">
      <w:pPr>
        <w:spacing w:before="0" w:after="0" w:line="360" w:lineRule="auto"/>
        <w:rPr>
          <w:rFonts w:cs="Arial"/>
        </w:rPr>
      </w:pPr>
      <w:r w:rsidRPr="008F1B49">
        <w:rPr>
          <w:rFonts w:cs="Arial"/>
        </w:rPr>
        <w:t>A networked system requires the following network topology and structure to be provided:</w:t>
      </w:r>
    </w:p>
    <w:p w14:paraId="5C10A783" w14:textId="77777777" w:rsidR="00846F3F" w:rsidRPr="008F1B49" w:rsidRDefault="00846F3F" w:rsidP="00B245D5">
      <w:pPr>
        <w:numPr>
          <w:ilvl w:val="0"/>
          <w:numId w:val="75"/>
        </w:numPr>
        <w:spacing w:before="0" w:after="0" w:line="360" w:lineRule="auto"/>
        <w:jc w:val="both"/>
        <w:rPr>
          <w:rFonts w:cs="Arial"/>
          <w:bCs/>
        </w:rPr>
      </w:pPr>
      <w:r w:rsidRPr="008F1B49">
        <w:rPr>
          <w:rFonts w:cs="Arial"/>
          <w:bCs/>
        </w:rPr>
        <w:t>OCC SCADA Server network path should be the same path used by OCC HMI Workstation.</w:t>
      </w:r>
    </w:p>
    <w:p w14:paraId="05F73737" w14:textId="4AF60117" w:rsidR="00846F3F" w:rsidRPr="008F1B49" w:rsidRDefault="00846F3F" w:rsidP="00B245D5">
      <w:pPr>
        <w:numPr>
          <w:ilvl w:val="0"/>
          <w:numId w:val="75"/>
        </w:numPr>
        <w:spacing w:before="0" w:after="0" w:line="360" w:lineRule="auto"/>
        <w:jc w:val="both"/>
        <w:rPr>
          <w:rFonts w:cs="Arial"/>
          <w:bCs/>
        </w:rPr>
      </w:pPr>
      <w:r w:rsidRPr="008F1B49">
        <w:rPr>
          <w:rFonts w:cs="Arial"/>
          <w:bCs/>
        </w:rPr>
        <w:t xml:space="preserve">Local SCADA Server network path should be the same path used by Local HMI </w:t>
      </w:r>
      <w:r w:rsidR="004C1C8F" w:rsidRPr="008F1B49">
        <w:rPr>
          <w:rFonts w:cs="Arial"/>
          <w:bCs/>
        </w:rPr>
        <w:t>Workstation.</w:t>
      </w:r>
    </w:p>
    <w:p w14:paraId="780DFEA9" w14:textId="77777777" w:rsidR="00846F3F" w:rsidRPr="008F1B49" w:rsidRDefault="00846F3F" w:rsidP="00B245D5">
      <w:pPr>
        <w:numPr>
          <w:ilvl w:val="0"/>
          <w:numId w:val="75"/>
        </w:numPr>
        <w:spacing w:before="0" w:after="0" w:line="360" w:lineRule="auto"/>
        <w:jc w:val="both"/>
        <w:rPr>
          <w:rFonts w:cs="Arial"/>
          <w:bCs/>
        </w:rPr>
      </w:pPr>
      <w:r w:rsidRPr="008F1B49">
        <w:rPr>
          <w:rFonts w:cs="Arial"/>
          <w:bCs/>
        </w:rPr>
        <w:t>Firewalls are not recommended to be installed between SCADA subsystem unless carefully configured.</w:t>
      </w:r>
    </w:p>
    <w:p w14:paraId="4BEF96C0" w14:textId="77777777" w:rsidR="00846F3F" w:rsidRPr="008F1B49" w:rsidRDefault="00846F3F" w:rsidP="00B245D5">
      <w:pPr>
        <w:numPr>
          <w:ilvl w:val="0"/>
          <w:numId w:val="75"/>
        </w:numPr>
        <w:spacing w:before="0" w:after="0" w:line="360" w:lineRule="auto"/>
        <w:jc w:val="both"/>
        <w:rPr>
          <w:rFonts w:cs="Arial"/>
          <w:bCs/>
        </w:rPr>
      </w:pPr>
      <w:r w:rsidRPr="008F1B49">
        <w:rPr>
          <w:rFonts w:cs="Arial"/>
          <w:bCs/>
        </w:rPr>
        <w:t>A contiguous range of UDP ports is required for RTP audio streams.</w:t>
      </w:r>
      <w:commentRangeEnd w:id="263"/>
      <w:r w:rsidR="00847AD5">
        <w:rPr>
          <w:rStyle w:val="CommentReference"/>
          <w:rFonts w:eastAsia="Times New Roman" w:cs="Times New Roman"/>
          <w:lang w:eastAsia="en-US"/>
        </w:rPr>
        <w:commentReference w:id="263"/>
      </w:r>
    </w:p>
    <w:p w14:paraId="11104308" w14:textId="580B03BE" w:rsidR="00846F3F" w:rsidRPr="00056867" w:rsidRDefault="00446B02" w:rsidP="00056867">
      <w:pPr>
        <w:pStyle w:val="Heading3"/>
        <w:keepLines w:val="0"/>
        <w:numPr>
          <w:ilvl w:val="2"/>
          <w:numId w:val="8"/>
        </w:numPr>
        <w:tabs>
          <w:tab w:val="left" w:pos="709"/>
        </w:tabs>
        <w:spacing w:before="480" w:line="360" w:lineRule="auto"/>
        <w:jc w:val="both"/>
        <w:rPr>
          <w:rFonts w:ascii="Arial" w:hAnsi="Arial" w:cs="Arial"/>
          <w:b/>
          <w:color w:val="auto"/>
        </w:rPr>
      </w:pPr>
      <w:bookmarkStart w:id="269" w:name="_Toc401228438"/>
      <w:bookmarkStart w:id="270" w:name="_Toc482887571"/>
      <w:bookmarkStart w:id="271" w:name="_Toc489079195"/>
      <w:bookmarkStart w:id="272" w:name="_Toc492278890"/>
      <w:ins w:id="273" w:author="Jasbinder Singh" w:date="2017-09-16T15:44:00Z">
        <w:r>
          <w:rPr>
            <w:rFonts w:ascii="Arial" w:hAnsi="Arial" w:cs="Arial"/>
            <w:b/>
            <w:color w:val="auto"/>
          </w:rPr>
          <w:t xml:space="preserve">Master Clock - </w:t>
        </w:r>
      </w:ins>
      <w:r w:rsidR="00846F3F" w:rsidRPr="00056867">
        <w:rPr>
          <w:rFonts w:ascii="Arial" w:hAnsi="Arial" w:cs="Arial"/>
          <w:b/>
          <w:color w:val="auto"/>
        </w:rPr>
        <w:t>Time Management</w:t>
      </w:r>
      <w:bookmarkEnd w:id="269"/>
      <w:bookmarkEnd w:id="270"/>
      <w:bookmarkEnd w:id="271"/>
      <w:bookmarkEnd w:id="272"/>
    </w:p>
    <w:p w14:paraId="37E845C6" w14:textId="77777777" w:rsidR="00846F3F" w:rsidRPr="00056867" w:rsidRDefault="00846F3F" w:rsidP="00056867">
      <w:pPr>
        <w:spacing w:after="0" w:line="360" w:lineRule="auto"/>
        <w:rPr>
          <w:rFonts w:cs="Arial"/>
          <w:bCs/>
        </w:rPr>
      </w:pPr>
      <w:r w:rsidRPr="00056867">
        <w:rPr>
          <w:rFonts w:cs="Arial"/>
          <w:bCs/>
        </w:rPr>
        <w:t>The SCADA system requires access to a NTP timeserver for reliable time synchronization. It is recommended that the SCADA System networking infrastructure for all operations and all network management is consistent.</w:t>
      </w:r>
    </w:p>
    <w:p w14:paraId="64C99BC9" w14:textId="77777777" w:rsidR="00846F3F" w:rsidRPr="00056867" w:rsidRDefault="00846F3F" w:rsidP="00056867">
      <w:pPr>
        <w:spacing w:after="0" w:line="360" w:lineRule="auto"/>
        <w:rPr>
          <w:rFonts w:cs="Arial"/>
          <w:bCs/>
        </w:rPr>
      </w:pPr>
      <w:r w:rsidRPr="00056867">
        <w:rPr>
          <w:rFonts w:cs="Arial"/>
          <w:bCs/>
        </w:rPr>
        <w:t xml:space="preserve">The SCADA system are configured to act as Stratum 3 or higher NTP server and are recommended to be configured so that they interface to an NTP server in the network. All announcement and system events are logged with timestamps at the SCADA Server. NTP ensures there is a synchronized time throughout the whole system </w:t>
      </w:r>
      <w:proofErr w:type="gramStart"/>
      <w:r w:rsidRPr="00056867">
        <w:rPr>
          <w:rFonts w:cs="Arial"/>
          <w:bCs/>
        </w:rPr>
        <w:t>in order to</w:t>
      </w:r>
      <w:proofErr w:type="gramEnd"/>
      <w:r w:rsidRPr="00056867">
        <w:rPr>
          <w:rFonts w:cs="Arial"/>
          <w:bCs/>
        </w:rPr>
        <w:t xml:space="preserve"> provide accurate audit records.  No </w:t>
      </w:r>
      <w:proofErr w:type="spellStart"/>
      <w:r w:rsidRPr="00056867">
        <w:rPr>
          <w:rFonts w:cs="Arial"/>
          <w:bCs/>
        </w:rPr>
        <w:t>specialised</w:t>
      </w:r>
      <w:proofErr w:type="spellEnd"/>
      <w:r w:rsidRPr="00056867">
        <w:rPr>
          <w:rFonts w:cs="Arial"/>
          <w:bCs/>
        </w:rPr>
        <w:t xml:space="preserve">, high precision backup / hold over clocks are provided on the SCADA System therefore drifting and time </w:t>
      </w:r>
      <w:proofErr w:type="spellStart"/>
      <w:r w:rsidRPr="00056867">
        <w:rPr>
          <w:rFonts w:cs="Arial"/>
          <w:bCs/>
        </w:rPr>
        <w:t>synchronisation</w:t>
      </w:r>
      <w:proofErr w:type="spellEnd"/>
      <w:r w:rsidRPr="00056867">
        <w:rPr>
          <w:rFonts w:cs="Arial"/>
          <w:bCs/>
        </w:rPr>
        <w:t xml:space="preserve"> is reliant on NTP.</w:t>
      </w:r>
    </w:p>
    <w:p w14:paraId="4593DC19" w14:textId="42EFC79E" w:rsidR="00056867" w:rsidRDefault="00846F3F" w:rsidP="00056867">
      <w:pPr>
        <w:spacing w:before="0" w:after="0" w:line="360" w:lineRule="auto"/>
        <w:rPr>
          <w:rFonts w:cs="Arial"/>
          <w:bCs/>
        </w:rPr>
      </w:pPr>
      <w:r w:rsidRPr="00056867">
        <w:rPr>
          <w:rFonts w:cs="Arial"/>
          <w:bCs/>
        </w:rPr>
        <w:t>PT Len is to supply all NTP server details e.g. NTP IP addresses upon commencement of the project. It is expected there will be at least one (1) NTP time source for this project as indicated. In the event the NTP time sources are unavailable, the SCADA servers will continue to act as time servers for higher stratum SCADA equipment during the holdover period. The holdover period is configurable and by default set to at least 1 day.</w:t>
      </w:r>
    </w:p>
    <w:p w14:paraId="03C9CA99" w14:textId="77777777" w:rsidR="00056867" w:rsidRPr="00056867" w:rsidRDefault="00056867" w:rsidP="00056867">
      <w:pPr>
        <w:spacing w:before="0" w:after="0" w:line="360" w:lineRule="auto"/>
        <w:rPr>
          <w:rFonts w:cs="Arial"/>
          <w:bCs/>
        </w:rPr>
      </w:pPr>
    </w:p>
    <w:p w14:paraId="7ED41538" w14:textId="77777777" w:rsidR="00846F3F" w:rsidRPr="00056867" w:rsidRDefault="00846F3F" w:rsidP="00056867">
      <w:pPr>
        <w:pStyle w:val="Heading3"/>
        <w:keepLines w:val="0"/>
        <w:numPr>
          <w:ilvl w:val="2"/>
          <w:numId w:val="8"/>
        </w:numPr>
        <w:tabs>
          <w:tab w:val="left" w:pos="709"/>
        </w:tabs>
        <w:spacing w:before="0" w:line="360" w:lineRule="auto"/>
        <w:jc w:val="both"/>
        <w:rPr>
          <w:rFonts w:ascii="Arial" w:hAnsi="Arial" w:cs="Arial"/>
          <w:b/>
          <w:color w:val="auto"/>
        </w:rPr>
      </w:pPr>
      <w:bookmarkStart w:id="274" w:name="_Toc401228439"/>
      <w:bookmarkStart w:id="275" w:name="_Toc482887572"/>
      <w:bookmarkStart w:id="276" w:name="_Toc489079196"/>
      <w:bookmarkStart w:id="277" w:name="_Toc492278891"/>
      <w:commentRangeStart w:id="278"/>
      <w:r w:rsidRPr="00056867">
        <w:rPr>
          <w:rFonts w:ascii="Arial" w:hAnsi="Arial" w:cs="Arial"/>
          <w:b/>
          <w:color w:val="auto"/>
        </w:rPr>
        <w:lastRenderedPageBreak/>
        <w:t>Power Requirements</w:t>
      </w:r>
      <w:bookmarkEnd w:id="274"/>
      <w:bookmarkEnd w:id="275"/>
      <w:bookmarkEnd w:id="276"/>
      <w:bookmarkEnd w:id="277"/>
    </w:p>
    <w:p w14:paraId="1AAA8DE3" w14:textId="1C120B3E" w:rsidR="00056867" w:rsidRDefault="00846F3F" w:rsidP="00056867">
      <w:pPr>
        <w:spacing w:before="0" w:after="0" w:line="360" w:lineRule="auto"/>
        <w:rPr>
          <w:rFonts w:cs="Arial"/>
          <w:bCs/>
        </w:rPr>
      </w:pPr>
      <w:r w:rsidRPr="00056867">
        <w:rPr>
          <w:rFonts w:cs="Arial"/>
          <w:bCs/>
        </w:rPr>
        <w:t>230VAC power will be made available for SCADA system devices. Uninterruptable power if required will be provided via UPS supplied by others.</w:t>
      </w:r>
    </w:p>
    <w:p w14:paraId="5C8723D2" w14:textId="77777777" w:rsidR="00635E06" w:rsidRDefault="00635E06" w:rsidP="00056867">
      <w:pPr>
        <w:spacing w:before="0" w:after="0" w:line="360" w:lineRule="auto"/>
        <w:rPr>
          <w:rFonts w:cs="Arial"/>
          <w:bCs/>
        </w:rPr>
      </w:pPr>
    </w:p>
    <w:tbl>
      <w:tblPr>
        <w:tblW w:w="9365" w:type="dxa"/>
        <w:tblLook w:val="04A0" w:firstRow="1" w:lastRow="0" w:firstColumn="1" w:lastColumn="0" w:noHBand="0" w:noVBand="1"/>
      </w:tblPr>
      <w:tblGrid>
        <w:gridCol w:w="4390"/>
        <w:gridCol w:w="1275"/>
        <w:gridCol w:w="865"/>
        <w:gridCol w:w="709"/>
        <w:gridCol w:w="709"/>
        <w:gridCol w:w="1417"/>
      </w:tblGrid>
      <w:tr w:rsidR="00635E06" w:rsidRPr="00635E06" w14:paraId="52B779B6" w14:textId="77777777" w:rsidTr="00DA3B1D">
        <w:trPr>
          <w:trHeight w:val="288"/>
        </w:trPr>
        <w:tc>
          <w:tcPr>
            <w:tcW w:w="4390" w:type="dxa"/>
            <w:vMerge w:val="restart"/>
            <w:tcBorders>
              <w:top w:val="single" w:sz="4" w:space="0" w:color="auto"/>
              <w:left w:val="single" w:sz="4" w:space="0" w:color="auto"/>
              <w:right w:val="single" w:sz="4" w:space="0" w:color="auto"/>
            </w:tcBorders>
            <w:shd w:val="clear" w:color="auto" w:fill="007DEB" w:themeFill="background2" w:themeFillShade="80"/>
            <w:noWrap/>
            <w:vAlign w:val="bottom"/>
          </w:tcPr>
          <w:p w14:paraId="4F9C7AA5" w14:textId="49CF68D1" w:rsidR="00635E06" w:rsidRPr="00DA3B1D" w:rsidRDefault="00635E06" w:rsidP="00FD4735">
            <w:pPr>
              <w:spacing w:after="120" w:line="240" w:lineRule="auto"/>
              <w:jc w:val="center"/>
              <w:rPr>
                <w:rFonts w:eastAsia="Times New Roman" w:cs="Arial"/>
                <w:b/>
                <w:color w:val="FFFFFF" w:themeColor="background1"/>
                <w:szCs w:val="22"/>
                <w:lang w:val="en-GB" w:eastAsia="en-GB"/>
              </w:rPr>
            </w:pPr>
            <w:r w:rsidRPr="00DA3B1D">
              <w:rPr>
                <w:rFonts w:eastAsia="Times New Roman" w:cs="Arial"/>
                <w:b/>
                <w:color w:val="FFFFFF" w:themeColor="background1"/>
                <w:szCs w:val="22"/>
                <w:lang w:val="en-GB" w:eastAsia="en-GB"/>
              </w:rPr>
              <w:t>SCADA Equipment</w:t>
            </w:r>
          </w:p>
        </w:tc>
        <w:tc>
          <w:tcPr>
            <w:tcW w:w="1275" w:type="dxa"/>
            <w:vMerge w:val="restart"/>
            <w:tcBorders>
              <w:top w:val="single" w:sz="4" w:space="0" w:color="auto"/>
              <w:left w:val="nil"/>
              <w:right w:val="single" w:sz="4" w:space="0" w:color="auto"/>
            </w:tcBorders>
            <w:shd w:val="clear" w:color="auto" w:fill="007DEB" w:themeFill="background2" w:themeFillShade="80"/>
            <w:noWrap/>
            <w:vAlign w:val="bottom"/>
          </w:tcPr>
          <w:p w14:paraId="4119D8E5" w14:textId="6C634F73" w:rsidR="00635E06" w:rsidRPr="00DA3B1D" w:rsidRDefault="00635E06" w:rsidP="00635E06">
            <w:pPr>
              <w:spacing w:before="0" w:after="0" w:line="240" w:lineRule="auto"/>
              <w:jc w:val="center"/>
              <w:rPr>
                <w:rFonts w:eastAsia="Times New Roman" w:cs="Arial"/>
                <w:b/>
                <w:color w:val="FFFFFF" w:themeColor="background1"/>
                <w:szCs w:val="22"/>
                <w:lang w:val="en-GB" w:eastAsia="en-GB"/>
              </w:rPr>
            </w:pPr>
            <w:r w:rsidRPr="00DA3B1D">
              <w:rPr>
                <w:rFonts w:eastAsia="Times New Roman" w:cs="Arial"/>
                <w:b/>
                <w:color w:val="FFFFFF" w:themeColor="background1"/>
                <w:szCs w:val="22"/>
                <w:lang w:val="en-GB" w:eastAsia="en-GB"/>
              </w:rPr>
              <w:t>Number of Device</w:t>
            </w:r>
          </w:p>
        </w:tc>
        <w:tc>
          <w:tcPr>
            <w:tcW w:w="3700" w:type="dxa"/>
            <w:gridSpan w:val="4"/>
            <w:tcBorders>
              <w:top w:val="single" w:sz="4" w:space="0" w:color="auto"/>
              <w:left w:val="nil"/>
              <w:bottom w:val="single" w:sz="4" w:space="0" w:color="auto"/>
              <w:right w:val="single" w:sz="4" w:space="0" w:color="auto"/>
            </w:tcBorders>
            <w:shd w:val="clear" w:color="auto" w:fill="007DEB" w:themeFill="background2" w:themeFillShade="80"/>
            <w:noWrap/>
            <w:vAlign w:val="center"/>
          </w:tcPr>
          <w:p w14:paraId="17A29193" w14:textId="3D4B0DA1" w:rsidR="00635E06" w:rsidRPr="00DA3B1D" w:rsidRDefault="00635E06" w:rsidP="00635E06">
            <w:pPr>
              <w:spacing w:before="0" w:after="0" w:line="240" w:lineRule="auto"/>
              <w:jc w:val="center"/>
              <w:rPr>
                <w:rFonts w:eastAsia="Times New Roman" w:cs="Arial"/>
                <w:b/>
                <w:color w:val="FFFFFF" w:themeColor="background1"/>
                <w:szCs w:val="22"/>
                <w:lang w:val="en-GB" w:eastAsia="en-GB"/>
              </w:rPr>
            </w:pPr>
            <w:r w:rsidRPr="00DA3B1D">
              <w:rPr>
                <w:rFonts w:eastAsia="Times New Roman" w:cs="Arial"/>
                <w:b/>
                <w:color w:val="FFFFFF" w:themeColor="background1"/>
                <w:szCs w:val="22"/>
                <w:lang w:val="en-GB" w:eastAsia="en-GB"/>
              </w:rPr>
              <w:t>Power Requirement</w:t>
            </w:r>
          </w:p>
        </w:tc>
      </w:tr>
      <w:tr w:rsidR="00635E06" w:rsidRPr="00635E06" w14:paraId="65B2F140" w14:textId="77777777" w:rsidTr="00DA3B1D">
        <w:trPr>
          <w:trHeight w:val="288"/>
        </w:trPr>
        <w:tc>
          <w:tcPr>
            <w:tcW w:w="4390" w:type="dxa"/>
            <w:vMerge/>
            <w:tcBorders>
              <w:left w:val="single" w:sz="4" w:space="0" w:color="auto"/>
              <w:bottom w:val="single" w:sz="4" w:space="0" w:color="auto"/>
              <w:right w:val="single" w:sz="4" w:space="0" w:color="auto"/>
            </w:tcBorders>
            <w:shd w:val="clear" w:color="auto" w:fill="007DEB" w:themeFill="background2" w:themeFillShade="80"/>
            <w:noWrap/>
            <w:vAlign w:val="bottom"/>
          </w:tcPr>
          <w:p w14:paraId="31B0A7DF" w14:textId="091A1CCC" w:rsidR="00635E06" w:rsidRPr="00DA3B1D" w:rsidRDefault="00635E06" w:rsidP="00635E06">
            <w:pPr>
              <w:spacing w:before="0" w:after="0" w:line="240" w:lineRule="auto"/>
              <w:rPr>
                <w:rFonts w:eastAsia="Times New Roman" w:cs="Arial"/>
                <w:b/>
                <w:color w:val="FFFFFF" w:themeColor="background1"/>
                <w:szCs w:val="22"/>
                <w:lang w:val="en-GB" w:eastAsia="en-GB"/>
              </w:rPr>
            </w:pPr>
          </w:p>
        </w:tc>
        <w:tc>
          <w:tcPr>
            <w:tcW w:w="1275" w:type="dxa"/>
            <w:vMerge/>
            <w:tcBorders>
              <w:left w:val="nil"/>
              <w:bottom w:val="single" w:sz="4" w:space="0" w:color="auto"/>
              <w:right w:val="single" w:sz="4" w:space="0" w:color="auto"/>
            </w:tcBorders>
            <w:shd w:val="clear" w:color="auto" w:fill="007DEB" w:themeFill="background2" w:themeFillShade="80"/>
            <w:noWrap/>
            <w:vAlign w:val="bottom"/>
          </w:tcPr>
          <w:p w14:paraId="6124EB81" w14:textId="755581D9" w:rsidR="00635E06" w:rsidRPr="00DA3B1D" w:rsidRDefault="00635E06" w:rsidP="00635E06">
            <w:pPr>
              <w:spacing w:before="0" w:after="0" w:line="240" w:lineRule="auto"/>
              <w:jc w:val="center"/>
              <w:rPr>
                <w:rFonts w:eastAsia="Times New Roman" w:cs="Arial"/>
                <w:b/>
                <w:color w:val="FFFFFF" w:themeColor="background1"/>
                <w:szCs w:val="22"/>
                <w:lang w:val="en-GB" w:eastAsia="en-GB"/>
              </w:rPr>
            </w:pPr>
          </w:p>
        </w:tc>
        <w:tc>
          <w:tcPr>
            <w:tcW w:w="865" w:type="dxa"/>
            <w:tcBorders>
              <w:top w:val="single" w:sz="4" w:space="0" w:color="auto"/>
              <w:left w:val="nil"/>
              <w:bottom w:val="single" w:sz="4" w:space="0" w:color="auto"/>
              <w:right w:val="single" w:sz="4" w:space="0" w:color="auto"/>
            </w:tcBorders>
            <w:shd w:val="clear" w:color="auto" w:fill="007DEB" w:themeFill="background2" w:themeFillShade="80"/>
            <w:noWrap/>
            <w:vAlign w:val="center"/>
          </w:tcPr>
          <w:p w14:paraId="0BEA906F" w14:textId="04E38725" w:rsidR="00635E06" w:rsidRPr="00DA3B1D" w:rsidRDefault="00635E06" w:rsidP="00635E06">
            <w:pPr>
              <w:spacing w:before="0" w:after="0" w:line="240" w:lineRule="auto"/>
              <w:jc w:val="center"/>
              <w:rPr>
                <w:rFonts w:eastAsia="Times New Roman" w:cs="Arial"/>
                <w:b/>
                <w:color w:val="FFFFFF" w:themeColor="background1"/>
                <w:szCs w:val="22"/>
                <w:lang w:val="en-GB" w:eastAsia="en-GB"/>
              </w:rPr>
            </w:pPr>
            <w:r w:rsidRPr="00DA3B1D">
              <w:rPr>
                <w:rFonts w:eastAsia="Times New Roman" w:cs="Arial"/>
                <w:b/>
                <w:color w:val="FFFFFF" w:themeColor="background1"/>
                <w:szCs w:val="22"/>
                <w:lang w:val="en-GB" w:eastAsia="en-GB"/>
              </w:rPr>
              <w:t>Phase</w:t>
            </w:r>
          </w:p>
        </w:tc>
        <w:tc>
          <w:tcPr>
            <w:tcW w:w="709" w:type="dxa"/>
            <w:tcBorders>
              <w:top w:val="single" w:sz="4" w:space="0" w:color="auto"/>
              <w:left w:val="nil"/>
              <w:bottom w:val="single" w:sz="4" w:space="0" w:color="auto"/>
              <w:right w:val="single" w:sz="4" w:space="0" w:color="auto"/>
            </w:tcBorders>
            <w:shd w:val="clear" w:color="auto" w:fill="007DEB" w:themeFill="background2" w:themeFillShade="80"/>
            <w:vAlign w:val="center"/>
          </w:tcPr>
          <w:p w14:paraId="0E4A6427" w14:textId="27C44E6A" w:rsidR="00635E06" w:rsidRPr="00DA3B1D" w:rsidRDefault="00635E06" w:rsidP="00635E06">
            <w:pPr>
              <w:spacing w:before="0" w:after="0" w:line="240" w:lineRule="auto"/>
              <w:jc w:val="center"/>
              <w:rPr>
                <w:rFonts w:eastAsia="Times New Roman" w:cs="Arial"/>
                <w:b/>
                <w:color w:val="FFFFFF" w:themeColor="background1"/>
                <w:szCs w:val="22"/>
                <w:lang w:val="en-GB" w:eastAsia="en-GB"/>
              </w:rPr>
            </w:pPr>
            <w:r w:rsidRPr="00DA3B1D">
              <w:rPr>
                <w:rFonts w:eastAsia="Times New Roman" w:cs="Arial"/>
                <w:b/>
                <w:color w:val="FFFFFF" w:themeColor="background1"/>
                <w:szCs w:val="22"/>
                <w:lang w:val="en-GB" w:eastAsia="en-GB"/>
              </w:rPr>
              <w:t>V</w:t>
            </w:r>
          </w:p>
        </w:tc>
        <w:tc>
          <w:tcPr>
            <w:tcW w:w="709" w:type="dxa"/>
            <w:tcBorders>
              <w:top w:val="single" w:sz="4" w:space="0" w:color="auto"/>
              <w:left w:val="nil"/>
              <w:bottom w:val="single" w:sz="4" w:space="0" w:color="auto"/>
              <w:right w:val="single" w:sz="4" w:space="0" w:color="auto"/>
            </w:tcBorders>
            <w:shd w:val="clear" w:color="auto" w:fill="007DEB" w:themeFill="background2" w:themeFillShade="80"/>
            <w:vAlign w:val="center"/>
          </w:tcPr>
          <w:p w14:paraId="60287CD3" w14:textId="31010649" w:rsidR="00635E06" w:rsidRPr="00DA3B1D" w:rsidRDefault="00635E06" w:rsidP="00635E06">
            <w:pPr>
              <w:spacing w:before="0" w:after="0" w:line="240" w:lineRule="auto"/>
              <w:jc w:val="center"/>
              <w:rPr>
                <w:rFonts w:eastAsia="Times New Roman" w:cs="Arial"/>
                <w:b/>
                <w:color w:val="FFFFFF" w:themeColor="background1"/>
                <w:szCs w:val="22"/>
                <w:lang w:val="en-GB" w:eastAsia="en-GB"/>
              </w:rPr>
            </w:pPr>
            <w:r w:rsidRPr="00DA3B1D">
              <w:rPr>
                <w:rFonts w:eastAsia="Times New Roman" w:cs="Arial"/>
                <w:b/>
                <w:color w:val="FFFFFF" w:themeColor="background1"/>
                <w:szCs w:val="22"/>
                <w:lang w:val="en-GB" w:eastAsia="en-GB"/>
              </w:rPr>
              <w:t>I</w:t>
            </w:r>
          </w:p>
        </w:tc>
        <w:tc>
          <w:tcPr>
            <w:tcW w:w="1417" w:type="dxa"/>
            <w:tcBorders>
              <w:top w:val="single" w:sz="4" w:space="0" w:color="auto"/>
              <w:left w:val="nil"/>
              <w:bottom w:val="single" w:sz="4" w:space="0" w:color="auto"/>
              <w:right w:val="single" w:sz="4" w:space="0" w:color="auto"/>
            </w:tcBorders>
            <w:shd w:val="clear" w:color="auto" w:fill="007DEB" w:themeFill="background2" w:themeFillShade="80"/>
            <w:vAlign w:val="center"/>
          </w:tcPr>
          <w:p w14:paraId="23CC0A46" w14:textId="4FD18173" w:rsidR="00951828" w:rsidRPr="00DA3B1D" w:rsidRDefault="00635E06" w:rsidP="00951828">
            <w:pPr>
              <w:spacing w:before="0" w:after="0" w:line="240" w:lineRule="auto"/>
              <w:jc w:val="center"/>
              <w:rPr>
                <w:rFonts w:eastAsia="Times New Roman" w:cs="Arial"/>
                <w:b/>
                <w:color w:val="FFFFFF" w:themeColor="background1"/>
                <w:szCs w:val="22"/>
                <w:lang w:val="en-GB" w:eastAsia="en-GB"/>
              </w:rPr>
            </w:pPr>
            <w:r w:rsidRPr="00DA3B1D">
              <w:rPr>
                <w:rFonts w:eastAsia="Times New Roman" w:cs="Arial"/>
                <w:b/>
                <w:color w:val="FFFFFF" w:themeColor="background1"/>
                <w:szCs w:val="22"/>
                <w:lang w:val="en-GB" w:eastAsia="en-GB"/>
              </w:rPr>
              <w:t>Watt</w:t>
            </w:r>
          </w:p>
        </w:tc>
      </w:tr>
      <w:tr w:rsidR="00951828" w:rsidRPr="00635E06" w14:paraId="072D5FB6" w14:textId="77777777" w:rsidTr="00054A2C">
        <w:trPr>
          <w:trHeight w:val="288"/>
        </w:trPr>
        <w:tc>
          <w:tcPr>
            <w:tcW w:w="43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EC67FE" w14:textId="77777777" w:rsidR="00951828" w:rsidRPr="00635E06" w:rsidRDefault="00951828" w:rsidP="00951828">
            <w:pPr>
              <w:spacing w:before="0" w:after="0" w:line="240" w:lineRule="auto"/>
              <w:rPr>
                <w:rFonts w:eastAsia="Times New Roman" w:cs="Arial"/>
                <w:color w:val="000000"/>
                <w:szCs w:val="22"/>
                <w:lang w:val="en-GB" w:eastAsia="en-GB"/>
              </w:rPr>
            </w:pPr>
            <w:r w:rsidRPr="00635E06">
              <w:rPr>
                <w:rFonts w:eastAsia="Times New Roman" w:cs="Arial"/>
                <w:color w:val="000000"/>
                <w:szCs w:val="22"/>
                <w:lang w:val="en-GB" w:eastAsia="en-GB"/>
              </w:rPr>
              <w:t>Main Server - HPE ProLiant DL 380 Gen 9</w:t>
            </w:r>
          </w:p>
        </w:tc>
        <w:tc>
          <w:tcPr>
            <w:tcW w:w="1275" w:type="dxa"/>
            <w:tcBorders>
              <w:top w:val="single" w:sz="4" w:space="0" w:color="auto"/>
              <w:left w:val="nil"/>
              <w:bottom w:val="single" w:sz="4" w:space="0" w:color="auto"/>
              <w:right w:val="single" w:sz="4" w:space="0" w:color="auto"/>
            </w:tcBorders>
            <w:shd w:val="clear" w:color="auto" w:fill="auto"/>
            <w:noWrap/>
            <w:vAlign w:val="bottom"/>
            <w:hideMark/>
          </w:tcPr>
          <w:p w14:paraId="115E2FA7" w14:textId="23F0B03C" w:rsidR="00951828" w:rsidRPr="00635E06" w:rsidRDefault="00951828" w:rsidP="00951828">
            <w:pPr>
              <w:spacing w:before="0" w:after="0" w:line="240" w:lineRule="auto"/>
              <w:jc w:val="center"/>
              <w:rPr>
                <w:rFonts w:eastAsia="Times New Roman" w:cs="Arial"/>
                <w:color w:val="000000"/>
                <w:szCs w:val="22"/>
                <w:lang w:val="en-GB" w:eastAsia="en-GB"/>
              </w:rPr>
            </w:pPr>
            <w:r>
              <w:rPr>
                <w:rFonts w:eastAsia="Times New Roman" w:cs="Arial"/>
                <w:color w:val="000000"/>
                <w:szCs w:val="22"/>
                <w:lang w:val="en-GB" w:eastAsia="en-GB"/>
              </w:rPr>
              <w:t>2</w:t>
            </w:r>
          </w:p>
        </w:tc>
        <w:tc>
          <w:tcPr>
            <w:tcW w:w="865" w:type="dxa"/>
            <w:tcBorders>
              <w:top w:val="single" w:sz="4" w:space="0" w:color="auto"/>
              <w:left w:val="nil"/>
              <w:bottom w:val="single" w:sz="4" w:space="0" w:color="auto"/>
              <w:right w:val="single" w:sz="4" w:space="0" w:color="auto"/>
            </w:tcBorders>
            <w:shd w:val="clear" w:color="auto" w:fill="auto"/>
            <w:noWrap/>
            <w:vAlign w:val="center"/>
            <w:hideMark/>
          </w:tcPr>
          <w:p w14:paraId="6556CBDE" w14:textId="77777777" w:rsidR="00951828" w:rsidRPr="00635E06" w:rsidRDefault="00951828" w:rsidP="00951828">
            <w:pPr>
              <w:spacing w:before="0" w:after="0" w:line="240" w:lineRule="auto"/>
              <w:jc w:val="center"/>
              <w:rPr>
                <w:rFonts w:eastAsia="Times New Roman" w:cs="Arial"/>
                <w:color w:val="000000"/>
                <w:szCs w:val="22"/>
                <w:lang w:val="en-GB" w:eastAsia="en-GB"/>
              </w:rPr>
            </w:pPr>
            <w:r w:rsidRPr="00635E06">
              <w:rPr>
                <w:rFonts w:eastAsia="Times New Roman" w:cs="Arial"/>
                <w:color w:val="000000"/>
                <w:szCs w:val="22"/>
                <w:lang w:val="en-GB" w:eastAsia="en-GB"/>
              </w:rPr>
              <w:t>1</w:t>
            </w:r>
          </w:p>
        </w:tc>
        <w:tc>
          <w:tcPr>
            <w:tcW w:w="709" w:type="dxa"/>
            <w:tcBorders>
              <w:top w:val="single" w:sz="4" w:space="0" w:color="auto"/>
              <w:left w:val="nil"/>
              <w:bottom w:val="single" w:sz="4" w:space="0" w:color="auto"/>
              <w:right w:val="single" w:sz="4" w:space="0" w:color="auto"/>
            </w:tcBorders>
            <w:shd w:val="clear" w:color="auto" w:fill="auto"/>
            <w:noWrap/>
            <w:vAlign w:val="bottom"/>
            <w:hideMark/>
          </w:tcPr>
          <w:p w14:paraId="4DD7F850" w14:textId="77777777" w:rsidR="00951828" w:rsidRPr="00635E06" w:rsidRDefault="00951828" w:rsidP="00951828">
            <w:pPr>
              <w:spacing w:before="0" w:after="0" w:line="240" w:lineRule="auto"/>
              <w:jc w:val="right"/>
              <w:rPr>
                <w:rFonts w:eastAsia="Times New Roman" w:cs="Arial"/>
                <w:color w:val="000000"/>
                <w:szCs w:val="22"/>
                <w:lang w:val="en-GB" w:eastAsia="en-GB"/>
              </w:rPr>
            </w:pPr>
            <w:r w:rsidRPr="00635E06">
              <w:rPr>
                <w:rFonts w:eastAsia="Times New Roman" w:cs="Arial"/>
                <w:color w:val="000000"/>
                <w:szCs w:val="22"/>
                <w:lang w:val="en-GB" w:eastAsia="en-GB"/>
              </w:rPr>
              <w:t>220</w:t>
            </w:r>
          </w:p>
        </w:tc>
        <w:tc>
          <w:tcPr>
            <w:tcW w:w="709" w:type="dxa"/>
            <w:tcBorders>
              <w:top w:val="single" w:sz="4" w:space="0" w:color="auto"/>
              <w:left w:val="nil"/>
              <w:bottom w:val="single" w:sz="4" w:space="0" w:color="auto"/>
              <w:right w:val="single" w:sz="4" w:space="0" w:color="auto"/>
            </w:tcBorders>
            <w:shd w:val="clear" w:color="auto" w:fill="auto"/>
            <w:noWrap/>
            <w:vAlign w:val="bottom"/>
          </w:tcPr>
          <w:p w14:paraId="715DE7C8" w14:textId="4F762193" w:rsidR="00951828" w:rsidRPr="00635E06" w:rsidRDefault="00054A2C" w:rsidP="00951828">
            <w:pPr>
              <w:spacing w:before="0" w:after="0" w:line="240" w:lineRule="auto"/>
              <w:jc w:val="center"/>
              <w:rPr>
                <w:rFonts w:eastAsia="Times New Roman" w:cs="Arial"/>
                <w:color w:val="000000"/>
                <w:szCs w:val="22"/>
                <w:lang w:val="en-GB" w:eastAsia="en-GB"/>
              </w:rPr>
            </w:pPr>
            <w:r>
              <w:rPr>
                <w:rFonts w:eastAsia="Times New Roman" w:cs="Arial"/>
                <w:color w:val="000000"/>
                <w:szCs w:val="22"/>
                <w:lang w:val="en-GB" w:eastAsia="en-GB"/>
              </w:rPr>
              <w:t>4</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3A91D1E0" w14:textId="327FE0D0" w:rsidR="00951828" w:rsidRPr="00DA3B1D" w:rsidRDefault="00054A2C" w:rsidP="00DA3B1D">
            <w:pPr>
              <w:spacing w:before="0" w:after="0" w:line="240" w:lineRule="auto"/>
              <w:jc w:val="center"/>
              <w:rPr>
                <w:rFonts w:eastAsia="Times New Roman" w:cs="Arial"/>
                <w:color w:val="000000"/>
                <w:szCs w:val="22"/>
                <w:lang w:val="en-GB" w:eastAsia="en-GB"/>
              </w:rPr>
            </w:pPr>
            <w:r>
              <w:rPr>
                <w:rFonts w:eastAsia="Times New Roman" w:cs="Arial"/>
                <w:color w:val="000000"/>
                <w:szCs w:val="22"/>
                <w:lang w:val="en-GB" w:eastAsia="en-GB"/>
              </w:rPr>
              <w:t>1000</w:t>
            </w:r>
          </w:p>
        </w:tc>
      </w:tr>
      <w:tr w:rsidR="00951828" w:rsidRPr="00635E06" w14:paraId="3221C6BF" w14:textId="77777777" w:rsidTr="00054A2C">
        <w:trPr>
          <w:trHeight w:val="288"/>
        </w:trPr>
        <w:tc>
          <w:tcPr>
            <w:tcW w:w="4390" w:type="dxa"/>
            <w:tcBorders>
              <w:top w:val="nil"/>
              <w:left w:val="single" w:sz="4" w:space="0" w:color="auto"/>
              <w:bottom w:val="single" w:sz="4" w:space="0" w:color="auto"/>
              <w:right w:val="single" w:sz="4" w:space="0" w:color="auto"/>
            </w:tcBorders>
            <w:shd w:val="clear" w:color="auto" w:fill="D6ECFF" w:themeFill="background2"/>
            <w:noWrap/>
            <w:vAlign w:val="bottom"/>
            <w:hideMark/>
          </w:tcPr>
          <w:p w14:paraId="72BD7AB8" w14:textId="77777777" w:rsidR="00951828" w:rsidRPr="00635E06" w:rsidRDefault="00951828" w:rsidP="00951828">
            <w:pPr>
              <w:spacing w:before="0" w:after="0" w:line="240" w:lineRule="auto"/>
              <w:rPr>
                <w:rFonts w:eastAsia="Times New Roman" w:cs="Arial"/>
                <w:color w:val="000000"/>
                <w:szCs w:val="22"/>
                <w:lang w:val="en-GB" w:eastAsia="en-GB"/>
              </w:rPr>
            </w:pPr>
            <w:r w:rsidRPr="00635E06">
              <w:rPr>
                <w:rFonts w:eastAsia="Times New Roman" w:cs="Arial"/>
                <w:color w:val="000000"/>
                <w:szCs w:val="22"/>
                <w:lang w:val="en-GB" w:eastAsia="en-GB"/>
              </w:rPr>
              <w:t>Switch</w:t>
            </w:r>
          </w:p>
        </w:tc>
        <w:tc>
          <w:tcPr>
            <w:tcW w:w="1275" w:type="dxa"/>
            <w:tcBorders>
              <w:top w:val="nil"/>
              <w:left w:val="nil"/>
              <w:bottom w:val="single" w:sz="4" w:space="0" w:color="auto"/>
              <w:right w:val="single" w:sz="4" w:space="0" w:color="auto"/>
            </w:tcBorders>
            <w:shd w:val="clear" w:color="auto" w:fill="D6ECFF" w:themeFill="background2"/>
            <w:noWrap/>
            <w:vAlign w:val="bottom"/>
            <w:hideMark/>
          </w:tcPr>
          <w:p w14:paraId="6A19C81F" w14:textId="313ACC0F" w:rsidR="00951828" w:rsidRPr="00635E06" w:rsidRDefault="00951828" w:rsidP="00951828">
            <w:pPr>
              <w:spacing w:before="0" w:after="0" w:line="240" w:lineRule="auto"/>
              <w:jc w:val="center"/>
              <w:rPr>
                <w:rFonts w:eastAsia="Times New Roman" w:cs="Arial"/>
                <w:color w:val="000000"/>
                <w:szCs w:val="22"/>
                <w:lang w:val="en-GB" w:eastAsia="en-GB"/>
              </w:rPr>
            </w:pPr>
            <w:r>
              <w:rPr>
                <w:rFonts w:eastAsia="Times New Roman" w:cs="Arial"/>
                <w:color w:val="000000"/>
                <w:szCs w:val="22"/>
                <w:lang w:val="en-GB" w:eastAsia="en-GB"/>
              </w:rPr>
              <w:t>12</w:t>
            </w:r>
          </w:p>
        </w:tc>
        <w:tc>
          <w:tcPr>
            <w:tcW w:w="865" w:type="dxa"/>
            <w:tcBorders>
              <w:top w:val="nil"/>
              <w:left w:val="nil"/>
              <w:bottom w:val="single" w:sz="4" w:space="0" w:color="auto"/>
              <w:right w:val="single" w:sz="4" w:space="0" w:color="auto"/>
            </w:tcBorders>
            <w:shd w:val="clear" w:color="auto" w:fill="D6ECFF" w:themeFill="background2"/>
            <w:noWrap/>
            <w:vAlign w:val="center"/>
            <w:hideMark/>
          </w:tcPr>
          <w:p w14:paraId="7A1F4106" w14:textId="77777777" w:rsidR="00951828" w:rsidRPr="00635E06" w:rsidRDefault="00951828" w:rsidP="00951828">
            <w:pPr>
              <w:spacing w:before="0" w:after="0" w:line="240" w:lineRule="auto"/>
              <w:jc w:val="center"/>
              <w:rPr>
                <w:rFonts w:eastAsia="Times New Roman" w:cs="Arial"/>
                <w:color w:val="000000"/>
                <w:szCs w:val="22"/>
                <w:lang w:val="en-GB" w:eastAsia="en-GB"/>
              </w:rPr>
            </w:pPr>
            <w:r w:rsidRPr="00635E06">
              <w:rPr>
                <w:rFonts w:eastAsia="Times New Roman" w:cs="Arial"/>
                <w:color w:val="000000"/>
                <w:szCs w:val="22"/>
                <w:lang w:val="en-GB" w:eastAsia="en-GB"/>
              </w:rPr>
              <w:t>1</w:t>
            </w:r>
          </w:p>
        </w:tc>
        <w:tc>
          <w:tcPr>
            <w:tcW w:w="709" w:type="dxa"/>
            <w:tcBorders>
              <w:top w:val="nil"/>
              <w:left w:val="nil"/>
              <w:bottom w:val="single" w:sz="4" w:space="0" w:color="auto"/>
              <w:right w:val="single" w:sz="4" w:space="0" w:color="auto"/>
            </w:tcBorders>
            <w:shd w:val="clear" w:color="auto" w:fill="D6ECFF" w:themeFill="background2"/>
            <w:noWrap/>
            <w:vAlign w:val="bottom"/>
            <w:hideMark/>
          </w:tcPr>
          <w:p w14:paraId="1C0E755F" w14:textId="77777777" w:rsidR="00951828" w:rsidRPr="00635E06" w:rsidRDefault="00951828" w:rsidP="00951828">
            <w:pPr>
              <w:spacing w:before="0" w:after="0" w:line="240" w:lineRule="auto"/>
              <w:jc w:val="right"/>
              <w:rPr>
                <w:rFonts w:eastAsia="Times New Roman" w:cs="Arial"/>
                <w:color w:val="000000"/>
                <w:szCs w:val="22"/>
                <w:lang w:val="en-GB" w:eastAsia="en-GB"/>
              </w:rPr>
            </w:pPr>
            <w:r w:rsidRPr="00635E06">
              <w:rPr>
                <w:rFonts w:eastAsia="Times New Roman" w:cs="Arial"/>
                <w:color w:val="000000"/>
                <w:szCs w:val="22"/>
                <w:lang w:val="en-GB" w:eastAsia="en-GB"/>
              </w:rPr>
              <w:t>220</w:t>
            </w:r>
          </w:p>
        </w:tc>
        <w:tc>
          <w:tcPr>
            <w:tcW w:w="709" w:type="dxa"/>
            <w:tcBorders>
              <w:top w:val="nil"/>
              <w:left w:val="nil"/>
              <w:bottom w:val="single" w:sz="4" w:space="0" w:color="auto"/>
              <w:right w:val="single" w:sz="4" w:space="0" w:color="auto"/>
            </w:tcBorders>
            <w:shd w:val="clear" w:color="auto" w:fill="D6ECFF" w:themeFill="background2"/>
            <w:noWrap/>
            <w:vAlign w:val="bottom"/>
          </w:tcPr>
          <w:p w14:paraId="71B99074" w14:textId="01F2EE21" w:rsidR="00951828" w:rsidRPr="00635E06" w:rsidRDefault="00054A2C" w:rsidP="00951828">
            <w:pPr>
              <w:spacing w:before="0" w:after="0" w:line="240" w:lineRule="auto"/>
              <w:jc w:val="center"/>
              <w:rPr>
                <w:rFonts w:eastAsia="Times New Roman" w:cs="Arial"/>
                <w:color w:val="000000"/>
                <w:szCs w:val="22"/>
                <w:lang w:val="en-GB" w:eastAsia="en-GB"/>
              </w:rPr>
            </w:pPr>
            <w:r>
              <w:rPr>
                <w:rFonts w:eastAsia="Times New Roman" w:cs="Arial"/>
                <w:color w:val="000000"/>
                <w:szCs w:val="22"/>
                <w:lang w:val="en-GB" w:eastAsia="en-GB"/>
              </w:rPr>
              <w:t>0.3</w:t>
            </w:r>
          </w:p>
        </w:tc>
        <w:tc>
          <w:tcPr>
            <w:tcW w:w="1417" w:type="dxa"/>
            <w:tcBorders>
              <w:top w:val="nil"/>
              <w:left w:val="nil"/>
              <w:bottom w:val="single" w:sz="4" w:space="0" w:color="auto"/>
              <w:right w:val="single" w:sz="4" w:space="0" w:color="auto"/>
            </w:tcBorders>
            <w:shd w:val="clear" w:color="auto" w:fill="D6ECFF" w:themeFill="background2"/>
            <w:noWrap/>
            <w:vAlign w:val="bottom"/>
          </w:tcPr>
          <w:p w14:paraId="76E7B543" w14:textId="6EE0554A" w:rsidR="00951828" w:rsidRPr="00DA3B1D" w:rsidRDefault="00054A2C" w:rsidP="00DA3B1D">
            <w:pPr>
              <w:spacing w:before="0" w:after="0" w:line="240" w:lineRule="auto"/>
              <w:jc w:val="center"/>
              <w:rPr>
                <w:rFonts w:eastAsia="Times New Roman" w:cs="Arial"/>
                <w:color w:val="000000"/>
                <w:szCs w:val="22"/>
                <w:lang w:val="en-GB" w:eastAsia="en-GB"/>
              </w:rPr>
            </w:pPr>
            <w:r>
              <w:rPr>
                <w:rFonts w:eastAsia="Times New Roman" w:cs="Arial"/>
                <w:color w:val="000000"/>
                <w:szCs w:val="22"/>
                <w:lang w:val="en-GB" w:eastAsia="en-GB"/>
              </w:rPr>
              <w:t>50</w:t>
            </w:r>
          </w:p>
        </w:tc>
      </w:tr>
      <w:tr w:rsidR="00951828" w:rsidRPr="00635E06" w14:paraId="242F49E3" w14:textId="77777777" w:rsidTr="00054A2C">
        <w:trPr>
          <w:trHeight w:val="288"/>
        </w:trPr>
        <w:tc>
          <w:tcPr>
            <w:tcW w:w="4390" w:type="dxa"/>
            <w:tcBorders>
              <w:top w:val="nil"/>
              <w:left w:val="single" w:sz="4" w:space="0" w:color="auto"/>
              <w:bottom w:val="single" w:sz="4" w:space="0" w:color="auto"/>
              <w:right w:val="single" w:sz="4" w:space="0" w:color="auto"/>
            </w:tcBorders>
            <w:shd w:val="clear" w:color="auto" w:fill="auto"/>
            <w:noWrap/>
            <w:vAlign w:val="bottom"/>
            <w:hideMark/>
          </w:tcPr>
          <w:p w14:paraId="54D26D85" w14:textId="77777777" w:rsidR="00951828" w:rsidRPr="00635E06" w:rsidRDefault="00951828" w:rsidP="00951828">
            <w:pPr>
              <w:spacing w:before="0" w:after="0" w:line="240" w:lineRule="auto"/>
              <w:rPr>
                <w:rFonts w:eastAsia="Times New Roman" w:cs="Arial"/>
                <w:color w:val="000000"/>
                <w:szCs w:val="22"/>
                <w:lang w:val="en-GB" w:eastAsia="en-GB"/>
              </w:rPr>
            </w:pPr>
            <w:r w:rsidRPr="00635E06">
              <w:rPr>
                <w:rFonts w:eastAsia="Times New Roman" w:cs="Arial"/>
                <w:color w:val="000000"/>
                <w:szCs w:val="22"/>
                <w:lang w:val="en-GB" w:eastAsia="en-GB"/>
              </w:rPr>
              <w:t>Workstation - HP Z440 Workstation</w:t>
            </w:r>
          </w:p>
        </w:tc>
        <w:tc>
          <w:tcPr>
            <w:tcW w:w="1275" w:type="dxa"/>
            <w:tcBorders>
              <w:top w:val="nil"/>
              <w:left w:val="nil"/>
              <w:bottom w:val="single" w:sz="4" w:space="0" w:color="auto"/>
              <w:right w:val="single" w:sz="4" w:space="0" w:color="auto"/>
            </w:tcBorders>
            <w:shd w:val="clear" w:color="auto" w:fill="auto"/>
            <w:noWrap/>
            <w:vAlign w:val="bottom"/>
            <w:hideMark/>
          </w:tcPr>
          <w:p w14:paraId="27C062E1" w14:textId="2C645111" w:rsidR="00951828" w:rsidRPr="00635E06" w:rsidRDefault="00951828" w:rsidP="00951828">
            <w:pPr>
              <w:spacing w:before="0" w:after="0" w:line="240" w:lineRule="auto"/>
              <w:jc w:val="center"/>
              <w:rPr>
                <w:rFonts w:eastAsia="Times New Roman" w:cs="Arial"/>
                <w:color w:val="000000"/>
                <w:szCs w:val="22"/>
                <w:lang w:val="en-GB" w:eastAsia="en-GB"/>
              </w:rPr>
            </w:pPr>
            <w:r>
              <w:rPr>
                <w:rFonts w:eastAsia="Times New Roman" w:cs="Arial"/>
                <w:color w:val="000000"/>
                <w:szCs w:val="22"/>
                <w:lang w:val="en-GB" w:eastAsia="en-GB"/>
              </w:rPr>
              <w:t>8</w:t>
            </w:r>
          </w:p>
        </w:tc>
        <w:tc>
          <w:tcPr>
            <w:tcW w:w="865" w:type="dxa"/>
            <w:tcBorders>
              <w:top w:val="nil"/>
              <w:left w:val="nil"/>
              <w:bottom w:val="single" w:sz="4" w:space="0" w:color="auto"/>
              <w:right w:val="single" w:sz="4" w:space="0" w:color="auto"/>
            </w:tcBorders>
            <w:shd w:val="clear" w:color="auto" w:fill="auto"/>
            <w:noWrap/>
            <w:vAlign w:val="center"/>
            <w:hideMark/>
          </w:tcPr>
          <w:p w14:paraId="1A9E2A3B" w14:textId="77777777" w:rsidR="00951828" w:rsidRPr="00635E06" w:rsidRDefault="00951828" w:rsidP="00951828">
            <w:pPr>
              <w:spacing w:before="0" w:after="0" w:line="240" w:lineRule="auto"/>
              <w:jc w:val="center"/>
              <w:rPr>
                <w:rFonts w:eastAsia="Times New Roman" w:cs="Arial"/>
                <w:color w:val="000000"/>
                <w:szCs w:val="22"/>
                <w:lang w:val="en-GB" w:eastAsia="en-GB"/>
              </w:rPr>
            </w:pPr>
            <w:r w:rsidRPr="00635E06">
              <w:rPr>
                <w:rFonts w:eastAsia="Times New Roman" w:cs="Arial"/>
                <w:color w:val="000000"/>
                <w:szCs w:val="22"/>
                <w:lang w:val="en-GB" w:eastAsia="en-GB"/>
              </w:rPr>
              <w:t>1</w:t>
            </w:r>
          </w:p>
        </w:tc>
        <w:tc>
          <w:tcPr>
            <w:tcW w:w="709" w:type="dxa"/>
            <w:tcBorders>
              <w:top w:val="nil"/>
              <w:left w:val="nil"/>
              <w:bottom w:val="single" w:sz="4" w:space="0" w:color="auto"/>
              <w:right w:val="single" w:sz="4" w:space="0" w:color="auto"/>
            </w:tcBorders>
            <w:shd w:val="clear" w:color="auto" w:fill="auto"/>
            <w:noWrap/>
            <w:vAlign w:val="bottom"/>
            <w:hideMark/>
          </w:tcPr>
          <w:p w14:paraId="40C6E0C4" w14:textId="77777777" w:rsidR="00951828" w:rsidRPr="00635E06" w:rsidRDefault="00951828" w:rsidP="00951828">
            <w:pPr>
              <w:spacing w:before="0" w:after="0" w:line="240" w:lineRule="auto"/>
              <w:jc w:val="right"/>
              <w:rPr>
                <w:rFonts w:eastAsia="Times New Roman" w:cs="Arial"/>
                <w:color w:val="000000"/>
                <w:szCs w:val="22"/>
                <w:lang w:val="en-GB" w:eastAsia="en-GB"/>
              </w:rPr>
            </w:pPr>
            <w:r w:rsidRPr="00635E06">
              <w:rPr>
                <w:rFonts w:eastAsia="Times New Roman" w:cs="Arial"/>
                <w:color w:val="000000"/>
                <w:szCs w:val="22"/>
                <w:lang w:val="en-GB" w:eastAsia="en-GB"/>
              </w:rPr>
              <w:t>220</w:t>
            </w:r>
          </w:p>
        </w:tc>
        <w:tc>
          <w:tcPr>
            <w:tcW w:w="709" w:type="dxa"/>
            <w:tcBorders>
              <w:top w:val="nil"/>
              <w:left w:val="nil"/>
              <w:bottom w:val="single" w:sz="4" w:space="0" w:color="auto"/>
              <w:right w:val="single" w:sz="4" w:space="0" w:color="auto"/>
            </w:tcBorders>
            <w:shd w:val="clear" w:color="auto" w:fill="auto"/>
            <w:noWrap/>
            <w:vAlign w:val="bottom"/>
          </w:tcPr>
          <w:p w14:paraId="28A9960C" w14:textId="5FA626C7" w:rsidR="00951828" w:rsidRPr="00635E06" w:rsidRDefault="00054A2C" w:rsidP="00951828">
            <w:pPr>
              <w:spacing w:before="0" w:after="0" w:line="240" w:lineRule="auto"/>
              <w:jc w:val="center"/>
              <w:rPr>
                <w:rFonts w:eastAsia="Times New Roman" w:cs="Arial"/>
                <w:color w:val="000000"/>
                <w:szCs w:val="22"/>
                <w:lang w:val="en-GB" w:eastAsia="en-GB"/>
              </w:rPr>
            </w:pPr>
            <w:r>
              <w:rPr>
                <w:rFonts w:eastAsia="Times New Roman" w:cs="Arial"/>
                <w:color w:val="000000"/>
                <w:szCs w:val="22"/>
                <w:lang w:val="en-GB" w:eastAsia="en-GB"/>
              </w:rPr>
              <w:t>4</w:t>
            </w:r>
          </w:p>
        </w:tc>
        <w:tc>
          <w:tcPr>
            <w:tcW w:w="1417" w:type="dxa"/>
            <w:tcBorders>
              <w:top w:val="nil"/>
              <w:left w:val="nil"/>
              <w:bottom w:val="single" w:sz="4" w:space="0" w:color="auto"/>
              <w:right w:val="single" w:sz="4" w:space="0" w:color="auto"/>
            </w:tcBorders>
            <w:shd w:val="clear" w:color="auto" w:fill="auto"/>
            <w:noWrap/>
            <w:vAlign w:val="bottom"/>
          </w:tcPr>
          <w:p w14:paraId="0CEE11D8" w14:textId="2F34EDE5" w:rsidR="00951828" w:rsidRPr="00DA3B1D" w:rsidRDefault="00054A2C" w:rsidP="00DA3B1D">
            <w:pPr>
              <w:spacing w:before="0" w:after="0" w:line="240" w:lineRule="auto"/>
              <w:jc w:val="center"/>
              <w:rPr>
                <w:rFonts w:eastAsia="Times New Roman" w:cs="Arial"/>
                <w:color w:val="000000"/>
                <w:szCs w:val="22"/>
                <w:lang w:val="en-GB" w:eastAsia="en-GB"/>
              </w:rPr>
            </w:pPr>
            <w:r>
              <w:rPr>
                <w:rFonts w:eastAsia="Times New Roman" w:cs="Arial"/>
                <w:color w:val="000000"/>
                <w:szCs w:val="22"/>
                <w:lang w:val="en-GB" w:eastAsia="en-GB"/>
              </w:rPr>
              <w:t>800</w:t>
            </w:r>
          </w:p>
        </w:tc>
      </w:tr>
      <w:tr w:rsidR="00951828" w:rsidRPr="00635E06" w14:paraId="702DA407" w14:textId="77777777" w:rsidTr="00054A2C">
        <w:trPr>
          <w:trHeight w:val="288"/>
        </w:trPr>
        <w:tc>
          <w:tcPr>
            <w:tcW w:w="4390" w:type="dxa"/>
            <w:tcBorders>
              <w:top w:val="nil"/>
              <w:left w:val="single" w:sz="4" w:space="0" w:color="auto"/>
              <w:bottom w:val="single" w:sz="4" w:space="0" w:color="auto"/>
              <w:right w:val="single" w:sz="4" w:space="0" w:color="auto"/>
            </w:tcBorders>
            <w:shd w:val="clear" w:color="auto" w:fill="D6ECFF" w:themeFill="background2"/>
            <w:noWrap/>
            <w:vAlign w:val="bottom"/>
            <w:hideMark/>
          </w:tcPr>
          <w:p w14:paraId="453248B4" w14:textId="77777777" w:rsidR="00951828" w:rsidRPr="00635E06" w:rsidRDefault="00951828" w:rsidP="00951828">
            <w:pPr>
              <w:spacing w:before="0" w:after="0" w:line="240" w:lineRule="auto"/>
              <w:rPr>
                <w:rFonts w:eastAsia="Times New Roman" w:cs="Arial"/>
                <w:color w:val="000000"/>
                <w:szCs w:val="22"/>
                <w:lang w:val="en-GB" w:eastAsia="en-GB"/>
              </w:rPr>
            </w:pPr>
            <w:r w:rsidRPr="00635E06">
              <w:rPr>
                <w:rFonts w:eastAsia="Times New Roman" w:cs="Arial"/>
                <w:color w:val="000000"/>
                <w:szCs w:val="22"/>
                <w:lang w:val="en-GB" w:eastAsia="en-GB"/>
              </w:rPr>
              <w:t>LED Monitor - HP Z24i</w:t>
            </w:r>
          </w:p>
        </w:tc>
        <w:tc>
          <w:tcPr>
            <w:tcW w:w="1275" w:type="dxa"/>
            <w:tcBorders>
              <w:top w:val="nil"/>
              <w:left w:val="nil"/>
              <w:bottom w:val="single" w:sz="4" w:space="0" w:color="auto"/>
              <w:right w:val="single" w:sz="4" w:space="0" w:color="auto"/>
            </w:tcBorders>
            <w:shd w:val="clear" w:color="auto" w:fill="D6ECFF" w:themeFill="background2"/>
            <w:noWrap/>
            <w:vAlign w:val="bottom"/>
            <w:hideMark/>
          </w:tcPr>
          <w:p w14:paraId="351C06EB" w14:textId="50F60AB9" w:rsidR="00951828" w:rsidRPr="00635E06" w:rsidRDefault="00951828" w:rsidP="00951828">
            <w:pPr>
              <w:spacing w:before="0" w:after="0" w:line="240" w:lineRule="auto"/>
              <w:jc w:val="center"/>
              <w:rPr>
                <w:rFonts w:eastAsia="Times New Roman" w:cs="Arial"/>
                <w:color w:val="000000"/>
                <w:szCs w:val="22"/>
                <w:lang w:val="en-GB" w:eastAsia="en-GB"/>
              </w:rPr>
            </w:pPr>
            <w:r>
              <w:rPr>
                <w:rFonts w:eastAsia="Times New Roman" w:cs="Arial"/>
                <w:color w:val="000000"/>
                <w:szCs w:val="22"/>
                <w:lang w:val="en-GB" w:eastAsia="en-GB"/>
              </w:rPr>
              <w:t>20</w:t>
            </w:r>
          </w:p>
        </w:tc>
        <w:tc>
          <w:tcPr>
            <w:tcW w:w="865" w:type="dxa"/>
            <w:tcBorders>
              <w:top w:val="nil"/>
              <w:left w:val="nil"/>
              <w:bottom w:val="single" w:sz="4" w:space="0" w:color="auto"/>
              <w:right w:val="single" w:sz="4" w:space="0" w:color="auto"/>
            </w:tcBorders>
            <w:shd w:val="clear" w:color="auto" w:fill="D6ECFF" w:themeFill="background2"/>
            <w:noWrap/>
            <w:vAlign w:val="center"/>
            <w:hideMark/>
          </w:tcPr>
          <w:p w14:paraId="0F4243EF" w14:textId="77777777" w:rsidR="00951828" w:rsidRPr="00635E06" w:rsidRDefault="00951828" w:rsidP="00951828">
            <w:pPr>
              <w:spacing w:before="0" w:after="0" w:line="240" w:lineRule="auto"/>
              <w:jc w:val="center"/>
              <w:rPr>
                <w:rFonts w:eastAsia="Times New Roman" w:cs="Arial"/>
                <w:color w:val="000000"/>
                <w:szCs w:val="22"/>
                <w:lang w:val="en-GB" w:eastAsia="en-GB"/>
              </w:rPr>
            </w:pPr>
            <w:r w:rsidRPr="00635E06">
              <w:rPr>
                <w:rFonts w:eastAsia="Times New Roman" w:cs="Arial"/>
                <w:color w:val="000000"/>
                <w:szCs w:val="22"/>
                <w:lang w:val="en-GB" w:eastAsia="en-GB"/>
              </w:rPr>
              <w:t>1</w:t>
            </w:r>
          </w:p>
        </w:tc>
        <w:tc>
          <w:tcPr>
            <w:tcW w:w="709" w:type="dxa"/>
            <w:tcBorders>
              <w:top w:val="nil"/>
              <w:left w:val="nil"/>
              <w:bottom w:val="single" w:sz="4" w:space="0" w:color="auto"/>
              <w:right w:val="single" w:sz="4" w:space="0" w:color="auto"/>
            </w:tcBorders>
            <w:shd w:val="clear" w:color="auto" w:fill="D6ECFF" w:themeFill="background2"/>
            <w:noWrap/>
            <w:vAlign w:val="bottom"/>
            <w:hideMark/>
          </w:tcPr>
          <w:p w14:paraId="7C34E423" w14:textId="77777777" w:rsidR="00951828" w:rsidRPr="00635E06" w:rsidRDefault="00951828" w:rsidP="00951828">
            <w:pPr>
              <w:spacing w:before="0" w:after="0" w:line="240" w:lineRule="auto"/>
              <w:jc w:val="right"/>
              <w:rPr>
                <w:rFonts w:eastAsia="Times New Roman" w:cs="Arial"/>
                <w:color w:val="000000"/>
                <w:szCs w:val="22"/>
                <w:lang w:val="en-GB" w:eastAsia="en-GB"/>
              </w:rPr>
            </w:pPr>
            <w:r w:rsidRPr="00635E06">
              <w:rPr>
                <w:rFonts w:eastAsia="Times New Roman" w:cs="Arial"/>
                <w:color w:val="000000"/>
                <w:szCs w:val="22"/>
                <w:lang w:val="en-GB" w:eastAsia="en-GB"/>
              </w:rPr>
              <w:t>220</w:t>
            </w:r>
          </w:p>
        </w:tc>
        <w:tc>
          <w:tcPr>
            <w:tcW w:w="709" w:type="dxa"/>
            <w:tcBorders>
              <w:top w:val="nil"/>
              <w:left w:val="nil"/>
              <w:bottom w:val="single" w:sz="4" w:space="0" w:color="auto"/>
              <w:right w:val="single" w:sz="4" w:space="0" w:color="auto"/>
            </w:tcBorders>
            <w:shd w:val="clear" w:color="auto" w:fill="D6ECFF" w:themeFill="background2"/>
            <w:noWrap/>
            <w:vAlign w:val="bottom"/>
          </w:tcPr>
          <w:p w14:paraId="14211B63" w14:textId="710C2B08" w:rsidR="00951828" w:rsidRPr="00635E06" w:rsidRDefault="00054A2C" w:rsidP="00951828">
            <w:pPr>
              <w:spacing w:before="0" w:after="0" w:line="240" w:lineRule="auto"/>
              <w:jc w:val="center"/>
              <w:rPr>
                <w:rFonts w:eastAsia="Times New Roman" w:cs="Arial"/>
                <w:color w:val="000000"/>
                <w:szCs w:val="22"/>
                <w:lang w:val="en-GB" w:eastAsia="en-GB"/>
              </w:rPr>
            </w:pPr>
            <w:r>
              <w:rPr>
                <w:rFonts w:eastAsia="Times New Roman" w:cs="Arial"/>
                <w:color w:val="000000"/>
                <w:szCs w:val="22"/>
                <w:lang w:val="en-GB" w:eastAsia="en-GB"/>
              </w:rPr>
              <w:t>1</w:t>
            </w:r>
          </w:p>
        </w:tc>
        <w:tc>
          <w:tcPr>
            <w:tcW w:w="1417" w:type="dxa"/>
            <w:tcBorders>
              <w:top w:val="nil"/>
              <w:left w:val="nil"/>
              <w:bottom w:val="single" w:sz="4" w:space="0" w:color="auto"/>
              <w:right w:val="single" w:sz="4" w:space="0" w:color="auto"/>
            </w:tcBorders>
            <w:shd w:val="clear" w:color="auto" w:fill="D6ECFF" w:themeFill="background2"/>
            <w:noWrap/>
            <w:vAlign w:val="bottom"/>
          </w:tcPr>
          <w:p w14:paraId="5524646E" w14:textId="1C974754" w:rsidR="00951828" w:rsidRPr="00DA3B1D" w:rsidRDefault="00054A2C" w:rsidP="00DA3B1D">
            <w:pPr>
              <w:spacing w:before="0" w:after="0" w:line="240" w:lineRule="auto"/>
              <w:jc w:val="center"/>
              <w:rPr>
                <w:rFonts w:eastAsia="Times New Roman" w:cs="Arial"/>
                <w:color w:val="000000"/>
                <w:szCs w:val="22"/>
                <w:lang w:val="en-GB" w:eastAsia="en-GB"/>
              </w:rPr>
            </w:pPr>
            <w:r>
              <w:rPr>
                <w:rFonts w:eastAsia="Times New Roman" w:cs="Arial"/>
                <w:color w:val="000000"/>
                <w:szCs w:val="22"/>
                <w:lang w:val="en-GB" w:eastAsia="en-GB"/>
              </w:rPr>
              <w:t>200</w:t>
            </w:r>
          </w:p>
        </w:tc>
      </w:tr>
      <w:tr w:rsidR="00951828" w:rsidRPr="00635E06" w14:paraId="15449E21" w14:textId="77777777" w:rsidTr="00054A2C">
        <w:trPr>
          <w:trHeight w:val="288"/>
        </w:trPr>
        <w:tc>
          <w:tcPr>
            <w:tcW w:w="4390" w:type="dxa"/>
            <w:tcBorders>
              <w:top w:val="nil"/>
              <w:left w:val="single" w:sz="4" w:space="0" w:color="auto"/>
              <w:bottom w:val="single" w:sz="4" w:space="0" w:color="auto"/>
              <w:right w:val="single" w:sz="4" w:space="0" w:color="auto"/>
            </w:tcBorders>
            <w:shd w:val="clear" w:color="auto" w:fill="auto"/>
            <w:noWrap/>
            <w:vAlign w:val="bottom"/>
            <w:hideMark/>
          </w:tcPr>
          <w:p w14:paraId="21FA991B" w14:textId="77777777" w:rsidR="00951828" w:rsidRPr="00635E06" w:rsidRDefault="00951828" w:rsidP="00951828">
            <w:pPr>
              <w:spacing w:before="0" w:after="0" w:line="240" w:lineRule="auto"/>
              <w:rPr>
                <w:rFonts w:eastAsia="Times New Roman" w:cs="Arial"/>
                <w:color w:val="000000"/>
                <w:szCs w:val="22"/>
                <w:lang w:val="en-GB" w:eastAsia="en-GB"/>
              </w:rPr>
            </w:pPr>
            <w:r w:rsidRPr="00635E06">
              <w:rPr>
                <w:rFonts w:eastAsia="Times New Roman" w:cs="Arial"/>
                <w:color w:val="000000"/>
                <w:szCs w:val="22"/>
                <w:lang w:val="en-GB" w:eastAsia="en-GB"/>
              </w:rPr>
              <w:t xml:space="preserve">HP Colour </w:t>
            </w:r>
            <w:proofErr w:type="spellStart"/>
            <w:r w:rsidRPr="00635E06">
              <w:rPr>
                <w:rFonts w:eastAsia="Times New Roman" w:cs="Arial"/>
                <w:color w:val="000000"/>
                <w:szCs w:val="22"/>
                <w:lang w:val="en-GB" w:eastAsia="en-GB"/>
              </w:rPr>
              <w:t>Laserjet</w:t>
            </w:r>
            <w:proofErr w:type="spellEnd"/>
            <w:r w:rsidRPr="00635E06">
              <w:rPr>
                <w:rFonts w:eastAsia="Times New Roman" w:cs="Arial"/>
                <w:color w:val="000000"/>
                <w:szCs w:val="22"/>
                <w:lang w:val="en-GB" w:eastAsia="en-GB"/>
              </w:rPr>
              <w:t xml:space="preserve"> Pro M177fw</w:t>
            </w:r>
          </w:p>
        </w:tc>
        <w:tc>
          <w:tcPr>
            <w:tcW w:w="1275" w:type="dxa"/>
            <w:tcBorders>
              <w:top w:val="nil"/>
              <w:left w:val="nil"/>
              <w:bottom w:val="single" w:sz="4" w:space="0" w:color="auto"/>
              <w:right w:val="single" w:sz="4" w:space="0" w:color="auto"/>
            </w:tcBorders>
            <w:shd w:val="clear" w:color="auto" w:fill="auto"/>
            <w:noWrap/>
            <w:vAlign w:val="bottom"/>
            <w:hideMark/>
          </w:tcPr>
          <w:p w14:paraId="25D05E54" w14:textId="77777777" w:rsidR="00951828" w:rsidRPr="00635E06" w:rsidRDefault="00951828" w:rsidP="00951828">
            <w:pPr>
              <w:spacing w:before="0" w:after="0" w:line="240" w:lineRule="auto"/>
              <w:jc w:val="center"/>
              <w:rPr>
                <w:rFonts w:eastAsia="Times New Roman" w:cs="Arial"/>
                <w:color w:val="000000"/>
                <w:szCs w:val="22"/>
                <w:lang w:val="en-GB" w:eastAsia="en-GB"/>
              </w:rPr>
            </w:pPr>
            <w:r w:rsidRPr="00635E06">
              <w:rPr>
                <w:rFonts w:eastAsia="Times New Roman" w:cs="Arial"/>
                <w:color w:val="000000"/>
                <w:szCs w:val="22"/>
                <w:lang w:val="en-GB" w:eastAsia="en-GB"/>
              </w:rPr>
              <w:t>1</w:t>
            </w:r>
          </w:p>
        </w:tc>
        <w:tc>
          <w:tcPr>
            <w:tcW w:w="865" w:type="dxa"/>
            <w:tcBorders>
              <w:top w:val="nil"/>
              <w:left w:val="nil"/>
              <w:bottom w:val="single" w:sz="4" w:space="0" w:color="auto"/>
              <w:right w:val="single" w:sz="4" w:space="0" w:color="auto"/>
            </w:tcBorders>
            <w:shd w:val="clear" w:color="auto" w:fill="auto"/>
            <w:noWrap/>
            <w:vAlign w:val="center"/>
            <w:hideMark/>
          </w:tcPr>
          <w:p w14:paraId="45BF74DD" w14:textId="77777777" w:rsidR="00951828" w:rsidRPr="00635E06" w:rsidRDefault="00951828" w:rsidP="00951828">
            <w:pPr>
              <w:spacing w:before="0" w:after="0" w:line="240" w:lineRule="auto"/>
              <w:jc w:val="center"/>
              <w:rPr>
                <w:rFonts w:eastAsia="Times New Roman" w:cs="Arial"/>
                <w:color w:val="000000"/>
                <w:szCs w:val="22"/>
                <w:lang w:val="en-GB" w:eastAsia="en-GB"/>
              </w:rPr>
            </w:pPr>
            <w:r w:rsidRPr="00635E06">
              <w:rPr>
                <w:rFonts w:eastAsia="Times New Roman" w:cs="Arial"/>
                <w:color w:val="000000"/>
                <w:szCs w:val="22"/>
                <w:lang w:val="en-GB" w:eastAsia="en-GB"/>
              </w:rPr>
              <w:t>1</w:t>
            </w:r>
          </w:p>
        </w:tc>
        <w:tc>
          <w:tcPr>
            <w:tcW w:w="709" w:type="dxa"/>
            <w:tcBorders>
              <w:top w:val="nil"/>
              <w:left w:val="nil"/>
              <w:bottom w:val="single" w:sz="4" w:space="0" w:color="auto"/>
              <w:right w:val="single" w:sz="4" w:space="0" w:color="auto"/>
            </w:tcBorders>
            <w:shd w:val="clear" w:color="auto" w:fill="auto"/>
            <w:noWrap/>
            <w:vAlign w:val="bottom"/>
            <w:hideMark/>
          </w:tcPr>
          <w:p w14:paraId="5CF30C8A" w14:textId="77777777" w:rsidR="00951828" w:rsidRPr="00635E06" w:rsidRDefault="00951828" w:rsidP="00951828">
            <w:pPr>
              <w:spacing w:before="0" w:after="0" w:line="240" w:lineRule="auto"/>
              <w:jc w:val="right"/>
              <w:rPr>
                <w:rFonts w:eastAsia="Times New Roman" w:cs="Arial"/>
                <w:color w:val="000000"/>
                <w:szCs w:val="22"/>
                <w:lang w:val="en-GB" w:eastAsia="en-GB"/>
              </w:rPr>
            </w:pPr>
            <w:r w:rsidRPr="00635E06">
              <w:rPr>
                <w:rFonts w:eastAsia="Times New Roman" w:cs="Arial"/>
                <w:color w:val="000000"/>
                <w:szCs w:val="22"/>
                <w:lang w:val="en-GB" w:eastAsia="en-GB"/>
              </w:rPr>
              <w:t>220</w:t>
            </w:r>
          </w:p>
        </w:tc>
        <w:tc>
          <w:tcPr>
            <w:tcW w:w="709" w:type="dxa"/>
            <w:tcBorders>
              <w:top w:val="nil"/>
              <w:left w:val="nil"/>
              <w:bottom w:val="single" w:sz="4" w:space="0" w:color="auto"/>
              <w:right w:val="single" w:sz="4" w:space="0" w:color="auto"/>
            </w:tcBorders>
            <w:shd w:val="clear" w:color="auto" w:fill="auto"/>
            <w:noWrap/>
            <w:vAlign w:val="bottom"/>
          </w:tcPr>
          <w:p w14:paraId="7334E432" w14:textId="7ADBD840" w:rsidR="00951828" w:rsidRPr="00635E06" w:rsidRDefault="00054A2C" w:rsidP="00054A2C">
            <w:pPr>
              <w:spacing w:before="0" w:after="0" w:line="240" w:lineRule="auto"/>
              <w:rPr>
                <w:rFonts w:eastAsia="Times New Roman" w:cs="Arial"/>
                <w:color w:val="000000"/>
                <w:szCs w:val="22"/>
                <w:lang w:val="en-GB" w:eastAsia="en-GB"/>
              </w:rPr>
            </w:pPr>
            <w:r>
              <w:rPr>
                <w:rFonts w:eastAsia="Times New Roman" w:cs="Arial"/>
                <w:color w:val="000000"/>
                <w:szCs w:val="22"/>
                <w:lang w:val="en-GB" w:eastAsia="en-GB"/>
              </w:rPr>
              <w:t>1.5</w:t>
            </w:r>
          </w:p>
        </w:tc>
        <w:tc>
          <w:tcPr>
            <w:tcW w:w="1417" w:type="dxa"/>
            <w:tcBorders>
              <w:top w:val="nil"/>
              <w:left w:val="nil"/>
              <w:bottom w:val="single" w:sz="4" w:space="0" w:color="auto"/>
              <w:right w:val="single" w:sz="4" w:space="0" w:color="auto"/>
            </w:tcBorders>
            <w:shd w:val="clear" w:color="auto" w:fill="auto"/>
            <w:noWrap/>
            <w:vAlign w:val="bottom"/>
          </w:tcPr>
          <w:p w14:paraId="4F2338BE" w14:textId="729832E3" w:rsidR="00951828" w:rsidRPr="00DA3B1D" w:rsidRDefault="00054A2C" w:rsidP="00DA3B1D">
            <w:pPr>
              <w:spacing w:before="0" w:after="0" w:line="240" w:lineRule="auto"/>
              <w:jc w:val="center"/>
              <w:rPr>
                <w:rFonts w:eastAsia="Times New Roman" w:cs="Arial"/>
                <w:color w:val="000000"/>
                <w:szCs w:val="22"/>
                <w:lang w:val="en-GB" w:eastAsia="en-GB"/>
              </w:rPr>
            </w:pPr>
            <w:r>
              <w:rPr>
                <w:rFonts w:eastAsia="Times New Roman" w:cs="Arial"/>
                <w:color w:val="000000"/>
                <w:szCs w:val="22"/>
                <w:lang w:val="en-GB" w:eastAsia="en-GB"/>
              </w:rPr>
              <w:t>300</w:t>
            </w:r>
          </w:p>
        </w:tc>
      </w:tr>
      <w:tr w:rsidR="00951828" w:rsidRPr="00635E06" w14:paraId="44638F9B" w14:textId="77777777" w:rsidTr="00054A2C">
        <w:trPr>
          <w:trHeight w:val="288"/>
        </w:trPr>
        <w:tc>
          <w:tcPr>
            <w:tcW w:w="4390" w:type="dxa"/>
            <w:tcBorders>
              <w:top w:val="nil"/>
              <w:left w:val="single" w:sz="4" w:space="0" w:color="auto"/>
              <w:bottom w:val="single" w:sz="4" w:space="0" w:color="auto"/>
              <w:right w:val="single" w:sz="4" w:space="0" w:color="auto"/>
            </w:tcBorders>
            <w:shd w:val="clear" w:color="auto" w:fill="D6ECFF" w:themeFill="background2"/>
            <w:noWrap/>
            <w:vAlign w:val="bottom"/>
            <w:hideMark/>
          </w:tcPr>
          <w:p w14:paraId="047307F2" w14:textId="77777777" w:rsidR="00951828" w:rsidRPr="00635E06" w:rsidRDefault="00951828" w:rsidP="00951828">
            <w:pPr>
              <w:spacing w:before="0" w:after="0" w:line="240" w:lineRule="auto"/>
              <w:rPr>
                <w:rFonts w:eastAsia="Times New Roman" w:cs="Arial"/>
                <w:color w:val="000000"/>
                <w:szCs w:val="22"/>
                <w:lang w:val="en-GB" w:eastAsia="en-GB"/>
              </w:rPr>
            </w:pPr>
            <w:r w:rsidRPr="00635E06">
              <w:rPr>
                <w:rFonts w:eastAsia="Times New Roman" w:cs="Arial"/>
                <w:color w:val="000000"/>
                <w:szCs w:val="22"/>
                <w:lang w:val="en-GB" w:eastAsia="en-GB"/>
              </w:rPr>
              <w:t>HP Pro 3610 Black and White E</w:t>
            </w:r>
          </w:p>
        </w:tc>
        <w:tc>
          <w:tcPr>
            <w:tcW w:w="1275" w:type="dxa"/>
            <w:tcBorders>
              <w:top w:val="nil"/>
              <w:left w:val="nil"/>
              <w:bottom w:val="single" w:sz="4" w:space="0" w:color="auto"/>
              <w:right w:val="single" w:sz="4" w:space="0" w:color="auto"/>
            </w:tcBorders>
            <w:shd w:val="clear" w:color="auto" w:fill="D6ECFF" w:themeFill="background2"/>
            <w:noWrap/>
            <w:vAlign w:val="bottom"/>
            <w:hideMark/>
          </w:tcPr>
          <w:p w14:paraId="4C048BFB" w14:textId="18DEB8AD" w:rsidR="00951828" w:rsidRPr="00635E06" w:rsidRDefault="00054A2C" w:rsidP="00951828">
            <w:pPr>
              <w:spacing w:before="0" w:after="0" w:line="240" w:lineRule="auto"/>
              <w:jc w:val="center"/>
              <w:rPr>
                <w:rFonts w:eastAsia="Times New Roman" w:cs="Arial"/>
                <w:color w:val="000000"/>
                <w:szCs w:val="22"/>
                <w:lang w:val="en-GB" w:eastAsia="en-GB"/>
              </w:rPr>
            </w:pPr>
            <w:r>
              <w:rPr>
                <w:rFonts w:eastAsia="Times New Roman" w:cs="Arial"/>
                <w:color w:val="000000"/>
                <w:szCs w:val="22"/>
                <w:lang w:val="en-GB" w:eastAsia="en-GB"/>
              </w:rPr>
              <w:t>2</w:t>
            </w:r>
          </w:p>
        </w:tc>
        <w:tc>
          <w:tcPr>
            <w:tcW w:w="865" w:type="dxa"/>
            <w:tcBorders>
              <w:top w:val="nil"/>
              <w:left w:val="nil"/>
              <w:bottom w:val="single" w:sz="4" w:space="0" w:color="auto"/>
              <w:right w:val="single" w:sz="4" w:space="0" w:color="auto"/>
            </w:tcBorders>
            <w:shd w:val="clear" w:color="auto" w:fill="D6ECFF" w:themeFill="background2"/>
            <w:noWrap/>
            <w:vAlign w:val="center"/>
            <w:hideMark/>
          </w:tcPr>
          <w:p w14:paraId="657AF772" w14:textId="77777777" w:rsidR="00951828" w:rsidRPr="00635E06" w:rsidRDefault="00951828" w:rsidP="00951828">
            <w:pPr>
              <w:spacing w:before="0" w:after="0" w:line="240" w:lineRule="auto"/>
              <w:jc w:val="center"/>
              <w:rPr>
                <w:rFonts w:eastAsia="Times New Roman" w:cs="Arial"/>
                <w:color w:val="000000"/>
                <w:szCs w:val="22"/>
                <w:lang w:val="en-GB" w:eastAsia="en-GB"/>
              </w:rPr>
            </w:pPr>
            <w:r w:rsidRPr="00635E06">
              <w:rPr>
                <w:rFonts w:eastAsia="Times New Roman" w:cs="Arial"/>
                <w:color w:val="000000"/>
                <w:szCs w:val="22"/>
                <w:lang w:val="en-GB" w:eastAsia="en-GB"/>
              </w:rPr>
              <w:t>1</w:t>
            </w:r>
          </w:p>
        </w:tc>
        <w:tc>
          <w:tcPr>
            <w:tcW w:w="709" w:type="dxa"/>
            <w:tcBorders>
              <w:top w:val="nil"/>
              <w:left w:val="nil"/>
              <w:bottom w:val="single" w:sz="4" w:space="0" w:color="auto"/>
              <w:right w:val="single" w:sz="4" w:space="0" w:color="auto"/>
            </w:tcBorders>
            <w:shd w:val="clear" w:color="auto" w:fill="D6ECFF" w:themeFill="background2"/>
            <w:noWrap/>
            <w:vAlign w:val="bottom"/>
            <w:hideMark/>
          </w:tcPr>
          <w:p w14:paraId="3973B365" w14:textId="77777777" w:rsidR="00951828" w:rsidRPr="00635E06" w:rsidRDefault="00951828" w:rsidP="00951828">
            <w:pPr>
              <w:spacing w:before="0" w:after="0" w:line="240" w:lineRule="auto"/>
              <w:jc w:val="right"/>
              <w:rPr>
                <w:rFonts w:eastAsia="Times New Roman" w:cs="Arial"/>
                <w:color w:val="000000"/>
                <w:szCs w:val="22"/>
                <w:lang w:val="en-GB" w:eastAsia="en-GB"/>
              </w:rPr>
            </w:pPr>
            <w:r w:rsidRPr="00635E06">
              <w:rPr>
                <w:rFonts w:eastAsia="Times New Roman" w:cs="Arial"/>
                <w:color w:val="000000"/>
                <w:szCs w:val="22"/>
                <w:lang w:val="en-GB" w:eastAsia="en-GB"/>
              </w:rPr>
              <w:t>220</w:t>
            </w:r>
          </w:p>
        </w:tc>
        <w:tc>
          <w:tcPr>
            <w:tcW w:w="709" w:type="dxa"/>
            <w:tcBorders>
              <w:top w:val="nil"/>
              <w:left w:val="nil"/>
              <w:bottom w:val="single" w:sz="4" w:space="0" w:color="auto"/>
              <w:right w:val="single" w:sz="4" w:space="0" w:color="auto"/>
            </w:tcBorders>
            <w:shd w:val="clear" w:color="auto" w:fill="D6ECFF" w:themeFill="background2"/>
            <w:noWrap/>
            <w:vAlign w:val="bottom"/>
          </w:tcPr>
          <w:p w14:paraId="26B60182" w14:textId="5F040350" w:rsidR="00951828" w:rsidRPr="00635E06" w:rsidRDefault="00054A2C" w:rsidP="00951828">
            <w:pPr>
              <w:spacing w:before="0" w:after="0" w:line="240" w:lineRule="auto"/>
              <w:jc w:val="center"/>
              <w:rPr>
                <w:rFonts w:eastAsia="Times New Roman" w:cs="Arial"/>
                <w:color w:val="000000"/>
                <w:szCs w:val="22"/>
                <w:lang w:val="en-GB" w:eastAsia="en-GB"/>
              </w:rPr>
            </w:pPr>
            <w:r>
              <w:rPr>
                <w:rFonts w:eastAsia="Times New Roman" w:cs="Arial"/>
                <w:color w:val="000000"/>
                <w:szCs w:val="22"/>
                <w:lang w:val="en-GB" w:eastAsia="en-GB"/>
              </w:rPr>
              <w:t>0.3</w:t>
            </w:r>
          </w:p>
        </w:tc>
        <w:tc>
          <w:tcPr>
            <w:tcW w:w="1417" w:type="dxa"/>
            <w:tcBorders>
              <w:top w:val="nil"/>
              <w:left w:val="nil"/>
              <w:bottom w:val="single" w:sz="4" w:space="0" w:color="auto"/>
              <w:right w:val="single" w:sz="4" w:space="0" w:color="auto"/>
            </w:tcBorders>
            <w:shd w:val="clear" w:color="auto" w:fill="D6ECFF" w:themeFill="background2"/>
            <w:noWrap/>
            <w:vAlign w:val="bottom"/>
          </w:tcPr>
          <w:p w14:paraId="2F64AD92" w14:textId="53E51258" w:rsidR="00951828" w:rsidRPr="00DA3B1D" w:rsidRDefault="00054A2C" w:rsidP="00DA3B1D">
            <w:pPr>
              <w:spacing w:before="0" w:after="0" w:line="240" w:lineRule="auto"/>
              <w:jc w:val="center"/>
              <w:rPr>
                <w:rFonts w:eastAsia="Times New Roman" w:cs="Arial"/>
                <w:color w:val="000000"/>
                <w:szCs w:val="22"/>
                <w:lang w:val="en-GB" w:eastAsia="en-GB"/>
              </w:rPr>
            </w:pPr>
            <w:r>
              <w:rPr>
                <w:rFonts w:eastAsia="Times New Roman" w:cs="Arial"/>
                <w:color w:val="000000"/>
                <w:szCs w:val="22"/>
                <w:lang w:val="en-GB" w:eastAsia="en-GB"/>
              </w:rPr>
              <w:t>50</w:t>
            </w:r>
          </w:p>
        </w:tc>
      </w:tr>
    </w:tbl>
    <w:commentRangeEnd w:id="278"/>
    <w:p w14:paraId="28C2EA89" w14:textId="77777777" w:rsidR="00635E06" w:rsidRDefault="00446B02" w:rsidP="00056867">
      <w:pPr>
        <w:spacing w:before="0" w:after="0" w:line="360" w:lineRule="auto"/>
        <w:rPr>
          <w:rFonts w:cs="Arial"/>
          <w:bCs/>
        </w:rPr>
      </w:pPr>
      <w:r>
        <w:rPr>
          <w:rStyle w:val="CommentReference"/>
          <w:rFonts w:eastAsia="Times New Roman" w:cs="Times New Roman"/>
          <w:lang w:eastAsia="en-US"/>
        </w:rPr>
        <w:commentReference w:id="278"/>
      </w:r>
    </w:p>
    <w:p w14:paraId="7B4611D3" w14:textId="77777777" w:rsidR="00056867" w:rsidRPr="00056867" w:rsidRDefault="00056867" w:rsidP="00056867">
      <w:pPr>
        <w:spacing w:before="0" w:after="0" w:line="360" w:lineRule="auto"/>
        <w:rPr>
          <w:rFonts w:cs="Arial"/>
          <w:bCs/>
        </w:rPr>
      </w:pPr>
    </w:p>
    <w:p w14:paraId="73CA0653" w14:textId="77777777" w:rsidR="00846F3F" w:rsidRPr="00056867" w:rsidRDefault="00846F3F" w:rsidP="00056867">
      <w:pPr>
        <w:pStyle w:val="Heading3"/>
        <w:keepLines w:val="0"/>
        <w:numPr>
          <w:ilvl w:val="2"/>
          <w:numId w:val="8"/>
        </w:numPr>
        <w:tabs>
          <w:tab w:val="left" w:pos="709"/>
        </w:tabs>
        <w:spacing w:before="0" w:line="360" w:lineRule="auto"/>
        <w:jc w:val="both"/>
        <w:rPr>
          <w:rFonts w:ascii="Arial" w:hAnsi="Arial" w:cs="Arial"/>
          <w:b/>
          <w:color w:val="auto"/>
        </w:rPr>
      </w:pPr>
      <w:bookmarkStart w:id="279" w:name="_Toc401228440"/>
      <w:bookmarkStart w:id="280" w:name="_Toc482887573"/>
      <w:bookmarkStart w:id="281" w:name="_Toc489079197"/>
      <w:bookmarkStart w:id="282" w:name="_Toc492278892"/>
      <w:commentRangeStart w:id="283"/>
      <w:r w:rsidRPr="00056867">
        <w:rPr>
          <w:rFonts w:ascii="Arial" w:hAnsi="Arial" w:cs="Arial"/>
          <w:b/>
          <w:color w:val="auto"/>
        </w:rPr>
        <w:t>Surge Protection</w:t>
      </w:r>
      <w:bookmarkEnd w:id="279"/>
      <w:bookmarkEnd w:id="280"/>
      <w:bookmarkEnd w:id="281"/>
      <w:bookmarkEnd w:id="282"/>
    </w:p>
    <w:p w14:paraId="286197FD" w14:textId="77777777" w:rsidR="00846F3F" w:rsidRDefault="00846F3F" w:rsidP="00056867">
      <w:pPr>
        <w:spacing w:before="0" w:after="0" w:line="360" w:lineRule="auto"/>
        <w:rPr>
          <w:rFonts w:cs="Arial"/>
        </w:rPr>
      </w:pPr>
      <w:r w:rsidRPr="00056867">
        <w:rPr>
          <w:rFonts w:cs="Arial"/>
        </w:rPr>
        <w:t>No lightning surge protection is included in the scope of this project. Surge protection equipment is expected to be supplied by others where required. Open Access can recommend in-rush current and continuous current used by devices to assist in the selection of surge protection devices.</w:t>
      </w:r>
      <w:commentRangeEnd w:id="283"/>
      <w:r w:rsidR="00446B02">
        <w:rPr>
          <w:rStyle w:val="CommentReference"/>
          <w:rFonts w:eastAsia="Times New Roman" w:cs="Times New Roman"/>
          <w:lang w:eastAsia="en-US"/>
        </w:rPr>
        <w:commentReference w:id="283"/>
      </w:r>
    </w:p>
    <w:p w14:paraId="0D9904C9" w14:textId="77777777" w:rsidR="00056867" w:rsidRPr="00056867" w:rsidRDefault="00056867" w:rsidP="00056867">
      <w:pPr>
        <w:spacing w:before="0" w:after="0" w:line="360" w:lineRule="auto"/>
        <w:rPr>
          <w:rFonts w:cs="Arial"/>
        </w:rPr>
      </w:pPr>
    </w:p>
    <w:p w14:paraId="71039DEC" w14:textId="77777777" w:rsidR="00846F3F" w:rsidRPr="00056867" w:rsidRDefault="00846F3F" w:rsidP="00056867">
      <w:pPr>
        <w:pStyle w:val="Heading3"/>
        <w:keepLines w:val="0"/>
        <w:numPr>
          <w:ilvl w:val="2"/>
          <w:numId w:val="8"/>
        </w:numPr>
        <w:tabs>
          <w:tab w:val="left" w:pos="709"/>
        </w:tabs>
        <w:spacing w:before="0" w:line="360" w:lineRule="auto"/>
        <w:jc w:val="both"/>
        <w:rPr>
          <w:rFonts w:ascii="Arial" w:hAnsi="Arial" w:cs="Arial"/>
          <w:b/>
        </w:rPr>
      </w:pPr>
      <w:bookmarkStart w:id="284" w:name="_Toc303934106"/>
      <w:bookmarkStart w:id="285" w:name="_Toc401228441"/>
      <w:bookmarkStart w:id="286" w:name="_Toc482887574"/>
      <w:bookmarkStart w:id="287" w:name="_Toc489079198"/>
      <w:bookmarkStart w:id="288" w:name="_Toc492278893"/>
      <w:commentRangeStart w:id="289"/>
      <w:r w:rsidRPr="00056867">
        <w:rPr>
          <w:rFonts w:ascii="Arial" w:hAnsi="Arial" w:cs="Arial"/>
          <w:b/>
          <w:color w:val="auto"/>
        </w:rPr>
        <w:t>Bandwidth Utilization</w:t>
      </w:r>
      <w:bookmarkEnd w:id="284"/>
      <w:bookmarkEnd w:id="285"/>
      <w:bookmarkEnd w:id="286"/>
      <w:bookmarkEnd w:id="287"/>
      <w:bookmarkEnd w:id="288"/>
    </w:p>
    <w:p w14:paraId="32CE521C" w14:textId="40117C9F" w:rsidR="00846F3F" w:rsidRPr="00AA1BE2" w:rsidRDefault="00846F3F" w:rsidP="00056867">
      <w:pPr>
        <w:spacing w:before="0" w:after="0" w:line="360" w:lineRule="auto"/>
        <w:rPr>
          <w:bCs/>
        </w:rPr>
      </w:pPr>
      <w:r w:rsidRPr="00AA1BE2">
        <w:rPr>
          <w:bCs/>
        </w:rPr>
        <w:t xml:space="preserve">The following table shows estimated bandwidth </w:t>
      </w:r>
      <w:proofErr w:type="spellStart"/>
      <w:r w:rsidRPr="00AA1BE2">
        <w:rPr>
          <w:bCs/>
        </w:rPr>
        <w:t>utilised</w:t>
      </w:r>
      <w:proofErr w:type="spellEnd"/>
      <w:r w:rsidRPr="00AA1BE2">
        <w:rPr>
          <w:bCs/>
        </w:rPr>
        <w:t xml:space="preserve"> for </w:t>
      </w:r>
      <w:r w:rsidR="00BD696D" w:rsidRPr="00AA1BE2">
        <w:rPr>
          <w:bCs/>
        </w:rPr>
        <w:t>communication between</w:t>
      </w:r>
      <w:r w:rsidR="003E3963">
        <w:rPr>
          <w:bCs/>
        </w:rPr>
        <w:t xml:space="preserve"> different SCADA equipment</w:t>
      </w:r>
      <w:r w:rsidRPr="00AA1BE2">
        <w:rPr>
          <w:bCs/>
        </w:rPr>
        <w:t xml:space="preserve"> in the </w:t>
      </w:r>
      <w:r w:rsidR="00056867">
        <w:t xml:space="preserve">LRT Jakarta </w:t>
      </w:r>
      <w:r w:rsidRPr="00AA1BE2">
        <w:rPr>
          <w:bCs/>
        </w:rPr>
        <w:t xml:space="preserve">SCADA system: </w:t>
      </w:r>
    </w:p>
    <w:tbl>
      <w:tblPr>
        <w:tblW w:w="8355" w:type="dxa"/>
        <w:tblCellMar>
          <w:left w:w="0" w:type="dxa"/>
          <w:right w:w="0" w:type="dxa"/>
        </w:tblCellMar>
        <w:tblLook w:val="04A0" w:firstRow="1" w:lastRow="0" w:firstColumn="1" w:lastColumn="0" w:noHBand="0" w:noVBand="1"/>
      </w:tblPr>
      <w:tblGrid>
        <w:gridCol w:w="4669"/>
        <w:gridCol w:w="3686"/>
      </w:tblGrid>
      <w:tr w:rsidR="00846F3F" w:rsidRPr="00AA1BE2" w14:paraId="05D80FD0" w14:textId="77777777" w:rsidTr="00BD696D">
        <w:trPr>
          <w:trHeight w:val="584"/>
          <w:tblHeader/>
        </w:trPr>
        <w:tc>
          <w:tcPr>
            <w:tcW w:w="4669"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33" w:type="dxa"/>
              <w:bottom w:w="72" w:type="dxa"/>
              <w:right w:w="133" w:type="dxa"/>
            </w:tcMar>
            <w:hideMark/>
          </w:tcPr>
          <w:p w14:paraId="3030BAE3" w14:textId="77777777" w:rsidR="00846F3F" w:rsidRPr="00056867" w:rsidRDefault="00846F3F" w:rsidP="00B938E2">
            <w:pPr>
              <w:rPr>
                <w:rFonts w:ascii="Calibri" w:hAnsi="Calibri" w:cs="Calibri"/>
                <w:color w:val="FFFFFF" w:themeColor="background1"/>
                <w:szCs w:val="22"/>
              </w:rPr>
            </w:pPr>
            <w:r w:rsidRPr="00056867">
              <w:rPr>
                <w:rFonts w:ascii="Calibri" w:hAnsi="Calibri" w:cs="Calibri"/>
                <w:b/>
                <w:bCs/>
                <w:color w:val="FFFFFF" w:themeColor="background1"/>
                <w:szCs w:val="22"/>
              </w:rPr>
              <w:t>Transport Method</w:t>
            </w:r>
          </w:p>
        </w:tc>
        <w:tc>
          <w:tcPr>
            <w:tcW w:w="3686" w:type="dxa"/>
            <w:tcBorders>
              <w:top w:val="single" w:sz="8" w:space="0" w:color="FFFFFF"/>
              <w:left w:val="nil"/>
              <w:bottom w:val="single" w:sz="24" w:space="0" w:color="FFFFFF"/>
              <w:right w:val="single" w:sz="8" w:space="0" w:color="FFFFFF"/>
            </w:tcBorders>
            <w:shd w:val="clear" w:color="auto" w:fill="4F81BD"/>
            <w:tcMar>
              <w:top w:w="72" w:type="dxa"/>
              <w:left w:w="133" w:type="dxa"/>
              <w:bottom w:w="72" w:type="dxa"/>
              <w:right w:w="133" w:type="dxa"/>
            </w:tcMar>
            <w:hideMark/>
          </w:tcPr>
          <w:p w14:paraId="587E7194" w14:textId="77777777" w:rsidR="00846F3F" w:rsidRPr="00056867" w:rsidRDefault="00846F3F" w:rsidP="00B938E2">
            <w:pPr>
              <w:rPr>
                <w:rFonts w:ascii="Calibri" w:hAnsi="Calibri" w:cs="Calibri"/>
                <w:color w:val="FFFFFF" w:themeColor="background1"/>
                <w:szCs w:val="22"/>
              </w:rPr>
            </w:pPr>
            <w:r w:rsidRPr="00056867">
              <w:rPr>
                <w:rFonts w:ascii="Calibri" w:hAnsi="Calibri" w:cs="Calibri"/>
                <w:b/>
                <w:bCs/>
                <w:color w:val="FFFFFF" w:themeColor="background1"/>
                <w:szCs w:val="22"/>
              </w:rPr>
              <w:t>Bandwidth</w:t>
            </w:r>
          </w:p>
        </w:tc>
      </w:tr>
      <w:tr w:rsidR="00846F3F" w:rsidRPr="00AA1BE2" w14:paraId="302BADA7" w14:textId="77777777" w:rsidTr="00B938E2">
        <w:trPr>
          <w:trHeight w:val="584"/>
        </w:trPr>
        <w:tc>
          <w:tcPr>
            <w:tcW w:w="4669" w:type="dxa"/>
            <w:tcBorders>
              <w:top w:val="nil"/>
              <w:left w:val="single" w:sz="8" w:space="0" w:color="FFFFFF"/>
              <w:bottom w:val="single" w:sz="8" w:space="0" w:color="FFFFFF"/>
              <w:right w:val="single" w:sz="8" w:space="0" w:color="FFFFFF"/>
            </w:tcBorders>
            <w:shd w:val="clear" w:color="auto" w:fill="D0D8E8"/>
            <w:tcMar>
              <w:top w:w="15" w:type="dxa"/>
              <w:left w:w="14" w:type="dxa"/>
              <w:bottom w:w="0" w:type="dxa"/>
              <w:right w:w="14" w:type="dxa"/>
            </w:tcMar>
            <w:vAlign w:val="bottom"/>
            <w:hideMark/>
          </w:tcPr>
          <w:p w14:paraId="4CE35842" w14:textId="77777777" w:rsidR="00846F3F" w:rsidRPr="00056867" w:rsidRDefault="00846F3F" w:rsidP="00B938E2">
            <w:pPr>
              <w:rPr>
                <w:rFonts w:ascii="Calibri" w:hAnsi="Calibri" w:cs="Calibri"/>
                <w:szCs w:val="22"/>
              </w:rPr>
            </w:pPr>
            <w:r w:rsidRPr="00056867">
              <w:rPr>
                <w:rFonts w:ascii="Calibri" w:hAnsi="Calibri" w:cs="Calibri"/>
                <w:szCs w:val="22"/>
              </w:rPr>
              <w:t>OCC SCADA Server – OCC HMI Workstation</w:t>
            </w:r>
          </w:p>
        </w:tc>
        <w:tc>
          <w:tcPr>
            <w:tcW w:w="3686" w:type="dxa"/>
            <w:tcBorders>
              <w:top w:val="nil"/>
              <w:left w:val="nil"/>
              <w:bottom w:val="single" w:sz="8" w:space="0" w:color="FFFFFF"/>
              <w:right w:val="single" w:sz="8" w:space="0" w:color="FFFFFF"/>
            </w:tcBorders>
            <w:shd w:val="clear" w:color="auto" w:fill="D0D8E8"/>
            <w:tcMar>
              <w:top w:w="15" w:type="dxa"/>
              <w:left w:w="14" w:type="dxa"/>
              <w:bottom w:w="0" w:type="dxa"/>
              <w:right w:w="14" w:type="dxa"/>
            </w:tcMar>
            <w:vAlign w:val="bottom"/>
            <w:hideMark/>
          </w:tcPr>
          <w:p w14:paraId="48BDB092" w14:textId="77777777" w:rsidR="00846F3F" w:rsidRPr="00056867" w:rsidRDefault="00846F3F" w:rsidP="00B938E2">
            <w:pPr>
              <w:jc w:val="center"/>
              <w:rPr>
                <w:rFonts w:ascii="Calibri" w:hAnsi="Calibri" w:cs="Calibri"/>
                <w:szCs w:val="22"/>
              </w:rPr>
            </w:pPr>
            <w:r w:rsidRPr="00056867">
              <w:rPr>
                <w:rFonts w:ascii="Calibri" w:hAnsi="Calibri" w:cs="Calibri"/>
                <w:szCs w:val="22"/>
              </w:rPr>
              <w:t xml:space="preserve">100 </w:t>
            </w:r>
            <w:proofErr w:type="spellStart"/>
            <w:r w:rsidRPr="00056867">
              <w:rPr>
                <w:rFonts w:ascii="Calibri" w:hAnsi="Calibri" w:cs="Calibri"/>
                <w:szCs w:val="22"/>
              </w:rPr>
              <w:t>Mbps</w:t>
            </w:r>
            <w:proofErr w:type="spellEnd"/>
          </w:p>
        </w:tc>
      </w:tr>
      <w:tr w:rsidR="00846F3F" w:rsidRPr="00AA1BE2" w14:paraId="4201F17F" w14:textId="77777777" w:rsidTr="00B938E2">
        <w:trPr>
          <w:trHeight w:val="584"/>
        </w:trPr>
        <w:tc>
          <w:tcPr>
            <w:tcW w:w="4669" w:type="dxa"/>
            <w:tcBorders>
              <w:top w:val="nil"/>
              <w:left w:val="single" w:sz="8" w:space="0" w:color="FFFFFF"/>
              <w:bottom w:val="single" w:sz="8" w:space="0" w:color="FFFFFF"/>
              <w:right w:val="single" w:sz="8" w:space="0" w:color="FFFFFF"/>
            </w:tcBorders>
            <w:shd w:val="clear" w:color="auto" w:fill="E9EDF4"/>
            <w:tcMar>
              <w:top w:w="15" w:type="dxa"/>
              <w:left w:w="14" w:type="dxa"/>
              <w:bottom w:w="0" w:type="dxa"/>
              <w:right w:w="14" w:type="dxa"/>
            </w:tcMar>
            <w:vAlign w:val="bottom"/>
            <w:hideMark/>
          </w:tcPr>
          <w:p w14:paraId="16B1A6A1" w14:textId="77777777" w:rsidR="00846F3F" w:rsidRPr="00056867" w:rsidRDefault="00846F3F" w:rsidP="00B938E2">
            <w:pPr>
              <w:rPr>
                <w:rFonts w:ascii="Calibri" w:hAnsi="Calibri" w:cs="Calibri"/>
                <w:szCs w:val="22"/>
              </w:rPr>
            </w:pPr>
            <w:r w:rsidRPr="00056867">
              <w:rPr>
                <w:rFonts w:ascii="Calibri" w:hAnsi="Calibri" w:cs="Calibri"/>
                <w:szCs w:val="22"/>
              </w:rPr>
              <w:t>OCC SCADA Server – BMS RTU</w:t>
            </w:r>
          </w:p>
        </w:tc>
        <w:tc>
          <w:tcPr>
            <w:tcW w:w="3686" w:type="dxa"/>
            <w:tcBorders>
              <w:top w:val="nil"/>
              <w:left w:val="nil"/>
              <w:bottom w:val="single" w:sz="8" w:space="0" w:color="FFFFFF"/>
              <w:right w:val="single" w:sz="8" w:space="0" w:color="FFFFFF"/>
            </w:tcBorders>
            <w:shd w:val="clear" w:color="auto" w:fill="E9EDF4"/>
            <w:tcMar>
              <w:top w:w="15" w:type="dxa"/>
              <w:left w:w="14" w:type="dxa"/>
              <w:bottom w:w="0" w:type="dxa"/>
              <w:right w:w="14" w:type="dxa"/>
            </w:tcMar>
            <w:vAlign w:val="bottom"/>
            <w:hideMark/>
          </w:tcPr>
          <w:p w14:paraId="3852227D" w14:textId="77777777" w:rsidR="00846F3F" w:rsidRPr="00056867" w:rsidRDefault="00846F3F" w:rsidP="00B938E2">
            <w:pPr>
              <w:jc w:val="center"/>
              <w:rPr>
                <w:rFonts w:ascii="Calibri" w:hAnsi="Calibri" w:cs="Calibri"/>
                <w:szCs w:val="22"/>
              </w:rPr>
            </w:pPr>
            <w:r w:rsidRPr="00056867">
              <w:rPr>
                <w:rFonts w:ascii="Calibri" w:hAnsi="Calibri" w:cs="Calibri"/>
                <w:szCs w:val="22"/>
              </w:rPr>
              <w:t xml:space="preserve">100 </w:t>
            </w:r>
            <w:proofErr w:type="spellStart"/>
            <w:r w:rsidRPr="00056867">
              <w:rPr>
                <w:rFonts w:ascii="Calibri" w:hAnsi="Calibri" w:cs="Calibri"/>
                <w:szCs w:val="22"/>
              </w:rPr>
              <w:t>Mbps</w:t>
            </w:r>
            <w:proofErr w:type="spellEnd"/>
          </w:p>
        </w:tc>
      </w:tr>
      <w:tr w:rsidR="00846F3F" w:rsidRPr="00AA1BE2" w14:paraId="37D24DEF" w14:textId="77777777" w:rsidTr="00B938E2">
        <w:trPr>
          <w:trHeight w:val="584"/>
        </w:trPr>
        <w:tc>
          <w:tcPr>
            <w:tcW w:w="4669" w:type="dxa"/>
            <w:tcBorders>
              <w:top w:val="nil"/>
              <w:left w:val="single" w:sz="8" w:space="0" w:color="FFFFFF"/>
              <w:bottom w:val="single" w:sz="8" w:space="0" w:color="FFFFFF"/>
              <w:right w:val="single" w:sz="8" w:space="0" w:color="FFFFFF"/>
            </w:tcBorders>
            <w:shd w:val="clear" w:color="auto" w:fill="D0D8E8"/>
            <w:tcMar>
              <w:top w:w="15" w:type="dxa"/>
              <w:left w:w="14" w:type="dxa"/>
              <w:bottom w:w="0" w:type="dxa"/>
              <w:right w:w="14" w:type="dxa"/>
            </w:tcMar>
            <w:vAlign w:val="bottom"/>
            <w:hideMark/>
          </w:tcPr>
          <w:p w14:paraId="5F9A780A" w14:textId="77777777" w:rsidR="00846F3F" w:rsidRPr="00056867" w:rsidRDefault="00846F3F" w:rsidP="00B938E2">
            <w:pPr>
              <w:rPr>
                <w:rFonts w:ascii="Calibri" w:hAnsi="Calibri" w:cs="Calibri"/>
                <w:szCs w:val="22"/>
              </w:rPr>
            </w:pPr>
            <w:r w:rsidRPr="00056867">
              <w:rPr>
                <w:rFonts w:ascii="Calibri" w:hAnsi="Calibri" w:cs="Calibri"/>
                <w:szCs w:val="22"/>
              </w:rPr>
              <w:t>OCC SCADA Server – APSS RTU</w:t>
            </w:r>
          </w:p>
        </w:tc>
        <w:tc>
          <w:tcPr>
            <w:tcW w:w="3686" w:type="dxa"/>
            <w:tcBorders>
              <w:top w:val="nil"/>
              <w:left w:val="nil"/>
              <w:bottom w:val="single" w:sz="8" w:space="0" w:color="FFFFFF"/>
              <w:right w:val="single" w:sz="8" w:space="0" w:color="FFFFFF"/>
            </w:tcBorders>
            <w:shd w:val="clear" w:color="auto" w:fill="D0D8E8"/>
            <w:tcMar>
              <w:top w:w="15" w:type="dxa"/>
              <w:left w:w="14" w:type="dxa"/>
              <w:bottom w:w="0" w:type="dxa"/>
              <w:right w:w="14" w:type="dxa"/>
            </w:tcMar>
            <w:vAlign w:val="bottom"/>
            <w:hideMark/>
          </w:tcPr>
          <w:p w14:paraId="43FC0ED8" w14:textId="77777777" w:rsidR="00846F3F" w:rsidRPr="00056867" w:rsidRDefault="00846F3F" w:rsidP="00B938E2">
            <w:pPr>
              <w:jc w:val="center"/>
              <w:rPr>
                <w:rFonts w:ascii="Calibri" w:hAnsi="Calibri" w:cs="Calibri"/>
                <w:szCs w:val="22"/>
              </w:rPr>
            </w:pPr>
            <w:r w:rsidRPr="00056867">
              <w:rPr>
                <w:rFonts w:ascii="Calibri" w:hAnsi="Calibri" w:cs="Calibri"/>
                <w:szCs w:val="22"/>
              </w:rPr>
              <w:t xml:space="preserve">100 </w:t>
            </w:r>
            <w:proofErr w:type="spellStart"/>
            <w:r w:rsidRPr="00056867">
              <w:rPr>
                <w:rFonts w:ascii="Calibri" w:hAnsi="Calibri" w:cs="Calibri"/>
                <w:szCs w:val="22"/>
              </w:rPr>
              <w:t>Mbps</w:t>
            </w:r>
            <w:proofErr w:type="spellEnd"/>
          </w:p>
        </w:tc>
      </w:tr>
      <w:tr w:rsidR="00846F3F" w:rsidRPr="00AA1BE2" w14:paraId="6915EA21" w14:textId="77777777" w:rsidTr="00B938E2">
        <w:trPr>
          <w:trHeight w:val="584"/>
        </w:trPr>
        <w:tc>
          <w:tcPr>
            <w:tcW w:w="4669" w:type="dxa"/>
            <w:tcBorders>
              <w:top w:val="nil"/>
              <w:left w:val="single" w:sz="8" w:space="0" w:color="FFFFFF"/>
              <w:bottom w:val="nil"/>
              <w:right w:val="single" w:sz="8" w:space="0" w:color="FFFFFF"/>
            </w:tcBorders>
            <w:shd w:val="clear" w:color="auto" w:fill="E9EDF4"/>
            <w:tcMar>
              <w:top w:w="15" w:type="dxa"/>
              <w:left w:w="14" w:type="dxa"/>
              <w:bottom w:w="0" w:type="dxa"/>
              <w:right w:w="14" w:type="dxa"/>
            </w:tcMar>
            <w:vAlign w:val="bottom"/>
            <w:hideMark/>
          </w:tcPr>
          <w:p w14:paraId="1A049F05" w14:textId="77777777" w:rsidR="00846F3F" w:rsidRPr="00056867" w:rsidRDefault="00846F3F" w:rsidP="00B938E2">
            <w:pPr>
              <w:rPr>
                <w:rFonts w:ascii="Calibri" w:hAnsi="Calibri" w:cs="Calibri"/>
                <w:szCs w:val="22"/>
              </w:rPr>
            </w:pPr>
            <w:r w:rsidRPr="00056867">
              <w:rPr>
                <w:rFonts w:ascii="Calibri" w:hAnsi="Calibri" w:cs="Calibri"/>
                <w:szCs w:val="22"/>
              </w:rPr>
              <w:t>OCC SCADA Server – APSS Protection Relay</w:t>
            </w:r>
          </w:p>
        </w:tc>
        <w:tc>
          <w:tcPr>
            <w:tcW w:w="3686" w:type="dxa"/>
            <w:tcBorders>
              <w:top w:val="nil"/>
              <w:left w:val="nil"/>
              <w:bottom w:val="nil"/>
              <w:right w:val="single" w:sz="8" w:space="0" w:color="FFFFFF"/>
            </w:tcBorders>
            <w:shd w:val="clear" w:color="auto" w:fill="E9EDF4"/>
            <w:tcMar>
              <w:top w:w="15" w:type="dxa"/>
              <w:left w:w="14" w:type="dxa"/>
              <w:bottom w:w="0" w:type="dxa"/>
              <w:right w:w="14" w:type="dxa"/>
            </w:tcMar>
            <w:vAlign w:val="bottom"/>
            <w:hideMark/>
          </w:tcPr>
          <w:p w14:paraId="3E554A73" w14:textId="77777777" w:rsidR="00846F3F" w:rsidRPr="00056867" w:rsidRDefault="00846F3F" w:rsidP="00B938E2">
            <w:pPr>
              <w:jc w:val="center"/>
              <w:rPr>
                <w:rFonts w:ascii="Calibri" w:hAnsi="Calibri" w:cs="Calibri"/>
                <w:szCs w:val="22"/>
              </w:rPr>
            </w:pPr>
            <w:r w:rsidRPr="00056867">
              <w:rPr>
                <w:rFonts w:ascii="Calibri" w:hAnsi="Calibri" w:cs="Calibri"/>
                <w:szCs w:val="22"/>
              </w:rPr>
              <w:t xml:space="preserve">100 </w:t>
            </w:r>
            <w:proofErr w:type="spellStart"/>
            <w:r w:rsidRPr="00056867">
              <w:rPr>
                <w:rFonts w:ascii="Calibri" w:hAnsi="Calibri" w:cs="Calibri"/>
                <w:szCs w:val="22"/>
              </w:rPr>
              <w:t>Mbps</w:t>
            </w:r>
            <w:proofErr w:type="spellEnd"/>
          </w:p>
        </w:tc>
      </w:tr>
      <w:tr w:rsidR="00846F3F" w:rsidRPr="00AA1BE2" w14:paraId="3AA01D30" w14:textId="77777777" w:rsidTr="00B938E2">
        <w:trPr>
          <w:trHeight w:val="584"/>
        </w:trPr>
        <w:tc>
          <w:tcPr>
            <w:tcW w:w="4669" w:type="dxa"/>
            <w:tcBorders>
              <w:top w:val="nil"/>
              <w:left w:val="single" w:sz="8" w:space="0" w:color="FFFFFF"/>
              <w:bottom w:val="single" w:sz="8" w:space="0" w:color="FFFFFF"/>
              <w:right w:val="single" w:sz="8" w:space="0" w:color="FFFFFF"/>
            </w:tcBorders>
            <w:shd w:val="clear" w:color="auto" w:fill="D0D8E8"/>
            <w:tcMar>
              <w:top w:w="15" w:type="dxa"/>
              <w:left w:w="14" w:type="dxa"/>
              <w:bottom w:w="0" w:type="dxa"/>
              <w:right w:w="14" w:type="dxa"/>
            </w:tcMar>
            <w:vAlign w:val="bottom"/>
            <w:hideMark/>
          </w:tcPr>
          <w:p w14:paraId="08C3D15A" w14:textId="77777777" w:rsidR="00846F3F" w:rsidRPr="00056867" w:rsidRDefault="00846F3F" w:rsidP="00B938E2">
            <w:pPr>
              <w:rPr>
                <w:rFonts w:ascii="Calibri" w:hAnsi="Calibri" w:cs="Calibri"/>
                <w:szCs w:val="22"/>
              </w:rPr>
            </w:pPr>
            <w:r w:rsidRPr="00056867">
              <w:rPr>
                <w:rFonts w:ascii="Calibri" w:hAnsi="Calibri" w:cs="Calibri"/>
                <w:szCs w:val="22"/>
              </w:rPr>
              <w:t>OCC SCADA Server – PABX Server</w:t>
            </w:r>
          </w:p>
        </w:tc>
        <w:tc>
          <w:tcPr>
            <w:tcW w:w="3686" w:type="dxa"/>
            <w:tcBorders>
              <w:top w:val="nil"/>
              <w:left w:val="nil"/>
              <w:bottom w:val="single" w:sz="8" w:space="0" w:color="FFFFFF"/>
              <w:right w:val="single" w:sz="8" w:space="0" w:color="FFFFFF"/>
            </w:tcBorders>
            <w:shd w:val="clear" w:color="auto" w:fill="D0D8E8"/>
            <w:tcMar>
              <w:top w:w="15" w:type="dxa"/>
              <w:left w:w="14" w:type="dxa"/>
              <w:bottom w:w="0" w:type="dxa"/>
              <w:right w:w="14" w:type="dxa"/>
            </w:tcMar>
            <w:vAlign w:val="bottom"/>
            <w:hideMark/>
          </w:tcPr>
          <w:p w14:paraId="5B43299C" w14:textId="77777777" w:rsidR="00846F3F" w:rsidRPr="00056867" w:rsidRDefault="00846F3F" w:rsidP="00B938E2">
            <w:pPr>
              <w:jc w:val="center"/>
              <w:rPr>
                <w:rFonts w:ascii="Calibri" w:hAnsi="Calibri" w:cs="Calibri"/>
                <w:szCs w:val="22"/>
              </w:rPr>
            </w:pPr>
            <w:r w:rsidRPr="00056867">
              <w:rPr>
                <w:rFonts w:ascii="Calibri" w:hAnsi="Calibri" w:cs="Calibri"/>
                <w:szCs w:val="22"/>
              </w:rPr>
              <w:t xml:space="preserve">100 </w:t>
            </w:r>
            <w:proofErr w:type="spellStart"/>
            <w:r w:rsidRPr="00056867">
              <w:rPr>
                <w:rFonts w:ascii="Calibri" w:hAnsi="Calibri" w:cs="Calibri"/>
                <w:szCs w:val="22"/>
              </w:rPr>
              <w:t>Mbps</w:t>
            </w:r>
            <w:proofErr w:type="spellEnd"/>
          </w:p>
        </w:tc>
      </w:tr>
      <w:tr w:rsidR="00846F3F" w:rsidRPr="00AA1BE2" w14:paraId="4AA77ADF" w14:textId="77777777" w:rsidTr="00B938E2">
        <w:trPr>
          <w:trHeight w:val="584"/>
        </w:trPr>
        <w:tc>
          <w:tcPr>
            <w:tcW w:w="4669" w:type="dxa"/>
            <w:tcBorders>
              <w:top w:val="nil"/>
              <w:left w:val="single" w:sz="8" w:space="0" w:color="FFFFFF"/>
              <w:bottom w:val="nil"/>
              <w:right w:val="single" w:sz="8" w:space="0" w:color="FFFFFF"/>
            </w:tcBorders>
            <w:shd w:val="clear" w:color="auto" w:fill="E9EDF4"/>
            <w:tcMar>
              <w:top w:w="15" w:type="dxa"/>
              <w:left w:w="14" w:type="dxa"/>
              <w:bottom w:w="0" w:type="dxa"/>
              <w:right w:w="14" w:type="dxa"/>
            </w:tcMar>
            <w:vAlign w:val="bottom"/>
            <w:hideMark/>
          </w:tcPr>
          <w:p w14:paraId="2B8C9A46" w14:textId="77777777" w:rsidR="00846F3F" w:rsidRPr="00056867" w:rsidRDefault="00846F3F" w:rsidP="00B938E2">
            <w:pPr>
              <w:rPr>
                <w:rFonts w:ascii="Calibri" w:hAnsi="Calibri" w:cs="Calibri"/>
                <w:szCs w:val="22"/>
              </w:rPr>
            </w:pPr>
            <w:r w:rsidRPr="00056867">
              <w:rPr>
                <w:rFonts w:ascii="Calibri" w:hAnsi="Calibri" w:cs="Calibri"/>
                <w:szCs w:val="22"/>
              </w:rPr>
              <w:t>OCC SCADA Server – AFC Server</w:t>
            </w:r>
          </w:p>
        </w:tc>
        <w:tc>
          <w:tcPr>
            <w:tcW w:w="3686" w:type="dxa"/>
            <w:tcBorders>
              <w:top w:val="nil"/>
              <w:left w:val="nil"/>
              <w:bottom w:val="nil"/>
              <w:right w:val="single" w:sz="8" w:space="0" w:color="FFFFFF"/>
            </w:tcBorders>
            <w:shd w:val="clear" w:color="auto" w:fill="E9EDF4"/>
            <w:tcMar>
              <w:top w:w="15" w:type="dxa"/>
              <w:left w:w="14" w:type="dxa"/>
              <w:bottom w:w="0" w:type="dxa"/>
              <w:right w:w="14" w:type="dxa"/>
            </w:tcMar>
            <w:vAlign w:val="bottom"/>
            <w:hideMark/>
          </w:tcPr>
          <w:p w14:paraId="4C072F1E" w14:textId="77777777" w:rsidR="00846F3F" w:rsidRPr="00056867" w:rsidRDefault="00846F3F" w:rsidP="00B938E2">
            <w:pPr>
              <w:jc w:val="center"/>
              <w:rPr>
                <w:rFonts w:ascii="Calibri" w:hAnsi="Calibri" w:cs="Calibri"/>
                <w:szCs w:val="22"/>
              </w:rPr>
            </w:pPr>
            <w:r w:rsidRPr="00056867">
              <w:rPr>
                <w:rFonts w:ascii="Calibri" w:hAnsi="Calibri" w:cs="Calibri"/>
                <w:szCs w:val="22"/>
              </w:rPr>
              <w:t xml:space="preserve">100 </w:t>
            </w:r>
            <w:proofErr w:type="spellStart"/>
            <w:r w:rsidRPr="00056867">
              <w:rPr>
                <w:rFonts w:ascii="Calibri" w:hAnsi="Calibri" w:cs="Calibri"/>
                <w:szCs w:val="22"/>
              </w:rPr>
              <w:t>Mbps</w:t>
            </w:r>
            <w:proofErr w:type="spellEnd"/>
          </w:p>
        </w:tc>
      </w:tr>
      <w:tr w:rsidR="00846F3F" w:rsidRPr="00AA1BE2" w14:paraId="5A9C4740" w14:textId="77777777" w:rsidTr="00B938E2">
        <w:trPr>
          <w:trHeight w:val="584"/>
        </w:trPr>
        <w:tc>
          <w:tcPr>
            <w:tcW w:w="4669" w:type="dxa"/>
            <w:tcBorders>
              <w:top w:val="nil"/>
              <w:left w:val="single" w:sz="8" w:space="0" w:color="FFFFFF"/>
              <w:bottom w:val="single" w:sz="8" w:space="0" w:color="FFFFFF"/>
              <w:right w:val="single" w:sz="8" w:space="0" w:color="FFFFFF"/>
            </w:tcBorders>
            <w:shd w:val="clear" w:color="auto" w:fill="D0D8E8"/>
            <w:tcMar>
              <w:top w:w="15" w:type="dxa"/>
              <w:left w:w="14" w:type="dxa"/>
              <w:bottom w:w="0" w:type="dxa"/>
              <w:right w:w="14" w:type="dxa"/>
            </w:tcMar>
            <w:vAlign w:val="bottom"/>
            <w:hideMark/>
          </w:tcPr>
          <w:p w14:paraId="1621A936" w14:textId="77777777" w:rsidR="00846F3F" w:rsidRPr="00056867" w:rsidRDefault="00846F3F" w:rsidP="00B938E2">
            <w:pPr>
              <w:rPr>
                <w:rFonts w:ascii="Calibri" w:hAnsi="Calibri" w:cs="Calibri"/>
                <w:szCs w:val="22"/>
              </w:rPr>
            </w:pPr>
            <w:r w:rsidRPr="00056867">
              <w:rPr>
                <w:rFonts w:ascii="Calibri" w:hAnsi="Calibri" w:cs="Calibri"/>
                <w:szCs w:val="22"/>
              </w:rPr>
              <w:t xml:space="preserve">OCC SCADA Server – Radio </w:t>
            </w:r>
            <w:proofErr w:type="spellStart"/>
            <w:r w:rsidRPr="00056867">
              <w:rPr>
                <w:rFonts w:ascii="Calibri" w:hAnsi="Calibri" w:cs="Calibri"/>
                <w:szCs w:val="22"/>
              </w:rPr>
              <w:t>Sysem</w:t>
            </w:r>
            <w:proofErr w:type="spellEnd"/>
            <w:r w:rsidRPr="00056867">
              <w:rPr>
                <w:rFonts w:ascii="Calibri" w:hAnsi="Calibri" w:cs="Calibri"/>
                <w:szCs w:val="22"/>
              </w:rPr>
              <w:t xml:space="preserve"> Server</w:t>
            </w:r>
          </w:p>
        </w:tc>
        <w:tc>
          <w:tcPr>
            <w:tcW w:w="3686" w:type="dxa"/>
            <w:tcBorders>
              <w:top w:val="nil"/>
              <w:left w:val="nil"/>
              <w:bottom w:val="single" w:sz="8" w:space="0" w:color="FFFFFF"/>
              <w:right w:val="single" w:sz="8" w:space="0" w:color="FFFFFF"/>
            </w:tcBorders>
            <w:shd w:val="clear" w:color="auto" w:fill="D0D8E8"/>
            <w:tcMar>
              <w:top w:w="15" w:type="dxa"/>
              <w:left w:w="14" w:type="dxa"/>
              <w:bottom w:w="0" w:type="dxa"/>
              <w:right w:w="14" w:type="dxa"/>
            </w:tcMar>
            <w:vAlign w:val="bottom"/>
            <w:hideMark/>
          </w:tcPr>
          <w:p w14:paraId="24653B2F" w14:textId="77777777" w:rsidR="00846F3F" w:rsidRPr="00056867" w:rsidRDefault="00846F3F" w:rsidP="00B938E2">
            <w:pPr>
              <w:jc w:val="center"/>
              <w:rPr>
                <w:rFonts w:ascii="Calibri" w:hAnsi="Calibri" w:cs="Calibri"/>
                <w:szCs w:val="22"/>
              </w:rPr>
            </w:pPr>
            <w:r w:rsidRPr="00056867">
              <w:rPr>
                <w:rFonts w:ascii="Calibri" w:hAnsi="Calibri" w:cs="Calibri"/>
                <w:szCs w:val="22"/>
              </w:rPr>
              <w:t xml:space="preserve">100 </w:t>
            </w:r>
            <w:proofErr w:type="spellStart"/>
            <w:r w:rsidRPr="00056867">
              <w:rPr>
                <w:rFonts w:ascii="Calibri" w:hAnsi="Calibri" w:cs="Calibri"/>
                <w:szCs w:val="22"/>
              </w:rPr>
              <w:t>Mbps</w:t>
            </w:r>
            <w:proofErr w:type="spellEnd"/>
          </w:p>
        </w:tc>
      </w:tr>
      <w:commentRangeEnd w:id="289"/>
      <w:tr w:rsidR="00846F3F" w:rsidRPr="00AA1BE2" w14:paraId="3146BCE7" w14:textId="77777777" w:rsidTr="00B938E2">
        <w:trPr>
          <w:trHeight w:val="584"/>
        </w:trPr>
        <w:tc>
          <w:tcPr>
            <w:tcW w:w="4669" w:type="dxa"/>
            <w:tcBorders>
              <w:top w:val="nil"/>
              <w:left w:val="single" w:sz="8" w:space="0" w:color="FFFFFF"/>
              <w:bottom w:val="single" w:sz="8" w:space="0" w:color="FFFFFF"/>
              <w:right w:val="single" w:sz="8" w:space="0" w:color="FFFFFF"/>
            </w:tcBorders>
            <w:shd w:val="clear" w:color="auto" w:fill="E9EDF4"/>
            <w:tcMar>
              <w:top w:w="15" w:type="dxa"/>
              <w:left w:w="14" w:type="dxa"/>
              <w:bottom w:w="0" w:type="dxa"/>
              <w:right w:w="14" w:type="dxa"/>
            </w:tcMar>
            <w:vAlign w:val="bottom"/>
            <w:hideMark/>
          </w:tcPr>
          <w:p w14:paraId="38663F89" w14:textId="77777777" w:rsidR="00846F3F" w:rsidRPr="00056867" w:rsidRDefault="00446B02" w:rsidP="00B938E2">
            <w:pPr>
              <w:rPr>
                <w:rFonts w:ascii="Calibri" w:hAnsi="Calibri" w:cs="Calibri"/>
                <w:szCs w:val="22"/>
              </w:rPr>
            </w:pPr>
            <w:r>
              <w:rPr>
                <w:rStyle w:val="CommentReference"/>
                <w:rFonts w:eastAsia="Times New Roman" w:cs="Times New Roman"/>
                <w:lang w:eastAsia="en-US"/>
              </w:rPr>
              <w:lastRenderedPageBreak/>
              <w:commentReference w:id="289"/>
            </w:r>
            <w:r w:rsidR="00846F3F" w:rsidRPr="00056867">
              <w:rPr>
                <w:rFonts w:ascii="Calibri" w:hAnsi="Calibri" w:cs="Calibri"/>
                <w:szCs w:val="22"/>
              </w:rPr>
              <w:t>OCC SCADA Server – Backbone and Access Server</w:t>
            </w:r>
          </w:p>
        </w:tc>
        <w:tc>
          <w:tcPr>
            <w:tcW w:w="3686" w:type="dxa"/>
            <w:tcBorders>
              <w:top w:val="nil"/>
              <w:left w:val="nil"/>
              <w:bottom w:val="single" w:sz="8" w:space="0" w:color="FFFFFF"/>
              <w:right w:val="single" w:sz="8" w:space="0" w:color="FFFFFF"/>
            </w:tcBorders>
            <w:shd w:val="clear" w:color="auto" w:fill="E9EDF4"/>
            <w:tcMar>
              <w:top w:w="15" w:type="dxa"/>
              <w:left w:w="14" w:type="dxa"/>
              <w:bottom w:w="0" w:type="dxa"/>
              <w:right w:w="14" w:type="dxa"/>
            </w:tcMar>
            <w:vAlign w:val="bottom"/>
            <w:hideMark/>
          </w:tcPr>
          <w:p w14:paraId="45A04A14" w14:textId="77777777" w:rsidR="00846F3F" w:rsidRPr="00056867" w:rsidRDefault="00846F3F" w:rsidP="00B938E2">
            <w:pPr>
              <w:jc w:val="center"/>
              <w:rPr>
                <w:rFonts w:ascii="Calibri" w:hAnsi="Calibri" w:cs="Calibri"/>
                <w:szCs w:val="22"/>
              </w:rPr>
            </w:pPr>
            <w:r w:rsidRPr="00056867">
              <w:rPr>
                <w:rFonts w:ascii="Calibri" w:hAnsi="Calibri" w:cs="Calibri"/>
                <w:szCs w:val="22"/>
              </w:rPr>
              <w:t xml:space="preserve">100 </w:t>
            </w:r>
            <w:proofErr w:type="spellStart"/>
            <w:r w:rsidRPr="00056867">
              <w:rPr>
                <w:rFonts w:ascii="Calibri" w:hAnsi="Calibri" w:cs="Calibri"/>
                <w:szCs w:val="22"/>
              </w:rPr>
              <w:t>Mbps</w:t>
            </w:r>
            <w:proofErr w:type="spellEnd"/>
          </w:p>
        </w:tc>
      </w:tr>
      <w:tr w:rsidR="00846F3F" w:rsidRPr="00AA1BE2" w14:paraId="59247FFF" w14:textId="77777777" w:rsidTr="00B938E2">
        <w:trPr>
          <w:trHeight w:val="584"/>
        </w:trPr>
        <w:tc>
          <w:tcPr>
            <w:tcW w:w="4669" w:type="dxa"/>
            <w:tcBorders>
              <w:top w:val="nil"/>
              <w:left w:val="single" w:sz="8" w:space="0" w:color="FFFFFF"/>
              <w:bottom w:val="single" w:sz="8" w:space="0" w:color="FFFFFF"/>
              <w:right w:val="single" w:sz="8" w:space="0" w:color="FFFFFF"/>
            </w:tcBorders>
            <w:shd w:val="clear" w:color="auto" w:fill="D0D8E8"/>
            <w:tcMar>
              <w:top w:w="15" w:type="dxa"/>
              <w:left w:w="14" w:type="dxa"/>
              <w:bottom w:w="0" w:type="dxa"/>
              <w:right w:w="14" w:type="dxa"/>
            </w:tcMar>
            <w:vAlign w:val="bottom"/>
            <w:hideMark/>
          </w:tcPr>
          <w:p w14:paraId="01C9C961" w14:textId="77777777" w:rsidR="00846F3F" w:rsidRPr="00056867" w:rsidRDefault="00846F3F" w:rsidP="00B938E2">
            <w:pPr>
              <w:rPr>
                <w:rFonts w:ascii="Calibri" w:hAnsi="Calibri" w:cs="Calibri"/>
                <w:szCs w:val="22"/>
              </w:rPr>
            </w:pPr>
            <w:r w:rsidRPr="00056867">
              <w:rPr>
                <w:rFonts w:ascii="Calibri" w:hAnsi="Calibri" w:cs="Calibri"/>
                <w:szCs w:val="22"/>
              </w:rPr>
              <w:t>OCC SCADA Server – PA, PID and PHP Server</w:t>
            </w:r>
          </w:p>
        </w:tc>
        <w:tc>
          <w:tcPr>
            <w:tcW w:w="3686" w:type="dxa"/>
            <w:tcBorders>
              <w:top w:val="nil"/>
              <w:left w:val="nil"/>
              <w:bottom w:val="single" w:sz="8" w:space="0" w:color="FFFFFF"/>
              <w:right w:val="single" w:sz="8" w:space="0" w:color="FFFFFF"/>
            </w:tcBorders>
            <w:shd w:val="clear" w:color="auto" w:fill="D0D8E8"/>
            <w:tcMar>
              <w:top w:w="15" w:type="dxa"/>
              <w:left w:w="14" w:type="dxa"/>
              <w:bottom w:w="0" w:type="dxa"/>
              <w:right w:w="14" w:type="dxa"/>
            </w:tcMar>
            <w:vAlign w:val="bottom"/>
            <w:hideMark/>
          </w:tcPr>
          <w:p w14:paraId="353F5173" w14:textId="77777777" w:rsidR="00846F3F" w:rsidRPr="00056867" w:rsidRDefault="00846F3F" w:rsidP="00B938E2">
            <w:pPr>
              <w:jc w:val="center"/>
              <w:rPr>
                <w:rFonts w:ascii="Calibri" w:hAnsi="Calibri" w:cs="Calibri"/>
                <w:szCs w:val="22"/>
              </w:rPr>
            </w:pPr>
            <w:r w:rsidRPr="00056867">
              <w:rPr>
                <w:rFonts w:ascii="Calibri" w:hAnsi="Calibri" w:cs="Calibri"/>
                <w:szCs w:val="22"/>
              </w:rPr>
              <w:t xml:space="preserve">100 </w:t>
            </w:r>
            <w:proofErr w:type="spellStart"/>
            <w:r w:rsidRPr="00056867">
              <w:rPr>
                <w:rFonts w:ascii="Calibri" w:hAnsi="Calibri" w:cs="Calibri"/>
                <w:szCs w:val="22"/>
              </w:rPr>
              <w:t>Mbps</w:t>
            </w:r>
            <w:proofErr w:type="spellEnd"/>
          </w:p>
        </w:tc>
      </w:tr>
      <w:tr w:rsidR="00846F3F" w:rsidRPr="00AA1BE2" w14:paraId="752B3E05" w14:textId="77777777" w:rsidTr="00B938E2">
        <w:trPr>
          <w:trHeight w:val="584"/>
        </w:trPr>
        <w:tc>
          <w:tcPr>
            <w:tcW w:w="4669" w:type="dxa"/>
            <w:tcBorders>
              <w:top w:val="nil"/>
              <w:left w:val="single" w:sz="8" w:space="0" w:color="FFFFFF"/>
              <w:bottom w:val="single" w:sz="8" w:space="0" w:color="FFFFFF"/>
              <w:right w:val="single" w:sz="8" w:space="0" w:color="FFFFFF"/>
            </w:tcBorders>
            <w:shd w:val="clear" w:color="auto" w:fill="E9EDF4"/>
            <w:tcMar>
              <w:top w:w="15" w:type="dxa"/>
              <w:left w:w="14" w:type="dxa"/>
              <w:bottom w:w="0" w:type="dxa"/>
              <w:right w:w="14" w:type="dxa"/>
            </w:tcMar>
            <w:vAlign w:val="bottom"/>
            <w:hideMark/>
          </w:tcPr>
          <w:p w14:paraId="684F3499" w14:textId="77777777" w:rsidR="00846F3F" w:rsidRPr="00056867" w:rsidRDefault="00846F3F" w:rsidP="00B938E2">
            <w:pPr>
              <w:rPr>
                <w:rFonts w:ascii="Calibri" w:hAnsi="Calibri" w:cs="Calibri"/>
                <w:szCs w:val="22"/>
              </w:rPr>
            </w:pPr>
            <w:r w:rsidRPr="00056867">
              <w:rPr>
                <w:rFonts w:ascii="Calibri" w:hAnsi="Calibri" w:cs="Calibri"/>
                <w:szCs w:val="22"/>
              </w:rPr>
              <w:t>OCC SCADA Server – CTC/Signalling Server</w:t>
            </w:r>
          </w:p>
        </w:tc>
        <w:tc>
          <w:tcPr>
            <w:tcW w:w="3686" w:type="dxa"/>
            <w:tcBorders>
              <w:top w:val="nil"/>
              <w:left w:val="nil"/>
              <w:bottom w:val="single" w:sz="8" w:space="0" w:color="FFFFFF"/>
              <w:right w:val="single" w:sz="8" w:space="0" w:color="FFFFFF"/>
            </w:tcBorders>
            <w:shd w:val="clear" w:color="auto" w:fill="E9EDF4"/>
            <w:tcMar>
              <w:top w:w="15" w:type="dxa"/>
              <w:left w:w="14" w:type="dxa"/>
              <w:bottom w:w="0" w:type="dxa"/>
              <w:right w:w="14" w:type="dxa"/>
            </w:tcMar>
            <w:vAlign w:val="bottom"/>
            <w:hideMark/>
          </w:tcPr>
          <w:p w14:paraId="41A1BF0D" w14:textId="77777777" w:rsidR="00846F3F" w:rsidRPr="00056867" w:rsidRDefault="00846F3F" w:rsidP="00B938E2">
            <w:pPr>
              <w:jc w:val="center"/>
              <w:rPr>
                <w:rFonts w:ascii="Calibri" w:hAnsi="Calibri" w:cs="Calibri"/>
                <w:szCs w:val="22"/>
              </w:rPr>
            </w:pPr>
            <w:r w:rsidRPr="00056867">
              <w:rPr>
                <w:rFonts w:ascii="Calibri" w:hAnsi="Calibri" w:cs="Calibri"/>
                <w:szCs w:val="22"/>
              </w:rPr>
              <w:t xml:space="preserve">1000 </w:t>
            </w:r>
            <w:proofErr w:type="spellStart"/>
            <w:r w:rsidRPr="00056867">
              <w:rPr>
                <w:rFonts w:ascii="Calibri" w:hAnsi="Calibri" w:cs="Calibri"/>
                <w:szCs w:val="22"/>
              </w:rPr>
              <w:t>Mbps</w:t>
            </w:r>
            <w:proofErr w:type="spellEnd"/>
          </w:p>
        </w:tc>
      </w:tr>
      <w:tr w:rsidR="00846F3F" w:rsidRPr="00AA1BE2" w14:paraId="4D69006B" w14:textId="77777777" w:rsidTr="00B938E2">
        <w:trPr>
          <w:trHeight w:val="584"/>
        </w:trPr>
        <w:tc>
          <w:tcPr>
            <w:tcW w:w="4669" w:type="dxa"/>
            <w:tcBorders>
              <w:top w:val="nil"/>
              <w:left w:val="single" w:sz="8" w:space="0" w:color="FFFFFF"/>
              <w:bottom w:val="single" w:sz="8" w:space="0" w:color="FFFFFF"/>
              <w:right w:val="single" w:sz="8" w:space="0" w:color="FFFFFF"/>
            </w:tcBorders>
            <w:shd w:val="clear" w:color="auto" w:fill="D0D8E8"/>
            <w:tcMar>
              <w:top w:w="15" w:type="dxa"/>
              <w:left w:w="14" w:type="dxa"/>
              <w:bottom w:w="0" w:type="dxa"/>
              <w:right w:w="14" w:type="dxa"/>
            </w:tcMar>
            <w:vAlign w:val="bottom"/>
            <w:hideMark/>
          </w:tcPr>
          <w:p w14:paraId="16F74007" w14:textId="77777777" w:rsidR="00846F3F" w:rsidRPr="00056867" w:rsidRDefault="00846F3F" w:rsidP="00B938E2">
            <w:pPr>
              <w:rPr>
                <w:rFonts w:ascii="Calibri" w:hAnsi="Calibri" w:cs="Calibri"/>
                <w:szCs w:val="22"/>
              </w:rPr>
            </w:pPr>
            <w:r w:rsidRPr="00056867">
              <w:rPr>
                <w:rFonts w:ascii="Calibri" w:hAnsi="Calibri" w:cs="Calibri"/>
                <w:szCs w:val="22"/>
              </w:rPr>
              <w:t>OCC SCADA Server – NTP Server</w:t>
            </w:r>
          </w:p>
        </w:tc>
        <w:tc>
          <w:tcPr>
            <w:tcW w:w="3686" w:type="dxa"/>
            <w:tcBorders>
              <w:top w:val="nil"/>
              <w:left w:val="nil"/>
              <w:bottom w:val="single" w:sz="8" w:space="0" w:color="FFFFFF"/>
              <w:right w:val="single" w:sz="8" w:space="0" w:color="FFFFFF"/>
            </w:tcBorders>
            <w:shd w:val="clear" w:color="auto" w:fill="D0D8E8"/>
            <w:tcMar>
              <w:top w:w="15" w:type="dxa"/>
              <w:left w:w="14" w:type="dxa"/>
              <w:bottom w:w="0" w:type="dxa"/>
              <w:right w:w="14" w:type="dxa"/>
            </w:tcMar>
            <w:vAlign w:val="bottom"/>
            <w:hideMark/>
          </w:tcPr>
          <w:p w14:paraId="266009E9" w14:textId="77777777" w:rsidR="00846F3F" w:rsidRPr="00056867" w:rsidRDefault="00846F3F" w:rsidP="00B938E2">
            <w:pPr>
              <w:jc w:val="center"/>
              <w:rPr>
                <w:rFonts w:ascii="Calibri" w:hAnsi="Calibri" w:cs="Calibri"/>
                <w:szCs w:val="22"/>
              </w:rPr>
            </w:pPr>
            <w:r w:rsidRPr="00056867">
              <w:rPr>
                <w:rFonts w:ascii="Calibri" w:hAnsi="Calibri" w:cs="Calibri"/>
                <w:szCs w:val="22"/>
              </w:rPr>
              <w:t xml:space="preserve">100 </w:t>
            </w:r>
            <w:proofErr w:type="spellStart"/>
            <w:r w:rsidRPr="00056867">
              <w:rPr>
                <w:rFonts w:ascii="Calibri" w:hAnsi="Calibri" w:cs="Calibri"/>
                <w:szCs w:val="22"/>
              </w:rPr>
              <w:t>Mbps</w:t>
            </w:r>
            <w:proofErr w:type="spellEnd"/>
          </w:p>
        </w:tc>
      </w:tr>
      <w:tr w:rsidR="00846F3F" w:rsidRPr="00AA1BE2" w14:paraId="7AC5627C" w14:textId="77777777" w:rsidTr="00B938E2">
        <w:trPr>
          <w:trHeight w:val="584"/>
        </w:trPr>
        <w:tc>
          <w:tcPr>
            <w:tcW w:w="4669" w:type="dxa"/>
            <w:tcBorders>
              <w:top w:val="nil"/>
              <w:left w:val="single" w:sz="8" w:space="0" w:color="FFFFFF"/>
              <w:bottom w:val="single" w:sz="8" w:space="0" w:color="FFFFFF"/>
              <w:right w:val="single" w:sz="8" w:space="0" w:color="FFFFFF"/>
            </w:tcBorders>
            <w:shd w:val="clear" w:color="auto" w:fill="E9EDF4"/>
            <w:tcMar>
              <w:top w:w="15" w:type="dxa"/>
              <w:left w:w="14" w:type="dxa"/>
              <w:bottom w:w="0" w:type="dxa"/>
              <w:right w:w="14" w:type="dxa"/>
            </w:tcMar>
            <w:vAlign w:val="bottom"/>
            <w:hideMark/>
          </w:tcPr>
          <w:p w14:paraId="5041DB5E" w14:textId="77777777" w:rsidR="00846F3F" w:rsidRPr="00056867" w:rsidRDefault="00846F3F" w:rsidP="00B938E2">
            <w:pPr>
              <w:rPr>
                <w:rFonts w:ascii="Calibri" w:hAnsi="Calibri" w:cs="Calibri"/>
                <w:szCs w:val="22"/>
              </w:rPr>
            </w:pPr>
            <w:r w:rsidRPr="00056867">
              <w:rPr>
                <w:rFonts w:ascii="Calibri" w:hAnsi="Calibri" w:cs="Calibri"/>
                <w:szCs w:val="22"/>
              </w:rPr>
              <w:t xml:space="preserve">OCC SCADA Server – CCTV and </w:t>
            </w:r>
            <w:proofErr w:type="spellStart"/>
            <w:r w:rsidRPr="00056867">
              <w:rPr>
                <w:rFonts w:ascii="Calibri" w:hAnsi="Calibri" w:cs="Calibri"/>
                <w:szCs w:val="22"/>
              </w:rPr>
              <w:t>Secutiry</w:t>
            </w:r>
            <w:proofErr w:type="spellEnd"/>
            <w:r w:rsidRPr="00056867">
              <w:rPr>
                <w:rFonts w:ascii="Calibri" w:hAnsi="Calibri" w:cs="Calibri"/>
                <w:szCs w:val="22"/>
              </w:rPr>
              <w:t xml:space="preserve"> Server</w:t>
            </w:r>
          </w:p>
        </w:tc>
        <w:tc>
          <w:tcPr>
            <w:tcW w:w="3686" w:type="dxa"/>
            <w:tcBorders>
              <w:top w:val="nil"/>
              <w:left w:val="nil"/>
              <w:bottom w:val="single" w:sz="8" w:space="0" w:color="FFFFFF"/>
              <w:right w:val="single" w:sz="8" w:space="0" w:color="FFFFFF"/>
            </w:tcBorders>
            <w:shd w:val="clear" w:color="auto" w:fill="E9EDF4"/>
            <w:tcMar>
              <w:top w:w="15" w:type="dxa"/>
              <w:left w:w="14" w:type="dxa"/>
              <w:bottom w:w="0" w:type="dxa"/>
              <w:right w:w="14" w:type="dxa"/>
            </w:tcMar>
            <w:vAlign w:val="bottom"/>
            <w:hideMark/>
          </w:tcPr>
          <w:p w14:paraId="09897E77" w14:textId="77777777" w:rsidR="00846F3F" w:rsidRPr="00056867" w:rsidRDefault="00846F3F" w:rsidP="00B938E2">
            <w:pPr>
              <w:jc w:val="center"/>
              <w:rPr>
                <w:rFonts w:ascii="Calibri" w:hAnsi="Calibri" w:cs="Calibri"/>
                <w:szCs w:val="22"/>
              </w:rPr>
            </w:pPr>
            <w:r w:rsidRPr="00056867">
              <w:rPr>
                <w:rFonts w:ascii="Calibri" w:hAnsi="Calibri" w:cs="Calibri"/>
                <w:szCs w:val="22"/>
              </w:rPr>
              <w:t xml:space="preserve">100 </w:t>
            </w:r>
            <w:proofErr w:type="spellStart"/>
            <w:r w:rsidRPr="00056867">
              <w:rPr>
                <w:rFonts w:ascii="Calibri" w:hAnsi="Calibri" w:cs="Calibri"/>
                <w:szCs w:val="22"/>
              </w:rPr>
              <w:t>Mbps</w:t>
            </w:r>
            <w:proofErr w:type="spellEnd"/>
          </w:p>
        </w:tc>
      </w:tr>
      <w:tr w:rsidR="00846F3F" w:rsidRPr="00AA1BE2" w14:paraId="236CA269" w14:textId="77777777" w:rsidTr="00B938E2">
        <w:trPr>
          <w:trHeight w:val="584"/>
        </w:trPr>
        <w:tc>
          <w:tcPr>
            <w:tcW w:w="4669" w:type="dxa"/>
            <w:tcBorders>
              <w:top w:val="nil"/>
              <w:left w:val="single" w:sz="8" w:space="0" w:color="FFFFFF"/>
              <w:bottom w:val="single" w:sz="8" w:space="0" w:color="FFFFFF"/>
              <w:right w:val="single" w:sz="8" w:space="0" w:color="FFFFFF"/>
            </w:tcBorders>
            <w:shd w:val="clear" w:color="auto" w:fill="D0D8E8"/>
            <w:tcMar>
              <w:top w:w="15" w:type="dxa"/>
              <w:left w:w="14" w:type="dxa"/>
              <w:bottom w:w="0" w:type="dxa"/>
              <w:right w:w="14" w:type="dxa"/>
            </w:tcMar>
            <w:vAlign w:val="bottom"/>
            <w:hideMark/>
          </w:tcPr>
          <w:p w14:paraId="0160254A" w14:textId="77777777" w:rsidR="00846F3F" w:rsidRPr="00056867" w:rsidRDefault="00846F3F" w:rsidP="00B938E2">
            <w:pPr>
              <w:rPr>
                <w:rFonts w:ascii="Calibri" w:hAnsi="Calibri" w:cs="Calibri"/>
                <w:szCs w:val="22"/>
              </w:rPr>
            </w:pPr>
            <w:r w:rsidRPr="00056867">
              <w:rPr>
                <w:rFonts w:ascii="Calibri" w:hAnsi="Calibri" w:cs="Calibri"/>
                <w:szCs w:val="22"/>
              </w:rPr>
              <w:t>OCC SCADA Server – Local SCADA Server</w:t>
            </w:r>
          </w:p>
        </w:tc>
        <w:tc>
          <w:tcPr>
            <w:tcW w:w="3686" w:type="dxa"/>
            <w:tcBorders>
              <w:top w:val="nil"/>
              <w:left w:val="nil"/>
              <w:bottom w:val="single" w:sz="8" w:space="0" w:color="FFFFFF"/>
              <w:right w:val="single" w:sz="8" w:space="0" w:color="FFFFFF"/>
            </w:tcBorders>
            <w:shd w:val="clear" w:color="auto" w:fill="D0D8E8"/>
            <w:tcMar>
              <w:top w:w="15" w:type="dxa"/>
              <w:left w:w="14" w:type="dxa"/>
              <w:bottom w:w="0" w:type="dxa"/>
              <w:right w:w="14" w:type="dxa"/>
            </w:tcMar>
            <w:vAlign w:val="bottom"/>
            <w:hideMark/>
          </w:tcPr>
          <w:p w14:paraId="60832D45" w14:textId="77777777" w:rsidR="00846F3F" w:rsidRPr="00056867" w:rsidRDefault="00846F3F" w:rsidP="00B938E2">
            <w:pPr>
              <w:jc w:val="center"/>
              <w:rPr>
                <w:rFonts w:ascii="Calibri" w:hAnsi="Calibri" w:cs="Calibri"/>
                <w:szCs w:val="22"/>
              </w:rPr>
            </w:pPr>
            <w:r w:rsidRPr="00056867">
              <w:rPr>
                <w:rFonts w:ascii="Calibri" w:hAnsi="Calibri" w:cs="Calibri"/>
                <w:szCs w:val="22"/>
              </w:rPr>
              <w:t xml:space="preserve">100 </w:t>
            </w:r>
            <w:proofErr w:type="spellStart"/>
            <w:r w:rsidRPr="00056867">
              <w:rPr>
                <w:rFonts w:ascii="Calibri" w:hAnsi="Calibri" w:cs="Calibri"/>
                <w:szCs w:val="22"/>
              </w:rPr>
              <w:t>Mbps</w:t>
            </w:r>
            <w:proofErr w:type="spellEnd"/>
          </w:p>
        </w:tc>
      </w:tr>
      <w:tr w:rsidR="00846F3F" w:rsidRPr="00AA1BE2" w14:paraId="7BD0E8B4" w14:textId="77777777" w:rsidTr="00B938E2">
        <w:trPr>
          <w:trHeight w:val="584"/>
        </w:trPr>
        <w:tc>
          <w:tcPr>
            <w:tcW w:w="4669" w:type="dxa"/>
            <w:tcBorders>
              <w:top w:val="nil"/>
              <w:left w:val="single" w:sz="8" w:space="0" w:color="FFFFFF"/>
              <w:bottom w:val="single" w:sz="8" w:space="0" w:color="FFFFFF"/>
              <w:right w:val="single" w:sz="8" w:space="0" w:color="FFFFFF"/>
            </w:tcBorders>
            <w:shd w:val="clear" w:color="auto" w:fill="E9EDF4"/>
            <w:tcMar>
              <w:top w:w="15" w:type="dxa"/>
              <w:left w:w="14" w:type="dxa"/>
              <w:bottom w:w="0" w:type="dxa"/>
              <w:right w:w="14" w:type="dxa"/>
            </w:tcMar>
            <w:vAlign w:val="bottom"/>
            <w:hideMark/>
          </w:tcPr>
          <w:p w14:paraId="199F5C21" w14:textId="77777777" w:rsidR="00846F3F" w:rsidRPr="00056867" w:rsidRDefault="00846F3F" w:rsidP="00B938E2">
            <w:pPr>
              <w:rPr>
                <w:rFonts w:ascii="Calibri" w:hAnsi="Calibri" w:cs="Calibri"/>
                <w:szCs w:val="22"/>
              </w:rPr>
            </w:pPr>
            <w:r w:rsidRPr="00056867">
              <w:rPr>
                <w:rFonts w:ascii="Calibri" w:hAnsi="Calibri" w:cs="Calibri"/>
                <w:szCs w:val="22"/>
              </w:rPr>
              <w:t>Local SCADA Server – Local HMI Workstation</w:t>
            </w:r>
          </w:p>
        </w:tc>
        <w:tc>
          <w:tcPr>
            <w:tcW w:w="3686" w:type="dxa"/>
            <w:tcBorders>
              <w:top w:val="nil"/>
              <w:left w:val="nil"/>
              <w:bottom w:val="single" w:sz="8" w:space="0" w:color="FFFFFF"/>
              <w:right w:val="single" w:sz="8" w:space="0" w:color="FFFFFF"/>
            </w:tcBorders>
            <w:shd w:val="clear" w:color="auto" w:fill="E9EDF4"/>
            <w:tcMar>
              <w:top w:w="15" w:type="dxa"/>
              <w:left w:w="14" w:type="dxa"/>
              <w:bottom w:w="0" w:type="dxa"/>
              <w:right w:w="14" w:type="dxa"/>
            </w:tcMar>
            <w:vAlign w:val="bottom"/>
            <w:hideMark/>
          </w:tcPr>
          <w:p w14:paraId="119E2A7E" w14:textId="77777777" w:rsidR="00846F3F" w:rsidRPr="00056867" w:rsidRDefault="00846F3F" w:rsidP="00B938E2">
            <w:pPr>
              <w:jc w:val="center"/>
              <w:rPr>
                <w:rFonts w:ascii="Calibri" w:hAnsi="Calibri" w:cs="Calibri"/>
                <w:szCs w:val="22"/>
              </w:rPr>
            </w:pPr>
            <w:r w:rsidRPr="00056867">
              <w:rPr>
                <w:rFonts w:ascii="Calibri" w:hAnsi="Calibri" w:cs="Calibri"/>
                <w:szCs w:val="22"/>
              </w:rPr>
              <w:t xml:space="preserve">100 </w:t>
            </w:r>
            <w:proofErr w:type="spellStart"/>
            <w:r w:rsidRPr="00056867">
              <w:rPr>
                <w:rFonts w:ascii="Calibri" w:hAnsi="Calibri" w:cs="Calibri"/>
                <w:szCs w:val="22"/>
              </w:rPr>
              <w:t>Mbps</w:t>
            </w:r>
            <w:proofErr w:type="spellEnd"/>
          </w:p>
        </w:tc>
      </w:tr>
      <w:tr w:rsidR="00846F3F" w:rsidRPr="00AA1BE2" w14:paraId="53A34EF7" w14:textId="77777777" w:rsidTr="00B938E2">
        <w:trPr>
          <w:trHeight w:val="584"/>
        </w:trPr>
        <w:tc>
          <w:tcPr>
            <w:tcW w:w="4669" w:type="dxa"/>
            <w:tcBorders>
              <w:top w:val="nil"/>
              <w:left w:val="single" w:sz="8" w:space="0" w:color="FFFFFF"/>
              <w:bottom w:val="single" w:sz="8" w:space="0" w:color="FFFFFF"/>
              <w:right w:val="single" w:sz="8" w:space="0" w:color="FFFFFF"/>
            </w:tcBorders>
            <w:shd w:val="clear" w:color="auto" w:fill="D0D8E8"/>
            <w:tcMar>
              <w:top w:w="15" w:type="dxa"/>
              <w:left w:w="14" w:type="dxa"/>
              <w:bottom w:w="0" w:type="dxa"/>
              <w:right w:w="14" w:type="dxa"/>
            </w:tcMar>
            <w:vAlign w:val="bottom"/>
            <w:hideMark/>
          </w:tcPr>
          <w:p w14:paraId="187C45CB" w14:textId="77777777" w:rsidR="00846F3F" w:rsidRPr="00056867" w:rsidRDefault="00846F3F" w:rsidP="00B938E2">
            <w:pPr>
              <w:rPr>
                <w:rFonts w:ascii="Calibri" w:hAnsi="Calibri" w:cs="Calibri"/>
                <w:szCs w:val="22"/>
              </w:rPr>
            </w:pPr>
            <w:r w:rsidRPr="00056867">
              <w:rPr>
                <w:rFonts w:ascii="Calibri" w:hAnsi="Calibri" w:cs="Calibri"/>
                <w:szCs w:val="22"/>
              </w:rPr>
              <w:t>Local SCADA Server – BMS RTU</w:t>
            </w:r>
          </w:p>
        </w:tc>
        <w:tc>
          <w:tcPr>
            <w:tcW w:w="3686" w:type="dxa"/>
            <w:tcBorders>
              <w:top w:val="nil"/>
              <w:left w:val="nil"/>
              <w:bottom w:val="single" w:sz="8" w:space="0" w:color="FFFFFF"/>
              <w:right w:val="single" w:sz="8" w:space="0" w:color="FFFFFF"/>
            </w:tcBorders>
            <w:shd w:val="clear" w:color="auto" w:fill="D0D8E8"/>
            <w:tcMar>
              <w:top w:w="15" w:type="dxa"/>
              <w:left w:w="14" w:type="dxa"/>
              <w:bottom w:w="0" w:type="dxa"/>
              <w:right w:w="14" w:type="dxa"/>
            </w:tcMar>
            <w:vAlign w:val="bottom"/>
            <w:hideMark/>
          </w:tcPr>
          <w:p w14:paraId="728E2EB8" w14:textId="77777777" w:rsidR="00846F3F" w:rsidRPr="00056867" w:rsidRDefault="00846F3F" w:rsidP="00B938E2">
            <w:pPr>
              <w:jc w:val="center"/>
              <w:rPr>
                <w:rFonts w:ascii="Calibri" w:hAnsi="Calibri" w:cs="Calibri"/>
                <w:szCs w:val="22"/>
              </w:rPr>
            </w:pPr>
            <w:r w:rsidRPr="00056867">
              <w:rPr>
                <w:rFonts w:ascii="Calibri" w:hAnsi="Calibri" w:cs="Calibri"/>
                <w:szCs w:val="22"/>
              </w:rPr>
              <w:t xml:space="preserve">100 </w:t>
            </w:r>
            <w:proofErr w:type="spellStart"/>
            <w:r w:rsidRPr="00056867">
              <w:rPr>
                <w:rFonts w:ascii="Calibri" w:hAnsi="Calibri" w:cs="Calibri"/>
                <w:szCs w:val="22"/>
              </w:rPr>
              <w:t>Mbps</w:t>
            </w:r>
            <w:proofErr w:type="spellEnd"/>
          </w:p>
        </w:tc>
      </w:tr>
      <w:tr w:rsidR="00846F3F" w:rsidRPr="00AA1BE2" w14:paraId="2F6C9CA3" w14:textId="77777777" w:rsidTr="00B938E2">
        <w:trPr>
          <w:trHeight w:val="584"/>
        </w:trPr>
        <w:tc>
          <w:tcPr>
            <w:tcW w:w="4669" w:type="dxa"/>
            <w:tcBorders>
              <w:top w:val="nil"/>
              <w:left w:val="single" w:sz="8" w:space="0" w:color="FFFFFF"/>
              <w:bottom w:val="single" w:sz="8" w:space="0" w:color="FFFFFF"/>
              <w:right w:val="single" w:sz="8" w:space="0" w:color="FFFFFF"/>
            </w:tcBorders>
            <w:shd w:val="clear" w:color="auto" w:fill="E9EDF4"/>
            <w:tcMar>
              <w:top w:w="15" w:type="dxa"/>
              <w:left w:w="14" w:type="dxa"/>
              <w:bottom w:w="0" w:type="dxa"/>
              <w:right w:w="14" w:type="dxa"/>
            </w:tcMar>
            <w:vAlign w:val="bottom"/>
            <w:hideMark/>
          </w:tcPr>
          <w:p w14:paraId="3B1938F7" w14:textId="77777777" w:rsidR="00846F3F" w:rsidRPr="00056867" w:rsidRDefault="00846F3F" w:rsidP="00B938E2">
            <w:pPr>
              <w:rPr>
                <w:rFonts w:ascii="Calibri" w:hAnsi="Calibri" w:cs="Calibri"/>
                <w:szCs w:val="22"/>
              </w:rPr>
            </w:pPr>
            <w:r w:rsidRPr="00056867">
              <w:rPr>
                <w:rFonts w:ascii="Calibri" w:hAnsi="Calibri" w:cs="Calibri"/>
                <w:szCs w:val="22"/>
              </w:rPr>
              <w:t>Local SCADA Server – TPSS RTU</w:t>
            </w:r>
          </w:p>
        </w:tc>
        <w:tc>
          <w:tcPr>
            <w:tcW w:w="3686" w:type="dxa"/>
            <w:tcBorders>
              <w:top w:val="nil"/>
              <w:left w:val="nil"/>
              <w:bottom w:val="single" w:sz="8" w:space="0" w:color="FFFFFF"/>
              <w:right w:val="single" w:sz="8" w:space="0" w:color="FFFFFF"/>
            </w:tcBorders>
            <w:shd w:val="clear" w:color="auto" w:fill="E9EDF4"/>
            <w:tcMar>
              <w:top w:w="15" w:type="dxa"/>
              <w:left w:w="14" w:type="dxa"/>
              <w:bottom w:w="0" w:type="dxa"/>
              <w:right w:w="14" w:type="dxa"/>
            </w:tcMar>
            <w:vAlign w:val="bottom"/>
            <w:hideMark/>
          </w:tcPr>
          <w:p w14:paraId="51AB3066" w14:textId="77777777" w:rsidR="00846F3F" w:rsidRPr="00056867" w:rsidRDefault="00846F3F" w:rsidP="00B938E2">
            <w:pPr>
              <w:jc w:val="center"/>
              <w:rPr>
                <w:rFonts w:ascii="Calibri" w:hAnsi="Calibri" w:cs="Calibri"/>
                <w:szCs w:val="22"/>
              </w:rPr>
            </w:pPr>
            <w:r w:rsidRPr="00056867">
              <w:rPr>
                <w:rFonts w:ascii="Calibri" w:hAnsi="Calibri" w:cs="Calibri"/>
                <w:szCs w:val="22"/>
              </w:rPr>
              <w:t xml:space="preserve">100 </w:t>
            </w:r>
            <w:proofErr w:type="spellStart"/>
            <w:r w:rsidRPr="00056867">
              <w:rPr>
                <w:rFonts w:ascii="Calibri" w:hAnsi="Calibri" w:cs="Calibri"/>
                <w:szCs w:val="22"/>
              </w:rPr>
              <w:t>Mbps</w:t>
            </w:r>
            <w:proofErr w:type="spellEnd"/>
          </w:p>
        </w:tc>
      </w:tr>
    </w:tbl>
    <w:p w14:paraId="74C1DC0C" w14:textId="77777777" w:rsidR="00846F3F" w:rsidRPr="00AA1BE2" w:rsidRDefault="00846F3F" w:rsidP="00846F3F">
      <w:pPr>
        <w:rPr>
          <w:bCs/>
        </w:rPr>
      </w:pPr>
    </w:p>
    <w:p w14:paraId="4C23B976" w14:textId="4910BD21" w:rsidR="00846F3F" w:rsidRPr="00AA1BE2" w:rsidRDefault="00846F3F" w:rsidP="00846F3F">
      <w:pPr>
        <w:pStyle w:val="Caption"/>
        <w:jc w:val="center"/>
      </w:pPr>
      <w:bookmarkStart w:id="290" w:name="_Toc401228485"/>
      <w:bookmarkStart w:id="291" w:name="_Toc482887499"/>
      <w:bookmarkStart w:id="292" w:name="_Toc483144830"/>
      <w:bookmarkStart w:id="293" w:name="_Toc491988748"/>
      <w:r w:rsidRPr="00AA1BE2">
        <w:rPr>
          <w:rFonts w:eastAsia="SimSun"/>
        </w:rPr>
        <w:t xml:space="preserve">Table </w:t>
      </w:r>
      <w:r w:rsidRPr="00AA1BE2">
        <w:rPr>
          <w:rFonts w:eastAsia="SimSun"/>
        </w:rPr>
        <w:fldChar w:fldCharType="begin"/>
      </w:r>
      <w:r w:rsidRPr="00AA1BE2">
        <w:rPr>
          <w:rFonts w:eastAsia="SimSun"/>
        </w:rPr>
        <w:instrText xml:space="preserve"> SEQ Table \* ARABIC </w:instrText>
      </w:r>
      <w:r w:rsidRPr="00AA1BE2">
        <w:rPr>
          <w:rFonts w:eastAsia="SimSun"/>
        </w:rPr>
        <w:fldChar w:fldCharType="separate"/>
      </w:r>
      <w:r w:rsidR="006E34F4">
        <w:rPr>
          <w:rFonts w:eastAsia="SimSun"/>
          <w:noProof/>
        </w:rPr>
        <w:t>3</w:t>
      </w:r>
      <w:r w:rsidRPr="00AA1BE2">
        <w:rPr>
          <w:rFonts w:eastAsia="SimSun"/>
        </w:rPr>
        <w:fldChar w:fldCharType="end"/>
      </w:r>
      <w:r w:rsidRPr="00AA1BE2">
        <w:rPr>
          <w:rFonts w:eastAsia="SimSun"/>
        </w:rPr>
        <w:t xml:space="preserve"> – SCADA System Bandwidth Utilization</w:t>
      </w:r>
      <w:bookmarkEnd w:id="290"/>
      <w:bookmarkEnd w:id="291"/>
      <w:bookmarkEnd w:id="292"/>
      <w:bookmarkEnd w:id="293"/>
    </w:p>
    <w:p w14:paraId="0C558A39" w14:textId="118EBC83" w:rsidR="00846F3F" w:rsidRDefault="00846F3F" w:rsidP="00846F3F">
      <w:pPr>
        <w:spacing w:before="0" w:after="0" w:line="360" w:lineRule="auto"/>
        <w:jc w:val="both"/>
        <w:rPr>
          <w:bCs/>
        </w:rPr>
      </w:pPr>
      <w:r w:rsidRPr="00AA1BE2">
        <w:br w:type="page"/>
      </w:r>
    </w:p>
    <w:p w14:paraId="5A9ED75D" w14:textId="6014201B" w:rsidR="00515E64" w:rsidRDefault="00515E64" w:rsidP="007531CD">
      <w:pPr>
        <w:pStyle w:val="Figure"/>
        <w:numPr>
          <w:ilvl w:val="0"/>
          <w:numId w:val="69"/>
        </w:numPr>
      </w:pPr>
      <w:bookmarkStart w:id="294" w:name="_Toc492278894"/>
      <w:r>
        <w:lastRenderedPageBreak/>
        <w:t>Hardware Descriptions</w:t>
      </w:r>
      <w:bookmarkEnd w:id="294"/>
    </w:p>
    <w:p w14:paraId="2AD40FBB" w14:textId="29B530FD" w:rsidR="00CD760A" w:rsidRDefault="00CD760A" w:rsidP="004C1C8F">
      <w:pPr>
        <w:spacing w:line="360" w:lineRule="auto"/>
        <w:jc w:val="both"/>
      </w:pPr>
      <w:r w:rsidRPr="00AA1BE2">
        <w:t xml:space="preserve">Operation Control System (OCC) is </w:t>
      </w:r>
      <w:proofErr w:type="spellStart"/>
      <w:r w:rsidRPr="00AA1BE2">
        <w:t>centralised</w:t>
      </w:r>
      <w:proofErr w:type="spellEnd"/>
      <w:r w:rsidRPr="00AA1BE2">
        <w:t xml:space="preserve"> SCADA system to manage a whole power supply, switch position, voltages of the network, power measurements, alarms and all statuses. To manage that work the OCC needs </w:t>
      </w:r>
      <w:del w:id="295" w:author="Jasbinder Singh" w:date="2017-09-19T12:22:00Z">
        <w:r w:rsidRPr="00AA1BE2" w:rsidDel="003E1468">
          <w:delText>high technology hardware which is:</w:delText>
        </w:r>
      </w:del>
      <w:ins w:id="296" w:author="Jasbinder Singh" w:date="2017-09-19T12:22:00Z">
        <w:r w:rsidR="003E1468">
          <w:t xml:space="preserve">robust and proven technology hardware. </w:t>
        </w:r>
      </w:ins>
    </w:p>
    <w:p w14:paraId="27B6DE0E" w14:textId="3DF235CA" w:rsidR="00A05CD0" w:rsidRDefault="00CD760A" w:rsidP="004C1C8F">
      <w:pPr>
        <w:pStyle w:val="TCText"/>
      </w:pPr>
      <w:bookmarkStart w:id="297" w:name="_Toc489079201"/>
      <w:bookmarkStart w:id="298" w:name="_Toc492278895"/>
      <w:r w:rsidRPr="00AA1BE2">
        <w:t>OCC SCADA Server PC</w:t>
      </w:r>
      <w:bookmarkEnd w:id="297"/>
      <w:bookmarkEnd w:id="298"/>
    </w:p>
    <w:p w14:paraId="610D8C36" w14:textId="28C3A498" w:rsidR="00A05CD0" w:rsidRPr="00A05CD0" w:rsidRDefault="00A05CD0" w:rsidP="004C1C8F">
      <w:pPr>
        <w:pStyle w:val="ic"/>
        <w:spacing w:line="360" w:lineRule="auto"/>
        <w:ind w:left="0"/>
        <w:jc w:val="both"/>
        <w:rPr>
          <w:b w:val="0"/>
          <w:color w:val="auto"/>
          <w:sz w:val="22"/>
          <w:szCs w:val="22"/>
        </w:rPr>
      </w:pPr>
      <w:del w:id="299" w:author="Jasbinder Singh" w:date="2017-09-19T12:23:00Z">
        <w:r w:rsidRPr="00A05CD0" w:rsidDel="003E1468">
          <w:rPr>
            <w:b w:val="0"/>
            <w:color w:val="auto"/>
            <w:sz w:val="22"/>
            <w:szCs w:val="22"/>
          </w:rPr>
          <w:delText>Server with Gen9 and the DL380. Updated with the latest Intel E5-2600v4 processors and 2400MHz DDR4 memory, the DL380 is designed to adapt to the needs of any environment, from large enterprise to remote office/branch office, offering enhanced reliability, serviceability, and continuous availability, all backed by a comprehensive warranty</w:delText>
        </w:r>
      </w:del>
      <w:ins w:id="300" w:author="Jasbinder Singh" w:date="2017-09-19T12:23:00Z">
        <w:r w:rsidR="003E1468">
          <w:rPr>
            <w:b w:val="0"/>
            <w:color w:val="auto"/>
            <w:sz w:val="22"/>
            <w:szCs w:val="22"/>
          </w:rPr>
          <w:t>The proposed hardware for the server in OCC is</w:t>
        </w:r>
      </w:ins>
      <w:ins w:id="301" w:author="Jasbinder Singh" w:date="2017-09-19T12:25:00Z">
        <w:r w:rsidR="003E1468">
          <w:rPr>
            <w:b w:val="0"/>
            <w:color w:val="auto"/>
            <w:sz w:val="22"/>
            <w:szCs w:val="22"/>
          </w:rPr>
          <w:t xml:space="preserve"> </w:t>
        </w:r>
      </w:ins>
      <w:ins w:id="302" w:author="Jasbinder Singh" w:date="2017-09-19T12:26:00Z">
        <w:r w:rsidR="003E1468" w:rsidRPr="003E1468">
          <w:rPr>
            <w:b w:val="0"/>
            <w:color w:val="auto"/>
            <w:sz w:val="22"/>
            <w:szCs w:val="22"/>
          </w:rPr>
          <w:t>HPE ProLiant DL 380 Gen 9</w:t>
        </w:r>
        <w:r w:rsidR="003E1468">
          <w:rPr>
            <w:b w:val="0"/>
            <w:color w:val="auto"/>
            <w:sz w:val="22"/>
            <w:szCs w:val="22"/>
          </w:rPr>
          <w:t xml:space="preserve"> </w:t>
        </w:r>
      </w:ins>
      <w:ins w:id="303" w:author="Jasbinder Singh" w:date="2017-09-19T12:23:00Z">
        <w:r w:rsidR="003E1468">
          <w:rPr>
            <w:b w:val="0"/>
            <w:color w:val="auto"/>
            <w:sz w:val="22"/>
            <w:szCs w:val="22"/>
          </w:rPr>
          <w:t xml:space="preserve">as detailed below. We chose commercially avialable hardware from reputable company to ensure the support and evailliblity fo the hardware for th life cycle of the project. </w:t>
        </w:r>
      </w:ins>
      <w:ins w:id="304" w:author="Jasbinder Singh" w:date="2017-09-19T12:24:00Z">
        <w:r w:rsidR="003E1468">
          <w:rPr>
            <w:b w:val="0"/>
            <w:color w:val="auto"/>
            <w:sz w:val="22"/>
            <w:szCs w:val="22"/>
          </w:rPr>
          <w:t xml:space="preserve">This is also in line with standardization of the HP brand across all the system vendors </w:t>
        </w:r>
      </w:ins>
      <w:r w:rsidRPr="00A05CD0">
        <w:rPr>
          <w:b w:val="0"/>
          <w:color w:val="auto"/>
          <w:sz w:val="22"/>
          <w:szCs w:val="22"/>
        </w:rPr>
        <w:t>.</w:t>
      </w:r>
    </w:p>
    <w:p w14:paraId="490881B0" w14:textId="77777777" w:rsidR="00CD760A" w:rsidRPr="00AA1BE2" w:rsidRDefault="00CD760A" w:rsidP="00CD760A">
      <w:pPr>
        <w:ind w:left="720"/>
        <w:jc w:val="center"/>
      </w:pPr>
      <w:r w:rsidRPr="00AA1BE2">
        <w:rPr>
          <w:noProof/>
          <w:lang w:val="en-GB" w:eastAsia="en-GB"/>
        </w:rPr>
        <w:drawing>
          <wp:inline distT="0" distB="0" distL="0" distR="0" wp14:anchorId="10330E84" wp14:editId="11C0A823">
            <wp:extent cx="3521790" cy="1242060"/>
            <wp:effectExtent l="0" t="0" r="2540"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2700" t="44914" r="26545" b="35802"/>
                    <a:stretch/>
                  </pic:blipFill>
                  <pic:spPr bwMode="auto">
                    <a:xfrm>
                      <a:off x="0" y="0"/>
                      <a:ext cx="3524733" cy="1243098"/>
                    </a:xfrm>
                    <a:prstGeom prst="rect">
                      <a:avLst/>
                    </a:prstGeom>
                    <a:ln>
                      <a:noFill/>
                    </a:ln>
                    <a:extLst>
                      <a:ext uri="{53640926-AAD7-44D8-BBD7-CCE9431645EC}">
                        <a14:shadowObscured xmlns:a14="http://schemas.microsoft.com/office/drawing/2010/main"/>
                      </a:ext>
                    </a:extLst>
                  </pic:spPr>
                </pic:pic>
              </a:graphicData>
            </a:graphic>
          </wp:inline>
        </w:drawing>
      </w:r>
    </w:p>
    <w:p w14:paraId="66641593" w14:textId="77777777" w:rsidR="00CD760A" w:rsidRPr="00AA1BE2" w:rsidRDefault="00CD760A" w:rsidP="00CD760A">
      <w:pPr>
        <w:pStyle w:val="Caption"/>
        <w:jc w:val="center"/>
      </w:pPr>
      <w:r w:rsidRPr="00AA1BE2">
        <w:t xml:space="preserve">Figure </w:t>
      </w:r>
      <w:r>
        <w:rPr>
          <w:lang w:val="id-ID"/>
        </w:rPr>
        <w:t>2</w:t>
      </w:r>
      <w:r w:rsidRPr="00AA1BE2">
        <w:t xml:space="preserve"> – </w:t>
      </w:r>
      <w:r>
        <w:rPr>
          <w:lang w:val="id-ID"/>
        </w:rPr>
        <w:t xml:space="preserve">SCADA </w:t>
      </w:r>
      <w:r w:rsidRPr="00AA1BE2">
        <w:t>System Overview</w:t>
      </w:r>
    </w:p>
    <w:p w14:paraId="289CA409" w14:textId="77777777" w:rsidR="00CD760A" w:rsidRPr="00AA1BE2" w:rsidRDefault="00CD760A" w:rsidP="00CD760A">
      <w:pPr>
        <w:ind w:left="720"/>
        <w:jc w:val="center"/>
        <w:rPr>
          <w:sz w:val="18"/>
          <w:szCs w:val="18"/>
        </w:rPr>
      </w:pPr>
    </w:p>
    <w:tbl>
      <w:tblPr>
        <w:tblW w:w="8370" w:type="dxa"/>
        <w:jc w:val="center"/>
        <w:tblCellMar>
          <w:top w:w="15" w:type="dxa"/>
          <w:bottom w:w="15" w:type="dxa"/>
        </w:tblCellMar>
        <w:tblLook w:val="04A0" w:firstRow="1" w:lastRow="0" w:firstColumn="1" w:lastColumn="0" w:noHBand="0" w:noVBand="1"/>
      </w:tblPr>
      <w:tblGrid>
        <w:gridCol w:w="2120"/>
        <w:gridCol w:w="6250"/>
        <w:tblGridChange w:id="305">
          <w:tblGrid>
            <w:gridCol w:w="5"/>
            <w:gridCol w:w="2115"/>
            <w:gridCol w:w="5"/>
            <w:gridCol w:w="6245"/>
            <w:gridCol w:w="5"/>
          </w:tblGrid>
        </w:tblGridChange>
      </w:tblGrid>
      <w:tr w:rsidR="00863C3B" w:rsidRPr="00863C3B" w14:paraId="77878241" w14:textId="77777777" w:rsidTr="009D466F">
        <w:trPr>
          <w:trHeight w:val="397"/>
          <w:jc w:val="center"/>
        </w:trPr>
        <w:tc>
          <w:tcPr>
            <w:tcW w:w="2120" w:type="dxa"/>
            <w:tcBorders>
              <w:top w:val="single" w:sz="4" w:space="0" w:color="auto"/>
              <w:left w:val="single" w:sz="4" w:space="0" w:color="auto"/>
              <w:bottom w:val="single" w:sz="4" w:space="0" w:color="auto"/>
              <w:right w:val="single" w:sz="4" w:space="0" w:color="auto"/>
            </w:tcBorders>
            <w:vAlign w:val="center"/>
          </w:tcPr>
          <w:p w14:paraId="1C4DBBDF" w14:textId="77777777" w:rsidR="00CD760A" w:rsidRPr="00863C3B" w:rsidRDefault="00CD760A" w:rsidP="009D466F">
            <w:pPr>
              <w:spacing w:before="0" w:after="0" w:line="240" w:lineRule="auto"/>
              <w:rPr>
                <w:rFonts w:eastAsia="Times New Roman" w:cs="Arial"/>
                <w:b/>
                <w:bCs/>
                <w:sz w:val="20"/>
                <w:lang w:eastAsia="en-US"/>
              </w:rPr>
            </w:pPr>
            <w:r w:rsidRPr="00863C3B">
              <w:rPr>
                <w:rFonts w:eastAsia="Times New Roman" w:cs="Arial"/>
                <w:b/>
                <w:bCs/>
                <w:sz w:val="20"/>
                <w:lang w:eastAsia="en-US"/>
              </w:rPr>
              <w:t>Operating System</w:t>
            </w:r>
          </w:p>
        </w:tc>
        <w:tc>
          <w:tcPr>
            <w:tcW w:w="6250" w:type="dxa"/>
            <w:tcBorders>
              <w:top w:val="single" w:sz="4" w:space="0" w:color="auto"/>
              <w:left w:val="single" w:sz="4" w:space="0" w:color="auto"/>
              <w:bottom w:val="single" w:sz="4" w:space="0" w:color="auto"/>
              <w:right w:val="single" w:sz="4" w:space="0" w:color="auto"/>
            </w:tcBorders>
            <w:vAlign w:val="bottom"/>
          </w:tcPr>
          <w:p w14:paraId="6D2D223D" w14:textId="77777777" w:rsidR="00CD760A" w:rsidRPr="00863C3B" w:rsidRDefault="00CD760A" w:rsidP="00863C3B">
            <w:pPr>
              <w:spacing w:before="0" w:after="60" w:line="240" w:lineRule="auto"/>
              <w:rPr>
                <w:rFonts w:eastAsia="Times New Roman" w:cs="Arial"/>
                <w:sz w:val="20"/>
                <w:lang w:eastAsia="en-US"/>
              </w:rPr>
            </w:pPr>
            <w:r w:rsidRPr="00863C3B">
              <w:rPr>
                <w:rFonts w:eastAsia="Times New Roman" w:cs="Arial"/>
                <w:sz w:val="20"/>
                <w:lang w:eastAsia="en-US"/>
              </w:rPr>
              <w:t>Windows Server 2016 x64</w:t>
            </w:r>
          </w:p>
        </w:tc>
      </w:tr>
      <w:tr w:rsidR="00863C3B" w:rsidRPr="00863C3B" w14:paraId="22FBEFB9" w14:textId="77777777" w:rsidTr="009D466F">
        <w:trPr>
          <w:trHeight w:val="397"/>
          <w:jc w:val="center"/>
        </w:trPr>
        <w:tc>
          <w:tcPr>
            <w:tcW w:w="2120" w:type="dxa"/>
            <w:tcBorders>
              <w:top w:val="single" w:sz="4" w:space="0" w:color="auto"/>
              <w:left w:val="single" w:sz="4" w:space="0" w:color="auto"/>
              <w:bottom w:val="single" w:sz="4" w:space="0" w:color="auto"/>
              <w:right w:val="single" w:sz="4" w:space="0" w:color="auto"/>
            </w:tcBorders>
            <w:vAlign w:val="center"/>
          </w:tcPr>
          <w:p w14:paraId="249D00CF" w14:textId="77777777" w:rsidR="00CD760A" w:rsidRPr="00863C3B" w:rsidRDefault="00CD760A" w:rsidP="009D466F">
            <w:pPr>
              <w:spacing w:before="0" w:after="0" w:line="240" w:lineRule="auto"/>
              <w:rPr>
                <w:rFonts w:eastAsia="Times New Roman" w:cs="Arial"/>
                <w:b/>
                <w:bCs/>
                <w:sz w:val="20"/>
                <w:lang w:eastAsia="en-US"/>
              </w:rPr>
            </w:pPr>
            <w:r w:rsidRPr="00863C3B">
              <w:rPr>
                <w:rFonts w:eastAsia="Times New Roman" w:cs="Arial"/>
                <w:b/>
                <w:bCs/>
                <w:sz w:val="20"/>
                <w:lang w:eastAsia="en-US"/>
              </w:rPr>
              <w:t>Processor</w:t>
            </w:r>
          </w:p>
        </w:tc>
        <w:tc>
          <w:tcPr>
            <w:tcW w:w="6250" w:type="dxa"/>
            <w:tcBorders>
              <w:top w:val="single" w:sz="4" w:space="0" w:color="auto"/>
              <w:left w:val="single" w:sz="4" w:space="0" w:color="auto"/>
              <w:bottom w:val="single" w:sz="4" w:space="0" w:color="auto"/>
              <w:right w:val="single" w:sz="4" w:space="0" w:color="auto"/>
            </w:tcBorders>
            <w:vAlign w:val="bottom"/>
          </w:tcPr>
          <w:p w14:paraId="3634CF28" w14:textId="77777777" w:rsidR="00CD760A" w:rsidRPr="00863C3B" w:rsidRDefault="00CD760A" w:rsidP="00863C3B">
            <w:pPr>
              <w:spacing w:before="0" w:after="60" w:line="240" w:lineRule="auto"/>
              <w:rPr>
                <w:rFonts w:eastAsia="Times New Roman" w:cs="Arial"/>
                <w:sz w:val="20"/>
                <w:lang w:eastAsia="en-US"/>
              </w:rPr>
            </w:pPr>
            <w:r w:rsidRPr="00863C3B">
              <w:rPr>
                <w:rFonts w:eastAsia="Times New Roman" w:cs="Arial"/>
                <w:sz w:val="20"/>
                <w:lang w:eastAsia="en-US"/>
              </w:rPr>
              <w:t xml:space="preserve">Intel® Xeon® </w:t>
            </w:r>
            <w:r w:rsidRPr="00863C3B">
              <w:rPr>
                <w:rFonts w:eastAsia="Times New Roman" w:cs="Arial"/>
                <w:bCs/>
                <w:sz w:val="20"/>
                <w:lang w:eastAsia="en-US"/>
              </w:rPr>
              <w:t>E5-2637v4</w:t>
            </w:r>
            <w:r w:rsidRPr="00863C3B">
              <w:rPr>
                <w:rFonts w:eastAsia="Times New Roman" w:cs="Arial"/>
                <w:sz w:val="20"/>
                <w:lang w:eastAsia="en-US"/>
              </w:rPr>
              <w:t>, 3.50 GHz, 15M Cache, 4</w:t>
            </w:r>
            <w:r w:rsidRPr="00863C3B">
              <w:rPr>
                <w:rFonts w:eastAsia="Times New Roman" w:cs="Arial"/>
                <w:bCs/>
                <w:sz w:val="20"/>
                <w:lang w:eastAsia="en-US"/>
              </w:rPr>
              <w:t xml:space="preserve"> </w:t>
            </w:r>
            <w:r w:rsidRPr="00863C3B">
              <w:rPr>
                <w:rFonts w:eastAsia="Times New Roman" w:cs="Arial"/>
                <w:sz w:val="20"/>
                <w:lang w:eastAsia="en-US"/>
              </w:rPr>
              <w:t>cores CPU</w:t>
            </w:r>
          </w:p>
        </w:tc>
      </w:tr>
      <w:tr w:rsidR="00863C3B" w:rsidRPr="00863C3B" w14:paraId="004911A4" w14:textId="77777777" w:rsidTr="009D466F">
        <w:trPr>
          <w:trHeight w:val="288"/>
          <w:jc w:val="center"/>
        </w:trPr>
        <w:tc>
          <w:tcPr>
            <w:tcW w:w="2120" w:type="dxa"/>
            <w:tcBorders>
              <w:top w:val="single" w:sz="4" w:space="0" w:color="auto"/>
              <w:left w:val="single" w:sz="4" w:space="0" w:color="auto"/>
              <w:bottom w:val="single" w:sz="4" w:space="0" w:color="auto"/>
              <w:right w:val="single" w:sz="4" w:space="0" w:color="auto"/>
            </w:tcBorders>
            <w:vAlign w:val="center"/>
            <w:hideMark/>
          </w:tcPr>
          <w:p w14:paraId="36285CE8" w14:textId="77777777" w:rsidR="00CD760A" w:rsidRPr="00863C3B" w:rsidRDefault="00CD760A" w:rsidP="009D466F">
            <w:pPr>
              <w:spacing w:before="0" w:after="0" w:line="240" w:lineRule="auto"/>
              <w:rPr>
                <w:rFonts w:eastAsia="Times New Roman" w:cs="Arial"/>
                <w:b/>
                <w:bCs/>
                <w:sz w:val="20"/>
                <w:lang w:eastAsia="en-US"/>
              </w:rPr>
            </w:pPr>
            <w:r w:rsidRPr="00863C3B">
              <w:rPr>
                <w:rFonts w:eastAsia="Times New Roman" w:cs="Arial"/>
                <w:b/>
                <w:bCs/>
                <w:sz w:val="20"/>
                <w:lang w:eastAsia="en-US"/>
              </w:rPr>
              <w:t>Memory</w:t>
            </w:r>
          </w:p>
        </w:tc>
        <w:tc>
          <w:tcPr>
            <w:tcW w:w="6250" w:type="dxa"/>
            <w:tcBorders>
              <w:top w:val="single" w:sz="4" w:space="0" w:color="auto"/>
              <w:left w:val="single" w:sz="4" w:space="0" w:color="auto"/>
              <w:bottom w:val="single" w:sz="4" w:space="0" w:color="auto"/>
              <w:right w:val="single" w:sz="4" w:space="0" w:color="auto"/>
            </w:tcBorders>
            <w:vAlign w:val="bottom"/>
            <w:hideMark/>
          </w:tcPr>
          <w:p w14:paraId="4580FBCF" w14:textId="77777777" w:rsidR="00CD760A" w:rsidRPr="00863C3B" w:rsidRDefault="00CD760A" w:rsidP="00863C3B">
            <w:pPr>
              <w:spacing w:before="0" w:after="60" w:line="240" w:lineRule="auto"/>
              <w:rPr>
                <w:rFonts w:eastAsia="Times New Roman" w:cs="Arial"/>
                <w:sz w:val="20"/>
                <w:lang w:eastAsia="en-US"/>
              </w:rPr>
            </w:pPr>
            <w:r w:rsidRPr="00863C3B">
              <w:rPr>
                <w:rFonts w:eastAsia="Times New Roman" w:cs="Arial"/>
                <w:sz w:val="20"/>
                <w:lang w:eastAsia="en-US"/>
              </w:rPr>
              <w:t>32 GB (2x HPE 16GB 1Rx4 PC4-2400T-R Kit)</w:t>
            </w:r>
          </w:p>
        </w:tc>
      </w:tr>
      <w:tr w:rsidR="00863C3B" w:rsidRPr="00863C3B" w14:paraId="08846047" w14:textId="77777777" w:rsidTr="009D466F">
        <w:trPr>
          <w:trHeight w:val="432"/>
          <w:jc w:val="center"/>
        </w:trPr>
        <w:tc>
          <w:tcPr>
            <w:tcW w:w="2120" w:type="dxa"/>
            <w:tcBorders>
              <w:top w:val="single" w:sz="4" w:space="0" w:color="auto"/>
              <w:left w:val="single" w:sz="4" w:space="0" w:color="auto"/>
              <w:bottom w:val="single" w:sz="4" w:space="0" w:color="auto"/>
              <w:right w:val="single" w:sz="4" w:space="0" w:color="auto"/>
            </w:tcBorders>
            <w:vAlign w:val="center"/>
            <w:hideMark/>
          </w:tcPr>
          <w:p w14:paraId="0E36611A" w14:textId="77777777" w:rsidR="00CD760A" w:rsidRPr="00863C3B" w:rsidRDefault="00CD760A" w:rsidP="009D466F">
            <w:pPr>
              <w:spacing w:before="0" w:after="0" w:line="240" w:lineRule="auto"/>
              <w:rPr>
                <w:rFonts w:eastAsia="Times New Roman" w:cs="Arial"/>
                <w:b/>
                <w:bCs/>
                <w:sz w:val="20"/>
                <w:lang w:eastAsia="en-US"/>
              </w:rPr>
            </w:pPr>
            <w:r w:rsidRPr="00863C3B">
              <w:rPr>
                <w:rFonts w:eastAsia="Times New Roman" w:cs="Arial"/>
                <w:b/>
                <w:bCs/>
                <w:sz w:val="20"/>
                <w:lang w:eastAsia="en-US"/>
              </w:rPr>
              <w:t>Storage</w:t>
            </w:r>
          </w:p>
        </w:tc>
        <w:tc>
          <w:tcPr>
            <w:tcW w:w="6250" w:type="dxa"/>
            <w:tcBorders>
              <w:top w:val="single" w:sz="4" w:space="0" w:color="auto"/>
              <w:left w:val="single" w:sz="4" w:space="0" w:color="auto"/>
              <w:bottom w:val="single" w:sz="4" w:space="0" w:color="auto"/>
              <w:right w:val="single" w:sz="4" w:space="0" w:color="auto"/>
            </w:tcBorders>
            <w:vAlign w:val="bottom"/>
            <w:hideMark/>
          </w:tcPr>
          <w:p w14:paraId="5737CF7A" w14:textId="77777777" w:rsidR="00CD760A" w:rsidRPr="00863C3B" w:rsidRDefault="00CD760A" w:rsidP="009D466F">
            <w:pPr>
              <w:spacing w:before="0" w:after="0" w:line="240" w:lineRule="auto"/>
              <w:rPr>
                <w:rFonts w:eastAsia="Times New Roman" w:cs="Arial"/>
                <w:bCs/>
                <w:sz w:val="20"/>
                <w:lang w:eastAsia="en-US"/>
              </w:rPr>
            </w:pPr>
            <w:r w:rsidRPr="00863C3B">
              <w:rPr>
                <w:rFonts w:eastAsia="Times New Roman" w:cs="Arial"/>
                <w:bCs/>
                <w:sz w:val="20"/>
                <w:lang w:eastAsia="en-US"/>
              </w:rPr>
              <w:t>HP Smart Array P440ar/2G FIO Controller</w:t>
            </w:r>
          </w:p>
          <w:p w14:paraId="131F69E6" w14:textId="77777777" w:rsidR="00CD760A" w:rsidRPr="00863C3B" w:rsidRDefault="00CD760A" w:rsidP="009D466F">
            <w:pPr>
              <w:spacing w:before="0" w:after="0" w:line="240" w:lineRule="auto"/>
              <w:rPr>
                <w:rFonts w:eastAsia="Times New Roman" w:cs="Arial"/>
                <w:bCs/>
                <w:sz w:val="20"/>
                <w:lang w:eastAsia="en-US"/>
              </w:rPr>
            </w:pPr>
            <w:r w:rsidRPr="00863C3B">
              <w:rPr>
                <w:rFonts w:eastAsia="Times New Roman" w:cs="Arial"/>
                <w:bCs/>
                <w:sz w:val="20"/>
                <w:lang w:eastAsia="en-US"/>
              </w:rPr>
              <w:t>2x HPE 300GB SAS 10k SFF SC HDD</w:t>
            </w:r>
          </w:p>
          <w:p w14:paraId="372E5BCC" w14:textId="77777777" w:rsidR="00CD760A" w:rsidRPr="00863C3B" w:rsidRDefault="00CD760A" w:rsidP="009D466F">
            <w:pPr>
              <w:spacing w:before="0" w:after="0" w:line="240" w:lineRule="auto"/>
              <w:rPr>
                <w:rFonts w:eastAsia="Times New Roman" w:cs="Arial"/>
                <w:bCs/>
                <w:sz w:val="20"/>
                <w:lang w:eastAsia="en-US"/>
              </w:rPr>
            </w:pPr>
            <w:r w:rsidRPr="00863C3B">
              <w:rPr>
                <w:rFonts w:eastAsia="Times New Roman" w:cs="Arial"/>
                <w:bCs/>
                <w:sz w:val="20"/>
                <w:lang w:eastAsia="en-US"/>
              </w:rPr>
              <w:t>12x HPE 600GB SAS 15K SFF SC HDD</w:t>
            </w:r>
          </w:p>
        </w:tc>
      </w:tr>
      <w:tr w:rsidR="00863C3B" w:rsidRPr="00863C3B" w14:paraId="24FAF22A" w14:textId="77777777" w:rsidTr="009D466F">
        <w:trPr>
          <w:trHeight w:val="288"/>
          <w:jc w:val="center"/>
        </w:trPr>
        <w:tc>
          <w:tcPr>
            <w:tcW w:w="2120" w:type="dxa"/>
            <w:tcBorders>
              <w:top w:val="single" w:sz="4" w:space="0" w:color="auto"/>
              <w:left w:val="single" w:sz="4" w:space="0" w:color="auto"/>
              <w:bottom w:val="single" w:sz="4" w:space="0" w:color="auto"/>
              <w:right w:val="single" w:sz="4" w:space="0" w:color="auto"/>
            </w:tcBorders>
            <w:vAlign w:val="center"/>
            <w:hideMark/>
          </w:tcPr>
          <w:p w14:paraId="596E3BFD" w14:textId="77777777" w:rsidR="00CD760A" w:rsidRPr="00863C3B" w:rsidRDefault="00CD760A" w:rsidP="009D466F">
            <w:pPr>
              <w:spacing w:before="0" w:after="0" w:line="240" w:lineRule="auto"/>
              <w:rPr>
                <w:rFonts w:eastAsia="Times New Roman" w:cs="Arial"/>
                <w:b/>
                <w:bCs/>
                <w:sz w:val="20"/>
                <w:lang w:eastAsia="en-US"/>
              </w:rPr>
            </w:pPr>
            <w:r w:rsidRPr="00863C3B">
              <w:rPr>
                <w:rFonts w:eastAsia="Times New Roman" w:cs="Arial"/>
                <w:b/>
                <w:bCs/>
                <w:sz w:val="20"/>
                <w:lang w:eastAsia="en-US"/>
              </w:rPr>
              <w:t>FBWC</w:t>
            </w:r>
          </w:p>
        </w:tc>
        <w:tc>
          <w:tcPr>
            <w:tcW w:w="6250" w:type="dxa"/>
            <w:tcBorders>
              <w:top w:val="single" w:sz="4" w:space="0" w:color="auto"/>
              <w:left w:val="single" w:sz="4" w:space="0" w:color="auto"/>
              <w:bottom w:val="single" w:sz="4" w:space="0" w:color="auto"/>
              <w:right w:val="single" w:sz="4" w:space="0" w:color="auto"/>
            </w:tcBorders>
            <w:vAlign w:val="bottom"/>
            <w:hideMark/>
          </w:tcPr>
          <w:p w14:paraId="75003B96" w14:textId="77777777" w:rsidR="00CD760A" w:rsidRPr="00863C3B" w:rsidRDefault="00CD760A" w:rsidP="009D466F">
            <w:pPr>
              <w:spacing w:before="0" w:after="0" w:line="240" w:lineRule="auto"/>
              <w:rPr>
                <w:rFonts w:eastAsia="Times New Roman" w:cs="Arial"/>
                <w:sz w:val="20"/>
                <w:lang w:eastAsia="en-US"/>
              </w:rPr>
            </w:pPr>
            <w:r w:rsidRPr="00863C3B">
              <w:rPr>
                <w:rFonts w:eastAsia="Times New Roman" w:cs="Arial"/>
                <w:sz w:val="20"/>
                <w:lang w:eastAsia="en-US"/>
              </w:rPr>
              <w:t>2 GB DDR3-</w:t>
            </w:r>
            <w:r w:rsidRPr="00863C3B">
              <w:rPr>
                <w:rFonts w:eastAsia="Times New Roman" w:cs="Arial"/>
                <w:bCs/>
                <w:sz w:val="20"/>
                <w:lang w:eastAsia="en-US"/>
              </w:rPr>
              <w:t xml:space="preserve">1,866 </w:t>
            </w:r>
            <w:r w:rsidRPr="00863C3B">
              <w:rPr>
                <w:rFonts w:eastAsia="Times New Roman" w:cs="Arial"/>
                <w:sz w:val="20"/>
                <w:lang w:eastAsia="en-US"/>
              </w:rPr>
              <w:t xml:space="preserve">MHz, 72-bit wide bus at </w:t>
            </w:r>
            <w:r w:rsidRPr="00863C3B">
              <w:rPr>
                <w:rFonts w:eastAsia="Times New Roman" w:cs="Arial"/>
                <w:bCs/>
                <w:sz w:val="20"/>
                <w:lang w:eastAsia="en-US"/>
              </w:rPr>
              <w:t>14.9 GB/s on P440ar</w:t>
            </w:r>
          </w:p>
        </w:tc>
      </w:tr>
      <w:tr w:rsidR="00863C3B" w:rsidRPr="00863C3B" w14:paraId="000C42FE" w14:textId="77777777" w:rsidTr="009D466F">
        <w:trPr>
          <w:trHeight w:val="288"/>
          <w:jc w:val="center"/>
        </w:trPr>
        <w:tc>
          <w:tcPr>
            <w:tcW w:w="2120" w:type="dxa"/>
            <w:tcBorders>
              <w:top w:val="single" w:sz="4" w:space="0" w:color="auto"/>
              <w:left w:val="single" w:sz="4" w:space="0" w:color="auto"/>
              <w:bottom w:val="single" w:sz="4" w:space="0" w:color="auto"/>
              <w:right w:val="single" w:sz="4" w:space="0" w:color="auto"/>
            </w:tcBorders>
            <w:vAlign w:val="center"/>
            <w:hideMark/>
          </w:tcPr>
          <w:p w14:paraId="4A28F4B9" w14:textId="77777777" w:rsidR="00CD760A" w:rsidRPr="00863C3B" w:rsidRDefault="00CD760A" w:rsidP="009D466F">
            <w:pPr>
              <w:spacing w:before="0" w:after="0" w:line="240" w:lineRule="auto"/>
              <w:rPr>
                <w:rFonts w:eastAsia="Times New Roman" w:cs="Arial"/>
                <w:b/>
                <w:bCs/>
                <w:sz w:val="20"/>
                <w:lang w:eastAsia="en-US"/>
              </w:rPr>
            </w:pPr>
            <w:r w:rsidRPr="00863C3B">
              <w:rPr>
                <w:rFonts w:eastAsia="Times New Roman" w:cs="Arial"/>
                <w:b/>
                <w:bCs/>
                <w:sz w:val="20"/>
                <w:lang w:eastAsia="en-US"/>
              </w:rPr>
              <w:t>Battery</w:t>
            </w:r>
          </w:p>
        </w:tc>
        <w:tc>
          <w:tcPr>
            <w:tcW w:w="6250" w:type="dxa"/>
            <w:tcBorders>
              <w:top w:val="single" w:sz="4" w:space="0" w:color="auto"/>
              <w:left w:val="single" w:sz="4" w:space="0" w:color="auto"/>
              <w:bottom w:val="single" w:sz="4" w:space="0" w:color="auto"/>
              <w:right w:val="single" w:sz="4" w:space="0" w:color="auto"/>
            </w:tcBorders>
            <w:vAlign w:val="bottom"/>
            <w:hideMark/>
          </w:tcPr>
          <w:p w14:paraId="20413147" w14:textId="77777777" w:rsidR="00CD760A" w:rsidRPr="00863C3B" w:rsidRDefault="00CD760A" w:rsidP="00863C3B">
            <w:pPr>
              <w:spacing w:before="0" w:after="0" w:line="240" w:lineRule="auto"/>
              <w:rPr>
                <w:rFonts w:eastAsia="Times New Roman" w:cs="Arial"/>
                <w:bCs/>
                <w:sz w:val="20"/>
                <w:lang w:eastAsia="en-US"/>
              </w:rPr>
            </w:pPr>
            <w:r w:rsidRPr="00863C3B">
              <w:rPr>
                <w:rFonts w:eastAsia="Times New Roman" w:cs="Arial"/>
                <w:bCs/>
                <w:sz w:val="20"/>
                <w:lang w:eastAsia="en-US"/>
              </w:rPr>
              <w:t>HPE DL/ML/SL 96 W Smart Storage Battery optional</w:t>
            </w:r>
          </w:p>
        </w:tc>
      </w:tr>
      <w:tr w:rsidR="00863C3B" w:rsidRPr="00863C3B" w14:paraId="3BD759CB" w14:textId="77777777" w:rsidTr="009D466F">
        <w:trPr>
          <w:trHeight w:val="432"/>
          <w:jc w:val="center"/>
        </w:trPr>
        <w:tc>
          <w:tcPr>
            <w:tcW w:w="2120" w:type="dxa"/>
            <w:tcBorders>
              <w:top w:val="single" w:sz="4" w:space="0" w:color="auto"/>
              <w:left w:val="single" w:sz="4" w:space="0" w:color="auto"/>
              <w:bottom w:val="single" w:sz="4" w:space="0" w:color="auto"/>
              <w:right w:val="single" w:sz="4" w:space="0" w:color="auto"/>
            </w:tcBorders>
            <w:vAlign w:val="center"/>
            <w:hideMark/>
          </w:tcPr>
          <w:p w14:paraId="7172C7B6" w14:textId="77777777" w:rsidR="00CD760A" w:rsidRPr="00863C3B" w:rsidRDefault="00CD760A" w:rsidP="009D466F">
            <w:pPr>
              <w:spacing w:before="0" w:after="0" w:line="240" w:lineRule="auto"/>
              <w:rPr>
                <w:rFonts w:eastAsia="Times New Roman" w:cs="Arial"/>
                <w:b/>
                <w:bCs/>
                <w:sz w:val="20"/>
                <w:lang w:eastAsia="en-US"/>
              </w:rPr>
            </w:pPr>
            <w:r w:rsidRPr="00863C3B">
              <w:rPr>
                <w:rFonts w:eastAsia="Times New Roman" w:cs="Arial"/>
                <w:b/>
                <w:bCs/>
                <w:sz w:val="20"/>
                <w:lang w:eastAsia="en-US"/>
              </w:rPr>
              <w:t xml:space="preserve">HPE </w:t>
            </w:r>
            <w:proofErr w:type="spellStart"/>
            <w:r w:rsidRPr="00863C3B">
              <w:rPr>
                <w:rFonts w:eastAsia="Times New Roman" w:cs="Arial"/>
                <w:b/>
                <w:bCs/>
                <w:sz w:val="20"/>
                <w:lang w:eastAsia="en-US"/>
              </w:rPr>
              <w:t>SmartDrives</w:t>
            </w:r>
            <w:proofErr w:type="spellEnd"/>
          </w:p>
        </w:tc>
        <w:tc>
          <w:tcPr>
            <w:tcW w:w="6250" w:type="dxa"/>
            <w:tcBorders>
              <w:top w:val="single" w:sz="4" w:space="0" w:color="auto"/>
              <w:left w:val="single" w:sz="4" w:space="0" w:color="auto"/>
              <w:bottom w:val="single" w:sz="4" w:space="0" w:color="auto"/>
              <w:right w:val="single" w:sz="4" w:space="0" w:color="auto"/>
            </w:tcBorders>
            <w:vAlign w:val="bottom"/>
            <w:hideMark/>
          </w:tcPr>
          <w:p w14:paraId="5B648F39" w14:textId="77777777" w:rsidR="00CD760A" w:rsidRPr="00863C3B" w:rsidRDefault="00CD760A" w:rsidP="009D466F">
            <w:pPr>
              <w:spacing w:before="0" w:after="0" w:line="240" w:lineRule="auto"/>
              <w:rPr>
                <w:rFonts w:eastAsia="Times New Roman" w:cs="Arial"/>
                <w:bCs/>
                <w:sz w:val="20"/>
                <w:lang w:eastAsia="en-US"/>
              </w:rPr>
            </w:pPr>
            <w:r w:rsidRPr="00863C3B">
              <w:rPr>
                <w:rFonts w:eastAsia="Times New Roman" w:cs="Arial"/>
                <w:bCs/>
                <w:sz w:val="20"/>
                <w:lang w:eastAsia="en-US"/>
              </w:rPr>
              <w:t xml:space="preserve">24 + 2 </w:t>
            </w:r>
            <w:r w:rsidRPr="00863C3B">
              <w:rPr>
                <w:rFonts w:eastAsia="Times New Roman" w:cs="Arial"/>
                <w:sz w:val="20"/>
                <w:lang w:eastAsia="en-US"/>
              </w:rPr>
              <w:t>SFF/</w:t>
            </w:r>
            <w:r w:rsidRPr="00863C3B">
              <w:rPr>
                <w:rFonts w:eastAsia="Times New Roman" w:cs="Arial"/>
                <w:bCs/>
                <w:sz w:val="20"/>
                <w:lang w:eastAsia="en-US"/>
              </w:rPr>
              <w:t xml:space="preserve">12 + 3 </w:t>
            </w:r>
            <w:r w:rsidRPr="00863C3B">
              <w:rPr>
                <w:rFonts w:eastAsia="Times New Roman" w:cs="Arial"/>
                <w:sz w:val="20"/>
                <w:lang w:eastAsia="en-US"/>
              </w:rPr>
              <w:t xml:space="preserve">LFF max, HDD/SSD, </w:t>
            </w:r>
            <w:r w:rsidRPr="00863C3B">
              <w:rPr>
                <w:rFonts w:eastAsia="Times New Roman" w:cs="Arial"/>
                <w:bCs/>
                <w:sz w:val="20"/>
                <w:lang w:eastAsia="en-US"/>
              </w:rPr>
              <w:t xml:space="preserve">M.2 enabled </w:t>
            </w:r>
            <w:r w:rsidRPr="00863C3B">
              <w:rPr>
                <w:rFonts w:eastAsia="Times New Roman" w:cs="Arial"/>
                <w:sz w:val="20"/>
                <w:lang w:eastAsia="en-US"/>
              </w:rPr>
              <w:t xml:space="preserve">and </w:t>
            </w:r>
            <w:r w:rsidRPr="00863C3B">
              <w:rPr>
                <w:rFonts w:eastAsia="Times New Roman" w:cs="Arial"/>
                <w:bCs/>
                <w:sz w:val="20"/>
                <w:lang w:eastAsia="en-US"/>
              </w:rPr>
              <w:t xml:space="preserve">optional 6 </w:t>
            </w:r>
            <w:proofErr w:type="spellStart"/>
            <w:r w:rsidRPr="00863C3B">
              <w:rPr>
                <w:rFonts w:eastAsia="Times New Roman" w:cs="Arial"/>
                <w:bCs/>
                <w:sz w:val="20"/>
                <w:lang w:eastAsia="en-US"/>
              </w:rPr>
              <w:t>NVMe</w:t>
            </w:r>
            <w:proofErr w:type="spellEnd"/>
            <w:r w:rsidRPr="00863C3B">
              <w:rPr>
                <w:rFonts w:eastAsia="Times New Roman" w:cs="Arial"/>
                <w:bCs/>
                <w:sz w:val="20"/>
                <w:lang w:eastAsia="en-US"/>
              </w:rPr>
              <w:t xml:space="preserve"> </w:t>
            </w:r>
            <w:proofErr w:type="spellStart"/>
            <w:r w:rsidRPr="00863C3B">
              <w:rPr>
                <w:rFonts w:eastAsia="Times New Roman" w:cs="Arial"/>
                <w:bCs/>
                <w:sz w:val="20"/>
                <w:lang w:eastAsia="en-US"/>
              </w:rPr>
              <w:t>PCIe</w:t>
            </w:r>
            <w:proofErr w:type="spellEnd"/>
            <w:r w:rsidRPr="00863C3B">
              <w:rPr>
                <w:rFonts w:eastAsia="Times New Roman" w:cs="Arial"/>
                <w:bCs/>
                <w:sz w:val="20"/>
                <w:lang w:eastAsia="en-US"/>
              </w:rPr>
              <w:t xml:space="preserve"> SSD support</w:t>
            </w:r>
          </w:p>
        </w:tc>
      </w:tr>
      <w:tr w:rsidR="00863C3B" w:rsidRPr="00863C3B" w14:paraId="591CB76B" w14:textId="77777777" w:rsidTr="009D466F">
        <w:trPr>
          <w:trHeight w:val="288"/>
          <w:jc w:val="center"/>
        </w:trPr>
        <w:tc>
          <w:tcPr>
            <w:tcW w:w="2120" w:type="dxa"/>
            <w:tcBorders>
              <w:top w:val="single" w:sz="4" w:space="0" w:color="auto"/>
              <w:left w:val="single" w:sz="4" w:space="0" w:color="auto"/>
              <w:bottom w:val="single" w:sz="4" w:space="0" w:color="auto"/>
              <w:right w:val="single" w:sz="4" w:space="0" w:color="auto"/>
            </w:tcBorders>
            <w:vAlign w:val="center"/>
            <w:hideMark/>
          </w:tcPr>
          <w:p w14:paraId="4F9CA3A7" w14:textId="77777777" w:rsidR="00CD760A" w:rsidRPr="00863C3B" w:rsidRDefault="00CD760A" w:rsidP="009D466F">
            <w:pPr>
              <w:spacing w:before="0" w:after="0" w:line="240" w:lineRule="auto"/>
              <w:rPr>
                <w:rFonts w:eastAsia="Times New Roman" w:cs="Arial"/>
                <w:b/>
                <w:bCs/>
                <w:sz w:val="20"/>
                <w:lang w:eastAsia="en-US"/>
              </w:rPr>
            </w:pPr>
            <w:r w:rsidRPr="00863C3B">
              <w:rPr>
                <w:rFonts w:eastAsia="Times New Roman" w:cs="Arial"/>
                <w:b/>
                <w:bCs/>
                <w:sz w:val="20"/>
                <w:lang w:eastAsia="en-US"/>
              </w:rPr>
              <w:t>Networking</w:t>
            </w:r>
          </w:p>
        </w:tc>
        <w:tc>
          <w:tcPr>
            <w:tcW w:w="6250" w:type="dxa"/>
            <w:tcBorders>
              <w:top w:val="single" w:sz="4" w:space="0" w:color="auto"/>
              <w:left w:val="single" w:sz="4" w:space="0" w:color="auto"/>
              <w:bottom w:val="single" w:sz="4" w:space="0" w:color="auto"/>
              <w:right w:val="single" w:sz="4" w:space="0" w:color="auto"/>
            </w:tcBorders>
            <w:vAlign w:val="bottom"/>
            <w:hideMark/>
          </w:tcPr>
          <w:p w14:paraId="473F0E84" w14:textId="77777777" w:rsidR="00CD760A" w:rsidRPr="00863C3B" w:rsidRDefault="00CD760A" w:rsidP="009D466F">
            <w:pPr>
              <w:spacing w:before="0" w:after="0" w:line="240" w:lineRule="auto"/>
              <w:rPr>
                <w:rFonts w:eastAsia="Times New Roman" w:cs="Arial"/>
                <w:bCs/>
                <w:sz w:val="20"/>
                <w:lang w:eastAsia="en-US"/>
              </w:rPr>
            </w:pPr>
            <w:r w:rsidRPr="00863C3B">
              <w:rPr>
                <w:rFonts w:eastAsia="Times New Roman" w:cs="Arial"/>
                <w:bCs/>
                <w:sz w:val="20"/>
                <w:lang w:eastAsia="en-US"/>
              </w:rPr>
              <w:t>HP Embedded 1Gb Ethernet 4-port 331i Adapter</w:t>
            </w:r>
          </w:p>
        </w:tc>
      </w:tr>
      <w:tr w:rsidR="00863C3B" w:rsidRPr="00863C3B" w14:paraId="7326D98C" w14:textId="77777777" w:rsidTr="009D466F">
        <w:trPr>
          <w:trHeight w:val="432"/>
          <w:jc w:val="center"/>
        </w:trPr>
        <w:tc>
          <w:tcPr>
            <w:tcW w:w="2120" w:type="dxa"/>
            <w:tcBorders>
              <w:top w:val="single" w:sz="4" w:space="0" w:color="auto"/>
              <w:left w:val="single" w:sz="4" w:space="0" w:color="auto"/>
              <w:bottom w:val="single" w:sz="4" w:space="0" w:color="auto"/>
              <w:right w:val="single" w:sz="4" w:space="0" w:color="auto"/>
            </w:tcBorders>
            <w:vAlign w:val="center"/>
            <w:hideMark/>
          </w:tcPr>
          <w:p w14:paraId="3DB55911" w14:textId="77777777" w:rsidR="00CD760A" w:rsidRPr="00863C3B" w:rsidRDefault="00CD760A" w:rsidP="009D466F">
            <w:pPr>
              <w:spacing w:before="0" w:after="0" w:line="240" w:lineRule="auto"/>
              <w:rPr>
                <w:rFonts w:eastAsia="Times New Roman" w:cs="Arial"/>
                <w:b/>
                <w:bCs/>
                <w:sz w:val="20"/>
                <w:lang w:eastAsia="en-US"/>
              </w:rPr>
            </w:pPr>
            <w:r w:rsidRPr="00863C3B">
              <w:rPr>
                <w:rFonts w:eastAsia="Times New Roman" w:cs="Arial"/>
                <w:b/>
                <w:bCs/>
                <w:sz w:val="20"/>
                <w:lang w:eastAsia="en-US"/>
              </w:rPr>
              <w:t>VGA/serial/USB/SD ports</w:t>
            </w:r>
          </w:p>
        </w:tc>
        <w:tc>
          <w:tcPr>
            <w:tcW w:w="6250" w:type="dxa"/>
            <w:tcBorders>
              <w:top w:val="single" w:sz="4" w:space="0" w:color="auto"/>
              <w:left w:val="single" w:sz="4" w:space="0" w:color="auto"/>
              <w:bottom w:val="single" w:sz="4" w:space="0" w:color="auto"/>
              <w:right w:val="single" w:sz="4" w:space="0" w:color="auto"/>
            </w:tcBorders>
            <w:vAlign w:val="bottom"/>
            <w:hideMark/>
          </w:tcPr>
          <w:p w14:paraId="7126A8CE" w14:textId="77777777" w:rsidR="00CD760A" w:rsidRPr="00863C3B" w:rsidRDefault="00CD760A" w:rsidP="009D466F">
            <w:pPr>
              <w:spacing w:before="0" w:after="0" w:line="240" w:lineRule="auto"/>
              <w:rPr>
                <w:rFonts w:eastAsia="Times New Roman" w:cs="Arial"/>
                <w:bCs/>
                <w:sz w:val="20"/>
                <w:lang w:eastAsia="en-US"/>
              </w:rPr>
            </w:pPr>
            <w:r w:rsidRPr="00863C3B">
              <w:rPr>
                <w:rFonts w:eastAsia="Times New Roman" w:cs="Arial"/>
                <w:bCs/>
                <w:sz w:val="20"/>
                <w:lang w:eastAsia="en-US"/>
              </w:rPr>
              <w:t xml:space="preserve">Front VGA opt, rear VGA, and serial </w:t>
            </w:r>
            <w:r w:rsidRPr="00863C3B">
              <w:rPr>
                <w:rFonts w:eastAsia="Times New Roman" w:cs="Arial"/>
                <w:sz w:val="20"/>
                <w:lang w:eastAsia="en-US"/>
              </w:rPr>
              <w:t xml:space="preserve">standard, 5 USB </w:t>
            </w:r>
            <w:r w:rsidRPr="00863C3B">
              <w:rPr>
                <w:rFonts w:eastAsia="Times New Roman" w:cs="Arial"/>
                <w:bCs/>
                <w:sz w:val="20"/>
                <w:lang w:eastAsia="en-US"/>
              </w:rPr>
              <w:t>3.0</w:t>
            </w:r>
            <w:r w:rsidRPr="00863C3B">
              <w:rPr>
                <w:rFonts w:eastAsia="Times New Roman" w:cs="Arial"/>
                <w:sz w:val="20"/>
                <w:lang w:eastAsia="en-US"/>
              </w:rPr>
              <w:t xml:space="preserve">, 2 USB </w:t>
            </w:r>
            <w:r w:rsidRPr="00863C3B">
              <w:rPr>
                <w:rFonts w:eastAsia="Times New Roman" w:cs="Arial"/>
                <w:bCs/>
                <w:sz w:val="20"/>
                <w:lang w:eastAsia="en-US"/>
              </w:rPr>
              <w:t xml:space="preserve">2.0 </w:t>
            </w:r>
            <w:r w:rsidRPr="00863C3B">
              <w:rPr>
                <w:rFonts w:eastAsia="Times New Roman" w:cs="Arial"/>
                <w:sz w:val="20"/>
                <w:lang w:eastAsia="en-US"/>
              </w:rPr>
              <w:t xml:space="preserve">optional, </w:t>
            </w:r>
            <w:r w:rsidRPr="00863C3B">
              <w:rPr>
                <w:rFonts w:eastAsia="Times New Roman" w:cs="Arial"/>
                <w:bCs/>
                <w:sz w:val="20"/>
                <w:lang w:eastAsia="en-US"/>
              </w:rPr>
              <w:t xml:space="preserve">Dual microSD </w:t>
            </w:r>
            <w:r w:rsidRPr="00863C3B">
              <w:rPr>
                <w:rFonts w:eastAsia="Times New Roman" w:cs="Arial"/>
                <w:sz w:val="20"/>
                <w:lang w:eastAsia="en-US"/>
              </w:rPr>
              <w:t>optional</w:t>
            </w:r>
          </w:p>
        </w:tc>
      </w:tr>
      <w:tr w:rsidR="00863C3B" w:rsidRPr="00863C3B" w14:paraId="7A5A2806" w14:textId="77777777" w:rsidTr="009D466F">
        <w:trPr>
          <w:trHeight w:val="432"/>
          <w:jc w:val="center"/>
        </w:trPr>
        <w:tc>
          <w:tcPr>
            <w:tcW w:w="2120" w:type="dxa"/>
            <w:tcBorders>
              <w:top w:val="single" w:sz="4" w:space="0" w:color="auto"/>
              <w:left w:val="single" w:sz="4" w:space="0" w:color="auto"/>
              <w:bottom w:val="single" w:sz="4" w:space="0" w:color="auto"/>
              <w:right w:val="single" w:sz="4" w:space="0" w:color="auto"/>
            </w:tcBorders>
            <w:vAlign w:val="center"/>
            <w:hideMark/>
          </w:tcPr>
          <w:p w14:paraId="2A55799D" w14:textId="77777777" w:rsidR="00CD760A" w:rsidRPr="00863C3B" w:rsidRDefault="00CD760A" w:rsidP="009D466F">
            <w:pPr>
              <w:spacing w:before="0" w:after="0" w:line="240" w:lineRule="auto"/>
              <w:rPr>
                <w:rFonts w:eastAsia="Times New Roman" w:cs="Arial"/>
                <w:b/>
                <w:bCs/>
                <w:sz w:val="20"/>
                <w:lang w:eastAsia="en-US"/>
              </w:rPr>
            </w:pPr>
            <w:r w:rsidRPr="00863C3B">
              <w:rPr>
                <w:rFonts w:eastAsia="Times New Roman" w:cs="Arial"/>
                <w:b/>
                <w:bCs/>
                <w:sz w:val="20"/>
                <w:lang w:eastAsia="en-US"/>
              </w:rPr>
              <w:t>Power and cooling</w:t>
            </w:r>
          </w:p>
        </w:tc>
        <w:tc>
          <w:tcPr>
            <w:tcW w:w="6250" w:type="dxa"/>
            <w:tcBorders>
              <w:top w:val="single" w:sz="4" w:space="0" w:color="auto"/>
              <w:left w:val="single" w:sz="4" w:space="0" w:color="auto"/>
              <w:bottom w:val="single" w:sz="4" w:space="0" w:color="auto"/>
              <w:right w:val="single" w:sz="4" w:space="0" w:color="auto"/>
            </w:tcBorders>
            <w:vAlign w:val="bottom"/>
            <w:hideMark/>
          </w:tcPr>
          <w:p w14:paraId="2C274A4D" w14:textId="77777777" w:rsidR="00CD760A" w:rsidRPr="00863C3B" w:rsidRDefault="00CD760A" w:rsidP="00863C3B">
            <w:pPr>
              <w:spacing w:before="0" w:after="60" w:line="240" w:lineRule="auto"/>
              <w:rPr>
                <w:rFonts w:eastAsia="Times New Roman" w:cs="Arial"/>
                <w:bCs/>
                <w:sz w:val="20"/>
                <w:lang w:eastAsia="en-US"/>
              </w:rPr>
            </w:pPr>
            <w:r w:rsidRPr="00863C3B">
              <w:rPr>
                <w:rFonts w:eastAsia="Times New Roman" w:cs="Arial"/>
                <w:bCs/>
                <w:sz w:val="20"/>
                <w:lang w:eastAsia="en-US"/>
              </w:rPr>
              <w:t>2x HPE 800W FS Plat Hot Plug Power Supply Kit</w:t>
            </w:r>
          </w:p>
        </w:tc>
      </w:tr>
      <w:tr w:rsidR="00863C3B" w:rsidRPr="00863C3B" w14:paraId="2BF0DFF2" w14:textId="77777777" w:rsidTr="009D466F">
        <w:trPr>
          <w:trHeight w:val="288"/>
          <w:jc w:val="center"/>
        </w:trPr>
        <w:tc>
          <w:tcPr>
            <w:tcW w:w="2120" w:type="dxa"/>
            <w:tcBorders>
              <w:top w:val="single" w:sz="4" w:space="0" w:color="auto"/>
              <w:left w:val="single" w:sz="4" w:space="0" w:color="auto"/>
              <w:bottom w:val="single" w:sz="4" w:space="0" w:color="auto"/>
              <w:right w:val="single" w:sz="4" w:space="0" w:color="auto"/>
            </w:tcBorders>
            <w:vAlign w:val="center"/>
            <w:hideMark/>
          </w:tcPr>
          <w:p w14:paraId="6FBE71A4" w14:textId="77777777" w:rsidR="00CD760A" w:rsidRPr="00863C3B" w:rsidRDefault="00CD760A" w:rsidP="009D466F">
            <w:pPr>
              <w:spacing w:before="0" w:after="0" w:line="240" w:lineRule="auto"/>
              <w:rPr>
                <w:rFonts w:eastAsia="Times New Roman" w:cs="Arial"/>
                <w:b/>
                <w:bCs/>
                <w:sz w:val="20"/>
                <w:lang w:eastAsia="en-US"/>
              </w:rPr>
            </w:pPr>
            <w:r w:rsidRPr="00863C3B">
              <w:rPr>
                <w:rFonts w:eastAsia="Times New Roman" w:cs="Arial"/>
                <w:b/>
                <w:bCs/>
                <w:sz w:val="20"/>
                <w:lang w:eastAsia="en-US"/>
              </w:rPr>
              <w:t>Industry compliance</w:t>
            </w:r>
          </w:p>
        </w:tc>
        <w:tc>
          <w:tcPr>
            <w:tcW w:w="6250" w:type="dxa"/>
            <w:tcBorders>
              <w:top w:val="single" w:sz="4" w:space="0" w:color="auto"/>
              <w:left w:val="single" w:sz="4" w:space="0" w:color="auto"/>
              <w:bottom w:val="single" w:sz="4" w:space="0" w:color="auto"/>
              <w:right w:val="single" w:sz="4" w:space="0" w:color="auto"/>
            </w:tcBorders>
            <w:vAlign w:val="bottom"/>
            <w:hideMark/>
          </w:tcPr>
          <w:p w14:paraId="781A81C2" w14:textId="77777777" w:rsidR="00CD760A" w:rsidRPr="00863C3B" w:rsidRDefault="00CD760A" w:rsidP="00863C3B">
            <w:pPr>
              <w:spacing w:before="0" w:after="60" w:line="240" w:lineRule="auto"/>
              <w:rPr>
                <w:rFonts w:eastAsia="Times New Roman" w:cs="Arial"/>
                <w:bCs/>
                <w:sz w:val="20"/>
                <w:lang w:eastAsia="en-US"/>
              </w:rPr>
            </w:pPr>
            <w:r w:rsidRPr="00863C3B">
              <w:rPr>
                <w:rFonts w:eastAsia="Times New Roman" w:cs="Arial"/>
                <w:bCs/>
                <w:sz w:val="20"/>
                <w:lang w:eastAsia="en-US"/>
              </w:rPr>
              <w:t>ASHRAE A3 and A4,6 lower idle power</w:t>
            </w:r>
            <w:r w:rsidRPr="00863C3B">
              <w:rPr>
                <w:rFonts w:eastAsia="Times New Roman" w:cs="Arial"/>
                <w:sz w:val="20"/>
                <w:lang w:eastAsia="en-US"/>
              </w:rPr>
              <w:t>, and ENERGY STAR</w:t>
            </w:r>
          </w:p>
        </w:tc>
      </w:tr>
      <w:tr w:rsidR="00863C3B" w:rsidRPr="00863C3B" w14:paraId="5B38794F" w14:textId="77777777" w:rsidTr="009D466F">
        <w:trPr>
          <w:trHeight w:val="288"/>
          <w:jc w:val="center"/>
        </w:trPr>
        <w:tc>
          <w:tcPr>
            <w:tcW w:w="2120" w:type="dxa"/>
            <w:tcBorders>
              <w:top w:val="single" w:sz="4" w:space="0" w:color="auto"/>
              <w:left w:val="single" w:sz="4" w:space="0" w:color="auto"/>
              <w:bottom w:val="single" w:sz="4" w:space="0" w:color="auto"/>
              <w:right w:val="single" w:sz="4" w:space="0" w:color="auto"/>
            </w:tcBorders>
            <w:vAlign w:val="center"/>
            <w:hideMark/>
          </w:tcPr>
          <w:p w14:paraId="52CC131E" w14:textId="77777777" w:rsidR="00CD760A" w:rsidRPr="00863C3B" w:rsidRDefault="00CD760A" w:rsidP="009D466F">
            <w:pPr>
              <w:spacing w:before="0" w:after="0" w:line="240" w:lineRule="auto"/>
              <w:rPr>
                <w:rFonts w:eastAsia="Times New Roman" w:cs="Arial"/>
                <w:b/>
                <w:bCs/>
                <w:sz w:val="20"/>
                <w:lang w:eastAsia="en-US"/>
              </w:rPr>
            </w:pPr>
            <w:r w:rsidRPr="00863C3B">
              <w:rPr>
                <w:rFonts w:eastAsia="Times New Roman" w:cs="Arial"/>
                <w:b/>
                <w:bCs/>
                <w:sz w:val="20"/>
                <w:lang w:eastAsia="en-US"/>
              </w:rPr>
              <w:lastRenderedPageBreak/>
              <w:t>Form factor/Chassis depth</w:t>
            </w:r>
          </w:p>
        </w:tc>
        <w:tc>
          <w:tcPr>
            <w:tcW w:w="6250" w:type="dxa"/>
            <w:tcBorders>
              <w:top w:val="single" w:sz="4" w:space="0" w:color="auto"/>
              <w:left w:val="single" w:sz="4" w:space="0" w:color="auto"/>
              <w:bottom w:val="single" w:sz="4" w:space="0" w:color="auto"/>
              <w:right w:val="single" w:sz="4" w:space="0" w:color="auto"/>
            </w:tcBorders>
            <w:vAlign w:val="bottom"/>
            <w:hideMark/>
          </w:tcPr>
          <w:p w14:paraId="7A063552" w14:textId="77777777" w:rsidR="00CD760A" w:rsidRPr="00863C3B" w:rsidRDefault="00CD760A" w:rsidP="00863C3B">
            <w:pPr>
              <w:spacing w:before="0" w:after="240" w:line="240" w:lineRule="auto"/>
              <w:rPr>
                <w:rFonts w:eastAsia="Times New Roman" w:cs="Arial"/>
                <w:sz w:val="20"/>
                <w:lang w:eastAsia="en-US"/>
              </w:rPr>
            </w:pPr>
            <w:r w:rsidRPr="00863C3B">
              <w:rPr>
                <w:rFonts w:eastAsia="Times New Roman" w:cs="Arial"/>
                <w:sz w:val="20"/>
                <w:lang w:eastAsia="en-US"/>
              </w:rPr>
              <w:t xml:space="preserve">Rack (2U), </w:t>
            </w:r>
            <w:r w:rsidRPr="00863C3B">
              <w:rPr>
                <w:rFonts w:eastAsia="Times New Roman" w:cs="Arial"/>
                <w:bCs/>
                <w:sz w:val="20"/>
                <w:lang w:eastAsia="en-US"/>
              </w:rPr>
              <w:t>26.75</w:t>
            </w:r>
            <w:r w:rsidRPr="00863C3B">
              <w:rPr>
                <w:rFonts w:eastAsia="Times New Roman" w:cs="Arial"/>
                <w:sz w:val="20"/>
                <w:lang w:eastAsia="en-US"/>
              </w:rPr>
              <w:t>" (SFF)</w:t>
            </w:r>
          </w:p>
        </w:tc>
      </w:tr>
      <w:tr w:rsidR="00863C3B" w:rsidRPr="00863C3B" w14:paraId="2624DC9A" w14:textId="77777777" w:rsidTr="009D466F">
        <w:trPr>
          <w:trHeight w:val="408"/>
          <w:jc w:val="center"/>
        </w:trPr>
        <w:tc>
          <w:tcPr>
            <w:tcW w:w="2120" w:type="dxa"/>
            <w:tcBorders>
              <w:top w:val="single" w:sz="4" w:space="0" w:color="auto"/>
              <w:left w:val="single" w:sz="4" w:space="0" w:color="auto"/>
              <w:bottom w:val="single" w:sz="4" w:space="0" w:color="auto"/>
              <w:right w:val="single" w:sz="4" w:space="0" w:color="auto"/>
            </w:tcBorders>
            <w:vAlign w:val="center"/>
            <w:hideMark/>
          </w:tcPr>
          <w:p w14:paraId="2092A28B" w14:textId="77777777" w:rsidR="00CD760A" w:rsidRPr="00863C3B" w:rsidRDefault="00CD760A" w:rsidP="009D466F">
            <w:pPr>
              <w:spacing w:before="0" w:after="0" w:line="240" w:lineRule="auto"/>
              <w:rPr>
                <w:rFonts w:eastAsia="Times New Roman" w:cs="Arial"/>
                <w:b/>
                <w:bCs/>
                <w:sz w:val="20"/>
                <w:lang w:eastAsia="en-US"/>
              </w:rPr>
            </w:pPr>
            <w:r w:rsidRPr="00863C3B">
              <w:rPr>
                <w:rFonts w:eastAsia="Times New Roman" w:cs="Arial"/>
                <w:b/>
                <w:bCs/>
                <w:sz w:val="20"/>
                <w:lang w:eastAsia="en-US"/>
              </w:rPr>
              <w:t>Serviceability—easy install rails</w:t>
            </w:r>
          </w:p>
        </w:tc>
        <w:tc>
          <w:tcPr>
            <w:tcW w:w="6250" w:type="dxa"/>
            <w:tcBorders>
              <w:top w:val="single" w:sz="4" w:space="0" w:color="auto"/>
              <w:left w:val="single" w:sz="4" w:space="0" w:color="auto"/>
              <w:bottom w:val="single" w:sz="4" w:space="0" w:color="auto"/>
              <w:right w:val="single" w:sz="4" w:space="0" w:color="auto"/>
            </w:tcBorders>
            <w:vAlign w:val="bottom"/>
            <w:hideMark/>
          </w:tcPr>
          <w:p w14:paraId="347275FB" w14:textId="77777777" w:rsidR="00CD760A" w:rsidRPr="00863C3B" w:rsidRDefault="00CD760A" w:rsidP="00863C3B">
            <w:pPr>
              <w:spacing w:before="0" w:after="120" w:line="240" w:lineRule="auto"/>
              <w:rPr>
                <w:rFonts w:eastAsia="Times New Roman" w:cs="Arial"/>
                <w:bCs/>
                <w:sz w:val="20"/>
                <w:lang w:eastAsia="en-US"/>
              </w:rPr>
            </w:pPr>
            <w:r w:rsidRPr="00863C3B">
              <w:rPr>
                <w:rFonts w:eastAsia="Times New Roman" w:cs="Arial"/>
                <w:bCs/>
                <w:sz w:val="20"/>
                <w:lang w:eastAsia="en-US"/>
              </w:rPr>
              <w:t>Standard</w:t>
            </w:r>
          </w:p>
        </w:tc>
      </w:tr>
      <w:tr w:rsidR="00863C3B" w:rsidRPr="00863C3B" w14:paraId="3E1C2C6A" w14:textId="77777777" w:rsidTr="009D466F">
        <w:trPr>
          <w:trHeight w:val="408"/>
          <w:jc w:val="center"/>
        </w:trPr>
        <w:tc>
          <w:tcPr>
            <w:tcW w:w="2120" w:type="dxa"/>
            <w:tcBorders>
              <w:top w:val="single" w:sz="4" w:space="0" w:color="auto"/>
              <w:left w:val="single" w:sz="4" w:space="0" w:color="auto"/>
              <w:bottom w:val="single" w:sz="4" w:space="0" w:color="auto"/>
              <w:right w:val="single" w:sz="4" w:space="0" w:color="auto"/>
            </w:tcBorders>
            <w:vAlign w:val="center"/>
          </w:tcPr>
          <w:p w14:paraId="6F2FBF2F" w14:textId="77777777" w:rsidR="00CD760A" w:rsidRPr="00863C3B" w:rsidRDefault="00CD760A" w:rsidP="009D466F">
            <w:pPr>
              <w:spacing w:before="0" w:after="0" w:line="240" w:lineRule="auto"/>
              <w:rPr>
                <w:rFonts w:eastAsia="Times New Roman" w:cs="Arial"/>
                <w:b/>
                <w:bCs/>
                <w:sz w:val="20"/>
                <w:lang w:eastAsia="en-US"/>
              </w:rPr>
            </w:pPr>
            <w:r w:rsidRPr="00863C3B">
              <w:rPr>
                <w:rFonts w:eastAsia="Times New Roman" w:cs="Arial"/>
                <w:b/>
                <w:bCs/>
                <w:sz w:val="18"/>
                <w:szCs w:val="18"/>
                <w:lang w:eastAsia="en-US"/>
              </w:rPr>
              <w:t>Operating Environment</w:t>
            </w:r>
          </w:p>
        </w:tc>
        <w:tc>
          <w:tcPr>
            <w:tcW w:w="6250" w:type="dxa"/>
            <w:tcBorders>
              <w:top w:val="single" w:sz="4" w:space="0" w:color="auto"/>
              <w:left w:val="single" w:sz="4" w:space="0" w:color="auto"/>
              <w:bottom w:val="single" w:sz="4" w:space="0" w:color="auto"/>
              <w:right w:val="single" w:sz="4" w:space="0" w:color="auto"/>
            </w:tcBorders>
            <w:vAlign w:val="bottom"/>
          </w:tcPr>
          <w:p w14:paraId="15C6539B" w14:textId="77777777" w:rsidR="00CD760A" w:rsidRPr="00863C3B" w:rsidRDefault="00CD760A" w:rsidP="009D466F">
            <w:pPr>
              <w:spacing w:before="0" w:after="0" w:line="240" w:lineRule="auto"/>
              <w:rPr>
                <w:rFonts w:eastAsia="Times New Roman" w:cs="Arial"/>
                <w:sz w:val="18"/>
                <w:szCs w:val="18"/>
                <w:lang w:eastAsia="en-US"/>
              </w:rPr>
            </w:pPr>
            <w:r w:rsidRPr="00863C3B">
              <w:rPr>
                <w:rFonts w:eastAsia="Times New Roman" w:cs="Arial"/>
                <w:sz w:val="18"/>
                <w:szCs w:val="18"/>
                <w:lang w:eastAsia="en-US"/>
              </w:rPr>
              <w:t>Operating temperature: 10 to 35°C</w:t>
            </w:r>
          </w:p>
          <w:p w14:paraId="74821994" w14:textId="77777777" w:rsidR="00CD760A" w:rsidRPr="00863C3B" w:rsidRDefault="00CD760A" w:rsidP="009D466F">
            <w:pPr>
              <w:spacing w:before="0" w:after="0" w:line="240" w:lineRule="auto"/>
              <w:rPr>
                <w:rFonts w:eastAsia="Times New Roman" w:cs="Arial"/>
                <w:bCs/>
                <w:sz w:val="20"/>
                <w:lang w:eastAsia="en-US"/>
              </w:rPr>
            </w:pPr>
            <w:r w:rsidRPr="00863C3B">
              <w:rPr>
                <w:rFonts w:eastAsia="Times New Roman" w:cs="Arial"/>
                <w:sz w:val="18"/>
                <w:szCs w:val="18"/>
                <w:lang w:eastAsia="en-US"/>
              </w:rPr>
              <w:t>Operating humidity: 8 to 90% RH</w:t>
            </w:r>
          </w:p>
        </w:tc>
      </w:tr>
      <w:tr w:rsidR="00863C3B" w:rsidRPr="00863C3B" w14:paraId="6F46D131" w14:textId="77777777" w:rsidTr="003E1468">
        <w:tblPrEx>
          <w:tblW w:w="8370" w:type="dxa"/>
          <w:jc w:val="center"/>
          <w:tblCellMar>
            <w:top w:w="15" w:type="dxa"/>
            <w:bottom w:w="15" w:type="dxa"/>
          </w:tblCellMar>
          <w:tblPrExChange w:id="306" w:author="Jasbinder Singh" w:date="2017-09-19T12:27:00Z">
            <w:tblPrEx>
              <w:tblW w:w="8370" w:type="dxa"/>
              <w:jc w:val="center"/>
              <w:tblCellMar>
                <w:top w:w="15" w:type="dxa"/>
                <w:bottom w:w="15" w:type="dxa"/>
              </w:tblCellMar>
            </w:tblPrEx>
          </w:tblPrExChange>
        </w:tblPrEx>
        <w:trPr>
          <w:trHeight w:val="288"/>
          <w:jc w:val="center"/>
          <w:trPrChange w:id="307" w:author="Jasbinder Singh" w:date="2017-09-19T12:27:00Z">
            <w:trPr>
              <w:gridAfter w:val="0"/>
              <w:trHeight w:val="288"/>
              <w:jc w:val="center"/>
            </w:trPr>
          </w:trPrChange>
        </w:trPr>
        <w:tc>
          <w:tcPr>
            <w:tcW w:w="2120" w:type="dxa"/>
            <w:tcBorders>
              <w:top w:val="single" w:sz="4" w:space="0" w:color="auto"/>
              <w:left w:val="single" w:sz="4" w:space="0" w:color="auto"/>
              <w:bottom w:val="single" w:sz="4" w:space="0" w:color="auto"/>
              <w:right w:val="single" w:sz="4" w:space="0" w:color="auto"/>
            </w:tcBorders>
            <w:vAlign w:val="center"/>
            <w:tcPrChange w:id="308" w:author="Jasbinder Singh" w:date="2017-09-19T12:27:00Z">
              <w:tcPr>
                <w:tcW w:w="2120" w:type="dxa"/>
                <w:gridSpan w:val="2"/>
                <w:tcBorders>
                  <w:top w:val="single" w:sz="4" w:space="0" w:color="auto"/>
                  <w:left w:val="single" w:sz="4" w:space="0" w:color="auto"/>
                  <w:bottom w:val="single" w:sz="4" w:space="0" w:color="auto"/>
                  <w:right w:val="single" w:sz="4" w:space="0" w:color="auto"/>
                </w:tcBorders>
                <w:vAlign w:val="center"/>
              </w:tcPr>
            </w:tcPrChange>
          </w:tcPr>
          <w:p w14:paraId="59E0BCD7" w14:textId="441A9201" w:rsidR="00CD760A" w:rsidRPr="00863C3B" w:rsidRDefault="00CD760A" w:rsidP="009D466F">
            <w:pPr>
              <w:spacing w:before="0" w:after="0" w:line="240" w:lineRule="auto"/>
              <w:rPr>
                <w:rFonts w:eastAsia="Times New Roman" w:cs="Arial"/>
                <w:b/>
                <w:bCs/>
                <w:sz w:val="20"/>
                <w:lang w:eastAsia="en-US"/>
              </w:rPr>
            </w:pPr>
            <w:commentRangeStart w:id="309"/>
            <w:del w:id="310" w:author="Jasbinder Singh" w:date="2017-09-19T12:27:00Z">
              <w:r w:rsidRPr="00863C3B" w:rsidDel="003E1468">
                <w:rPr>
                  <w:rFonts w:eastAsia="Times New Roman" w:cs="Arial"/>
                  <w:b/>
                  <w:bCs/>
                  <w:sz w:val="20"/>
                  <w:lang w:eastAsia="en-US"/>
                </w:rPr>
                <w:delText>Warranty</w:delText>
              </w:r>
            </w:del>
          </w:p>
        </w:tc>
        <w:tc>
          <w:tcPr>
            <w:tcW w:w="6250" w:type="dxa"/>
            <w:tcBorders>
              <w:top w:val="single" w:sz="4" w:space="0" w:color="auto"/>
              <w:left w:val="single" w:sz="4" w:space="0" w:color="auto"/>
              <w:bottom w:val="single" w:sz="4" w:space="0" w:color="auto"/>
              <w:right w:val="single" w:sz="4" w:space="0" w:color="auto"/>
            </w:tcBorders>
            <w:vAlign w:val="bottom"/>
            <w:tcPrChange w:id="311" w:author="Jasbinder Singh" w:date="2017-09-19T12:27:00Z">
              <w:tcPr>
                <w:tcW w:w="6250" w:type="dxa"/>
                <w:gridSpan w:val="2"/>
                <w:tcBorders>
                  <w:top w:val="single" w:sz="4" w:space="0" w:color="auto"/>
                  <w:left w:val="single" w:sz="4" w:space="0" w:color="auto"/>
                  <w:bottom w:val="single" w:sz="4" w:space="0" w:color="auto"/>
                  <w:right w:val="single" w:sz="4" w:space="0" w:color="auto"/>
                </w:tcBorders>
                <w:vAlign w:val="bottom"/>
              </w:tcPr>
            </w:tcPrChange>
          </w:tcPr>
          <w:p w14:paraId="1DB9783F" w14:textId="090C9E1E" w:rsidR="00CD760A" w:rsidRPr="00863C3B" w:rsidRDefault="00CD760A" w:rsidP="00863C3B">
            <w:pPr>
              <w:keepNext/>
              <w:spacing w:before="0" w:after="0" w:line="240" w:lineRule="auto"/>
              <w:rPr>
                <w:rFonts w:eastAsia="Times New Roman" w:cs="Arial"/>
                <w:sz w:val="20"/>
                <w:lang w:eastAsia="en-US"/>
              </w:rPr>
            </w:pPr>
            <w:del w:id="312" w:author="Jasbinder Singh" w:date="2017-09-19T12:27:00Z">
              <w:r w:rsidRPr="00863C3B" w:rsidDel="003E1468">
                <w:rPr>
                  <w:rFonts w:eastAsia="Times New Roman" w:cs="Arial"/>
                  <w:sz w:val="20"/>
                  <w:lang w:eastAsia="en-US"/>
                </w:rPr>
                <w:delText>Protected by HP Services, including a 3 years parts, 3 years labor, and 3 years onsite service (3/3/3) standard limited warranty. Certain restrictions</w:delText>
              </w:r>
            </w:del>
            <w:commentRangeEnd w:id="309"/>
            <w:r w:rsidR="003E1468">
              <w:rPr>
                <w:rStyle w:val="CommentReference"/>
                <w:rFonts w:eastAsia="Times New Roman" w:cs="Times New Roman"/>
                <w:lang w:eastAsia="en-US"/>
              </w:rPr>
              <w:commentReference w:id="309"/>
            </w:r>
          </w:p>
        </w:tc>
      </w:tr>
    </w:tbl>
    <w:p w14:paraId="08491880" w14:textId="03019929" w:rsidR="00CD760A" w:rsidRPr="00AA1BE2" w:rsidRDefault="00863C3B" w:rsidP="00863C3B">
      <w:pPr>
        <w:pStyle w:val="Caption"/>
        <w:jc w:val="center"/>
      </w:pPr>
      <w:bookmarkStart w:id="313" w:name="_Toc491988749"/>
      <w:r>
        <w:t xml:space="preserve">Table </w:t>
      </w:r>
      <w:fldSimple w:instr=" SEQ Table \* ARABIC ">
        <w:r w:rsidR="006E34F4">
          <w:rPr>
            <w:noProof/>
          </w:rPr>
          <w:t>4</w:t>
        </w:r>
      </w:fldSimple>
      <w:r>
        <w:t xml:space="preserve"> - </w:t>
      </w:r>
      <w:r w:rsidRPr="004D1986">
        <w:t xml:space="preserve">Technical </w:t>
      </w:r>
      <w:proofErr w:type="spellStart"/>
      <w:r w:rsidRPr="004D1986">
        <w:t>Spesification</w:t>
      </w:r>
      <w:proofErr w:type="spellEnd"/>
      <w:r w:rsidRPr="004D1986">
        <w:t xml:space="preserve"> HPE ProLiant DL 380 Gen 9</w:t>
      </w:r>
      <w:bookmarkEnd w:id="313"/>
    </w:p>
    <w:p w14:paraId="773DA9C8" w14:textId="77777777" w:rsidR="00CD760A" w:rsidRPr="00863C3B" w:rsidRDefault="00CD760A" w:rsidP="00CD760A">
      <w:pPr>
        <w:pStyle w:val="Heading3"/>
        <w:keepLines w:val="0"/>
        <w:numPr>
          <w:ilvl w:val="2"/>
          <w:numId w:val="8"/>
        </w:numPr>
        <w:tabs>
          <w:tab w:val="left" w:pos="709"/>
        </w:tabs>
        <w:spacing w:before="480" w:after="200" w:line="300" w:lineRule="exact"/>
        <w:jc w:val="both"/>
        <w:rPr>
          <w:rFonts w:ascii="Arial" w:hAnsi="Arial" w:cs="Arial"/>
          <w:b/>
          <w:color w:val="auto"/>
        </w:rPr>
      </w:pPr>
      <w:bookmarkStart w:id="314" w:name="_Toc489079202"/>
      <w:bookmarkStart w:id="315" w:name="_Toc492278896"/>
      <w:bookmarkStart w:id="316" w:name="_Toc482887578"/>
      <w:r w:rsidRPr="00863C3B">
        <w:rPr>
          <w:rFonts w:ascii="Arial" w:hAnsi="Arial" w:cs="Arial"/>
          <w:b/>
          <w:color w:val="auto"/>
        </w:rPr>
        <w:t>OCC HMI Workstation PC</w:t>
      </w:r>
      <w:bookmarkEnd w:id="314"/>
      <w:bookmarkEnd w:id="315"/>
    </w:p>
    <w:bookmarkEnd w:id="316"/>
    <w:p w14:paraId="0C24094C" w14:textId="77777777" w:rsidR="00863C3B" w:rsidRDefault="00CD760A" w:rsidP="00863C3B">
      <w:pPr>
        <w:pStyle w:val="HeadingNoNumbersSub"/>
        <w:jc w:val="center"/>
      </w:pPr>
      <w:r w:rsidRPr="00AA1BE2">
        <w:rPr>
          <w:noProof/>
          <w:lang w:eastAsia="en-GB"/>
        </w:rPr>
        <w:drawing>
          <wp:inline distT="0" distB="0" distL="0" distR="0" wp14:anchorId="26FEF373" wp14:editId="1DCE471D">
            <wp:extent cx="4062540" cy="1516380"/>
            <wp:effectExtent l="0" t="0" r="0" b="762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8009" t="43450" r="22700" b="23841"/>
                    <a:stretch/>
                  </pic:blipFill>
                  <pic:spPr bwMode="auto">
                    <a:xfrm>
                      <a:off x="0" y="0"/>
                      <a:ext cx="4067808" cy="1518346"/>
                    </a:xfrm>
                    <a:prstGeom prst="rect">
                      <a:avLst/>
                    </a:prstGeom>
                    <a:ln>
                      <a:noFill/>
                    </a:ln>
                    <a:extLst>
                      <a:ext uri="{53640926-AAD7-44D8-BBD7-CCE9431645EC}">
                        <a14:shadowObscured xmlns:a14="http://schemas.microsoft.com/office/drawing/2010/main"/>
                      </a:ext>
                    </a:extLst>
                  </pic:spPr>
                </pic:pic>
              </a:graphicData>
            </a:graphic>
          </wp:inline>
        </w:drawing>
      </w:r>
    </w:p>
    <w:p w14:paraId="13A76235" w14:textId="7CF9FCB9" w:rsidR="00CD760A" w:rsidRPr="00AA1BE2" w:rsidRDefault="00863C3B" w:rsidP="00863C3B">
      <w:pPr>
        <w:pStyle w:val="Caption"/>
        <w:jc w:val="center"/>
      </w:pPr>
      <w:bookmarkStart w:id="317" w:name="_Toc491988653"/>
      <w:r>
        <w:t xml:space="preserve">Figure </w:t>
      </w:r>
      <w:fldSimple w:instr=" SEQ Figure \* ARABIC ">
        <w:r w:rsidR="006E34F4">
          <w:rPr>
            <w:noProof/>
          </w:rPr>
          <w:t>2</w:t>
        </w:r>
      </w:fldSimple>
      <w:r>
        <w:t xml:space="preserve"> - </w:t>
      </w:r>
      <w:r w:rsidRPr="00EB6C98">
        <w:t>HP Z440 Workstation</w:t>
      </w:r>
      <w:bookmarkEnd w:id="317"/>
    </w:p>
    <w:p w14:paraId="53AA868C" w14:textId="0C18BD8C" w:rsidR="00CD760A" w:rsidRPr="00AA1BE2" w:rsidRDefault="00CD760A" w:rsidP="004C1C8F">
      <w:pPr>
        <w:spacing w:before="38" w:line="360" w:lineRule="auto"/>
        <w:ind w:right="386"/>
        <w:jc w:val="both"/>
        <w:rPr>
          <w:rFonts w:eastAsia="Times New Roman" w:cs="Arial"/>
          <w:szCs w:val="22"/>
        </w:rPr>
      </w:pPr>
      <w:del w:id="318" w:author="Jasbinder Singh" w:date="2017-09-19T12:29:00Z">
        <w:r w:rsidRPr="00AA1BE2" w:rsidDel="003E1468">
          <w:rPr>
            <w:rFonts w:eastAsia="Times New Roman" w:cs="Arial"/>
            <w:spacing w:val="-1"/>
            <w:w w:val="74"/>
            <w:szCs w:val="22"/>
          </w:rPr>
          <w:delText>M</w:delText>
        </w:r>
        <w:r w:rsidRPr="00AA1BE2" w:rsidDel="003E1468">
          <w:rPr>
            <w:rFonts w:eastAsia="Times New Roman" w:cs="Arial"/>
            <w:szCs w:val="22"/>
          </w:rPr>
          <w:delText>a</w:delText>
        </w:r>
        <w:r w:rsidRPr="00AA1BE2" w:rsidDel="003E1468">
          <w:rPr>
            <w:rFonts w:eastAsia="Times New Roman" w:cs="Arial"/>
            <w:spacing w:val="-2"/>
            <w:szCs w:val="22"/>
          </w:rPr>
          <w:delText>s</w:delText>
        </w:r>
        <w:r w:rsidRPr="00AA1BE2" w:rsidDel="003E1468">
          <w:rPr>
            <w:rFonts w:eastAsia="Times New Roman" w:cs="Arial"/>
            <w:szCs w:val="22"/>
          </w:rPr>
          <w:delText>si</w:delText>
        </w:r>
        <w:r w:rsidRPr="00AA1BE2" w:rsidDel="003E1468">
          <w:rPr>
            <w:rFonts w:eastAsia="Times New Roman" w:cs="Arial"/>
            <w:spacing w:val="-2"/>
            <w:szCs w:val="22"/>
          </w:rPr>
          <w:delText>v</w:delText>
        </w:r>
        <w:r w:rsidRPr="00AA1BE2" w:rsidDel="003E1468">
          <w:rPr>
            <w:rFonts w:eastAsia="Times New Roman" w:cs="Arial"/>
            <w:szCs w:val="22"/>
          </w:rPr>
          <w:delText>e</w:delText>
        </w:r>
        <w:r w:rsidRPr="00AA1BE2" w:rsidDel="003E1468">
          <w:rPr>
            <w:rFonts w:eastAsia="Times New Roman" w:cs="Arial"/>
            <w:spacing w:val="3"/>
            <w:szCs w:val="22"/>
          </w:rPr>
          <w:delText xml:space="preserve"> </w:delText>
        </w:r>
        <w:r w:rsidRPr="00AA1BE2" w:rsidDel="003E1468">
          <w:rPr>
            <w:rFonts w:eastAsia="Times New Roman" w:cs="Arial"/>
            <w:spacing w:val="-3"/>
            <w:szCs w:val="22"/>
          </w:rPr>
          <w:delText>c</w:delText>
        </w:r>
        <w:r w:rsidRPr="00AA1BE2" w:rsidDel="003E1468">
          <w:rPr>
            <w:rFonts w:eastAsia="Times New Roman" w:cs="Arial"/>
            <w:szCs w:val="22"/>
          </w:rPr>
          <w:delText>om</w:delText>
        </w:r>
        <w:r w:rsidRPr="00AA1BE2" w:rsidDel="003E1468">
          <w:rPr>
            <w:rFonts w:eastAsia="Times New Roman" w:cs="Arial"/>
            <w:spacing w:val="-1"/>
            <w:szCs w:val="22"/>
          </w:rPr>
          <w:delText>p</w:delText>
        </w:r>
        <w:r w:rsidRPr="00AA1BE2" w:rsidDel="003E1468">
          <w:rPr>
            <w:rFonts w:eastAsia="Times New Roman" w:cs="Arial"/>
            <w:szCs w:val="22"/>
          </w:rPr>
          <w:delText>ut</w:delText>
        </w:r>
        <w:r w:rsidRPr="00AA1BE2" w:rsidDel="003E1468">
          <w:rPr>
            <w:rFonts w:eastAsia="Times New Roman" w:cs="Arial"/>
            <w:spacing w:val="-1"/>
            <w:szCs w:val="22"/>
          </w:rPr>
          <w:delText>a</w:delText>
        </w:r>
        <w:r w:rsidRPr="00AA1BE2" w:rsidDel="003E1468">
          <w:rPr>
            <w:rFonts w:eastAsia="Times New Roman" w:cs="Arial"/>
            <w:szCs w:val="22"/>
          </w:rPr>
          <w:delText>tional</w:delText>
        </w:r>
        <w:r w:rsidRPr="00AA1BE2" w:rsidDel="003E1468">
          <w:rPr>
            <w:rFonts w:eastAsia="Times New Roman" w:cs="Arial"/>
            <w:spacing w:val="10"/>
            <w:szCs w:val="22"/>
          </w:rPr>
          <w:delText xml:space="preserve"> </w:delText>
        </w:r>
        <w:r w:rsidRPr="00AA1BE2" w:rsidDel="003E1468">
          <w:rPr>
            <w:rFonts w:eastAsia="Times New Roman" w:cs="Arial"/>
            <w:szCs w:val="22"/>
          </w:rPr>
          <w:delText>pe</w:delText>
        </w:r>
        <w:r w:rsidRPr="00AA1BE2" w:rsidDel="003E1468">
          <w:rPr>
            <w:rFonts w:eastAsia="Times New Roman" w:cs="Arial"/>
            <w:spacing w:val="1"/>
            <w:szCs w:val="22"/>
          </w:rPr>
          <w:delText>r</w:delText>
        </w:r>
        <w:r w:rsidRPr="00AA1BE2" w:rsidDel="003E1468">
          <w:rPr>
            <w:rFonts w:eastAsia="Times New Roman" w:cs="Arial"/>
            <w:spacing w:val="-3"/>
            <w:szCs w:val="22"/>
          </w:rPr>
          <w:delText>f</w:delText>
        </w:r>
        <w:r w:rsidRPr="00AA1BE2" w:rsidDel="003E1468">
          <w:rPr>
            <w:rFonts w:eastAsia="Times New Roman" w:cs="Arial"/>
            <w:szCs w:val="22"/>
          </w:rPr>
          <w:delText>or</w:delText>
        </w:r>
        <w:r w:rsidRPr="00AA1BE2" w:rsidDel="003E1468">
          <w:rPr>
            <w:rFonts w:eastAsia="Times New Roman" w:cs="Arial"/>
            <w:spacing w:val="-1"/>
            <w:szCs w:val="22"/>
          </w:rPr>
          <w:delText>m</w:delText>
        </w:r>
        <w:r w:rsidRPr="00AA1BE2" w:rsidDel="003E1468">
          <w:rPr>
            <w:rFonts w:eastAsia="Times New Roman" w:cs="Arial"/>
            <w:szCs w:val="22"/>
          </w:rPr>
          <w:delText>an</w:delText>
        </w:r>
        <w:r w:rsidRPr="00AA1BE2" w:rsidDel="003E1468">
          <w:rPr>
            <w:rFonts w:eastAsia="Times New Roman" w:cs="Arial"/>
            <w:spacing w:val="-3"/>
            <w:szCs w:val="22"/>
          </w:rPr>
          <w:delText>c</w:delText>
        </w:r>
        <w:r w:rsidRPr="00AA1BE2" w:rsidDel="003E1468">
          <w:rPr>
            <w:rFonts w:eastAsia="Times New Roman" w:cs="Arial"/>
            <w:szCs w:val="22"/>
          </w:rPr>
          <w:delText>e</w:delText>
        </w:r>
        <w:r w:rsidRPr="00AA1BE2" w:rsidDel="003E1468">
          <w:rPr>
            <w:rFonts w:eastAsia="Times New Roman" w:cs="Arial"/>
            <w:spacing w:val="15"/>
            <w:szCs w:val="22"/>
          </w:rPr>
          <w:delText xml:space="preserve"> </w:delText>
        </w:r>
        <w:r w:rsidRPr="00AA1BE2" w:rsidDel="003E1468">
          <w:rPr>
            <w:rFonts w:eastAsia="Times New Roman" w:cs="Arial"/>
            <w:w w:val="96"/>
            <w:szCs w:val="22"/>
          </w:rPr>
          <w:delText>with</w:delText>
        </w:r>
        <w:r w:rsidRPr="00AA1BE2" w:rsidDel="003E1468">
          <w:rPr>
            <w:rFonts w:eastAsia="Times New Roman" w:cs="Arial"/>
            <w:spacing w:val="-5"/>
            <w:w w:val="96"/>
            <w:szCs w:val="22"/>
          </w:rPr>
          <w:delText xml:space="preserve"> </w:delText>
        </w:r>
        <w:r w:rsidRPr="00AA1BE2" w:rsidDel="003E1468">
          <w:rPr>
            <w:rFonts w:eastAsia="Times New Roman" w:cs="Arial"/>
            <w:szCs w:val="22"/>
          </w:rPr>
          <w:delText>a sing</w:delText>
        </w:r>
        <w:r w:rsidRPr="00AA1BE2" w:rsidDel="003E1468">
          <w:rPr>
            <w:rFonts w:eastAsia="Times New Roman" w:cs="Arial"/>
            <w:spacing w:val="-5"/>
            <w:szCs w:val="22"/>
          </w:rPr>
          <w:delText>l</w:delText>
        </w:r>
        <w:r w:rsidRPr="00AA1BE2" w:rsidDel="003E1468">
          <w:rPr>
            <w:rFonts w:eastAsia="Times New Roman" w:cs="Arial"/>
            <w:szCs w:val="22"/>
          </w:rPr>
          <w:delText>e p</w:delText>
        </w:r>
        <w:r w:rsidRPr="00AA1BE2" w:rsidDel="003E1468">
          <w:rPr>
            <w:rFonts w:eastAsia="Times New Roman" w:cs="Arial"/>
            <w:spacing w:val="-4"/>
            <w:szCs w:val="22"/>
          </w:rPr>
          <w:delText>r</w:delText>
        </w:r>
        <w:r w:rsidRPr="00AA1BE2" w:rsidDel="003E1468">
          <w:rPr>
            <w:rFonts w:eastAsia="Times New Roman" w:cs="Arial"/>
            <w:szCs w:val="22"/>
          </w:rPr>
          <w:delText>o</w:delText>
        </w:r>
        <w:r w:rsidRPr="00AA1BE2" w:rsidDel="003E1468">
          <w:rPr>
            <w:rFonts w:eastAsia="Times New Roman" w:cs="Arial"/>
            <w:spacing w:val="-3"/>
            <w:szCs w:val="22"/>
          </w:rPr>
          <w:delText>c</w:delText>
        </w:r>
        <w:r w:rsidRPr="00AA1BE2" w:rsidDel="003E1468">
          <w:rPr>
            <w:rFonts w:eastAsia="Times New Roman" w:cs="Arial"/>
            <w:spacing w:val="-1"/>
            <w:szCs w:val="22"/>
          </w:rPr>
          <w:delText>e</w:delText>
        </w:r>
        <w:r w:rsidRPr="00AA1BE2" w:rsidDel="003E1468">
          <w:rPr>
            <w:rFonts w:eastAsia="Times New Roman" w:cs="Arial"/>
            <w:spacing w:val="-2"/>
            <w:szCs w:val="22"/>
          </w:rPr>
          <w:delText>s</w:delText>
        </w:r>
        <w:r w:rsidRPr="00AA1BE2" w:rsidDel="003E1468">
          <w:rPr>
            <w:rFonts w:eastAsia="Times New Roman" w:cs="Arial"/>
            <w:szCs w:val="22"/>
          </w:rPr>
          <w:delText>sor</w:delText>
        </w:r>
        <w:r w:rsidRPr="00AA1BE2" w:rsidDel="003E1468">
          <w:rPr>
            <w:rFonts w:eastAsia="Times New Roman" w:cs="Arial"/>
            <w:spacing w:val="18"/>
            <w:szCs w:val="22"/>
          </w:rPr>
          <w:delText xml:space="preserve"> </w:delText>
        </w:r>
        <w:r w:rsidRPr="00AA1BE2" w:rsidDel="003E1468">
          <w:rPr>
            <w:rFonts w:eastAsia="Times New Roman" w:cs="Arial"/>
            <w:szCs w:val="22"/>
          </w:rPr>
          <w:delText>personal</w:delText>
        </w:r>
        <w:r w:rsidRPr="00AA1BE2" w:rsidDel="003E1468">
          <w:rPr>
            <w:rFonts w:eastAsia="Times New Roman" w:cs="Arial"/>
            <w:spacing w:val="11"/>
            <w:szCs w:val="22"/>
          </w:rPr>
          <w:delText xml:space="preserve"> </w:delText>
        </w:r>
        <w:r w:rsidRPr="00AA1BE2" w:rsidDel="003E1468">
          <w:rPr>
            <w:rFonts w:eastAsia="Times New Roman" w:cs="Arial"/>
            <w:spacing w:val="-1"/>
            <w:szCs w:val="22"/>
          </w:rPr>
          <w:delText>w</w:delText>
        </w:r>
        <w:r w:rsidRPr="00AA1BE2" w:rsidDel="003E1468">
          <w:rPr>
            <w:rFonts w:eastAsia="Times New Roman" w:cs="Arial"/>
            <w:szCs w:val="22"/>
          </w:rPr>
          <w:delText>or</w:delText>
        </w:r>
        <w:r w:rsidRPr="00AA1BE2" w:rsidDel="003E1468">
          <w:rPr>
            <w:rFonts w:eastAsia="Times New Roman" w:cs="Arial"/>
            <w:spacing w:val="-1"/>
            <w:szCs w:val="22"/>
          </w:rPr>
          <w:delText>k</w:delText>
        </w:r>
        <w:r w:rsidRPr="00AA1BE2" w:rsidDel="003E1468">
          <w:rPr>
            <w:rFonts w:eastAsia="Times New Roman" w:cs="Arial"/>
            <w:spacing w:val="-2"/>
            <w:szCs w:val="22"/>
          </w:rPr>
          <w:delText>s</w:delText>
        </w:r>
        <w:r w:rsidRPr="00AA1BE2" w:rsidDel="003E1468">
          <w:rPr>
            <w:rFonts w:eastAsia="Times New Roman" w:cs="Arial"/>
            <w:szCs w:val="22"/>
          </w:rPr>
          <w:delText>t</w:delText>
        </w:r>
        <w:r w:rsidRPr="00AA1BE2" w:rsidDel="003E1468">
          <w:rPr>
            <w:rFonts w:eastAsia="Times New Roman" w:cs="Arial"/>
            <w:spacing w:val="-1"/>
            <w:szCs w:val="22"/>
          </w:rPr>
          <w:delText>a</w:delText>
        </w:r>
        <w:r w:rsidRPr="00AA1BE2" w:rsidDel="003E1468">
          <w:rPr>
            <w:rFonts w:eastAsia="Times New Roman" w:cs="Arial"/>
            <w:szCs w:val="22"/>
          </w:rPr>
          <w:delText>tion</w:delText>
        </w:r>
        <w:r w:rsidRPr="00AA1BE2" w:rsidDel="003E1468">
          <w:rPr>
            <w:rFonts w:eastAsia="Times New Roman" w:cs="Arial"/>
            <w:spacing w:val="-1"/>
            <w:w w:val="96"/>
            <w:szCs w:val="22"/>
          </w:rPr>
          <w:delText xml:space="preserve"> </w:delText>
        </w:r>
        <w:r w:rsidRPr="00AA1BE2" w:rsidDel="003E1468">
          <w:rPr>
            <w:rFonts w:eastAsia="Times New Roman" w:cs="Arial"/>
            <w:szCs w:val="22"/>
          </w:rPr>
          <w:delText>su</w:delText>
        </w:r>
        <w:r w:rsidRPr="00AA1BE2" w:rsidDel="003E1468">
          <w:rPr>
            <w:rFonts w:eastAsia="Times New Roman" w:cs="Arial"/>
            <w:spacing w:val="-1"/>
            <w:szCs w:val="22"/>
          </w:rPr>
          <w:delText>p</w:delText>
        </w:r>
        <w:r w:rsidRPr="00AA1BE2" w:rsidDel="003E1468">
          <w:rPr>
            <w:rFonts w:eastAsia="Times New Roman" w:cs="Arial"/>
            <w:szCs w:val="22"/>
          </w:rPr>
          <w:delText>po</w:delText>
        </w:r>
        <w:r w:rsidRPr="00AA1BE2" w:rsidDel="003E1468">
          <w:rPr>
            <w:rFonts w:eastAsia="Times New Roman" w:cs="Arial"/>
            <w:spacing w:val="1"/>
            <w:szCs w:val="22"/>
          </w:rPr>
          <w:delText>r</w:delText>
        </w:r>
        <w:r w:rsidRPr="00AA1BE2" w:rsidDel="003E1468">
          <w:rPr>
            <w:rFonts w:eastAsia="Times New Roman" w:cs="Arial"/>
            <w:szCs w:val="22"/>
          </w:rPr>
          <w:delText>t</w:delText>
        </w:r>
        <w:r w:rsidRPr="00AA1BE2" w:rsidDel="003E1468">
          <w:rPr>
            <w:rFonts w:eastAsia="Times New Roman" w:cs="Arial"/>
            <w:spacing w:val="18"/>
            <w:szCs w:val="22"/>
          </w:rPr>
          <w:delText xml:space="preserve"> </w:delText>
        </w:r>
        <w:r w:rsidRPr="00AA1BE2" w:rsidDel="003E1468">
          <w:rPr>
            <w:rFonts w:eastAsia="Times New Roman" w:cs="Arial"/>
            <w:spacing w:val="-3"/>
            <w:szCs w:val="22"/>
          </w:rPr>
          <w:delText>f</w:delText>
        </w:r>
        <w:r w:rsidRPr="00AA1BE2" w:rsidDel="003E1468">
          <w:rPr>
            <w:rFonts w:eastAsia="Times New Roman" w:cs="Arial"/>
            <w:szCs w:val="22"/>
          </w:rPr>
          <w:delText>or</w:delText>
        </w:r>
        <w:r w:rsidRPr="00AA1BE2" w:rsidDel="003E1468">
          <w:rPr>
            <w:rFonts w:eastAsia="Times New Roman" w:cs="Arial"/>
            <w:spacing w:val="-9"/>
            <w:szCs w:val="22"/>
          </w:rPr>
          <w:delText xml:space="preserve"> </w:delText>
        </w:r>
        <w:r w:rsidRPr="00AA1BE2" w:rsidDel="003E1468">
          <w:rPr>
            <w:rFonts w:eastAsia="Times New Roman" w:cs="Arial"/>
            <w:szCs w:val="22"/>
          </w:rPr>
          <w:delText>up</w:delText>
        </w:r>
        <w:r w:rsidRPr="00AA1BE2" w:rsidDel="003E1468">
          <w:rPr>
            <w:rFonts w:eastAsia="Times New Roman" w:cs="Arial"/>
            <w:spacing w:val="-3"/>
            <w:szCs w:val="22"/>
          </w:rPr>
          <w:delText xml:space="preserve"> t</w:delText>
        </w:r>
        <w:r w:rsidRPr="00AA1BE2" w:rsidDel="003E1468">
          <w:rPr>
            <w:rFonts w:eastAsia="Times New Roman" w:cs="Arial"/>
            <w:szCs w:val="22"/>
          </w:rPr>
          <w:delText>o</w:delText>
        </w:r>
        <w:r w:rsidRPr="00AA1BE2" w:rsidDel="003E1468">
          <w:rPr>
            <w:rFonts w:eastAsia="Times New Roman" w:cs="Arial"/>
            <w:spacing w:val="4"/>
            <w:szCs w:val="22"/>
          </w:rPr>
          <w:delText xml:space="preserve"> </w:delText>
        </w:r>
        <w:r w:rsidRPr="00AA1BE2" w:rsidDel="003E1468">
          <w:rPr>
            <w:rFonts w:eastAsia="Times New Roman" w:cs="Arial"/>
            <w:szCs w:val="22"/>
          </w:rPr>
          <w:delText>8</w:delText>
        </w:r>
        <w:r w:rsidRPr="00AA1BE2" w:rsidDel="003E1468">
          <w:rPr>
            <w:rFonts w:eastAsia="Times New Roman" w:cs="Arial"/>
            <w:spacing w:val="-1"/>
            <w:szCs w:val="22"/>
          </w:rPr>
          <w:delText xml:space="preserve"> </w:delText>
        </w:r>
        <w:r w:rsidRPr="00AA1BE2" w:rsidDel="003E1468">
          <w:rPr>
            <w:rFonts w:eastAsia="Times New Roman" w:cs="Arial"/>
            <w:spacing w:val="-3"/>
            <w:szCs w:val="22"/>
          </w:rPr>
          <w:delText>c</w:delText>
        </w:r>
        <w:r w:rsidRPr="00AA1BE2" w:rsidDel="003E1468">
          <w:rPr>
            <w:rFonts w:eastAsia="Times New Roman" w:cs="Arial"/>
            <w:szCs w:val="22"/>
          </w:rPr>
          <w:delText>o</w:delText>
        </w:r>
        <w:r w:rsidRPr="00AA1BE2" w:rsidDel="003E1468">
          <w:rPr>
            <w:rFonts w:eastAsia="Times New Roman" w:cs="Arial"/>
            <w:spacing w:val="-4"/>
            <w:szCs w:val="22"/>
          </w:rPr>
          <w:delText>r</w:delText>
        </w:r>
        <w:r w:rsidRPr="00AA1BE2" w:rsidDel="003E1468">
          <w:rPr>
            <w:rFonts w:eastAsia="Times New Roman" w:cs="Arial"/>
            <w:spacing w:val="-1"/>
            <w:szCs w:val="22"/>
          </w:rPr>
          <w:delText>e</w:delText>
        </w:r>
        <w:r w:rsidRPr="00AA1BE2" w:rsidDel="003E1468">
          <w:rPr>
            <w:rFonts w:eastAsia="Times New Roman" w:cs="Arial"/>
            <w:szCs w:val="22"/>
          </w:rPr>
          <w:delText>s</w:delText>
        </w:r>
        <w:r w:rsidRPr="00AA1BE2" w:rsidDel="003E1468">
          <w:rPr>
            <w:rFonts w:eastAsia="Times New Roman" w:cs="Arial"/>
            <w:spacing w:val="5"/>
            <w:szCs w:val="22"/>
          </w:rPr>
          <w:delText xml:space="preserve"> </w:delText>
        </w:r>
        <w:r w:rsidRPr="00AA1BE2" w:rsidDel="003E1468">
          <w:rPr>
            <w:rFonts w:eastAsia="Times New Roman" w:cs="Arial"/>
            <w:spacing w:val="-2"/>
            <w:szCs w:val="22"/>
          </w:rPr>
          <w:delText>o</w:delText>
        </w:r>
        <w:r w:rsidRPr="00AA1BE2" w:rsidDel="003E1468">
          <w:rPr>
            <w:rFonts w:eastAsia="Times New Roman" w:cs="Arial"/>
            <w:szCs w:val="22"/>
          </w:rPr>
          <w:delText>f</w:delText>
        </w:r>
        <w:r w:rsidRPr="00AA1BE2" w:rsidDel="003E1468">
          <w:rPr>
            <w:rFonts w:eastAsia="Times New Roman" w:cs="Arial"/>
            <w:spacing w:val="-8"/>
            <w:szCs w:val="22"/>
          </w:rPr>
          <w:delText xml:space="preserve"> </w:delText>
        </w:r>
        <w:r w:rsidRPr="00AA1BE2" w:rsidDel="003E1468">
          <w:rPr>
            <w:rFonts w:eastAsia="Times New Roman" w:cs="Arial"/>
            <w:szCs w:val="22"/>
          </w:rPr>
          <w:delText>p</w:delText>
        </w:r>
        <w:r w:rsidRPr="00AA1BE2" w:rsidDel="003E1468">
          <w:rPr>
            <w:rFonts w:eastAsia="Times New Roman" w:cs="Arial"/>
            <w:spacing w:val="-4"/>
            <w:szCs w:val="22"/>
          </w:rPr>
          <w:delText>r</w:delText>
        </w:r>
        <w:r w:rsidRPr="00AA1BE2" w:rsidDel="003E1468">
          <w:rPr>
            <w:rFonts w:eastAsia="Times New Roman" w:cs="Arial"/>
            <w:szCs w:val="22"/>
          </w:rPr>
          <w:delText>o</w:delText>
        </w:r>
        <w:r w:rsidRPr="00AA1BE2" w:rsidDel="003E1468">
          <w:rPr>
            <w:rFonts w:eastAsia="Times New Roman" w:cs="Arial"/>
            <w:spacing w:val="-3"/>
            <w:szCs w:val="22"/>
          </w:rPr>
          <w:delText>c</w:delText>
        </w:r>
        <w:r w:rsidRPr="00AA1BE2" w:rsidDel="003E1468">
          <w:rPr>
            <w:rFonts w:eastAsia="Times New Roman" w:cs="Arial"/>
            <w:spacing w:val="-1"/>
            <w:szCs w:val="22"/>
          </w:rPr>
          <w:delText>e</w:delText>
        </w:r>
        <w:r w:rsidRPr="00AA1BE2" w:rsidDel="003E1468">
          <w:rPr>
            <w:rFonts w:eastAsia="Times New Roman" w:cs="Arial"/>
            <w:spacing w:val="-2"/>
            <w:szCs w:val="22"/>
          </w:rPr>
          <w:delText>s</w:delText>
        </w:r>
        <w:r w:rsidRPr="00AA1BE2" w:rsidDel="003E1468">
          <w:rPr>
            <w:rFonts w:eastAsia="Times New Roman" w:cs="Arial"/>
            <w:szCs w:val="22"/>
          </w:rPr>
          <w:delText>sing</w:delText>
        </w:r>
        <w:r w:rsidRPr="00AA1BE2" w:rsidDel="003E1468">
          <w:rPr>
            <w:rFonts w:eastAsia="Times New Roman" w:cs="Arial"/>
            <w:spacing w:val="4"/>
            <w:szCs w:val="22"/>
          </w:rPr>
          <w:delText xml:space="preserve"> </w:delText>
        </w:r>
        <w:r w:rsidRPr="00AA1BE2" w:rsidDel="003E1468">
          <w:rPr>
            <w:rFonts w:eastAsia="Times New Roman" w:cs="Arial"/>
            <w:szCs w:val="22"/>
          </w:rPr>
          <w:delText>p</w:delText>
        </w:r>
        <w:r w:rsidRPr="00AA1BE2" w:rsidDel="003E1468">
          <w:rPr>
            <w:rFonts w:eastAsia="Times New Roman" w:cs="Arial"/>
            <w:spacing w:val="-1"/>
            <w:szCs w:val="22"/>
          </w:rPr>
          <w:delText>ow</w:delText>
        </w:r>
        <w:r w:rsidRPr="00AA1BE2" w:rsidDel="003E1468">
          <w:rPr>
            <w:rFonts w:eastAsia="Times New Roman" w:cs="Arial"/>
            <w:szCs w:val="22"/>
          </w:rPr>
          <w:delText>er.</w:delText>
        </w:r>
        <w:r w:rsidRPr="00AA1BE2" w:rsidDel="003E1468">
          <w:rPr>
            <w:rFonts w:eastAsia="Times New Roman" w:cs="Arial"/>
            <w:spacing w:val="-6"/>
            <w:szCs w:val="22"/>
          </w:rPr>
          <w:delText xml:space="preserve"> </w:delText>
        </w:r>
        <w:r w:rsidRPr="00AA1BE2" w:rsidDel="003E1468">
          <w:rPr>
            <w:rFonts w:eastAsia="Times New Roman" w:cs="Arial"/>
            <w:spacing w:val="-1"/>
            <w:w w:val="74"/>
            <w:szCs w:val="22"/>
          </w:rPr>
          <w:delText>P</w:delText>
        </w:r>
        <w:r w:rsidRPr="00AA1BE2" w:rsidDel="003E1468">
          <w:rPr>
            <w:rFonts w:eastAsia="Times New Roman" w:cs="Arial"/>
            <w:spacing w:val="-1"/>
            <w:szCs w:val="22"/>
          </w:rPr>
          <w:delText>ow</w:delText>
        </w:r>
        <w:r w:rsidRPr="00AA1BE2" w:rsidDel="003E1468">
          <w:rPr>
            <w:rFonts w:eastAsia="Times New Roman" w:cs="Arial"/>
            <w:szCs w:val="22"/>
          </w:rPr>
          <w:delText>e</w:delText>
        </w:r>
        <w:r w:rsidRPr="00AA1BE2" w:rsidDel="003E1468">
          <w:rPr>
            <w:rFonts w:eastAsia="Times New Roman" w:cs="Arial"/>
            <w:spacing w:val="1"/>
            <w:szCs w:val="22"/>
          </w:rPr>
          <w:delText>r</w:delText>
        </w:r>
        <w:r w:rsidRPr="00AA1BE2" w:rsidDel="003E1468">
          <w:rPr>
            <w:rFonts w:eastAsia="Times New Roman" w:cs="Arial"/>
            <w:szCs w:val="22"/>
          </w:rPr>
          <w:delText>ful</w:delText>
        </w:r>
        <w:r w:rsidRPr="00AA1BE2" w:rsidDel="003E1468">
          <w:rPr>
            <w:rFonts w:eastAsia="Times New Roman" w:cs="Arial"/>
            <w:spacing w:val="-11"/>
            <w:szCs w:val="22"/>
          </w:rPr>
          <w:delText xml:space="preserve"> </w:delText>
        </w:r>
        <w:r w:rsidRPr="00AA1BE2" w:rsidDel="003E1468">
          <w:rPr>
            <w:rFonts w:eastAsia="Times New Roman" w:cs="Arial"/>
            <w:szCs w:val="22"/>
          </w:rPr>
          <w:delText>g</w:delText>
        </w:r>
        <w:r w:rsidRPr="00AA1BE2" w:rsidDel="003E1468">
          <w:rPr>
            <w:rFonts w:eastAsia="Times New Roman" w:cs="Arial"/>
            <w:spacing w:val="-2"/>
            <w:szCs w:val="22"/>
          </w:rPr>
          <w:delText>r</w:delText>
        </w:r>
        <w:r w:rsidRPr="00AA1BE2" w:rsidDel="003E1468">
          <w:rPr>
            <w:rFonts w:eastAsia="Times New Roman" w:cs="Arial"/>
            <w:szCs w:val="22"/>
          </w:rPr>
          <w:delText>aphics</w:delText>
        </w:r>
        <w:r w:rsidRPr="00AA1BE2" w:rsidDel="003E1468">
          <w:rPr>
            <w:rFonts w:eastAsia="Times New Roman" w:cs="Arial"/>
            <w:spacing w:val="-12"/>
            <w:szCs w:val="22"/>
          </w:rPr>
          <w:delText xml:space="preserve"> </w:delText>
        </w:r>
        <w:r w:rsidRPr="00AA1BE2" w:rsidDel="003E1468">
          <w:rPr>
            <w:rFonts w:eastAsia="Times New Roman" w:cs="Arial"/>
            <w:szCs w:val="22"/>
          </w:rPr>
          <w:delText>and</w:delText>
        </w:r>
        <w:r w:rsidRPr="00AA1BE2" w:rsidDel="003E1468">
          <w:rPr>
            <w:rFonts w:eastAsia="Times New Roman" w:cs="Arial"/>
            <w:spacing w:val="3"/>
            <w:szCs w:val="22"/>
          </w:rPr>
          <w:delText xml:space="preserve"> </w:delText>
        </w:r>
        <w:r w:rsidRPr="00AA1BE2" w:rsidDel="003E1468">
          <w:rPr>
            <w:rFonts w:eastAsia="Times New Roman" w:cs="Arial"/>
            <w:szCs w:val="22"/>
          </w:rPr>
          <w:delText>pe</w:delText>
        </w:r>
        <w:r w:rsidRPr="00AA1BE2" w:rsidDel="003E1468">
          <w:rPr>
            <w:rFonts w:eastAsia="Times New Roman" w:cs="Arial"/>
            <w:spacing w:val="1"/>
            <w:szCs w:val="22"/>
          </w:rPr>
          <w:delText>r</w:delText>
        </w:r>
        <w:r w:rsidRPr="00AA1BE2" w:rsidDel="003E1468">
          <w:rPr>
            <w:rFonts w:eastAsia="Times New Roman" w:cs="Arial"/>
            <w:spacing w:val="-3"/>
            <w:szCs w:val="22"/>
          </w:rPr>
          <w:delText>f</w:delText>
        </w:r>
        <w:r w:rsidRPr="00AA1BE2" w:rsidDel="003E1468">
          <w:rPr>
            <w:rFonts w:eastAsia="Times New Roman" w:cs="Arial"/>
            <w:szCs w:val="22"/>
          </w:rPr>
          <w:delText>or</w:delText>
        </w:r>
        <w:r w:rsidRPr="00AA1BE2" w:rsidDel="003E1468">
          <w:rPr>
            <w:rFonts w:eastAsia="Times New Roman" w:cs="Arial"/>
            <w:spacing w:val="-1"/>
            <w:szCs w:val="22"/>
          </w:rPr>
          <w:delText>m</w:delText>
        </w:r>
        <w:r w:rsidRPr="00AA1BE2" w:rsidDel="003E1468">
          <w:rPr>
            <w:rFonts w:eastAsia="Times New Roman" w:cs="Arial"/>
            <w:szCs w:val="22"/>
          </w:rPr>
          <w:delText>an</w:delText>
        </w:r>
        <w:r w:rsidRPr="00AA1BE2" w:rsidDel="003E1468">
          <w:rPr>
            <w:rFonts w:eastAsia="Times New Roman" w:cs="Arial"/>
            <w:spacing w:val="-3"/>
            <w:szCs w:val="22"/>
          </w:rPr>
          <w:delText>c</w:delText>
        </w:r>
        <w:r w:rsidRPr="00AA1BE2" w:rsidDel="003E1468">
          <w:rPr>
            <w:rFonts w:eastAsia="Times New Roman" w:cs="Arial"/>
            <w:szCs w:val="22"/>
          </w:rPr>
          <w:delText>e</w:delText>
        </w:r>
        <w:r w:rsidRPr="00AA1BE2" w:rsidDel="003E1468">
          <w:rPr>
            <w:rFonts w:eastAsia="Times New Roman" w:cs="Arial"/>
            <w:spacing w:val="15"/>
            <w:szCs w:val="22"/>
          </w:rPr>
          <w:delText xml:space="preserve"> </w:delText>
        </w:r>
        <w:r w:rsidRPr="00AA1BE2" w:rsidDel="003E1468">
          <w:rPr>
            <w:rFonts w:eastAsia="Times New Roman" w:cs="Arial"/>
            <w:spacing w:val="-3"/>
            <w:szCs w:val="22"/>
          </w:rPr>
          <w:delText>f</w:delText>
        </w:r>
        <w:r w:rsidRPr="00AA1BE2" w:rsidDel="003E1468">
          <w:rPr>
            <w:rFonts w:eastAsia="Times New Roman" w:cs="Arial"/>
            <w:spacing w:val="-2"/>
            <w:szCs w:val="22"/>
          </w:rPr>
          <w:delText>e</w:delText>
        </w:r>
        <w:r w:rsidRPr="00AA1BE2" w:rsidDel="003E1468">
          <w:rPr>
            <w:rFonts w:eastAsia="Times New Roman" w:cs="Arial"/>
            <w:spacing w:val="-1"/>
            <w:szCs w:val="22"/>
          </w:rPr>
          <w:delText>a</w:delText>
        </w:r>
        <w:r w:rsidRPr="00AA1BE2" w:rsidDel="003E1468">
          <w:rPr>
            <w:rFonts w:eastAsia="Times New Roman" w:cs="Arial"/>
            <w:szCs w:val="22"/>
          </w:rPr>
          <w:delText>tu</w:delText>
        </w:r>
        <w:r w:rsidRPr="00AA1BE2" w:rsidDel="003E1468">
          <w:rPr>
            <w:rFonts w:eastAsia="Times New Roman" w:cs="Arial"/>
            <w:spacing w:val="-4"/>
            <w:szCs w:val="22"/>
          </w:rPr>
          <w:delText>r</w:delText>
        </w:r>
        <w:r w:rsidRPr="00AA1BE2" w:rsidDel="003E1468">
          <w:rPr>
            <w:rFonts w:eastAsia="Times New Roman" w:cs="Arial"/>
            <w:spacing w:val="-1"/>
            <w:szCs w:val="22"/>
          </w:rPr>
          <w:delText>e</w:delText>
        </w:r>
        <w:r w:rsidRPr="00AA1BE2" w:rsidDel="003E1468">
          <w:rPr>
            <w:rFonts w:eastAsia="Times New Roman" w:cs="Arial"/>
            <w:szCs w:val="22"/>
          </w:rPr>
          <w:delText>s</w:delText>
        </w:r>
        <w:r w:rsidRPr="00AA1BE2" w:rsidDel="003E1468">
          <w:rPr>
            <w:rFonts w:eastAsia="Times New Roman" w:cs="Arial"/>
            <w:spacing w:val="30"/>
            <w:szCs w:val="22"/>
          </w:rPr>
          <w:delText xml:space="preserve"> </w:delText>
        </w:r>
        <w:r w:rsidRPr="00AA1BE2" w:rsidDel="003E1468">
          <w:rPr>
            <w:rFonts w:eastAsia="Times New Roman" w:cs="Arial"/>
            <w:w w:val="92"/>
            <w:szCs w:val="22"/>
          </w:rPr>
          <w:delText>li</w:delText>
        </w:r>
        <w:r w:rsidRPr="00AA1BE2" w:rsidDel="003E1468">
          <w:rPr>
            <w:rFonts w:eastAsia="Times New Roman" w:cs="Arial"/>
            <w:spacing w:val="-6"/>
            <w:w w:val="92"/>
            <w:szCs w:val="22"/>
          </w:rPr>
          <w:delText>k</w:delText>
        </w:r>
        <w:r w:rsidRPr="00AA1BE2" w:rsidDel="003E1468">
          <w:rPr>
            <w:rFonts w:eastAsia="Times New Roman" w:cs="Arial"/>
            <w:w w:val="92"/>
            <w:szCs w:val="22"/>
          </w:rPr>
          <w:delText>e</w:delText>
        </w:r>
        <w:r w:rsidRPr="00AA1BE2" w:rsidDel="003E1468">
          <w:rPr>
            <w:rFonts w:eastAsia="Times New Roman" w:cs="Arial"/>
            <w:spacing w:val="-3"/>
            <w:w w:val="92"/>
            <w:szCs w:val="22"/>
          </w:rPr>
          <w:delText xml:space="preserve"> </w:delText>
        </w:r>
        <w:r w:rsidRPr="00AA1BE2" w:rsidDel="003E1468">
          <w:rPr>
            <w:rFonts w:eastAsia="Times New Roman" w:cs="Arial"/>
            <w:spacing w:val="-1"/>
            <w:szCs w:val="22"/>
          </w:rPr>
          <w:delText>o</w:delText>
        </w:r>
        <w:r w:rsidRPr="00AA1BE2" w:rsidDel="003E1468">
          <w:rPr>
            <w:rFonts w:eastAsia="Times New Roman" w:cs="Arial"/>
            <w:spacing w:val="-2"/>
            <w:szCs w:val="22"/>
          </w:rPr>
          <w:delText>p</w:delText>
        </w:r>
        <w:r w:rsidRPr="00AA1BE2" w:rsidDel="003E1468">
          <w:rPr>
            <w:rFonts w:eastAsia="Times New Roman" w:cs="Arial"/>
            <w:szCs w:val="22"/>
          </w:rPr>
          <w:delText>tional</w:delText>
        </w:r>
        <w:r w:rsidRPr="00AA1BE2" w:rsidDel="003E1468">
          <w:rPr>
            <w:rFonts w:eastAsia="Times New Roman" w:cs="Arial"/>
            <w:spacing w:val="-7"/>
            <w:szCs w:val="22"/>
          </w:rPr>
          <w:delText xml:space="preserve"> </w:delText>
        </w:r>
        <w:r w:rsidRPr="00AA1BE2" w:rsidDel="003E1468">
          <w:rPr>
            <w:rFonts w:eastAsia="Times New Roman" w:cs="Arial"/>
            <w:w w:val="95"/>
            <w:szCs w:val="22"/>
          </w:rPr>
          <w:delText>Thunderbo</w:delText>
        </w:r>
        <w:r w:rsidRPr="00AA1BE2" w:rsidDel="003E1468">
          <w:rPr>
            <w:rFonts w:eastAsia="Times New Roman" w:cs="Arial"/>
            <w:spacing w:val="-5"/>
            <w:w w:val="95"/>
            <w:szCs w:val="22"/>
          </w:rPr>
          <w:delText>l</w:delText>
        </w:r>
        <w:r w:rsidRPr="00AA1BE2" w:rsidDel="003E1468">
          <w:rPr>
            <w:rFonts w:eastAsia="Times New Roman" w:cs="Arial"/>
            <w:w w:val="95"/>
            <w:szCs w:val="22"/>
          </w:rPr>
          <w:delText>t™</w:delText>
        </w:r>
        <w:r w:rsidRPr="00AA1BE2" w:rsidDel="003E1468">
          <w:rPr>
            <w:rFonts w:eastAsia="Times New Roman" w:cs="Arial"/>
            <w:szCs w:val="22"/>
          </w:rPr>
          <w:delText>,</w:delText>
        </w:r>
        <w:r w:rsidRPr="00AA1BE2" w:rsidDel="003E1468">
          <w:rPr>
            <w:rFonts w:eastAsia="Times New Roman" w:cs="Arial"/>
            <w:spacing w:val="-3"/>
            <w:szCs w:val="22"/>
          </w:rPr>
          <w:delText xml:space="preserve"> </w:delText>
        </w:r>
        <w:r w:rsidRPr="00AA1BE2" w:rsidDel="003E1468">
          <w:rPr>
            <w:rFonts w:eastAsia="Times New Roman" w:cs="Arial"/>
            <w:w w:val="90"/>
            <w:szCs w:val="22"/>
          </w:rPr>
          <w:delText>HP</w:delText>
        </w:r>
        <w:r w:rsidRPr="00AA1BE2" w:rsidDel="003E1468">
          <w:rPr>
            <w:rFonts w:eastAsia="Times New Roman" w:cs="Arial"/>
            <w:spacing w:val="-5"/>
            <w:w w:val="90"/>
            <w:szCs w:val="22"/>
          </w:rPr>
          <w:delText xml:space="preserve"> </w:delText>
        </w:r>
        <w:r w:rsidRPr="00AA1BE2" w:rsidDel="003E1468">
          <w:rPr>
            <w:rFonts w:eastAsia="Times New Roman" w:cs="Arial"/>
            <w:w w:val="90"/>
            <w:szCs w:val="22"/>
          </w:rPr>
          <w:delText>Z</w:delText>
        </w:r>
        <w:r w:rsidRPr="00AA1BE2" w:rsidDel="003E1468">
          <w:rPr>
            <w:rFonts w:eastAsia="Times New Roman" w:cs="Arial"/>
            <w:spacing w:val="-8"/>
            <w:w w:val="90"/>
            <w:szCs w:val="22"/>
          </w:rPr>
          <w:delText xml:space="preserve"> </w:delText>
        </w:r>
        <w:r w:rsidRPr="00AA1BE2" w:rsidDel="003E1468">
          <w:rPr>
            <w:rFonts w:eastAsia="Times New Roman" w:cs="Arial"/>
            <w:spacing w:val="-7"/>
            <w:w w:val="90"/>
            <w:szCs w:val="22"/>
          </w:rPr>
          <w:delText>T</w:delText>
        </w:r>
        <w:r w:rsidRPr="00AA1BE2" w:rsidDel="003E1468">
          <w:rPr>
            <w:rFonts w:eastAsia="Times New Roman" w:cs="Arial"/>
            <w:w w:val="90"/>
            <w:szCs w:val="22"/>
          </w:rPr>
          <w:delText>urbo</w:delText>
        </w:r>
        <w:r w:rsidRPr="00AA1BE2" w:rsidDel="003E1468">
          <w:rPr>
            <w:rFonts w:eastAsia="Times New Roman" w:cs="Arial"/>
            <w:spacing w:val="29"/>
            <w:w w:val="90"/>
            <w:szCs w:val="22"/>
          </w:rPr>
          <w:delText xml:space="preserve"> </w:delText>
        </w:r>
        <w:r w:rsidRPr="00AA1BE2" w:rsidDel="003E1468">
          <w:rPr>
            <w:rFonts w:eastAsia="Times New Roman" w:cs="Arial"/>
            <w:w w:val="90"/>
            <w:szCs w:val="22"/>
          </w:rPr>
          <w:delText>Dri</w:delText>
        </w:r>
        <w:r w:rsidRPr="00AA1BE2" w:rsidDel="003E1468">
          <w:rPr>
            <w:rFonts w:eastAsia="Times New Roman" w:cs="Arial"/>
            <w:spacing w:val="-2"/>
            <w:w w:val="90"/>
            <w:szCs w:val="22"/>
          </w:rPr>
          <w:delText>v</w:delText>
        </w:r>
        <w:r w:rsidRPr="00AA1BE2" w:rsidDel="003E1468">
          <w:rPr>
            <w:rFonts w:eastAsia="Times New Roman" w:cs="Arial"/>
            <w:w w:val="90"/>
            <w:szCs w:val="22"/>
          </w:rPr>
          <w:delText>e,</w:delText>
        </w:r>
        <w:r w:rsidRPr="00AA1BE2" w:rsidDel="003E1468">
          <w:rPr>
            <w:rFonts w:eastAsia="Times New Roman" w:cs="Arial"/>
            <w:spacing w:val="3"/>
            <w:w w:val="90"/>
            <w:szCs w:val="22"/>
          </w:rPr>
          <w:delText xml:space="preserve"> </w:delText>
        </w:r>
        <w:r w:rsidRPr="00AA1BE2" w:rsidDel="003E1468">
          <w:rPr>
            <w:rFonts w:eastAsia="Times New Roman" w:cs="Arial"/>
            <w:w w:val="104"/>
            <w:szCs w:val="22"/>
          </w:rPr>
          <w:delText xml:space="preserve">and </w:delText>
        </w:r>
        <w:r w:rsidRPr="00AA1BE2" w:rsidDel="003E1468">
          <w:rPr>
            <w:rFonts w:eastAsia="Times New Roman" w:cs="Arial"/>
            <w:w w:val="89"/>
            <w:szCs w:val="22"/>
          </w:rPr>
          <w:delText>HP</w:delText>
        </w:r>
        <w:r w:rsidRPr="00AA1BE2" w:rsidDel="003E1468">
          <w:rPr>
            <w:rFonts w:eastAsia="Times New Roman" w:cs="Arial"/>
            <w:spacing w:val="-2"/>
            <w:w w:val="89"/>
            <w:szCs w:val="22"/>
          </w:rPr>
          <w:delText xml:space="preserve"> </w:delText>
        </w:r>
        <w:r w:rsidRPr="00AA1BE2" w:rsidDel="003E1468">
          <w:rPr>
            <w:rFonts w:eastAsia="Times New Roman" w:cs="Arial"/>
            <w:spacing w:val="-2"/>
            <w:szCs w:val="22"/>
          </w:rPr>
          <w:delText>R</w:delText>
        </w:r>
        <w:r w:rsidRPr="00AA1BE2" w:rsidDel="003E1468">
          <w:rPr>
            <w:rFonts w:eastAsia="Times New Roman" w:cs="Arial"/>
            <w:szCs w:val="22"/>
          </w:rPr>
          <w:delText>em</w:delText>
        </w:r>
        <w:r w:rsidRPr="00AA1BE2" w:rsidDel="003E1468">
          <w:rPr>
            <w:rFonts w:eastAsia="Times New Roman" w:cs="Arial"/>
            <w:spacing w:val="-2"/>
            <w:szCs w:val="22"/>
          </w:rPr>
          <w:delText>o</w:delText>
        </w:r>
        <w:r w:rsidRPr="00AA1BE2" w:rsidDel="003E1468">
          <w:rPr>
            <w:rFonts w:eastAsia="Times New Roman" w:cs="Arial"/>
            <w:spacing w:val="-3"/>
            <w:szCs w:val="22"/>
          </w:rPr>
          <w:delText>t</w:delText>
        </w:r>
        <w:r w:rsidRPr="00AA1BE2" w:rsidDel="003E1468">
          <w:rPr>
            <w:rFonts w:eastAsia="Times New Roman" w:cs="Arial"/>
            <w:szCs w:val="22"/>
          </w:rPr>
          <w:delText>e</w:delText>
        </w:r>
        <w:r w:rsidRPr="00AA1BE2" w:rsidDel="003E1468">
          <w:rPr>
            <w:rFonts w:eastAsia="Times New Roman" w:cs="Arial"/>
            <w:spacing w:val="5"/>
            <w:szCs w:val="22"/>
          </w:rPr>
          <w:delText xml:space="preserve"> </w:delText>
        </w:r>
        <w:r w:rsidRPr="00AA1BE2" w:rsidDel="003E1468">
          <w:rPr>
            <w:rFonts w:eastAsia="Times New Roman" w:cs="Arial"/>
            <w:w w:val="94"/>
            <w:szCs w:val="22"/>
          </w:rPr>
          <w:delText>G</w:delText>
        </w:r>
        <w:r w:rsidRPr="00AA1BE2" w:rsidDel="003E1468">
          <w:rPr>
            <w:rFonts w:eastAsia="Times New Roman" w:cs="Arial"/>
            <w:spacing w:val="-2"/>
            <w:w w:val="94"/>
            <w:szCs w:val="22"/>
          </w:rPr>
          <w:delText>r</w:delText>
        </w:r>
        <w:r w:rsidRPr="00AA1BE2" w:rsidDel="003E1468">
          <w:rPr>
            <w:rFonts w:eastAsia="Times New Roman" w:cs="Arial"/>
            <w:w w:val="94"/>
            <w:szCs w:val="22"/>
          </w:rPr>
          <w:delText>aphics</w:delText>
        </w:r>
        <w:r w:rsidRPr="00AA1BE2" w:rsidDel="003E1468">
          <w:rPr>
            <w:rFonts w:eastAsia="Times New Roman" w:cs="Arial"/>
            <w:spacing w:val="1"/>
            <w:w w:val="94"/>
            <w:szCs w:val="22"/>
          </w:rPr>
          <w:delText xml:space="preserve"> </w:delText>
        </w:r>
        <w:r w:rsidRPr="00AA1BE2" w:rsidDel="003E1468">
          <w:rPr>
            <w:rFonts w:eastAsia="Times New Roman" w:cs="Arial"/>
            <w:szCs w:val="22"/>
          </w:rPr>
          <w:delText>S</w:delText>
        </w:r>
        <w:r w:rsidRPr="00AA1BE2" w:rsidDel="003E1468">
          <w:rPr>
            <w:rFonts w:eastAsia="Times New Roman" w:cs="Arial"/>
            <w:spacing w:val="-2"/>
            <w:szCs w:val="22"/>
          </w:rPr>
          <w:delText>o</w:delText>
        </w:r>
        <w:r w:rsidRPr="00AA1BE2" w:rsidDel="003E1468">
          <w:rPr>
            <w:rFonts w:eastAsia="Times New Roman" w:cs="Arial"/>
            <w:spacing w:val="1"/>
            <w:szCs w:val="22"/>
          </w:rPr>
          <w:delText>ft</w:delText>
        </w:r>
        <w:r w:rsidRPr="00AA1BE2" w:rsidDel="003E1468">
          <w:rPr>
            <w:rFonts w:eastAsia="Times New Roman" w:cs="Arial"/>
            <w:spacing w:val="-2"/>
            <w:szCs w:val="22"/>
          </w:rPr>
          <w:delText>w</w:delText>
        </w:r>
        <w:r w:rsidRPr="00AA1BE2" w:rsidDel="003E1468">
          <w:rPr>
            <w:rFonts w:eastAsia="Times New Roman" w:cs="Arial"/>
            <w:szCs w:val="22"/>
          </w:rPr>
          <w:delText>a</w:delText>
        </w:r>
        <w:r w:rsidRPr="00AA1BE2" w:rsidDel="003E1468">
          <w:rPr>
            <w:rFonts w:eastAsia="Times New Roman" w:cs="Arial"/>
            <w:spacing w:val="-4"/>
            <w:szCs w:val="22"/>
          </w:rPr>
          <w:delText>r</w:delText>
        </w:r>
        <w:r w:rsidRPr="00AA1BE2" w:rsidDel="003E1468">
          <w:rPr>
            <w:rFonts w:eastAsia="Times New Roman" w:cs="Arial"/>
            <w:spacing w:val="-2"/>
            <w:szCs w:val="22"/>
          </w:rPr>
          <w:delText>e</w:delText>
        </w:r>
        <w:r w:rsidRPr="00AA1BE2" w:rsidDel="003E1468">
          <w:rPr>
            <w:rFonts w:eastAsia="Times New Roman" w:cs="Arial"/>
            <w:szCs w:val="22"/>
          </w:rPr>
          <w:delText>.</w:delText>
        </w:r>
      </w:del>
      <w:ins w:id="319" w:author="Jasbinder Singh" w:date="2017-09-19T12:29:00Z">
        <w:r w:rsidR="003E1468">
          <w:rPr>
            <w:rFonts w:eastAsia="Times New Roman" w:cs="Arial"/>
            <w:spacing w:val="-1"/>
            <w:w w:val="74"/>
            <w:szCs w:val="22"/>
          </w:rPr>
          <w:t>For the client PC, a workstation specification shall be adequate and the proposed</w:t>
        </w:r>
      </w:ins>
      <w:ins w:id="320" w:author="Jasbinder Singh" w:date="2017-09-19T12:33:00Z">
        <w:r w:rsidR="00DB6FB4">
          <w:rPr>
            <w:rFonts w:eastAsia="Times New Roman" w:cs="Arial"/>
            <w:spacing w:val="-1"/>
            <w:w w:val="74"/>
            <w:szCs w:val="22"/>
          </w:rPr>
          <w:t xml:space="preserve"> hardware is HP Z440 Workstation. The technical </w:t>
        </w:r>
      </w:ins>
      <w:ins w:id="321" w:author="Jasbinder Singh" w:date="2017-09-19T12:29:00Z">
        <w:r w:rsidR="00DB6FB4">
          <w:rPr>
            <w:rFonts w:eastAsia="Times New Roman" w:cs="Arial"/>
            <w:spacing w:val="-1"/>
            <w:w w:val="74"/>
            <w:szCs w:val="22"/>
          </w:rPr>
          <w:t>specification for HP Z440</w:t>
        </w:r>
        <w:r w:rsidR="003E1468">
          <w:rPr>
            <w:rFonts w:eastAsia="Times New Roman" w:cs="Arial"/>
            <w:spacing w:val="-1"/>
            <w:w w:val="74"/>
            <w:szCs w:val="22"/>
          </w:rPr>
          <w:t xml:space="preserve"> is as detailed </w:t>
        </w:r>
        <w:proofErr w:type="spellStart"/>
        <w:r w:rsidR="003E1468">
          <w:rPr>
            <w:rFonts w:eastAsia="Times New Roman" w:cs="Arial"/>
            <w:spacing w:val="-1"/>
            <w:w w:val="74"/>
            <w:szCs w:val="22"/>
          </w:rPr>
          <w:t>beow</w:t>
        </w:r>
        <w:proofErr w:type="spellEnd"/>
        <w:r w:rsidR="003E1468">
          <w:rPr>
            <w:rFonts w:eastAsia="Times New Roman" w:cs="Arial"/>
            <w:spacing w:val="-1"/>
            <w:w w:val="74"/>
            <w:szCs w:val="22"/>
          </w:rPr>
          <w:t xml:space="preserve">. </w:t>
        </w:r>
      </w:ins>
    </w:p>
    <w:tbl>
      <w:tblPr>
        <w:tblW w:w="8550" w:type="dxa"/>
        <w:tblInd w:w="-5" w:type="dxa"/>
        <w:tblCellMar>
          <w:top w:w="15" w:type="dxa"/>
          <w:bottom w:w="15" w:type="dxa"/>
        </w:tblCellMar>
        <w:tblLook w:val="04A0" w:firstRow="1" w:lastRow="0" w:firstColumn="1" w:lastColumn="0" w:noHBand="0" w:noVBand="1"/>
      </w:tblPr>
      <w:tblGrid>
        <w:gridCol w:w="2260"/>
        <w:gridCol w:w="6290"/>
      </w:tblGrid>
      <w:tr w:rsidR="009F5897" w:rsidRPr="009F5897" w14:paraId="51D3BE98" w14:textId="77777777" w:rsidTr="009D466F">
        <w:trPr>
          <w:trHeight w:val="288"/>
        </w:trPr>
        <w:tc>
          <w:tcPr>
            <w:tcW w:w="2260" w:type="dxa"/>
            <w:tcBorders>
              <w:top w:val="single" w:sz="4" w:space="0" w:color="auto"/>
              <w:left w:val="single" w:sz="4" w:space="0" w:color="auto"/>
              <w:bottom w:val="single" w:sz="4" w:space="0" w:color="auto"/>
              <w:right w:val="single" w:sz="4" w:space="0" w:color="auto"/>
            </w:tcBorders>
            <w:hideMark/>
          </w:tcPr>
          <w:p w14:paraId="4FF88EE9" w14:textId="77777777" w:rsidR="00CD760A" w:rsidRPr="009F5897" w:rsidRDefault="00CD760A" w:rsidP="009D466F">
            <w:pPr>
              <w:spacing w:before="0" w:after="0" w:line="240" w:lineRule="auto"/>
              <w:rPr>
                <w:rFonts w:eastAsia="Times New Roman" w:cs="Arial"/>
                <w:b/>
                <w:bCs/>
                <w:sz w:val="20"/>
                <w:lang w:eastAsia="en-US"/>
              </w:rPr>
            </w:pPr>
            <w:r w:rsidRPr="009F5897">
              <w:rPr>
                <w:rFonts w:eastAsia="Times New Roman" w:cs="Arial"/>
                <w:b/>
                <w:bCs/>
                <w:sz w:val="20"/>
                <w:lang w:eastAsia="en-US"/>
              </w:rPr>
              <w:t>Operating System</w:t>
            </w:r>
          </w:p>
        </w:tc>
        <w:tc>
          <w:tcPr>
            <w:tcW w:w="6290" w:type="dxa"/>
            <w:tcBorders>
              <w:top w:val="single" w:sz="4" w:space="0" w:color="auto"/>
              <w:left w:val="single" w:sz="4" w:space="0" w:color="auto"/>
              <w:bottom w:val="single" w:sz="4" w:space="0" w:color="auto"/>
              <w:right w:val="single" w:sz="4" w:space="0" w:color="auto"/>
            </w:tcBorders>
            <w:vAlign w:val="bottom"/>
            <w:hideMark/>
          </w:tcPr>
          <w:p w14:paraId="0D8F699F" w14:textId="77777777" w:rsidR="00CD760A" w:rsidRPr="009F5897" w:rsidRDefault="00CD760A" w:rsidP="009D466F">
            <w:pPr>
              <w:spacing w:before="0" w:after="0" w:line="240" w:lineRule="auto"/>
              <w:rPr>
                <w:rFonts w:eastAsia="Times New Roman" w:cs="Arial"/>
                <w:sz w:val="20"/>
                <w:lang w:eastAsia="en-US"/>
              </w:rPr>
            </w:pPr>
            <w:r w:rsidRPr="009F5897">
              <w:rPr>
                <w:rFonts w:eastAsia="Times New Roman" w:cs="Arial"/>
                <w:sz w:val="20"/>
                <w:lang w:eastAsia="en-US"/>
              </w:rPr>
              <w:t>Windows 10 Pro 64</w:t>
            </w:r>
          </w:p>
        </w:tc>
      </w:tr>
      <w:tr w:rsidR="009F5897" w:rsidRPr="009F5897" w14:paraId="482F0278" w14:textId="77777777" w:rsidTr="009D466F">
        <w:trPr>
          <w:trHeight w:val="253"/>
        </w:trPr>
        <w:tc>
          <w:tcPr>
            <w:tcW w:w="2260" w:type="dxa"/>
            <w:tcBorders>
              <w:top w:val="single" w:sz="4" w:space="0" w:color="auto"/>
              <w:left w:val="single" w:sz="4" w:space="0" w:color="auto"/>
              <w:bottom w:val="single" w:sz="4" w:space="0" w:color="auto"/>
              <w:right w:val="single" w:sz="4" w:space="0" w:color="auto"/>
            </w:tcBorders>
            <w:hideMark/>
          </w:tcPr>
          <w:p w14:paraId="4343B226" w14:textId="77777777" w:rsidR="00CD760A" w:rsidRPr="009F5897" w:rsidRDefault="00CD760A" w:rsidP="009D466F">
            <w:pPr>
              <w:spacing w:before="0" w:after="0" w:line="240" w:lineRule="auto"/>
              <w:rPr>
                <w:rFonts w:eastAsia="Times New Roman" w:cs="Arial"/>
                <w:b/>
                <w:bCs/>
                <w:sz w:val="20"/>
                <w:lang w:eastAsia="en-US"/>
              </w:rPr>
            </w:pPr>
            <w:r w:rsidRPr="009F5897">
              <w:rPr>
                <w:rFonts w:eastAsia="Times New Roman" w:cs="Arial"/>
                <w:b/>
                <w:bCs/>
                <w:sz w:val="20"/>
                <w:lang w:eastAsia="en-US"/>
              </w:rPr>
              <w:t>Processor</w:t>
            </w:r>
          </w:p>
        </w:tc>
        <w:tc>
          <w:tcPr>
            <w:tcW w:w="6290" w:type="dxa"/>
            <w:tcBorders>
              <w:top w:val="single" w:sz="4" w:space="0" w:color="auto"/>
              <w:left w:val="single" w:sz="4" w:space="0" w:color="auto"/>
              <w:bottom w:val="single" w:sz="4" w:space="0" w:color="auto"/>
              <w:right w:val="single" w:sz="4" w:space="0" w:color="auto"/>
            </w:tcBorders>
            <w:vAlign w:val="bottom"/>
            <w:hideMark/>
          </w:tcPr>
          <w:p w14:paraId="171628FC" w14:textId="77777777" w:rsidR="00CD760A" w:rsidRPr="009F5897" w:rsidRDefault="00CD760A" w:rsidP="009D466F">
            <w:pPr>
              <w:spacing w:before="0" w:after="0" w:line="240" w:lineRule="auto"/>
              <w:rPr>
                <w:rFonts w:eastAsia="Times New Roman" w:cs="Arial"/>
                <w:sz w:val="20"/>
                <w:lang w:eastAsia="en-US"/>
              </w:rPr>
            </w:pPr>
            <w:r w:rsidRPr="009F5897">
              <w:rPr>
                <w:rFonts w:eastAsia="Times New Roman" w:cs="Arial"/>
                <w:sz w:val="20"/>
                <w:lang w:eastAsia="en-US"/>
              </w:rPr>
              <w:t>Intel® Xeon® E5-1620 v</w:t>
            </w:r>
            <w:proofErr w:type="gramStart"/>
            <w:r w:rsidRPr="009F5897">
              <w:rPr>
                <w:rFonts w:eastAsia="Times New Roman" w:cs="Arial"/>
                <w:sz w:val="20"/>
                <w:lang w:eastAsia="en-US"/>
              </w:rPr>
              <w:t>4  3</w:t>
            </w:r>
            <w:proofErr w:type="gramEnd"/>
            <w:r w:rsidRPr="009F5897">
              <w:rPr>
                <w:rFonts w:eastAsia="Times New Roman" w:cs="Arial"/>
                <w:sz w:val="20"/>
                <w:lang w:eastAsia="en-US"/>
              </w:rPr>
              <w:t>.50GHz 10MB 2400 4 Cores CPU</w:t>
            </w:r>
          </w:p>
        </w:tc>
      </w:tr>
      <w:tr w:rsidR="009F5897" w:rsidRPr="009F5897" w14:paraId="07FD500C" w14:textId="77777777" w:rsidTr="009D466F">
        <w:trPr>
          <w:trHeight w:val="235"/>
        </w:trPr>
        <w:tc>
          <w:tcPr>
            <w:tcW w:w="2260" w:type="dxa"/>
            <w:tcBorders>
              <w:top w:val="single" w:sz="4" w:space="0" w:color="auto"/>
              <w:left w:val="single" w:sz="4" w:space="0" w:color="auto"/>
              <w:bottom w:val="single" w:sz="4" w:space="0" w:color="auto"/>
              <w:right w:val="single" w:sz="4" w:space="0" w:color="auto"/>
            </w:tcBorders>
            <w:hideMark/>
          </w:tcPr>
          <w:p w14:paraId="4E7E94E7" w14:textId="77777777" w:rsidR="00CD760A" w:rsidRPr="009F5897" w:rsidRDefault="00CD760A" w:rsidP="009D466F">
            <w:pPr>
              <w:spacing w:before="0" w:after="0" w:line="240" w:lineRule="auto"/>
              <w:rPr>
                <w:rFonts w:eastAsia="Times New Roman" w:cs="Arial"/>
                <w:b/>
                <w:bCs/>
                <w:sz w:val="20"/>
                <w:lang w:eastAsia="en-US"/>
              </w:rPr>
            </w:pPr>
            <w:r w:rsidRPr="009F5897">
              <w:rPr>
                <w:rFonts w:eastAsia="Times New Roman" w:cs="Arial"/>
                <w:b/>
                <w:bCs/>
                <w:sz w:val="20"/>
                <w:lang w:eastAsia="en-US"/>
              </w:rPr>
              <w:t>Memory</w:t>
            </w:r>
          </w:p>
        </w:tc>
        <w:tc>
          <w:tcPr>
            <w:tcW w:w="6290" w:type="dxa"/>
            <w:tcBorders>
              <w:top w:val="single" w:sz="4" w:space="0" w:color="auto"/>
              <w:left w:val="single" w:sz="4" w:space="0" w:color="auto"/>
              <w:bottom w:val="single" w:sz="4" w:space="0" w:color="auto"/>
              <w:right w:val="single" w:sz="4" w:space="0" w:color="auto"/>
            </w:tcBorders>
            <w:vAlign w:val="bottom"/>
            <w:hideMark/>
          </w:tcPr>
          <w:p w14:paraId="69233D8E" w14:textId="77777777" w:rsidR="00CD760A" w:rsidRPr="009F5897" w:rsidRDefault="00CD760A" w:rsidP="009D466F">
            <w:pPr>
              <w:spacing w:before="0" w:after="0" w:line="240" w:lineRule="auto"/>
              <w:rPr>
                <w:rFonts w:eastAsia="Times New Roman" w:cs="Arial"/>
                <w:sz w:val="20"/>
                <w:lang w:eastAsia="en-US"/>
              </w:rPr>
            </w:pPr>
            <w:r w:rsidRPr="009F5897">
              <w:rPr>
                <w:rFonts w:eastAsia="Times New Roman" w:cs="Arial"/>
                <w:sz w:val="20"/>
                <w:lang w:eastAsia="en-US"/>
              </w:rPr>
              <w:t>8GB DDR4-2400 (1x8GB) Registered RAM</w:t>
            </w:r>
          </w:p>
        </w:tc>
      </w:tr>
      <w:tr w:rsidR="009F5897" w:rsidRPr="009F5897" w14:paraId="4B7756F0" w14:textId="77777777" w:rsidTr="009D466F">
        <w:trPr>
          <w:trHeight w:val="235"/>
        </w:trPr>
        <w:tc>
          <w:tcPr>
            <w:tcW w:w="2260" w:type="dxa"/>
            <w:tcBorders>
              <w:top w:val="single" w:sz="4" w:space="0" w:color="auto"/>
              <w:left w:val="single" w:sz="4" w:space="0" w:color="auto"/>
              <w:bottom w:val="single" w:sz="4" w:space="0" w:color="auto"/>
              <w:right w:val="single" w:sz="4" w:space="0" w:color="auto"/>
            </w:tcBorders>
          </w:tcPr>
          <w:p w14:paraId="1BF49F93" w14:textId="77777777" w:rsidR="00CD760A" w:rsidRPr="009F5897" w:rsidRDefault="00CD760A" w:rsidP="009D466F">
            <w:pPr>
              <w:spacing w:before="0" w:after="0" w:line="240" w:lineRule="auto"/>
              <w:rPr>
                <w:rFonts w:eastAsia="Times New Roman" w:cs="Arial"/>
                <w:b/>
                <w:bCs/>
                <w:sz w:val="20"/>
                <w:lang w:eastAsia="en-US"/>
              </w:rPr>
            </w:pPr>
            <w:r w:rsidRPr="009F5897">
              <w:rPr>
                <w:rFonts w:eastAsia="Times New Roman" w:cs="Arial"/>
                <w:b/>
                <w:bCs/>
                <w:sz w:val="20"/>
                <w:lang w:eastAsia="en-US"/>
              </w:rPr>
              <w:t>Storage</w:t>
            </w:r>
          </w:p>
        </w:tc>
        <w:tc>
          <w:tcPr>
            <w:tcW w:w="6290" w:type="dxa"/>
            <w:tcBorders>
              <w:top w:val="single" w:sz="4" w:space="0" w:color="auto"/>
              <w:left w:val="single" w:sz="4" w:space="0" w:color="auto"/>
              <w:bottom w:val="single" w:sz="4" w:space="0" w:color="auto"/>
              <w:right w:val="single" w:sz="4" w:space="0" w:color="auto"/>
            </w:tcBorders>
            <w:vAlign w:val="bottom"/>
          </w:tcPr>
          <w:p w14:paraId="129A7B42" w14:textId="77777777" w:rsidR="00CD760A" w:rsidRPr="009F5897" w:rsidRDefault="00CD760A" w:rsidP="009D466F">
            <w:pPr>
              <w:spacing w:before="0" w:after="0" w:line="240" w:lineRule="auto"/>
              <w:rPr>
                <w:rFonts w:eastAsia="Times New Roman" w:cs="Arial"/>
                <w:sz w:val="20"/>
                <w:lang w:eastAsia="en-US"/>
              </w:rPr>
            </w:pPr>
            <w:r w:rsidRPr="009F5897">
              <w:rPr>
                <w:rFonts w:eastAsia="Times New Roman" w:cs="Arial"/>
                <w:sz w:val="20"/>
                <w:lang w:eastAsia="en-US"/>
              </w:rPr>
              <w:t>1TB 7200 RPM SATA</w:t>
            </w:r>
          </w:p>
        </w:tc>
      </w:tr>
      <w:tr w:rsidR="009F5897" w:rsidRPr="009F5897" w14:paraId="55BD2879" w14:textId="77777777" w:rsidTr="009D466F">
        <w:trPr>
          <w:trHeight w:val="217"/>
        </w:trPr>
        <w:tc>
          <w:tcPr>
            <w:tcW w:w="2260" w:type="dxa"/>
            <w:tcBorders>
              <w:top w:val="single" w:sz="4" w:space="0" w:color="auto"/>
              <w:left w:val="single" w:sz="4" w:space="0" w:color="auto"/>
              <w:bottom w:val="single" w:sz="4" w:space="0" w:color="auto"/>
              <w:right w:val="single" w:sz="4" w:space="0" w:color="auto"/>
            </w:tcBorders>
            <w:hideMark/>
          </w:tcPr>
          <w:p w14:paraId="3C4F055C" w14:textId="77777777" w:rsidR="00CD760A" w:rsidRPr="003658C7" w:rsidRDefault="00CD760A" w:rsidP="009D466F">
            <w:pPr>
              <w:spacing w:before="0" w:after="0" w:line="240" w:lineRule="auto"/>
              <w:rPr>
                <w:rFonts w:eastAsia="Times New Roman" w:cs="Arial"/>
                <w:b/>
                <w:bCs/>
                <w:sz w:val="20"/>
                <w:lang w:eastAsia="en-US"/>
              </w:rPr>
            </w:pPr>
            <w:r w:rsidRPr="003658C7">
              <w:rPr>
                <w:rFonts w:eastAsia="Times New Roman" w:cs="Arial"/>
                <w:b/>
                <w:bCs/>
                <w:sz w:val="20"/>
                <w:lang w:eastAsia="en-US"/>
              </w:rPr>
              <w:t>Drive Controllers</w:t>
            </w:r>
          </w:p>
        </w:tc>
        <w:tc>
          <w:tcPr>
            <w:tcW w:w="6290" w:type="dxa"/>
            <w:tcBorders>
              <w:top w:val="single" w:sz="4" w:space="0" w:color="auto"/>
              <w:left w:val="single" w:sz="4" w:space="0" w:color="auto"/>
              <w:bottom w:val="single" w:sz="4" w:space="0" w:color="auto"/>
              <w:right w:val="single" w:sz="4" w:space="0" w:color="auto"/>
            </w:tcBorders>
            <w:vAlign w:val="bottom"/>
            <w:hideMark/>
          </w:tcPr>
          <w:p w14:paraId="3E8D81E6" w14:textId="77777777" w:rsidR="00CD760A" w:rsidRPr="003658C7" w:rsidRDefault="00CD760A" w:rsidP="009D466F">
            <w:pPr>
              <w:spacing w:before="0" w:after="0" w:line="240" w:lineRule="auto"/>
              <w:rPr>
                <w:rFonts w:eastAsia="Times New Roman" w:cs="Arial"/>
                <w:sz w:val="20"/>
                <w:lang w:eastAsia="en-US"/>
              </w:rPr>
            </w:pPr>
            <w:r w:rsidRPr="003658C7">
              <w:rPr>
                <w:rFonts w:eastAsia="Times New Roman" w:cs="Arial"/>
                <w:sz w:val="20"/>
                <w:lang w:eastAsia="en-US"/>
              </w:rPr>
              <w:t>Integrated SATA 6.0 Gb/s</w:t>
            </w:r>
          </w:p>
        </w:tc>
      </w:tr>
      <w:tr w:rsidR="009F5897" w:rsidRPr="009F5897" w14:paraId="43D04B8E" w14:textId="77777777" w:rsidTr="009D466F">
        <w:trPr>
          <w:trHeight w:val="217"/>
        </w:trPr>
        <w:tc>
          <w:tcPr>
            <w:tcW w:w="2260" w:type="dxa"/>
            <w:tcBorders>
              <w:top w:val="single" w:sz="4" w:space="0" w:color="auto"/>
              <w:left w:val="single" w:sz="4" w:space="0" w:color="auto"/>
              <w:bottom w:val="single" w:sz="4" w:space="0" w:color="auto"/>
              <w:right w:val="single" w:sz="4" w:space="0" w:color="auto"/>
            </w:tcBorders>
          </w:tcPr>
          <w:p w14:paraId="54C69494" w14:textId="77777777" w:rsidR="00CD760A" w:rsidRPr="009F5897" w:rsidRDefault="00CD760A" w:rsidP="009D466F">
            <w:pPr>
              <w:spacing w:before="0" w:after="0" w:line="240" w:lineRule="auto"/>
              <w:rPr>
                <w:rFonts w:eastAsia="Times New Roman" w:cs="Arial"/>
                <w:b/>
                <w:bCs/>
                <w:sz w:val="20"/>
                <w:lang w:eastAsia="en-US"/>
              </w:rPr>
            </w:pPr>
            <w:r w:rsidRPr="009F5897">
              <w:rPr>
                <w:rFonts w:eastAsia="Times New Roman" w:cs="Arial"/>
                <w:b/>
                <w:bCs/>
                <w:sz w:val="20"/>
                <w:lang w:eastAsia="en-US"/>
              </w:rPr>
              <w:t>VGA</w:t>
            </w:r>
          </w:p>
        </w:tc>
        <w:tc>
          <w:tcPr>
            <w:tcW w:w="6290" w:type="dxa"/>
            <w:tcBorders>
              <w:top w:val="single" w:sz="4" w:space="0" w:color="auto"/>
              <w:left w:val="single" w:sz="4" w:space="0" w:color="auto"/>
              <w:bottom w:val="single" w:sz="4" w:space="0" w:color="auto"/>
              <w:right w:val="single" w:sz="4" w:space="0" w:color="auto"/>
            </w:tcBorders>
            <w:vAlign w:val="bottom"/>
          </w:tcPr>
          <w:p w14:paraId="613EDDCF" w14:textId="77777777" w:rsidR="00CD760A" w:rsidRPr="009F5897" w:rsidRDefault="00CD760A" w:rsidP="009D466F">
            <w:pPr>
              <w:spacing w:before="0" w:after="0" w:line="240" w:lineRule="auto"/>
              <w:rPr>
                <w:rFonts w:eastAsia="Times New Roman" w:cs="Arial"/>
                <w:sz w:val="20"/>
                <w:lang w:eastAsia="en-US"/>
              </w:rPr>
            </w:pPr>
            <w:r w:rsidRPr="009F5897">
              <w:rPr>
                <w:rFonts w:eastAsia="Times New Roman" w:cs="Arial"/>
                <w:sz w:val="20"/>
                <w:lang w:eastAsia="en-US"/>
              </w:rPr>
              <w:t>NVIDIA Quadro M2000 4GB 4xDP</w:t>
            </w:r>
          </w:p>
        </w:tc>
      </w:tr>
      <w:tr w:rsidR="009F5897" w:rsidRPr="009F5897" w14:paraId="5C1053E8" w14:textId="77777777" w:rsidTr="009D466F">
        <w:trPr>
          <w:trHeight w:val="127"/>
        </w:trPr>
        <w:tc>
          <w:tcPr>
            <w:tcW w:w="2260" w:type="dxa"/>
            <w:tcBorders>
              <w:top w:val="single" w:sz="4" w:space="0" w:color="auto"/>
              <w:left w:val="single" w:sz="4" w:space="0" w:color="auto"/>
              <w:bottom w:val="single" w:sz="4" w:space="0" w:color="auto"/>
              <w:right w:val="single" w:sz="4" w:space="0" w:color="auto"/>
            </w:tcBorders>
            <w:hideMark/>
          </w:tcPr>
          <w:p w14:paraId="28EF5C02" w14:textId="77777777" w:rsidR="00CD760A" w:rsidRPr="009F5897" w:rsidRDefault="00CD760A" w:rsidP="009D466F">
            <w:pPr>
              <w:spacing w:before="0" w:after="0" w:line="240" w:lineRule="auto"/>
              <w:rPr>
                <w:rFonts w:eastAsia="Times New Roman" w:cs="Arial"/>
                <w:b/>
                <w:bCs/>
                <w:sz w:val="20"/>
                <w:lang w:eastAsia="en-US"/>
              </w:rPr>
            </w:pPr>
            <w:r w:rsidRPr="009F5897">
              <w:rPr>
                <w:rFonts w:eastAsia="Times New Roman" w:cs="Arial"/>
                <w:b/>
                <w:bCs/>
                <w:sz w:val="20"/>
                <w:lang w:eastAsia="en-US"/>
              </w:rPr>
              <w:t>Networking</w:t>
            </w:r>
          </w:p>
        </w:tc>
        <w:tc>
          <w:tcPr>
            <w:tcW w:w="6290" w:type="dxa"/>
            <w:tcBorders>
              <w:top w:val="single" w:sz="4" w:space="0" w:color="auto"/>
              <w:left w:val="single" w:sz="4" w:space="0" w:color="auto"/>
              <w:bottom w:val="single" w:sz="4" w:space="0" w:color="auto"/>
              <w:right w:val="single" w:sz="4" w:space="0" w:color="auto"/>
            </w:tcBorders>
            <w:vAlign w:val="bottom"/>
            <w:hideMark/>
          </w:tcPr>
          <w:p w14:paraId="01A96EE7" w14:textId="77777777" w:rsidR="00CD760A" w:rsidRPr="009F5897" w:rsidRDefault="00CD760A" w:rsidP="009D466F">
            <w:pPr>
              <w:spacing w:before="0" w:after="0" w:line="240" w:lineRule="auto"/>
              <w:rPr>
                <w:rFonts w:eastAsia="Times New Roman" w:cs="Arial"/>
                <w:sz w:val="20"/>
                <w:lang w:eastAsia="en-US"/>
              </w:rPr>
            </w:pPr>
            <w:r w:rsidRPr="009F5897">
              <w:rPr>
                <w:rFonts w:eastAsia="Times New Roman" w:cs="Arial"/>
                <w:sz w:val="20"/>
                <w:lang w:eastAsia="en-US"/>
              </w:rPr>
              <w:t xml:space="preserve">Integrated Intel® I218LM </w:t>
            </w:r>
            <w:proofErr w:type="spellStart"/>
            <w:r w:rsidRPr="009F5897">
              <w:rPr>
                <w:rFonts w:eastAsia="Times New Roman" w:cs="Arial"/>
                <w:sz w:val="20"/>
                <w:lang w:eastAsia="en-US"/>
              </w:rPr>
              <w:t>PCIe</w:t>
            </w:r>
            <w:proofErr w:type="spellEnd"/>
            <w:r w:rsidRPr="009F5897">
              <w:rPr>
                <w:rFonts w:eastAsia="Times New Roman" w:cs="Arial"/>
                <w:sz w:val="20"/>
                <w:lang w:eastAsia="en-US"/>
              </w:rPr>
              <w:t xml:space="preserve"> </w:t>
            </w:r>
            <w:proofErr w:type="spellStart"/>
            <w:r w:rsidRPr="009F5897">
              <w:rPr>
                <w:rFonts w:eastAsia="Times New Roman" w:cs="Arial"/>
                <w:sz w:val="20"/>
                <w:lang w:eastAsia="en-US"/>
              </w:rPr>
              <w:t>GbE</w:t>
            </w:r>
            <w:proofErr w:type="spellEnd"/>
          </w:p>
        </w:tc>
      </w:tr>
      <w:tr w:rsidR="009F5897" w:rsidRPr="009F5897" w14:paraId="5A1A37CC" w14:textId="77777777" w:rsidTr="009D466F">
        <w:trPr>
          <w:trHeight w:val="288"/>
        </w:trPr>
        <w:tc>
          <w:tcPr>
            <w:tcW w:w="2260" w:type="dxa"/>
            <w:tcBorders>
              <w:top w:val="single" w:sz="4" w:space="0" w:color="auto"/>
              <w:left w:val="single" w:sz="4" w:space="0" w:color="auto"/>
              <w:bottom w:val="single" w:sz="4" w:space="0" w:color="auto"/>
              <w:right w:val="single" w:sz="4" w:space="0" w:color="auto"/>
            </w:tcBorders>
            <w:hideMark/>
          </w:tcPr>
          <w:p w14:paraId="796FC9C4" w14:textId="77777777" w:rsidR="00CD760A" w:rsidRPr="009F5897" w:rsidRDefault="00CD760A" w:rsidP="009D466F">
            <w:pPr>
              <w:spacing w:before="0" w:after="0" w:line="240" w:lineRule="auto"/>
              <w:rPr>
                <w:rFonts w:eastAsia="Times New Roman" w:cs="Arial"/>
                <w:b/>
                <w:bCs/>
                <w:sz w:val="20"/>
                <w:lang w:eastAsia="en-US"/>
              </w:rPr>
            </w:pPr>
            <w:r w:rsidRPr="009F5897">
              <w:rPr>
                <w:rFonts w:eastAsia="Times New Roman" w:cs="Arial"/>
                <w:b/>
                <w:bCs/>
                <w:sz w:val="20"/>
                <w:lang w:eastAsia="en-US"/>
              </w:rPr>
              <w:t>Ports and Connectors</w:t>
            </w:r>
          </w:p>
        </w:tc>
        <w:tc>
          <w:tcPr>
            <w:tcW w:w="6290" w:type="dxa"/>
            <w:tcBorders>
              <w:top w:val="single" w:sz="4" w:space="0" w:color="auto"/>
              <w:left w:val="single" w:sz="4" w:space="0" w:color="auto"/>
              <w:bottom w:val="single" w:sz="4" w:space="0" w:color="auto"/>
              <w:right w:val="single" w:sz="4" w:space="0" w:color="auto"/>
            </w:tcBorders>
            <w:vAlign w:val="bottom"/>
            <w:hideMark/>
          </w:tcPr>
          <w:p w14:paraId="509C4B61" w14:textId="77777777" w:rsidR="00CD760A" w:rsidRPr="009F5897" w:rsidRDefault="00CD760A" w:rsidP="009D466F">
            <w:pPr>
              <w:spacing w:before="0" w:after="0" w:line="240" w:lineRule="auto"/>
              <w:rPr>
                <w:rFonts w:eastAsia="Times New Roman" w:cs="Arial"/>
                <w:sz w:val="20"/>
                <w:lang w:eastAsia="en-US"/>
              </w:rPr>
            </w:pPr>
            <w:r w:rsidRPr="009F5897">
              <w:rPr>
                <w:rFonts w:eastAsia="Times New Roman" w:cs="Arial"/>
                <w:sz w:val="20"/>
                <w:lang w:eastAsia="en-US"/>
              </w:rPr>
              <w:t>Front: 4 USB 3.0; 1 microphone; 1 headset</w:t>
            </w:r>
          </w:p>
          <w:p w14:paraId="1704A6BA" w14:textId="77777777" w:rsidR="00CD760A" w:rsidRPr="009F5897" w:rsidRDefault="00CD760A" w:rsidP="009D466F">
            <w:pPr>
              <w:spacing w:before="0" w:after="0" w:line="240" w:lineRule="auto"/>
              <w:rPr>
                <w:rFonts w:eastAsia="Times New Roman" w:cs="Arial"/>
                <w:sz w:val="20"/>
                <w:lang w:eastAsia="en-US"/>
              </w:rPr>
            </w:pPr>
            <w:r w:rsidRPr="009F5897">
              <w:rPr>
                <w:rFonts w:eastAsia="Times New Roman" w:cs="Arial"/>
                <w:sz w:val="20"/>
                <w:lang w:eastAsia="en-US"/>
              </w:rPr>
              <w:t>Back: 4 USB 3.0; 2 USB 2.0; 2 PS/2; 1 RJ-45; 1 audio line in; 1 audio line out</w:t>
            </w:r>
          </w:p>
          <w:p w14:paraId="287CE2EC" w14:textId="77777777" w:rsidR="00CD760A" w:rsidRPr="009F5897" w:rsidRDefault="00CD760A" w:rsidP="009D466F">
            <w:pPr>
              <w:spacing w:before="0" w:after="0" w:line="240" w:lineRule="auto"/>
              <w:rPr>
                <w:rFonts w:eastAsia="Times New Roman" w:cs="Arial"/>
                <w:sz w:val="20"/>
                <w:lang w:eastAsia="en-US"/>
              </w:rPr>
            </w:pPr>
            <w:r w:rsidRPr="009F5897">
              <w:rPr>
                <w:rFonts w:eastAsia="Times New Roman" w:cs="Arial"/>
                <w:sz w:val="20"/>
                <w:lang w:eastAsia="en-US"/>
              </w:rPr>
              <w:t>Internal: 1 USB 2.0; 1 USB 3.0</w:t>
            </w:r>
          </w:p>
        </w:tc>
      </w:tr>
      <w:tr w:rsidR="009F5897" w:rsidRPr="009F5897" w14:paraId="61EBA147" w14:textId="77777777" w:rsidTr="009D466F">
        <w:trPr>
          <w:trHeight w:val="262"/>
        </w:trPr>
        <w:tc>
          <w:tcPr>
            <w:tcW w:w="2260" w:type="dxa"/>
            <w:tcBorders>
              <w:top w:val="single" w:sz="4" w:space="0" w:color="auto"/>
              <w:left w:val="single" w:sz="4" w:space="0" w:color="auto"/>
              <w:bottom w:val="single" w:sz="4" w:space="0" w:color="auto"/>
              <w:right w:val="single" w:sz="4" w:space="0" w:color="auto"/>
            </w:tcBorders>
            <w:hideMark/>
          </w:tcPr>
          <w:p w14:paraId="348289A6" w14:textId="77777777" w:rsidR="00CD760A" w:rsidRPr="009F5897" w:rsidRDefault="00CD760A" w:rsidP="009D466F">
            <w:pPr>
              <w:spacing w:before="0" w:after="0" w:line="240" w:lineRule="auto"/>
              <w:rPr>
                <w:rFonts w:eastAsia="Times New Roman" w:cs="Arial"/>
                <w:b/>
                <w:bCs/>
                <w:sz w:val="20"/>
                <w:lang w:eastAsia="en-US"/>
              </w:rPr>
            </w:pPr>
            <w:r w:rsidRPr="009F5897">
              <w:rPr>
                <w:rFonts w:eastAsia="Times New Roman" w:cs="Arial"/>
                <w:b/>
                <w:bCs/>
                <w:sz w:val="20"/>
                <w:lang w:eastAsia="en-US"/>
              </w:rPr>
              <w:t>Power</w:t>
            </w:r>
          </w:p>
        </w:tc>
        <w:tc>
          <w:tcPr>
            <w:tcW w:w="6290" w:type="dxa"/>
            <w:tcBorders>
              <w:top w:val="single" w:sz="4" w:space="0" w:color="auto"/>
              <w:left w:val="single" w:sz="4" w:space="0" w:color="auto"/>
              <w:bottom w:val="single" w:sz="4" w:space="0" w:color="auto"/>
              <w:right w:val="single" w:sz="4" w:space="0" w:color="auto"/>
            </w:tcBorders>
            <w:vAlign w:val="bottom"/>
            <w:hideMark/>
          </w:tcPr>
          <w:p w14:paraId="0EE77E79" w14:textId="77777777" w:rsidR="00CD760A" w:rsidRPr="009F5897" w:rsidRDefault="00CD760A" w:rsidP="009D466F">
            <w:pPr>
              <w:spacing w:before="0" w:after="0" w:line="240" w:lineRule="auto"/>
              <w:rPr>
                <w:rFonts w:eastAsia="Times New Roman" w:cs="Arial"/>
                <w:sz w:val="20"/>
                <w:lang w:eastAsia="en-US"/>
              </w:rPr>
            </w:pPr>
            <w:r w:rsidRPr="009F5897">
              <w:rPr>
                <w:rFonts w:eastAsia="Times New Roman" w:cs="Arial"/>
                <w:sz w:val="20"/>
                <w:lang w:eastAsia="en-US"/>
              </w:rPr>
              <w:t xml:space="preserve">700 W 90% efficient </w:t>
            </w:r>
            <w:proofErr w:type="spellStart"/>
            <w:r w:rsidRPr="009F5897">
              <w:rPr>
                <w:rFonts w:eastAsia="Times New Roman" w:cs="Arial"/>
                <w:sz w:val="20"/>
                <w:lang w:eastAsia="en-US"/>
              </w:rPr>
              <w:t>chasis</w:t>
            </w:r>
            <w:proofErr w:type="spellEnd"/>
          </w:p>
        </w:tc>
      </w:tr>
      <w:tr w:rsidR="009F5897" w:rsidRPr="009F5897" w14:paraId="22F36C96" w14:textId="77777777" w:rsidTr="009D466F">
        <w:trPr>
          <w:trHeight w:val="528"/>
        </w:trPr>
        <w:tc>
          <w:tcPr>
            <w:tcW w:w="2260" w:type="dxa"/>
            <w:tcBorders>
              <w:top w:val="single" w:sz="4" w:space="0" w:color="auto"/>
              <w:left w:val="single" w:sz="4" w:space="0" w:color="auto"/>
              <w:bottom w:val="single" w:sz="4" w:space="0" w:color="auto"/>
              <w:right w:val="single" w:sz="4" w:space="0" w:color="auto"/>
            </w:tcBorders>
            <w:hideMark/>
          </w:tcPr>
          <w:p w14:paraId="2796F8E9" w14:textId="77777777" w:rsidR="00CD760A" w:rsidRPr="009F5897" w:rsidRDefault="00CD760A" w:rsidP="009D466F">
            <w:pPr>
              <w:spacing w:before="0" w:after="0" w:line="240" w:lineRule="auto"/>
              <w:rPr>
                <w:rFonts w:eastAsia="Times New Roman" w:cs="Arial"/>
                <w:b/>
                <w:bCs/>
                <w:sz w:val="20"/>
                <w:lang w:eastAsia="en-US"/>
              </w:rPr>
            </w:pPr>
            <w:r w:rsidRPr="009F5897">
              <w:rPr>
                <w:rFonts w:eastAsia="Times New Roman" w:cs="Arial"/>
                <w:b/>
                <w:bCs/>
                <w:sz w:val="20"/>
                <w:lang w:eastAsia="en-US"/>
              </w:rPr>
              <w:t xml:space="preserve">Dimensions (W x D </w:t>
            </w:r>
            <w:proofErr w:type="gramStart"/>
            <w:r w:rsidRPr="009F5897">
              <w:rPr>
                <w:rFonts w:eastAsia="Times New Roman" w:cs="Arial"/>
                <w:b/>
                <w:bCs/>
                <w:sz w:val="20"/>
                <w:lang w:eastAsia="en-US"/>
              </w:rPr>
              <w:t>x</w:t>
            </w:r>
            <w:proofErr w:type="gramEnd"/>
            <w:r w:rsidRPr="009F5897">
              <w:rPr>
                <w:rFonts w:eastAsia="Times New Roman" w:cs="Arial"/>
                <w:b/>
                <w:bCs/>
                <w:sz w:val="20"/>
                <w:lang w:eastAsia="en-US"/>
              </w:rPr>
              <w:t xml:space="preserve"> H)</w:t>
            </w:r>
          </w:p>
        </w:tc>
        <w:tc>
          <w:tcPr>
            <w:tcW w:w="6290" w:type="dxa"/>
            <w:tcBorders>
              <w:top w:val="single" w:sz="4" w:space="0" w:color="auto"/>
              <w:left w:val="single" w:sz="4" w:space="0" w:color="auto"/>
              <w:bottom w:val="single" w:sz="4" w:space="0" w:color="auto"/>
              <w:right w:val="single" w:sz="4" w:space="0" w:color="auto"/>
            </w:tcBorders>
            <w:vAlign w:val="bottom"/>
            <w:hideMark/>
          </w:tcPr>
          <w:p w14:paraId="65D7CD7F" w14:textId="77777777" w:rsidR="00CD760A" w:rsidRPr="009F5897" w:rsidRDefault="00CD760A" w:rsidP="009F5897">
            <w:pPr>
              <w:spacing w:before="0" w:after="120" w:line="240" w:lineRule="auto"/>
              <w:rPr>
                <w:rFonts w:eastAsia="Times New Roman" w:cs="Arial"/>
                <w:sz w:val="20"/>
                <w:lang w:eastAsia="en-US"/>
              </w:rPr>
            </w:pPr>
            <w:r w:rsidRPr="009F5897">
              <w:rPr>
                <w:rFonts w:eastAsia="Times New Roman" w:cs="Arial"/>
                <w:sz w:val="20"/>
                <w:lang w:eastAsia="en-US"/>
              </w:rPr>
              <w:t>6.65 x 17.5 x 17 in / 16.9 x 44.5 x 43.2 cm</w:t>
            </w:r>
          </w:p>
        </w:tc>
      </w:tr>
      <w:tr w:rsidR="009F5897" w:rsidRPr="009F5897" w14:paraId="5F1CF222" w14:textId="77777777" w:rsidTr="009D466F">
        <w:trPr>
          <w:trHeight w:val="288"/>
        </w:trPr>
        <w:tc>
          <w:tcPr>
            <w:tcW w:w="2260" w:type="dxa"/>
            <w:tcBorders>
              <w:top w:val="single" w:sz="4" w:space="0" w:color="auto"/>
              <w:left w:val="single" w:sz="4" w:space="0" w:color="auto"/>
              <w:bottom w:val="single" w:sz="4" w:space="0" w:color="auto"/>
              <w:right w:val="single" w:sz="4" w:space="0" w:color="auto"/>
            </w:tcBorders>
            <w:hideMark/>
          </w:tcPr>
          <w:p w14:paraId="6F997C19" w14:textId="7273EE42" w:rsidR="00CD760A" w:rsidRPr="009F5897" w:rsidRDefault="00CD760A" w:rsidP="009D466F">
            <w:pPr>
              <w:spacing w:before="0" w:after="0" w:line="240" w:lineRule="auto"/>
              <w:rPr>
                <w:rFonts w:eastAsia="Times New Roman" w:cs="Arial"/>
                <w:b/>
                <w:bCs/>
                <w:sz w:val="20"/>
                <w:lang w:eastAsia="en-US"/>
              </w:rPr>
            </w:pPr>
            <w:r w:rsidRPr="009F5897">
              <w:rPr>
                <w:rFonts w:eastAsia="Times New Roman" w:cs="Arial"/>
                <w:b/>
                <w:bCs/>
                <w:sz w:val="20"/>
                <w:lang w:eastAsia="en-US"/>
              </w:rPr>
              <w:t>Weight</w:t>
            </w:r>
          </w:p>
        </w:tc>
        <w:tc>
          <w:tcPr>
            <w:tcW w:w="6290" w:type="dxa"/>
            <w:tcBorders>
              <w:top w:val="single" w:sz="4" w:space="0" w:color="auto"/>
              <w:left w:val="single" w:sz="4" w:space="0" w:color="auto"/>
              <w:bottom w:val="single" w:sz="4" w:space="0" w:color="auto"/>
              <w:right w:val="single" w:sz="4" w:space="0" w:color="auto"/>
            </w:tcBorders>
            <w:vAlign w:val="bottom"/>
            <w:hideMark/>
          </w:tcPr>
          <w:p w14:paraId="6E3AC177" w14:textId="77777777" w:rsidR="00CD760A" w:rsidRPr="009F5897" w:rsidRDefault="00CD760A" w:rsidP="009D466F">
            <w:pPr>
              <w:spacing w:before="0" w:after="0" w:line="240" w:lineRule="auto"/>
              <w:rPr>
                <w:rFonts w:eastAsia="Times New Roman" w:cs="Arial"/>
                <w:sz w:val="20"/>
                <w:lang w:eastAsia="en-US"/>
              </w:rPr>
            </w:pPr>
            <w:r w:rsidRPr="009F5897">
              <w:rPr>
                <w:rFonts w:eastAsia="Times New Roman" w:cs="Arial"/>
                <w:sz w:val="20"/>
                <w:lang w:eastAsia="en-US"/>
              </w:rPr>
              <w:t xml:space="preserve">24.3 </w:t>
            </w:r>
            <w:proofErr w:type="spellStart"/>
            <w:r w:rsidRPr="009F5897">
              <w:rPr>
                <w:rFonts w:eastAsia="Times New Roman" w:cs="Arial"/>
                <w:sz w:val="20"/>
                <w:lang w:eastAsia="en-US"/>
              </w:rPr>
              <w:t>lb</w:t>
            </w:r>
            <w:proofErr w:type="spellEnd"/>
            <w:r w:rsidRPr="009F5897">
              <w:rPr>
                <w:rFonts w:eastAsia="Times New Roman" w:cs="Arial"/>
                <w:sz w:val="20"/>
                <w:lang w:eastAsia="en-US"/>
              </w:rPr>
              <w:t xml:space="preserve"> / 11 kg</w:t>
            </w:r>
          </w:p>
        </w:tc>
      </w:tr>
      <w:tr w:rsidR="009F5897" w:rsidRPr="009F5897" w14:paraId="35B6D900" w14:textId="77777777" w:rsidTr="009D466F">
        <w:trPr>
          <w:trHeight w:val="804"/>
        </w:trPr>
        <w:tc>
          <w:tcPr>
            <w:tcW w:w="2260" w:type="dxa"/>
            <w:tcBorders>
              <w:top w:val="single" w:sz="4" w:space="0" w:color="auto"/>
              <w:left w:val="single" w:sz="4" w:space="0" w:color="auto"/>
              <w:bottom w:val="single" w:sz="4" w:space="0" w:color="auto"/>
              <w:right w:val="single" w:sz="4" w:space="0" w:color="auto"/>
            </w:tcBorders>
            <w:hideMark/>
          </w:tcPr>
          <w:p w14:paraId="7481DE96" w14:textId="77777777" w:rsidR="00CD760A" w:rsidRPr="009F5897" w:rsidRDefault="00CD760A" w:rsidP="009D466F">
            <w:pPr>
              <w:spacing w:before="0" w:after="0" w:line="240" w:lineRule="auto"/>
              <w:rPr>
                <w:rFonts w:eastAsia="Times New Roman" w:cs="Arial"/>
                <w:b/>
                <w:bCs/>
                <w:sz w:val="20"/>
                <w:lang w:eastAsia="en-US"/>
              </w:rPr>
            </w:pPr>
            <w:r w:rsidRPr="009F5897">
              <w:rPr>
                <w:rFonts w:eastAsia="Times New Roman" w:cs="Arial"/>
                <w:b/>
                <w:bCs/>
                <w:sz w:val="20"/>
                <w:lang w:eastAsia="en-US"/>
              </w:rPr>
              <w:lastRenderedPageBreak/>
              <w:t>Warranty</w:t>
            </w:r>
          </w:p>
        </w:tc>
        <w:tc>
          <w:tcPr>
            <w:tcW w:w="6290" w:type="dxa"/>
            <w:tcBorders>
              <w:top w:val="single" w:sz="4" w:space="0" w:color="auto"/>
              <w:left w:val="single" w:sz="4" w:space="0" w:color="auto"/>
              <w:bottom w:val="single" w:sz="4" w:space="0" w:color="auto"/>
              <w:right w:val="single" w:sz="4" w:space="0" w:color="auto"/>
            </w:tcBorders>
            <w:vAlign w:val="bottom"/>
            <w:hideMark/>
          </w:tcPr>
          <w:p w14:paraId="35451156" w14:textId="77777777" w:rsidR="00CD760A" w:rsidRPr="009F5897" w:rsidRDefault="00CD760A" w:rsidP="009F5897">
            <w:pPr>
              <w:keepNext/>
              <w:spacing w:before="0" w:after="60" w:line="240" w:lineRule="auto"/>
              <w:rPr>
                <w:rFonts w:eastAsia="Times New Roman" w:cs="Arial"/>
                <w:sz w:val="20"/>
                <w:lang w:eastAsia="en-US"/>
              </w:rPr>
            </w:pPr>
            <w:r w:rsidRPr="009F5897">
              <w:rPr>
                <w:rFonts w:eastAsia="Times New Roman" w:cs="Arial"/>
                <w:sz w:val="20"/>
                <w:lang w:eastAsia="en-US"/>
              </w:rPr>
              <w:t>Protected by HP Services, including a 3 years parts, 3 years labor, and 3 years onsite service (3/3/3) standard limited warranty. Certain restrictions</w:t>
            </w:r>
            <w:r w:rsidR="00F455D9">
              <w:rPr>
                <w:rStyle w:val="CommentReference"/>
                <w:rFonts w:eastAsia="Times New Roman" w:cs="Times New Roman"/>
                <w:lang w:eastAsia="en-US"/>
              </w:rPr>
              <w:commentReference w:id="322"/>
            </w:r>
          </w:p>
        </w:tc>
      </w:tr>
    </w:tbl>
    <w:p w14:paraId="44F7C7C8" w14:textId="111031C9" w:rsidR="00CD760A" w:rsidRPr="009F5897" w:rsidRDefault="009F5897" w:rsidP="009F5897">
      <w:pPr>
        <w:pStyle w:val="Caption"/>
        <w:jc w:val="center"/>
        <w:rPr>
          <w:rFonts w:eastAsia="SimSun"/>
        </w:rPr>
      </w:pPr>
      <w:bookmarkStart w:id="323" w:name="_Toc491988750"/>
      <w:r>
        <w:t xml:space="preserve">Table </w:t>
      </w:r>
      <w:fldSimple w:instr=" SEQ Table \* ARABIC ">
        <w:r w:rsidR="006E34F4">
          <w:rPr>
            <w:noProof/>
          </w:rPr>
          <w:t>5</w:t>
        </w:r>
      </w:fldSimple>
      <w:r>
        <w:t xml:space="preserve"> - </w:t>
      </w:r>
      <w:r w:rsidRPr="00B8438C">
        <w:t>Technical Specification HP Z440 Workstation</w:t>
      </w:r>
      <w:bookmarkEnd w:id="323"/>
    </w:p>
    <w:p w14:paraId="70B80CB5" w14:textId="77777777" w:rsidR="00CD760A" w:rsidRPr="00863C3B" w:rsidRDefault="00CD760A" w:rsidP="00CD760A">
      <w:pPr>
        <w:pStyle w:val="Heading3"/>
        <w:keepLines w:val="0"/>
        <w:numPr>
          <w:ilvl w:val="2"/>
          <w:numId w:val="8"/>
        </w:numPr>
        <w:tabs>
          <w:tab w:val="left" w:pos="709"/>
        </w:tabs>
        <w:spacing w:before="480" w:after="200" w:line="300" w:lineRule="exact"/>
        <w:jc w:val="both"/>
        <w:rPr>
          <w:rFonts w:ascii="Arial" w:hAnsi="Arial" w:cs="Arial"/>
          <w:b/>
          <w:color w:val="auto"/>
        </w:rPr>
      </w:pPr>
      <w:bookmarkStart w:id="324" w:name="_Toc489079203"/>
      <w:bookmarkStart w:id="325" w:name="_Toc492278897"/>
      <w:bookmarkStart w:id="326" w:name="_Toc482887579"/>
      <w:r w:rsidRPr="00863C3B">
        <w:rPr>
          <w:rFonts w:ascii="Arial" w:hAnsi="Arial" w:cs="Arial"/>
          <w:b/>
          <w:color w:val="auto"/>
        </w:rPr>
        <w:t>HMI Workstation Monitor</w:t>
      </w:r>
      <w:bookmarkEnd w:id="324"/>
      <w:bookmarkEnd w:id="325"/>
      <w:r w:rsidRPr="00863C3B">
        <w:rPr>
          <w:rFonts w:ascii="Arial" w:hAnsi="Arial" w:cs="Arial"/>
          <w:b/>
          <w:color w:val="auto"/>
        </w:rPr>
        <w:t xml:space="preserve"> </w:t>
      </w:r>
      <w:bookmarkEnd w:id="326"/>
    </w:p>
    <w:p w14:paraId="5FCC7FC7" w14:textId="0CFBD5F6" w:rsidR="00CD760A" w:rsidRPr="004271A2" w:rsidRDefault="00CD760A" w:rsidP="004C1C8F">
      <w:pPr>
        <w:spacing w:before="40" w:line="360" w:lineRule="auto"/>
        <w:ind w:right="108"/>
        <w:jc w:val="both"/>
        <w:rPr>
          <w:rFonts w:cs="Arial"/>
          <w:szCs w:val="22"/>
        </w:rPr>
      </w:pPr>
      <w:r w:rsidRPr="004271A2">
        <w:rPr>
          <w:rFonts w:eastAsia="Times New Roman" w:cs="Arial"/>
          <w:szCs w:val="22"/>
        </w:rPr>
        <w:t>Large</w:t>
      </w:r>
      <w:r w:rsidRPr="004271A2">
        <w:rPr>
          <w:rFonts w:eastAsia="Times New Roman" w:cs="Arial"/>
          <w:spacing w:val="8"/>
          <w:szCs w:val="22"/>
        </w:rPr>
        <w:t xml:space="preserve"> </w:t>
      </w:r>
      <w:r w:rsidRPr="004271A2">
        <w:rPr>
          <w:rFonts w:eastAsia="Times New Roman" w:cs="Arial"/>
          <w:szCs w:val="22"/>
        </w:rPr>
        <w:t>24-inch</w:t>
      </w:r>
      <w:r w:rsidRPr="004271A2">
        <w:rPr>
          <w:rFonts w:eastAsia="Times New Roman" w:cs="Arial"/>
          <w:spacing w:val="4"/>
          <w:szCs w:val="22"/>
        </w:rPr>
        <w:t xml:space="preserve"> </w:t>
      </w:r>
      <w:r w:rsidRPr="004271A2">
        <w:rPr>
          <w:rFonts w:eastAsia="Times New Roman" w:cs="Arial"/>
          <w:szCs w:val="22"/>
        </w:rPr>
        <w:t>diagonal screen,</w:t>
      </w:r>
      <w:r w:rsidRPr="004271A2">
        <w:rPr>
          <w:rFonts w:eastAsia="Times New Roman" w:cs="Arial"/>
          <w:spacing w:val="13"/>
          <w:szCs w:val="22"/>
        </w:rPr>
        <w:t xml:space="preserve"> </w:t>
      </w:r>
      <w:r w:rsidRPr="004271A2">
        <w:rPr>
          <w:rFonts w:eastAsia="Times New Roman" w:cs="Arial"/>
          <w:szCs w:val="22"/>
        </w:rPr>
        <w:t>with</w:t>
      </w:r>
      <w:r w:rsidRPr="004271A2">
        <w:rPr>
          <w:rFonts w:eastAsia="Times New Roman" w:cs="Arial"/>
          <w:spacing w:val="-12"/>
          <w:szCs w:val="22"/>
        </w:rPr>
        <w:t xml:space="preserve"> </w:t>
      </w:r>
      <w:r w:rsidRPr="004271A2">
        <w:rPr>
          <w:rFonts w:eastAsia="Times New Roman" w:cs="Arial"/>
          <w:w w:val="102"/>
          <w:szCs w:val="22"/>
        </w:rPr>
        <w:t xml:space="preserve">its </w:t>
      </w:r>
      <w:r w:rsidRPr="004271A2">
        <w:rPr>
          <w:rFonts w:eastAsia="Times New Roman" w:cs="Arial"/>
          <w:szCs w:val="22"/>
        </w:rPr>
        <w:t>wide</w:t>
      </w:r>
      <w:r w:rsidRPr="004271A2">
        <w:rPr>
          <w:rFonts w:eastAsia="Times New Roman" w:cs="Arial"/>
          <w:spacing w:val="-13"/>
          <w:szCs w:val="22"/>
        </w:rPr>
        <w:t xml:space="preserve"> </w:t>
      </w:r>
      <w:r w:rsidRPr="004271A2">
        <w:rPr>
          <w:rFonts w:eastAsia="Times New Roman" w:cs="Arial"/>
          <w:szCs w:val="22"/>
        </w:rPr>
        <w:t>range</w:t>
      </w:r>
      <w:r w:rsidRPr="004271A2">
        <w:rPr>
          <w:rFonts w:eastAsia="Times New Roman" w:cs="Arial"/>
          <w:spacing w:val="17"/>
          <w:szCs w:val="22"/>
        </w:rPr>
        <w:t xml:space="preserve"> </w:t>
      </w:r>
      <w:r w:rsidRPr="004271A2">
        <w:rPr>
          <w:rFonts w:eastAsia="Times New Roman" w:cs="Arial"/>
          <w:szCs w:val="22"/>
        </w:rPr>
        <w:t>of</w:t>
      </w:r>
      <w:r w:rsidRPr="004271A2">
        <w:rPr>
          <w:rFonts w:eastAsia="Times New Roman" w:cs="Arial"/>
          <w:spacing w:val="-5"/>
          <w:szCs w:val="22"/>
        </w:rPr>
        <w:t xml:space="preserve"> </w:t>
      </w:r>
      <w:r w:rsidRPr="004271A2">
        <w:rPr>
          <w:rFonts w:eastAsia="Times New Roman" w:cs="Arial"/>
          <w:w w:val="96"/>
          <w:szCs w:val="22"/>
        </w:rPr>
        <w:t>viewing</w:t>
      </w:r>
      <w:r w:rsidRPr="004271A2">
        <w:rPr>
          <w:rFonts w:eastAsia="Times New Roman" w:cs="Arial"/>
          <w:spacing w:val="-4"/>
          <w:w w:val="96"/>
          <w:szCs w:val="22"/>
        </w:rPr>
        <w:t xml:space="preserve"> </w:t>
      </w:r>
      <w:r w:rsidRPr="004271A2">
        <w:rPr>
          <w:rFonts w:eastAsia="Times New Roman" w:cs="Arial"/>
          <w:szCs w:val="22"/>
        </w:rPr>
        <w:t>angles,</w:t>
      </w:r>
      <w:r w:rsidRPr="004271A2">
        <w:rPr>
          <w:rFonts w:eastAsia="Times New Roman" w:cs="Arial"/>
          <w:spacing w:val="13"/>
          <w:szCs w:val="22"/>
        </w:rPr>
        <w:t xml:space="preserve"> </w:t>
      </w:r>
      <w:r w:rsidRPr="004271A2">
        <w:rPr>
          <w:rFonts w:eastAsia="Times New Roman" w:cs="Arial"/>
          <w:w w:val="91"/>
          <w:szCs w:val="22"/>
        </w:rPr>
        <w:t>full</w:t>
      </w:r>
      <w:r w:rsidRPr="004271A2">
        <w:rPr>
          <w:rFonts w:eastAsia="Times New Roman" w:cs="Arial"/>
          <w:spacing w:val="-2"/>
          <w:w w:val="91"/>
          <w:szCs w:val="22"/>
        </w:rPr>
        <w:t xml:space="preserve"> </w:t>
      </w:r>
      <w:r w:rsidRPr="004271A2">
        <w:rPr>
          <w:rFonts w:eastAsia="Times New Roman" w:cs="Arial"/>
          <w:szCs w:val="22"/>
        </w:rPr>
        <w:t>HD</w:t>
      </w:r>
      <w:r w:rsidRPr="004271A2">
        <w:rPr>
          <w:rFonts w:eastAsia="Times New Roman" w:cs="Arial"/>
          <w:position w:val="7"/>
          <w:szCs w:val="22"/>
        </w:rPr>
        <w:t xml:space="preserve"> </w:t>
      </w:r>
      <w:r w:rsidRPr="004271A2">
        <w:rPr>
          <w:rFonts w:eastAsia="Times New Roman" w:cs="Arial"/>
          <w:szCs w:val="22"/>
        </w:rPr>
        <w:t>resolution</w:t>
      </w:r>
      <w:r w:rsidR="004C1C8F">
        <w:rPr>
          <w:rFonts w:eastAsia="Times New Roman" w:cs="Arial"/>
          <w:spacing w:val="14"/>
          <w:szCs w:val="22"/>
        </w:rPr>
        <w:t xml:space="preserve"> </w:t>
      </w:r>
      <w:r w:rsidRPr="004271A2">
        <w:rPr>
          <w:rFonts w:eastAsia="Times New Roman" w:cs="Arial"/>
          <w:szCs w:val="22"/>
        </w:rPr>
        <w:t>and</w:t>
      </w:r>
      <w:r w:rsidRPr="004271A2">
        <w:rPr>
          <w:rFonts w:eastAsia="Times New Roman" w:cs="Arial"/>
          <w:spacing w:val="9"/>
          <w:szCs w:val="22"/>
        </w:rPr>
        <w:t xml:space="preserve"> </w:t>
      </w:r>
      <w:r w:rsidRPr="004271A2">
        <w:rPr>
          <w:rFonts w:eastAsia="Times New Roman" w:cs="Arial"/>
          <w:w w:val="96"/>
          <w:szCs w:val="22"/>
        </w:rPr>
        <w:t>5M:1</w:t>
      </w:r>
      <w:r w:rsidRPr="004271A2">
        <w:rPr>
          <w:rFonts w:eastAsia="Times New Roman" w:cs="Arial"/>
          <w:spacing w:val="-4"/>
          <w:w w:val="96"/>
          <w:szCs w:val="22"/>
        </w:rPr>
        <w:t xml:space="preserve"> </w:t>
      </w:r>
      <w:r w:rsidRPr="004271A2">
        <w:rPr>
          <w:rFonts w:eastAsia="Times New Roman" w:cs="Arial"/>
          <w:szCs w:val="22"/>
        </w:rPr>
        <w:t>dynamic</w:t>
      </w:r>
      <w:r w:rsidRPr="004271A2">
        <w:rPr>
          <w:rFonts w:eastAsia="Times New Roman" w:cs="Arial"/>
          <w:spacing w:val="-12"/>
          <w:szCs w:val="22"/>
        </w:rPr>
        <w:t xml:space="preserve"> </w:t>
      </w:r>
      <w:r w:rsidRPr="004271A2">
        <w:rPr>
          <w:rFonts w:eastAsia="Times New Roman" w:cs="Arial"/>
          <w:szCs w:val="22"/>
        </w:rPr>
        <w:t>contrast</w:t>
      </w:r>
      <w:r w:rsidRPr="004271A2">
        <w:rPr>
          <w:rFonts w:eastAsia="Times New Roman" w:cs="Arial"/>
          <w:spacing w:val="32"/>
          <w:szCs w:val="22"/>
        </w:rPr>
        <w:t xml:space="preserve"> </w:t>
      </w:r>
      <w:r w:rsidRPr="004271A2">
        <w:rPr>
          <w:rFonts w:eastAsia="Times New Roman" w:cs="Arial"/>
          <w:szCs w:val="22"/>
        </w:rPr>
        <w:t xml:space="preserve">ratio, </w:t>
      </w:r>
      <w:r w:rsidRPr="004271A2">
        <w:rPr>
          <w:rFonts w:eastAsia="Times New Roman" w:cs="Arial"/>
          <w:w w:val="109"/>
          <w:szCs w:val="22"/>
        </w:rPr>
        <w:t>seamless</w:t>
      </w:r>
      <w:r w:rsidRPr="004271A2">
        <w:rPr>
          <w:rFonts w:eastAsia="Times New Roman" w:cs="Arial"/>
          <w:spacing w:val="-10"/>
          <w:w w:val="109"/>
          <w:szCs w:val="22"/>
        </w:rPr>
        <w:t xml:space="preserve"> </w:t>
      </w:r>
      <w:r w:rsidRPr="004271A2">
        <w:rPr>
          <w:rFonts w:eastAsia="Times New Roman" w:cs="Arial"/>
          <w:szCs w:val="22"/>
        </w:rPr>
        <w:t>multi-monitor</w:t>
      </w:r>
      <w:r w:rsidRPr="004271A2">
        <w:rPr>
          <w:rFonts w:eastAsia="Times New Roman" w:cs="Arial"/>
          <w:spacing w:val="13"/>
          <w:szCs w:val="22"/>
        </w:rPr>
        <w:t xml:space="preserve"> </w:t>
      </w:r>
      <w:r w:rsidRPr="004271A2">
        <w:rPr>
          <w:rFonts w:eastAsia="Times New Roman" w:cs="Arial"/>
          <w:szCs w:val="22"/>
        </w:rPr>
        <w:t>set-up</w:t>
      </w:r>
      <w:r w:rsidRPr="004271A2">
        <w:rPr>
          <w:rFonts w:eastAsia="Times New Roman" w:cs="Arial"/>
          <w:spacing w:val="36"/>
          <w:szCs w:val="22"/>
        </w:rPr>
        <w:t xml:space="preserve"> </w:t>
      </w:r>
      <w:r w:rsidRPr="004271A2">
        <w:rPr>
          <w:rFonts w:eastAsia="Times New Roman" w:cs="Arial"/>
          <w:szCs w:val="22"/>
        </w:rPr>
        <w:t>with</w:t>
      </w:r>
      <w:r w:rsidRPr="004271A2">
        <w:rPr>
          <w:rFonts w:eastAsia="Times New Roman" w:cs="Arial"/>
          <w:spacing w:val="-12"/>
          <w:szCs w:val="22"/>
        </w:rPr>
        <w:t xml:space="preserve"> </w:t>
      </w:r>
      <w:r w:rsidRPr="004271A2">
        <w:rPr>
          <w:rFonts w:eastAsia="Times New Roman" w:cs="Arial"/>
          <w:w w:val="103"/>
          <w:szCs w:val="22"/>
        </w:rPr>
        <w:t xml:space="preserve">this </w:t>
      </w:r>
      <w:r w:rsidRPr="004271A2">
        <w:rPr>
          <w:rFonts w:eastAsia="Times New Roman" w:cs="Arial"/>
          <w:szCs w:val="22"/>
        </w:rPr>
        <w:t>bezel-less</w:t>
      </w:r>
      <w:r w:rsidR="004C1C8F">
        <w:rPr>
          <w:rFonts w:eastAsia="Times New Roman" w:cs="Arial"/>
          <w:spacing w:val="41"/>
          <w:szCs w:val="22"/>
        </w:rPr>
        <w:t xml:space="preserve"> </w:t>
      </w:r>
      <w:r w:rsidRPr="004271A2">
        <w:rPr>
          <w:rFonts w:eastAsia="Times New Roman" w:cs="Arial"/>
          <w:szCs w:val="22"/>
        </w:rPr>
        <w:t>display.</w:t>
      </w:r>
    </w:p>
    <w:p w14:paraId="3E0B7E3F" w14:textId="77777777" w:rsidR="009F5897" w:rsidRDefault="00CD760A" w:rsidP="009F5897">
      <w:pPr>
        <w:keepNext/>
        <w:jc w:val="center"/>
      </w:pPr>
      <w:r w:rsidRPr="00AA1BE2">
        <w:rPr>
          <w:noProof/>
          <w:lang w:val="en-GB" w:eastAsia="en-GB"/>
        </w:rPr>
        <w:drawing>
          <wp:inline distT="0" distB="0" distL="0" distR="0" wp14:anchorId="0D8AF031" wp14:editId="262D344F">
            <wp:extent cx="3429000" cy="2480553"/>
            <wp:effectExtent l="0" t="0" r="0" b="0"/>
            <wp:docPr id="38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5263" t="31489" r="48925" b="35313"/>
                    <a:stretch/>
                  </pic:blipFill>
                  <pic:spPr bwMode="auto">
                    <a:xfrm>
                      <a:off x="0" y="0"/>
                      <a:ext cx="3454528" cy="2499020"/>
                    </a:xfrm>
                    <a:prstGeom prst="rect">
                      <a:avLst/>
                    </a:prstGeom>
                    <a:ln>
                      <a:noFill/>
                    </a:ln>
                    <a:extLst>
                      <a:ext uri="{53640926-AAD7-44D8-BBD7-CCE9431645EC}">
                        <a14:shadowObscured xmlns:a14="http://schemas.microsoft.com/office/drawing/2010/main"/>
                      </a:ext>
                    </a:extLst>
                  </pic:spPr>
                </pic:pic>
              </a:graphicData>
            </a:graphic>
          </wp:inline>
        </w:drawing>
      </w:r>
    </w:p>
    <w:p w14:paraId="434ED13B" w14:textId="225C9A22" w:rsidR="00CD760A" w:rsidRPr="00AA1BE2" w:rsidRDefault="009F5897" w:rsidP="009F5897">
      <w:pPr>
        <w:pStyle w:val="Caption"/>
        <w:jc w:val="center"/>
      </w:pPr>
      <w:bookmarkStart w:id="327" w:name="_Toc491988654"/>
      <w:r>
        <w:t xml:space="preserve">Figure </w:t>
      </w:r>
      <w:fldSimple w:instr=" SEQ Figure \* ARABIC ">
        <w:r w:rsidR="006E34F4">
          <w:rPr>
            <w:noProof/>
          </w:rPr>
          <w:t>3</w:t>
        </w:r>
      </w:fldSimple>
      <w:r>
        <w:t xml:space="preserve"> - </w:t>
      </w:r>
      <w:r w:rsidRPr="006F2B09">
        <w:t>HP N240 24-inch</w:t>
      </w:r>
      <w:bookmarkEnd w:id="327"/>
    </w:p>
    <w:tbl>
      <w:tblPr>
        <w:tblW w:w="8730" w:type="dxa"/>
        <w:tblInd w:w="-5" w:type="dxa"/>
        <w:tblCellMar>
          <w:top w:w="15" w:type="dxa"/>
          <w:bottom w:w="15" w:type="dxa"/>
        </w:tblCellMar>
        <w:tblLook w:val="04A0" w:firstRow="1" w:lastRow="0" w:firstColumn="1" w:lastColumn="0" w:noHBand="0" w:noVBand="1"/>
      </w:tblPr>
      <w:tblGrid>
        <w:gridCol w:w="3060"/>
        <w:gridCol w:w="5670"/>
      </w:tblGrid>
      <w:tr w:rsidR="009F5897" w:rsidRPr="009F5897" w14:paraId="27D9A5CA" w14:textId="77777777" w:rsidTr="009D466F">
        <w:trPr>
          <w:trHeight w:val="240"/>
        </w:trPr>
        <w:tc>
          <w:tcPr>
            <w:tcW w:w="3060" w:type="dxa"/>
            <w:tcBorders>
              <w:top w:val="single" w:sz="4" w:space="0" w:color="auto"/>
              <w:left w:val="single" w:sz="4" w:space="0" w:color="auto"/>
              <w:bottom w:val="single" w:sz="4" w:space="0" w:color="auto"/>
              <w:right w:val="single" w:sz="4" w:space="0" w:color="auto"/>
            </w:tcBorders>
            <w:vAlign w:val="center"/>
            <w:hideMark/>
          </w:tcPr>
          <w:p w14:paraId="21B2DD83" w14:textId="77777777" w:rsidR="00CD760A" w:rsidRPr="009F5897" w:rsidRDefault="00CD760A" w:rsidP="009D466F">
            <w:pPr>
              <w:spacing w:before="0" w:after="0" w:line="240" w:lineRule="auto"/>
              <w:rPr>
                <w:rFonts w:eastAsia="Times New Roman" w:cs="Arial"/>
                <w:b/>
                <w:bCs/>
                <w:sz w:val="20"/>
                <w:lang w:eastAsia="en-US"/>
              </w:rPr>
            </w:pPr>
            <w:r w:rsidRPr="009F5897">
              <w:rPr>
                <w:rFonts w:eastAsia="Times New Roman" w:cs="Arial"/>
                <w:b/>
                <w:bCs/>
                <w:sz w:val="20"/>
                <w:lang w:eastAsia="en-US"/>
              </w:rPr>
              <w:t>Display Type</w:t>
            </w:r>
          </w:p>
        </w:tc>
        <w:tc>
          <w:tcPr>
            <w:tcW w:w="5670" w:type="dxa"/>
            <w:tcBorders>
              <w:top w:val="single" w:sz="4" w:space="0" w:color="auto"/>
              <w:left w:val="single" w:sz="4" w:space="0" w:color="auto"/>
              <w:bottom w:val="single" w:sz="4" w:space="0" w:color="auto"/>
              <w:right w:val="single" w:sz="4" w:space="0" w:color="auto"/>
            </w:tcBorders>
            <w:vAlign w:val="center"/>
            <w:hideMark/>
          </w:tcPr>
          <w:p w14:paraId="65E89CF1" w14:textId="77777777" w:rsidR="00CD760A" w:rsidRPr="009F5897" w:rsidRDefault="00CD760A" w:rsidP="009D466F">
            <w:pPr>
              <w:spacing w:before="0" w:after="0" w:line="240" w:lineRule="auto"/>
              <w:rPr>
                <w:rFonts w:eastAsia="Times New Roman" w:cs="Arial"/>
                <w:sz w:val="20"/>
                <w:lang w:eastAsia="en-US"/>
              </w:rPr>
            </w:pPr>
            <w:r w:rsidRPr="009F5897">
              <w:rPr>
                <w:rFonts w:eastAsia="Times New Roman" w:cs="Arial"/>
                <w:sz w:val="20"/>
                <w:lang w:eastAsia="en-US"/>
              </w:rPr>
              <w:t>IPS /LED backlight</w:t>
            </w:r>
          </w:p>
        </w:tc>
      </w:tr>
      <w:tr w:rsidR="009F5897" w:rsidRPr="009F5897" w14:paraId="6A09930A" w14:textId="77777777" w:rsidTr="009D466F">
        <w:trPr>
          <w:trHeight w:val="240"/>
        </w:trPr>
        <w:tc>
          <w:tcPr>
            <w:tcW w:w="3060" w:type="dxa"/>
            <w:tcBorders>
              <w:top w:val="single" w:sz="4" w:space="0" w:color="auto"/>
              <w:left w:val="single" w:sz="4" w:space="0" w:color="auto"/>
              <w:bottom w:val="single" w:sz="4" w:space="0" w:color="auto"/>
              <w:right w:val="single" w:sz="4" w:space="0" w:color="auto"/>
            </w:tcBorders>
            <w:vAlign w:val="center"/>
          </w:tcPr>
          <w:p w14:paraId="63BA00DC" w14:textId="77777777" w:rsidR="00CD760A" w:rsidRPr="009F5897" w:rsidRDefault="00CD760A" w:rsidP="009D466F">
            <w:pPr>
              <w:spacing w:before="0" w:after="0" w:line="240" w:lineRule="auto"/>
              <w:rPr>
                <w:rFonts w:eastAsia="Times New Roman" w:cs="Arial"/>
                <w:b/>
                <w:bCs/>
                <w:sz w:val="20"/>
                <w:lang w:eastAsia="en-US"/>
              </w:rPr>
            </w:pPr>
            <w:r w:rsidRPr="009F5897">
              <w:rPr>
                <w:rFonts w:eastAsia="Times New Roman" w:cs="Arial"/>
                <w:b/>
                <w:bCs/>
                <w:sz w:val="20"/>
                <w:lang w:eastAsia="en-US"/>
              </w:rPr>
              <w:t>Panel Active Area</w:t>
            </w:r>
          </w:p>
        </w:tc>
        <w:tc>
          <w:tcPr>
            <w:tcW w:w="5670" w:type="dxa"/>
            <w:tcBorders>
              <w:top w:val="single" w:sz="4" w:space="0" w:color="auto"/>
              <w:left w:val="single" w:sz="4" w:space="0" w:color="auto"/>
              <w:bottom w:val="single" w:sz="4" w:space="0" w:color="auto"/>
              <w:right w:val="single" w:sz="4" w:space="0" w:color="auto"/>
            </w:tcBorders>
            <w:vAlign w:val="center"/>
          </w:tcPr>
          <w:p w14:paraId="71BFE6E3" w14:textId="77777777" w:rsidR="00CD760A" w:rsidRPr="009F5897" w:rsidRDefault="00CD760A" w:rsidP="009D466F">
            <w:pPr>
              <w:spacing w:before="0" w:after="0" w:line="240" w:lineRule="auto"/>
              <w:rPr>
                <w:rFonts w:eastAsia="Times New Roman" w:cs="Arial"/>
                <w:sz w:val="20"/>
                <w:lang w:eastAsia="en-US"/>
              </w:rPr>
            </w:pPr>
            <w:r w:rsidRPr="009F5897">
              <w:rPr>
                <w:rFonts w:eastAsia="Times New Roman" w:cs="Arial"/>
                <w:sz w:val="20"/>
                <w:lang w:eastAsia="en-US"/>
              </w:rPr>
              <w:t>52.7 x 29.64 cm</w:t>
            </w:r>
          </w:p>
        </w:tc>
      </w:tr>
      <w:tr w:rsidR="009F5897" w:rsidRPr="009F5897" w14:paraId="5A6141F4" w14:textId="77777777" w:rsidTr="009D466F">
        <w:trPr>
          <w:trHeight w:val="240"/>
        </w:trPr>
        <w:tc>
          <w:tcPr>
            <w:tcW w:w="3060" w:type="dxa"/>
            <w:tcBorders>
              <w:top w:val="single" w:sz="4" w:space="0" w:color="auto"/>
              <w:left w:val="single" w:sz="4" w:space="0" w:color="auto"/>
              <w:bottom w:val="single" w:sz="4" w:space="0" w:color="auto"/>
              <w:right w:val="single" w:sz="4" w:space="0" w:color="auto"/>
            </w:tcBorders>
            <w:vAlign w:val="center"/>
          </w:tcPr>
          <w:p w14:paraId="0C5ADB26" w14:textId="77777777" w:rsidR="00CD760A" w:rsidRPr="009F5897" w:rsidRDefault="00CD760A" w:rsidP="009D466F">
            <w:pPr>
              <w:spacing w:before="0" w:after="0" w:line="240" w:lineRule="auto"/>
              <w:rPr>
                <w:rFonts w:eastAsia="Times New Roman" w:cs="Arial"/>
                <w:b/>
                <w:bCs/>
                <w:sz w:val="20"/>
                <w:lang w:eastAsia="en-US"/>
              </w:rPr>
            </w:pPr>
            <w:r w:rsidRPr="009F5897">
              <w:rPr>
                <w:rFonts w:eastAsia="Times New Roman" w:cs="Arial"/>
                <w:b/>
                <w:bCs/>
                <w:sz w:val="20"/>
                <w:lang w:eastAsia="en-US"/>
              </w:rPr>
              <w:t>Display Size (diagonal)</w:t>
            </w:r>
          </w:p>
        </w:tc>
        <w:tc>
          <w:tcPr>
            <w:tcW w:w="5670" w:type="dxa"/>
            <w:tcBorders>
              <w:top w:val="single" w:sz="4" w:space="0" w:color="auto"/>
              <w:left w:val="single" w:sz="4" w:space="0" w:color="auto"/>
              <w:bottom w:val="single" w:sz="4" w:space="0" w:color="auto"/>
              <w:right w:val="single" w:sz="4" w:space="0" w:color="auto"/>
            </w:tcBorders>
            <w:vAlign w:val="center"/>
          </w:tcPr>
          <w:p w14:paraId="14960598" w14:textId="77777777" w:rsidR="00CD760A" w:rsidRPr="009F5897" w:rsidRDefault="00CD760A" w:rsidP="009D466F">
            <w:pPr>
              <w:spacing w:before="0" w:after="0" w:line="240" w:lineRule="auto"/>
              <w:rPr>
                <w:rFonts w:eastAsia="Times New Roman" w:cs="Arial"/>
                <w:sz w:val="20"/>
                <w:lang w:eastAsia="en-US"/>
              </w:rPr>
            </w:pPr>
            <w:r w:rsidRPr="009F5897">
              <w:rPr>
                <w:rFonts w:eastAsia="Times New Roman" w:cs="Arial"/>
                <w:sz w:val="20"/>
                <w:lang w:eastAsia="en-US"/>
              </w:rPr>
              <w:t>60.45 cm (23.8")</w:t>
            </w:r>
          </w:p>
        </w:tc>
      </w:tr>
      <w:tr w:rsidR="009F5897" w:rsidRPr="009F5897" w14:paraId="2C2C0BB8" w14:textId="77777777" w:rsidTr="009D466F">
        <w:trPr>
          <w:trHeight w:val="240"/>
        </w:trPr>
        <w:tc>
          <w:tcPr>
            <w:tcW w:w="3060" w:type="dxa"/>
            <w:tcBorders>
              <w:top w:val="single" w:sz="4" w:space="0" w:color="auto"/>
              <w:left w:val="single" w:sz="4" w:space="0" w:color="auto"/>
              <w:bottom w:val="single" w:sz="4" w:space="0" w:color="auto"/>
              <w:right w:val="single" w:sz="4" w:space="0" w:color="auto"/>
            </w:tcBorders>
            <w:vAlign w:val="center"/>
          </w:tcPr>
          <w:p w14:paraId="602C0E26" w14:textId="77777777" w:rsidR="00CD760A" w:rsidRPr="009F5897" w:rsidRDefault="00CD760A" w:rsidP="009D466F">
            <w:pPr>
              <w:spacing w:before="0" w:after="0" w:line="240" w:lineRule="auto"/>
              <w:rPr>
                <w:rFonts w:eastAsia="Times New Roman" w:cs="Arial"/>
                <w:b/>
                <w:bCs/>
                <w:sz w:val="20"/>
                <w:lang w:eastAsia="en-US"/>
              </w:rPr>
            </w:pPr>
            <w:r w:rsidRPr="009F5897">
              <w:rPr>
                <w:rFonts w:eastAsia="Times New Roman" w:cs="Arial"/>
                <w:b/>
                <w:bCs/>
                <w:sz w:val="20"/>
                <w:lang w:eastAsia="en-US"/>
              </w:rPr>
              <w:t>Viewing angle</w:t>
            </w:r>
          </w:p>
        </w:tc>
        <w:tc>
          <w:tcPr>
            <w:tcW w:w="5670" w:type="dxa"/>
            <w:tcBorders>
              <w:top w:val="single" w:sz="4" w:space="0" w:color="auto"/>
              <w:left w:val="single" w:sz="4" w:space="0" w:color="auto"/>
              <w:bottom w:val="single" w:sz="4" w:space="0" w:color="auto"/>
              <w:right w:val="single" w:sz="4" w:space="0" w:color="auto"/>
            </w:tcBorders>
            <w:vAlign w:val="center"/>
          </w:tcPr>
          <w:p w14:paraId="15279FD9" w14:textId="77777777" w:rsidR="00CD760A" w:rsidRPr="009F5897" w:rsidRDefault="00CD760A" w:rsidP="009D466F">
            <w:pPr>
              <w:spacing w:before="0" w:after="0" w:line="240" w:lineRule="auto"/>
              <w:rPr>
                <w:rFonts w:eastAsia="Times New Roman" w:cs="Arial"/>
                <w:sz w:val="20"/>
                <w:lang w:eastAsia="en-US"/>
              </w:rPr>
            </w:pPr>
            <w:r w:rsidRPr="009F5897">
              <w:rPr>
                <w:rFonts w:eastAsia="Times New Roman" w:cs="Arial"/>
                <w:sz w:val="20"/>
                <w:lang w:eastAsia="en-US"/>
              </w:rPr>
              <w:t>178° horizontal, 178° vertical</w:t>
            </w:r>
          </w:p>
        </w:tc>
      </w:tr>
      <w:tr w:rsidR="009F5897" w:rsidRPr="009F5897" w14:paraId="37C4788D" w14:textId="77777777" w:rsidTr="009D466F">
        <w:trPr>
          <w:trHeight w:val="240"/>
        </w:trPr>
        <w:tc>
          <w:tcPr>
            <w:tcW w:w="3060" w:type="dxa"/>
            <w:tcBorders>
              <w:top w:val="single" w:sz="4" w:space="0" w:color="auto"/>
              <w:left w:val="single" w:sz="4" w:space="0" w:color="auto"/>
              <w:bottom w:val="single" w:sz="4" w:space="0" w:color="auto"/>
              <w:right w:val="single" w:sz="4" w:space="0" w:color="auto"/>
            </w:tcBorders>
            <w:vAlign w:val="center"/>
            <w:hideMark/>
          </w:tcPr>
          <w:p w14:paraId="30CA5B0D" w14:textId="77777777" w:rsidR="00CD760A" w:rsidRPr="009F5897" w:rsidRDefault="00CD760A" w:rsidP="009D466F">
            <w:pPr>
              <w:spacing w:before="0" w:after="0" w:line="240" w:lineRule="auto"/>
              <w:rPr>
                <w:rFonts w:eastAsia="Times New Roman" w:cs="Arial"/>
                <w:b/>
                <w:bCs/>
                <w:sz w:val="20"/>
                <w:lang w:eastAsia="en-US"/>
              </w:rPr>
            </w:pPr>
            <w:r w:rsidRPr="009F5897">
              <w:rPr>
                <w:rFonts w:eastAsia="Times New Roman" w:cs="Arial"/>
                <w:b/>
                <w:bCs/>
                <w:sz w:val="20"/>
                <w:lang w:eastAsia="en-US"/>
              </w:rPr>
              <w:t>Brightness</w:t>
            </w:r>
          </w:p>
        </w:tc>
        <w:tc>
          <w:tcPr>
            <w:tcW w:w="5670" w:type="dxa"/>
            <w:tcBorders>
              <w:top w:val="single" w:sz="4" w:space="0" w:color="auto"/>
              <w:left w:val="single" w:sz="4" w:space="0" w:color="auto"/>
              <w:bottom w:val="single" w:sz="4" w:space="0" w:color="auto"/>
              <w:right w:val="single" w:sz="4" w:space="0" w:color="auto"/>
            </w:tcBorders>
            <w:vAlign w:val="center"/>
            <w:hideMark/>
          </w:tcPr>
          <w:p w14:paraId="5E13C6F4" w14:textId="77777777" w:rsidR="00CD760A" w:rsidRPr="009F5897" w:rsidRDefault="00CD760A" w:rsidP="009D466F">
            <w:pPr>
              <w:spacing w:before="0" w:after="0" w:line="240" w:lineRule="auto"/>
              <w:rPr>
                <w:rFonts w:eastAsia="Times New Roman" w:cs="Arial"/>
                <w:sz w:val="20"/>
                <w:lang w:eastAsia="en-US"/>
              </w:rPr>
            </w:pPr>
            <w:r w:rsidRPr="009F5897">
              <w:rPr>
                <w:rFonts w:eastAsia="Times New Roman" w:cs="Arial"/>
                <w:sz w:val="20"/>
                <w:lang w:eastAsia="en-US"/>
              </w:rPr>
              <w:t>250 cd/m²</w:t>
            </w:r>
          </w:p>
        </w:tc>
      </w:tr>
      <w:tr w:rsidR="009F5897" w:rsidRPr="009F5897" w14:paraId="071A24CA" w14:textId="77777777" w:rsidTr="009D466F">
        <w:trPr>
          <w:trHeight w:val="240"/>
        </w:trPr>
        <w:tc>
          <w:tcPr>
            <w:tcW w:w="3060" w:type="dxa"/>
            <w:tcBorders>
              <w:top w:val="single" w:sz="4" w:space="0" w:color="auto"/>
              <w:left w:val="single" w:sz="4" w:space="0" w:color="auto"/>
              <w:bottom w:val="single" w:sz="4" w:space="0" w:color="auto"/>
              <w:right w:val="single" w:sz="4" w:space="0" w:color="auto"/>
            </w:tcBorders>
            <w:vAlign w:val="center"/>
            <w:hideMark/>
          </w:tcPr>
          <w:p w14:paraId="07518102" w14:textId="77777777" w:rsidR="00CD760A" w:rsidRPr="009F5897" w:rsidRDefault="00CD760A" w:rsidP="009D466F">
            <w:pPr>
              <w:spacing w:before="0" w:after="0" w:line="240" w:lineRule="auto"/>
              <w:rPr>
                <w:rFonts w:eastAsia="Times New Roman" w:cs="Arial"/>
                <w:b/>
                <w:bCs/>
                <w:sz w:val="20"/>
                <w:lang w:eastAsia="en-US"/>
              </w:rPr>
            </w:pPr>
            <w:r w:rsidRPr="009F5897">
              <w:rPr>
                <w:rFonts w:eastAsia="Times New Roman" w:cs="Arial"/>
                <w:b/>
                <w:bCs/>
                <w:sz w:val="20"/>
                <w:lang w:eastAsia="en-US"/>
              </w:rPr>
              <w:t xml:space="preserve">Contrast Ratio              </w:t>
            </w:r>
          </w:p>
        </w:tc>
        <w:tc>
          <w:tcPr>
            <w:tcW w:w="5670" w:type="dxa"/>
            <w:tcBorders>
              <w:top w:val="single" w:sz="4" w:space="0" w:color="auto"/>
              <w:left w:val="single" w:sz="4" w:space="0" w:color="auto"/>
              <w:bottom w:val="single" w:sz="4" w:space="0" w:color="auto"/>
              <w:right w:val="single" w:sz="4" w:space="0" w:color="auto"/>
            </w:tcBorders>
            <w:vAlign w:val="center"/>
            <w:hideMark/>
          </w:tcPr>
          <w:p w14:paraId="5CCEDDA7" w14:textId="77777777" w:rsidR="00CD760A" w:rsidRPr="009F5897" w:rsidRDefault="00CD760A" w:rsidP="009D466F">
            <w:pPr>
              <w:spacing w:before="0" w:after="0" w:line="240" w:lineRule="auto"/>
              <w:rPr>
                <w:rFonts w:eastAsia="Times New Roman" w:cs="Arial"/>
                <w:sz w:val="20"/>
                <w:lang w:eastAsia="en-US"/>
              </w:rPr>
            </w:pPr>
            <w:r w:rsidRPr="009F5897">
              <w:rPr>
                <w:rFonts w:eastAsia="Times New Roman" w:cs="Arial"/>
                <w:sz w:val="20"/>
                <w:lang w:eastAsia="en-US"/>
              </w:rPr>
              <w:t>1000:1 static, 5000000:1 dynamic</w:t>
            </w:r>
          </w:p>
        </w:tc>
      </w:tr>
      <w:tr w:rsidR="009F5897" w:rsidRPr="009F5897" w14:paraId="687BDE5D" w14:textId="77777777" w:rsidTr="009D466F">
        <w:trPr>
          <w:trHeight w:val="240"/>
        </w:trPr>
        <w:tc>
          <w:tcPr>
            <w:tcW w:w="3060" w:type="dxa"/>
            <w:tcBorders>
              <w:top w:val="single" w:sz="4" w:space="0" w:color="auto"/>
              <w:left w:val="single" w:sz="4" w:space="0" w:color="auto"/>
              <w:bottom w:val="single" w:sz="4" w:space="0" w:color="auto"/>
              <w:right w:val="single" w:sz="4" w:space="0" w:color="auto"/>
            </w:tcBorders>
            <w:vAlign w:val="center"/>
            <w:hideMark/>
          </w:tcPr>
          <w:p w14:paraId="11021A0D" w14:textId="77777777" w:rsidR="00CD760A" w:rsidRPr="009F5897" w:rsidRDefault="00CD760A" w:rsidP="009D466F">
            <w:pPr>
              <w:spacing w:before="0" w:after="0" w:line="240" w:lineRule="auto"/>
              <w:rPr>
                <w:rFonts w:eastAsia="Times New Roman" w:cs="Arial"/>
                <w:b/>
                <w:bCs/>
                <w:sz w:val="20"/>
                <w:lang w:eastAsia="en-US"/>
              </w:rPr>
            </w:pPr>
            <w:r w:rsidRPr="009F5897">
              <w:rPr>
                <w:rFonts w:eastAsia="Times New Roman" w:cs="Arial"/>
                <w:b/>
                <w:bCs/>
                <w:sz w:val="20"/>
                <w:lang w:eastAsia="en-US"/>
              </w:rPr>
              <w:t>Response Ratio</w:t>
            </w:r>
          </w:p>
        </w:tc>
        <w:tc>
          <w:tcPr>
            <w:tcW w:w="5670" w:type="dxa"/>
            <w:tcBorders>
              <w:top w:val="single" w:sz="4" w:space="0" w:color="auto"/>
              <w:left w:val="single" w:sz="4" w:space="0" w:color="auto"/>
              <w:bottom w:val="single" w:sz="4" w:space="0" w:color="auto"/>
              <w:right w:val="single" w:sz="4" w:space="0" w:color="auto"/>
            </w:tcBorders>
            <w:vAlign w:val="center"/>
            <w:hideMark/>
          </w:tcPr>
          <w:p w14:paraId="18AE0ED6" w14:textId="77777777" w:rsidR="00CD760A" w:rsidRPr="009F5897" w:rsidRDefault="00CD760A" w:rsidP="009D466F">
            <w:pPr>
              <w:spacing w:before="0" w:after="0" w:line="240" w:lineRule="auto"/>
              <w:rPr>
                <w:rFonts w:eastAsia="Times New Roman" w:cs="Arial"/>
                <w:sz w:val="20"/>
                <w:lang w:eastAsia="en-US"/>
              </w:rPr>
            </w:pPr>
            <w:r w:rsidRPr="009F5897">
              <w:rPr>
                <w:rFonts w:eastAsia="Times New Roman" w:cs="Arial"/>
                <w:sz w:val="20"/>
                <w:lang w:eastAsia="en-US"/>
              </w:rPr>
              <w:t xml:space="preserve">5 </w:t>
            </w:r>
            <w:proofErr w:type="spellStart"/>
            <w:r w:rsidRPr="009F5897">
              <w:rPr>
                <w:rFonts w:eastAsia="Times New Roman" w:cs="Arial"/>
                <w:sz w:val="20"/>
                <w:lang w:eastAsia="en-US"/>
              </w:rPr>
              <w:t>ms</w:t>
            </w:r>
            <w:proofErr w:type="spellEnd"/>
            <w:r w:rsidRPr="009F5897">
              <w:rPr>
                <w:rFonts w:eastAsia="Times New Roman" w:cs="Arial"/>
                <w:sz w:val="20"/>
                <w:lang w:eastAsia="en-US"/>
              </w:rPr>
              <w:t xml:space="preserve"> gray to gray</w:t>
            </w:r>
          </w:p>
        </w:tc>
      </w:tr>
      <w:tr w:rsidR="009F5897" w:rsidRPr="009F5897" w14:paraId="7D896C48" w14:textId="77777777" w:rsidTr="009D466F">
        <w:trPr>
          <w:trHeight w:val="240"/>
        </w:trPr>
        <w:tc>
          <w:tcPr>
            <w:tcW w:w="3060" w:type="dxa"/>
            <w:tcBorders>
              <w:top w:val="single" w:sz="4" w:space="0" w:color="auto"/>
              <w:left w:val="single" w:sz="4" w:space="0" w:color="auto"/>
              <w:bottom w:val="single" w:sz="4" w:space="0" w:color="auto"/>
              <w:right w:val="single" w:sz="4" w:space="0" w:color="auto"/>
            </w:tcBorders>
            <w:vAlign w:val="center"/>
            <w:hideMark/>
          </w:tcPr>
          <w:p w14:paraId="730E7F95" w14:textId="77777777" w:rsidR="00CD760A" w:rsidRPr="009F5897" w:rsidRDefault="00CD760A" w:rsidP="009D466F">
            <w:pPr>
              <w:spacing w:before="0" w:after="0" w:line="240" w:lineRule="auto"/>
              <w:rPr>
                <w:rFonts w:eastAsia="Times New Roman" w:cs="Arial"/>
                <w:b/>
                <w:bCs/>
                <w:sz w:val="20"/>
                <w:lang w:eastAsia="en-US"/>
              </w:rPr>
            </w:pPr>
            <w:r w:rsidRPr="009F5897">
              <w:rPr>
                <w:rFonts w:eastAsia="Times New Roman" w:cs="Arial"/>
                <w:b/>
                <w:bCs/>
                <w:sz w:val="20"/>
                <w:lang w:eastAsia="en-US"/>
              </w:rPr>
              <w:t>Aspect Ratio</w:t>
            </w:r>
          </w:p>
        </w:tc>
        <w:tc>
          <w:tcPr>
            <w:tcW w:w="5670" w:type="dxa"/>
            <w:tcBorders>
              <w:top w:val="single" w:sz="4" w:space="0" w:color="auto"/>
              <w:left w:val="single" w:sz="4" w:space="0" w:color="auto"/>
              <w:bottom w:val="single" w:sz="4" w:space="0" w:color="auto"/>
              <w:right w:val="single" w:sz="4" w:space="0" w:color="auto"/>
            </w:tcBorders>
            <w:vAlign w:val="center"/>
            <w:hideMark/>
          </w:tcPr>
          <w:p w14:paraId="0E416341" w14:textId="77777777" w:rsidR="00CD760A" w:rsidRPr="009F5897" w:rsidRDefault="00CD760A" w:rsidP="009D466F">
            <w:pPr>
              <w:spacing w:before="0" w:after="0" w:line="240" w:lineRule="auto"/>
              <w:rPr>
                <w:rFonts w:eastAsia="Times New Roman" w:cs="Arial"/>
                <w:sz w:val="20"/>
                <w:lang w:eastAsia="en-US"/>
              </w:rPr>
            </w:pPr>
            <w:r w:rsidRPr="009F5897">
              <w:rPr>
                <w:rFonts w:eastAsia="Times New Roman" w:cs="Arial"/>
                <w:sz w:val="20"/>
                <w:lang w:eastAsia="en-US"/>
              </w:rPr>
              <w:t>16:9</w:t>
            </w:r>
          </w:p>
        </w:tc>
      </w:tr>
      <w:tr w:rsidR="009F5897" w:rsidRPr="009F5897" w14:paraId="3ADA8725" w14:textId="77777777" w:rsidTr="009D466F">
        <w:trPr>
          <w:trHeight w:val="240"/>
        </w:trPr>
        <w:tc>
          <w:tcPr>
            <w:tcW w:w="3060" w:type="dxa"/>
            <w:tcBorders>
              <w:top w:val="single" w:sz="4" w:space="0" w:color="auto"/>
              <w:left w:val="single" w:sz="4" w:space="0" w:color="auto"/>
              <w:bottom w:val="single" w:sz="4" w:space="0" w:color="auto"/>
              <w:right w:val="single" w:sz="4" w:space="0" w:color="auto"/>
            </w:tcBorders>
            <w:vAlign w:val="center"/>
            <w:hideMark/>
          </w:tcPr>
          <w:p w14:paraId="1C0C04CA" w14:textId="77777777" w:rsidR="00CD760A" w:rsidRPr="009F5897" w:rsidRDefault="00CD760A" w:rsidP="009D466F">
            <w:pPr>
              <w:spacing w:before="0" w:after="0" w:line="240" w:lineRule="auto"/>
              <w:rPr>
                <w:rFonts w:eastAsia="Times New Roman" w:cs="Arial"/>
                <w:b/>
                <w:bCs/>
                <w:sz w:val="20"/>
                <w:lang w:eastAsia="en-US"/>
              </w:rPr>
            </w:pPr>
            <w:r w:rsidRPr="009F5897">
              <w:rPr>
                <w:rFonts w:eastAsia="Times New Roman" w:cs="Arial"/>
                <w:b/>
                <w:bCs/>
                <w:sz w:val="20"/>
                <w:lang w:eastAsia="en-US"/>
              </w:rPr>
              <w:t>Native Resolution</w:t>
            </w:r>
          </w:p>
        </w:tc>
        <w:tc>
          <w:tcPr>
            <w:tcW w:w="5670" w:type="dxa"/>
            <w:tcBorders>
              <w:top w:val="single" w:sz="4" w:space="0" w:color="auto"/>
              <w:left w:val="single" w:sz="4" w:space="0" w:color="auto"/>
              <w:bottom w:val="single" w:sz="4" w:space="0" w:color="auto"/>
              <w:right w:val="single" w:sz="4" w:space="0" w:color="auto"/>
            </w:tcBorders>
            <w:vAlign w:val="center"/>
            <w:hideMark/>
          </w:tcPr>
          <w:p w14:paraId="14206BF6" w14:textId="77777777" w:rsidR="00CD760A" w:rsidRPr="009F5897" w:rsidRDefault="00CD760A" w:rsidP="009D466F">
            <w:pPr>
              <w:spacing w:before="0" w:after="0" w:line="240" w:lineRule="auto"/>
              <w:rPr>
                <w:rFonts w:eastAsia="Times New Roman" w:cs="Arial"/>
                <w:sz w:val="20"/>
                <w:lang w:eastAsia="en-US"/>
              </w:rPr>
            </w:pPr>
            <w:r w:rsidRPr="009F5897">
              <w:rPr>
                <w:rFonts w:eastAsia="Times New Roman" w:cs="Arial"/>
                <w:sz w:val="20"/>
                <w:lang w:eastAsia="en-US"/>
              </w:rPr>
              <w:t>1920 x 1080 (Full HD) @60 Hz</w:t>
            </w:r>
          </w:p>
        </w:tc>
      </w:tr>
      <w:tr w:rsidR="009F5897" w:rsidRPr="009F5897" w14:paraId="748F99E0" w14:textId="77777777" w:rsidTr="009D466F">
        <w:trPr>
          <w:trHeight w:val="240"/>
        </w:trPr>
        <w:tc>
          <w:tcPr>
            <w:tcW w:w="3060" w:type="dxa"/>
            <w:tcBorders>
              <w:top w:val="single" w:sz="4" w:space="0" w:color="auto"/>
              <w:left w:val="single" w:sz="4" w:space="0" w:color="auto"/>
              <w:bottom w:val="single" w:sz="4" w:space="0" w:color="auto"/>
              <w:right w:val="single" w:sz="4" w:space="0" w:color="auto"/>
            </w:tcBorders>
            <w:vAlign w:val="center"/>
            <w:hideMark/>
          </w:tcPr>
          <w:p w14:paraId="6C7F7AEB" w14:textId="77777777" w:rsidR="00CD760A" w:rsidRPr="009F5897" w:rsidRDefault="00CD760A" w:rsidP="009D466F">
            <w:pPr>
              <w:spacing w:before="0" w:after="0" w:line="240" w:lineRule="auto"/>
              <w:rPr>
                <w:rFonts w:eastAsia="Times New Roman" w:cs="Arial"/>
                <w:b/>
                <w:bCs/>
                <w:sz w:val="20"/>
                <w:lang w:eastAsia="en-US"/>
              </w:rPr>
            </w:pPr>
            <w:r w:rsidRPr="009F5897">
              <w:rPr>
                <w:rFonts w:eastAsia="Times New Roman" w:cs="Arial"/>
                <w:b/>
                <w:bCs/>
                <w:sz w:val="20"/>
                <w:lang w:eastAsia="en-US"/>
              </w:rPr>
              <w:t>Color Support</w:t>
            </w:r>
          </w:p>
        </w:tc>
        <w:tc>
          <w:tcPr>
            <w:tcW w:w="5670" w:type="dxa"/>
            <w:tcBorders>
              <w:top w:val="single" w:sz="4" w:space="0" w:color="auto"/>
              <w:left w:val="single" w:sz="4" w:space="0" w:color="auto"/>
              <w:bottom w:val="single" w:sz="4" w:space="0" w:color="auto"/>
              <w:right w:val="single" w:sz="4" w:space="0" w:color="auto"/>
            </w:tcBorders>
            <w:vAlign w:val="center"/>
            <w:hideMark/>
          </w:tcPr>
          <w:p w14:paraId="719B7976" w14:textId="77777777" w:rsidR="00CD760A" w:rsidRPr="009F5897" w:rsidRDefault="00CD760A" w:rsidP="009D466F">
            <w:pPr>
              <w:spacing w:before="0" w:after="0" w:line="240" w:lineRule="auto"/>
              <w:rPr>
                <w:rFonts w:eastAsia="Times New Roman" w:cs="Arial"/>
                <w:sz w:val="20"/>
                <w:lang w:eastAsia="en-US"/>
              </w:rPr>
            </w:pPr>
            <w:r w:rsidRPr="009F5897">
              <w:rPr>
                <w:rFonts w:eastAsia="Times New Roman" w:cs="Arial"/>
                <w:sz w:val="20"/>
                <w:lang w:eastAsia="en-US"/>
              </w:rPr>
              <w:t>Up to 16.7 million colors with the use of FRC technology</w:t>
            </w:r>
          </w:p>
        </w:tc>
      </w:tr>
      <w:tr w:rsidR="009F5897" w:rsidRPr="009F5897" w14:paraId="15BE2E24" w14:textId="77777777" w:rsidTr="009D466F">
        <w:trPr>
          <w:trHeight w:val="240"/>
        </w:trPr>
        <w:tc>
          <w:tcPr>
            <w:tcW w:w="3060" w:type="dxa"/>
            <w:tcBorders>
              <w:top w:val="single" w:sz="4" w:space="0" w:color="auto"/>
              <w:left w:val="single" w:sz="4" w:space="0" w:color="auto"/>
              <w:bottom w:val="single" w:sz="4" w:space="0" w:color="auto"/>
              <w:right w:val="single" w:sz="4" w:space="0" w:color="auto"/>
            </w:tcBorders>
            <w:vAlign w:val="center"/>
            <w:hideMark/>
          </w:tcPr>
          <w:p w14:paraId="440F29E0" w14:textId="77777777" w:rsidR="00CD760A" w:rsidRPr="009F5897" w:rsidRDefault="00CD760A" w:rsidP="009D466F">
            <w:pPr>
              <w:spacing w:before="0" w:after="0" w:line="240" w:lineRule="auto"/>
              <w:rPr>
                <w:rFonts w:eastAsia="Times New Roman" w:cs="Arial"/>
                <w:b/>
                <w:bCs/>
                <w:sz w:val="20"/>
                <w:lang w:eastAsia="en-US"/>
              </w:rPr>
            </w:pPr>
            <w:r w:rsidRPr="009F5897">
              <w:rPr>
                <w:rFonts w:eastAsia="Times New Roman" w:cs="Arial"/>
                <w:b/>
                <w:bCs/>
                <w:sz w:val="20"/>
                <w:lang w:eastAsia="en-US"/>
              </w:rPr>
              <w:t>Input Signal</w:t>
            </w:r>
          </w:p>
        </w:tc>
        <w:tc>
          <w:tcPr>
            <w:tcW w:w="5670" w:type="dxa"/>
            <w:tcBorders>
              <w:top w:val="single" w:sz="4" w:space="0" w:color="auto"/>
              <w:left w:val="single" w:sz="4" w:space="0" w:color="auto"/>
              <w:bottom w:val="single" w:sz="4" w:space="0" w:color="auto"/>
              <w:right w:val="single" w:sz="4" w:space="0" w:color="auto"/>
            </w:tcBorders>
            <w:vAlign w:val="center"/>
            <w:hideMark/>
          </w:tcPr>
          <w:p w14:paraId="14C647D3" w14:textId="77777777" w:rsidR="00CD760A" w:rsidRPr="009F5897" w:rsidRDefault="00CD760A" w:rsidP="009D466F">
            <w:pPr>
              <w:spacing w:before="0" w:after="0" w:line="240" w:lineRule="auto"/>
              <w:rPr>
                <w:rFonts w:eastAsia="Times New Roman" w:cs="Arial"/>
                <w:sz w:val="20"/>
                <w:lang w:eastAsia="en-US"/>
              </w:rPr>
            </w:pPr>
            <w:r w:rsidRPr="009F5897">
              <w:rPr>
                <w:rFonts w:eastAsia="Times New Roman" w:cs="Arial"/>
                <w:sz w:val="20"/>
                <w:lang w:eastAsia="en-US"/>
              </w:rPr>
              <w:t>VGA, HDMI with HDCP support</w:t>
            </w:r>
          </w:p>
        </w:tc>
      </w:tr>
      <w:tr w:rsidR="009F5897" w:rsidRPr="009F5897" w14:paraId="4483B346" w14:textId="77777777" w:rsidTr="009D466F">
        <w:trPr>
          <w:trHeight w:val="240"/>
        </w:trPr>
        <w:tc>
          <w:tcPr>
            <w:tcW w:w="3060" w:type="dxa"/>
            <w:tcBorders>
              <w:top w:val="single" w:sz="4" w:space="0" w:color="auto"/>
              <w:left w:val="single" w:sz="4" w:space="0" w:color="auto"/>
              <w:bottom w:val="single" w:sz="4" w:space="0" w:color="auto"/>
              <w:right w:val="single" w:sz="4" w:space="0" w:color="auto"/>
            </w:tcBorders>
            <w:noWrap/>
            <w:vAlign w:val="center"/>
            <w:hideMark/>
          </w:tcPr>
          <w:p w14:paraId="3BFCCF4E" w14:textId="77777777" w:rsidR="00CD760A" w:rsidRPr="009F5897" w:rsidRDefault="00CD760A" w:rsidP="009D466F">
            <w:pPr>
              <w:spacing w:before="0" w:after="0" w:line="240" w:lineRule="auto"/>
              <w:rPr>
                <w:rFonts w:eastAsia="Times New Roman" w:cs="Arial"/>
                <w:b/>
                <w:bCs/>
                <w:sz w:val="20"/>
                <w:lang w:eastAsia="en-US"/>
              </w:rPr>
            </w:pPr>
            <w:r w:rsidRPr="009F5897">
              <w:rPr>
                <w:rFonts w:eastAsia="Times New Roman" w:cs="Arial"/>
                <w:b/>
                <w:bCs/>
                <w:sz w:val="20"/>
                <w:lang w:eastAsia="en-US"/>
              </w:rPr>
              <w:t>Input Power</w:t>
            </w:r>
          </w:p>
        </w:tc>
        <w:tc>
          <w:tcPr>
            <w:tcW w:w="5670" w:type="dxa"/>
            <w:tcBorders>
              <w:top w:val="single" w:sz="4" w:space="0" w:color="auto"/>
              <w:left w:val="single" w:sz="4" w:space="0" w:color="auto"/>
              <w:bottom w:val="single" w:sz="4" w:space="0" w:color="auto"/>
              <w:right w:val="single" w:sz="4" w:space="0" w:color="auto"/>
            </w:tcBorders>
            <w:vAlign w:val="center"/>
            <w:hideMark/>
          </w:tcPr>
          <w:p w14:paraId="6CA9ADF6" w14:textId="77777777" w:rsidR="00CD760A" w:rsidRPr="009F5897" w:rsidRDefault="00CD760A" w:rsidP="009D466F">
            <w:pPr>
              <w:spacing w:before="0" w:after="0" w:line="240" w:lineRule="auto"/>
              <w:rPr>
                <w:rFonts w:eastAsia="Times New Roman" w:cs="Arial"/>
                <w:sz w:val="20"/>
                <w:lang w:eastAsia="en-US"/>
              </w:rPr>
            </w:pPr>
            <w:r w:rsidRPr="009F5897">
              <w:rPr>
                <w:rFonts w:eastAsia="Times New Roman" w:cs="Arial"/>
                <w:sz w:val="20"/>
                <w:lang w:eastAsia="en-US"/>
              </w:rPr>
              <w:t>Input voltage: 100 to 240 VAC</w:t>
            </w:r>
          </w:p>
        </w:tc>
      </w:tr>
      <w:tr w:rsidR="009F5897" w:rsidRPr="009F5897" w14:paraId="42E07D6C" w14:textId="77777777" w:rsidTr="009D466F">
        <w:trPr>
          <w:trHeight w:val="240"/>
        </w:trPr>
        <w:tc>
          <w:tcPr>
            <w:tcW w:w="3060" w:type="dxa"/>
            <w:tcBorders>
              <w:top w:val="single" w:sz="4" w:space="0" w:color="auto"/>
              <w:left w:val="single" w:sz="4" w:space="0" w:color="auto"/>
              <w:bottom w:val="single" w:sz="4" w:space="0" w:color="auto"/>
              <w:right w:val="single" w:sz="4" w:space="0" w:color="auto"/>
            </w:tcBorders>
            <w:noWrap/>
            <w:vAlign w:val="center"/>
            <w:hideMark/>
          </w:tcPr>
          <w:p w14:paraId="0B81567B" w14:textId="77777777" w:rsidR="00CD760A" w:rsidRPr="009F5897" w:rsidRDefault="00CD760A" w:rsidP="009D466F">
            <w:pPr>
              <w:spacing w:before="0" w:after="0" w:line="240" w:lineRule="auto"/>
              <w:rPr>
                <w:rFonts w:eastAsia="Times New Roman" w:cs="Arial"/>
                <w:b/>
                <w:bCs/>
                <w:sz w:val="20"/>
                <w:lang w:eastAsia="en-US"/>
              </w:rPr>
            </w:pPr>
            <w:r w:rsidRPr="009F5897">
              <w:rPr>
                <w:rFonts w:eastAsia="Times New Roman" w:cs="Arial"/>
                <w:b/>
                <w:bCs/>
                <w:sz w:val="20"/>
                <w:lang w:eastAsia="en-US"/>
              </w:rPr>
              <w:t>Power Consumption</w:t>
            </w:r>
          </w:p>
        </w:tc>
        <w:tc>
          <w:tcPr>
            <w:tcW w:w="5670" w:type="dxa"/>
            <w:tcBorders>
              <w:top w:val="single" w:sz="4" w:space="0" w:color="auto"/>
              <w:left w:val="single" w:sz="4" w:space="0" w:color="auto"/>
              <w:bottom w:val="single" w:sz="4" w:space="0" w:color="auto"/>
              <w:right w:val="single" w:sz="4" w:space="0" w:color="auto"/>
            </w:tcBorders>
            <w:noWrap/>
            <w:vAlign w:val="center"/>
            <w:hideMark/>
          </w:tcPr>
          <w:p w14:paraId="7BDF5C2F" w14:textId="77777777" w:rsidR="00CD760A" w:rsidRPr="009F5897" w:rsidRDefault="00CD760A" w:rsidP="009D466F">
            <w:pPr>
              <w:spacing w:before="0" w:after="0" w:line="240" w:lineRule="auto"/>
              <w:rPr>
                <w:rFonts w:eastAsia="Times New Roman" w:cs="Arial"/>
                <w:sz w:val="20"/>
                <w:lang w:eastAsia="en-US"/>
              </w:rPr>
            </w:pPr>
            <w:r w:rsidRPr="009F5897">
              <w:rPr>
                <w:rFonts w:eastAsia="Times New Roman" w:cs="Arial"/>
                <w:sz w:val="20"/>
                <w:lang w:eastAsia="en-US"/>
              </w:rPr>
              <w:t>15 W (maximum), 14 W (typical), 0.5 W (standby); 20 W (maximum), 18 W (typical), 0.5 W (standby)</w:t>
            </w:r>
            <w:r w:rsidR="006F7F0F">
              <w:rPr>
                <w:rStyle w:val="CommentReference"/>
                <w:rFonts w:eastAsia="Times New Roman" w:cs="Times New Roman"/>
                <w:lang w:eastAsia="en-US"/>
              </w:rPr>
              <w:commentReference w:id="328"/>
            </w:r>
          </w:p>
        </w:tc>
      </w:tr>
      <w:tr w:rsidR="009F5897" w:rsidRPr="009F5897" w14:paraId="21FC2282" w14:textId="77777777" w:rsidTr="009D466F">
        <w:trPr>
          <w:trHeight w:val="240"/>
        </w:trPr>
        <w:tc>
          <w:tcPr>
            <w:tcW w:w="3060" w:type="dxa"/>
            <w:tcBorders>
              <w:top w:val="single" w:sz="4" w:space="0" w:color="auto"/>
              <w:left w:val="single" w:sz="4" w:space="0" w:color="auto"/>
              <w:bottom w:val="single" w:sz="4" w:space="0" w:color="auto"/>
              <w:right w:val="single" w:sz="4" w:space="0" w:color="auto"/>
            </w:tcBorders>
            <w:vAlign w:val="center"/>
            <w:hideMark/>
          </w:tcPr>
          <w:p w14:paraId="393865F0" w14:textId="77777777" w:rsidR="00CD760A" w:rsidRPr="009F5897" w:rsidRDefault="00CD760A" w:rsidP="009D466F">
            <w:pPr>
              <w:spacing w:before="0" w:after="0" w:line="240" w:lineRule="auto"/>
              <w:rPr>
                <w:rFonts w:eastAsia="Times New Roman" w:cs="Arial"/>
                <w:b/>
                <w:bCs/>
                <w:sz w:val="20"/>
                <w:lang w:eastAsia="en-US"/>
              </w:rPr>
            </w:pPr>
            <w:r w:rsidRPr="009F5897">
              <w:rPr>
                <w:rFonts w:eastAsia="Times New Roman" w:cs="Arial"/>
                <w:b/>
                <w:bCs/>
                <w:sz w:val="20"/>
                <w:lang w:eastAsia="en-US"/>
              </w:rPr>
              <w:t>Dimensions</w:t>
            </w:r>
          </w:p>
        </w:tc>
        <w:tc>
          <w:tcPr>
            <w:tcW w:w="5670" w:type="dxa"/>
            <w:tcBorders>
              <w:top w:val="single" w:sz="4" w:space="0" w:color="auto"/>
              <w:left w:val="single" w:sz="4" w:space="0" w:color="auto"/>
              <w:bottom w:val="single" w:sz="4" w:space="0" w:color="auto"/>
              <w:right w:val="single" w:sz="4" w:space="0" w:color="auto"/>
            </w:tcBorders>
            <w:noWrap/>
            <w:vAlign w:val="center"/>
            <w:hideMark/>
          </w:tcPr>
          <w:p w14:paraId="43AB6986" w14:textId="77777777" w:rsidR="00CD760A" w:rsidRPr="009F5897" w:rsidRDefault="00CD760A" w:rsidP="009D466F">
            <w:pPr>
              <w:spacing w:before="0" w:after="0" w:line="240" w:lineRule="auto"/>
              <w:rPr>
                <w:rFonts w:eastAsia="Times New Roman" w:cs="Arial"/>
                <w:sz w:val="20"/>
                <w:lang w:eastAsia="en-US"/>
              </w:rPr>
            </w:pPr>
            <w:r w:rsidRPr="009F5897">
              <w:rPr>
                <w:rFonts w:eastAsia="Times New Roman" w:cs="Arial"/>
                <w:sz w:val="20"/>
                <w:lang w:eastAsia="en-US"/>
              </w:rPr>
              <w:t>53.9 (W) x 15.2 (D) x 40.2 cm (H) with stand</w:t>
            </w:r>
          </w:p>
        </w:tc>
      </w:tr>
      <w:tr w:rsidR="009F5897" w:rsidRPr="009F5897" w14:paraId="55972DC0" w14:textId="77777777" w:rsidTr="009D466F">
        <w:trPr>
          <w:trHeight w:val="240"/>
        </w:trPr>
        <w:tc>
          <w:tcPr>
            <w:tcW w:w="3060" w:type="dxa"/>
            <w:tcBorders>
              <w:top w:val="single" w:sz="4" w:space="0" w:color="auto"/>
              <w:left w:val="single" w:sz="4" w:space="0" w:color="auto"/>
              <w:bottom w:val="single" w:sz="4" w:space="0" w:color="auto"/>
              <w:right w:val="single" w:sz="4" w:space="0" w:color="auto"/>
            </w:tcBorders>
            <w:vAlign w:val="center"/>
            <w:hideMark/>
          </w:tcPr>
          <w:p w14:paraId="60C48D1F" w14:textId="77777777" w:rsidR="00CD760A" w:rsidRPr="009F5897" w:rsidRDefault="00CD760A" w:rsidP="009D466F">
            <w:pPr>
              <w:spacing w:before="0" w:after="0" w:line="240" w:lineRule="auto"/>
              <w:rPr>
                <w:rFonts w:eastAsia="Times New Roman" w:cs="Arial"/>
                <w:b/>
                <w:bCs/>
                <w:sz w:val="20"/>
                <w:lang w:eastAsia="en-US"/>
              </w:rPr>
            </w:pPr>
            <w:r w:rsidRPr="009F5897">
              <w:rPr>
                <w:rFonts w:eastAsia="Times New Roman" w:cs="Arial"/>
                <w:b/>
                <w:bCs/>
                <w:sz w:val="20"/>
                <w:lang w:eastAsia="en-US"/>
              </w:rPr>
              <w:t>Total weight</w:t>
            </w:r>
          </w:p>
        </w:tc>
        <w:tc>
          <w:tcPr>
            <w:tcW w:w="5670" w:type="dxa"/>
            <w:tcBorders>
              <w:top w:val="single" w:sz="4" w:space="0" w:color="auto"/>
              <w:left w:val="single" w:sz="4" w:space="0" w:color="auto"/>
              <w:bottom w:val="single" w:sz="4" w:space="0" w:color="auto"/>
              <w:right w:val="single" w:sz="4" w:space="0" w:color="auto"/>
            </w:tcBorders>
            <w:noWrap/>
            <w:vAlign w:val="center"/>
            <w:hideMark/>
          </w:tcPr>
          <w:p w14:paraId="6F66CB6E" w14:textId="77777777" w:rsidR="00CD760A" w:rsidRPr="009F5897" w:rsidRDefault="00CD760A" w:rsidP="009D466F">
            <w:pPr>
              <w:spacing w:before="0" w:after="0" w:line="240" w:lineRule="auto"/>
              <w:rPr>
                <w:rFonts w:eastAsia="Times New Roman" w:cs="Arial"/>
                <w:sz w:val="20"/>
                <w:lang w:eastAsia="en-US"/>
              </w:rPr>
            </w:pPr>
            <w:r w:rsidRPr="009F5897">
              <w:rPr>
                <w:rFonts w:eastAsia="Times New Roman" w:cs="Arial"/>
                <w:sz w:val="20"/>
                <w:lang w:eastAsia="en-US"/>
              </w:rPr>
              <w:t>3.4 kg with stand</w:t>
            </w:r>
          </w:p>
        </w:tc>
      </w:tr>
      <w:tr w:rsidR="009F5897" w:rsidRPr="009F5897" w14:paraId="159C1F21" w14:textId="77777777" w:rsidTr="009D466F">
        <w:trPr>
          <w:trHeight w:val="240"/>
        </w:trPr>
        <w:tc>
          <w:tcPr>
            <w:tcW w:w="3060" w:type="dxa"/>
            <w:tcBorders>
              <w:top w:val="single" w:sz="4" w:space="0" w:color="auto"/>
              <w:left w:val="single" w:sz="4" w:space="0" w:color="auto"/>
              <w:bottom w:val="single" w:sz="4" w:space="0" w:color="auto"/>
              <w:right w:val="single" w:sz="4" w:space="0" w:color="auto"/>
            </w:tcBorders>
            <w:vAlign w:val="center"/>
          </w:tcPr>
          <w:p w14:paraId="23C30315" w14:textId="77777777" w:rsidR="00CD760A" w:rsidRPr="009F5897" w:rsidRDefault="00CD760A" w:rsidP="009D466F">
            <w:pPr>
              <w:spacing w:before="0" w:after="0" w:line="240" w:lineRule="auto"/>
              <w:rPr>
                <w:rFonts w:eastAsia="Times New Roman" w:cs="Arial"/>
                <w:b/>
                <w:bCs/>
                <w:sz w:val="20"/>
                <w:lang w:eastAsia="en-US"/>
              </w:rPr>
            </w:pPr>
            <w:r w:rsidRPr="009F5897">
              <w:rPr>
                <w:rFonts w:eastAsia="Times New Roman" w:cs="Arial"/>
                <w:b/>
                <w:bCs/>
                <w:sz w:val="20"/>
                <w:lang w:eastAsia="en-US"/>
              </w:rPr>
              <w:t>Ergonomic Features</w:t>
            </w:r>
          </w:p>
        </w:tc>
        <w:tc>
          <w:tcPr>
            <w:tcW w:w="5670" w:type="dxa"/>
            <w:tcBorders>
              <w:top w:val="single" w:sz="4" w:space="0" w:color="auto"/>
              <w:left w:val="single" w:sz="4" w:space="0" w:color="auto"/>
              <w:bottom w:val="single" w:sz="4" w:space="0" w:color="auto"/>
              <w:right w:val="single" w:sz="4" w:space="0" w:color="auto"/>
            </w:tcBorders>
            <w:noWrap/>
            <w:vAlign w:val="center"/>
          </w:tcPr>
          <w:p w14:paraId="0B59F86D" w14:textId="77777777" w:rsidR="00CD760A" w:rsidRPr="009F5897" w:rsidRDefault="00CD760A" w:rsidP="009D466F">
            <w:pPr>
              <w:spacing w:before="0" w:after="0" w:line="240" w:lineRule="auto"/>
              <w:rPr>
                <w:rFonts w:eastAsia="Times New Roman" w:cs="Arial"/>
                <w:sz w:val="20"/>
                <w:lang w:eastAsia="en-US"/>
              </w:rPr>
            </w:pPr>
            <w:r w:rsidRPr="009F5897">
              <w:rPr>
                <w:rFonts w:eastAsia="Times New Roman" w:cs="Arial"/>
                <w:sz w:val="20"/>
                <w:lang w:eastAsia="en-US"/>
              </w:rPr>
              <w:t>Tilt: -5 to +22</w:t>
            </w:r>
            <w:r w:rsidRPr="009F5897">
              <w:rPr>
                <w:rFonts w:eastAsia="Times New Roman" w:cs="Arial"/>
                <w:sz w:val="20"/>
                <w:vertAlign w:val="superscript"/>
                <w:lang w:eastAsia="en-US"/>
              </w:rPr>
              <w:t>0</w:t>
            </w:r>
          </w:p>
        </w:tc>
      </w:tr>
      <w:tr w:rsidR="009F5897" w:rsidRPr="009F5897" w14:paraId="0CF993B4" w14:textId="77777777" w:rsidTr="009D466F">
        <w:trPr>
          <w:trHeight w:val="240"/>
        </w:trPr>
        <w:tc>
          <w:tcPr>
            <w:tcW w:w="3060" w:type="dxa"/>
            <w:tcBorders>
              <w:top w:val="single" w:sz="4" w:space="0" w:color="auto"/>
              <w:left w:val="single" w:sz="4" w:space="0" w:color="auto"/>
              <w:bottom w:val="single" w:sz="4" w:space="0" w:color="auto"/>
              <w:right w:val="single" w:sz="4" w:space="0" w:color="auto"/>
            </w:tcBorders>
            <w:noWrap/>
            <w:vAlign w:val="center"/>
            <w:hideMark/>
          </w:tcPr>
          <w:p w14:paraId="2162EAF0" w14:textId="77777777" w:rsidR="00CD760A" w:rsidRPr="009F5897" w:rsidRDefault="00CD760A" w:rsidP="009D466F">
            <w:pPr>
              <w:spacing w:before="0" w:after="0" w:line="240" w:lineRule="auto"/>
              <w:rPr>
                <w:rFonts w:eastAsia="Times New Roman" w:cs="Arial"/>
                <w:b/>
                <w:bCs/>
                <w:sz w:val="20"/>
                <w:lang w:eastAsia="en-US"/>
              </w:rPr>
            </w:pPr>
            <w:r w:rsidRPr="009F5897">
              <w:rPr>
                <w:rFonts w:eastAsia="Times New Roman" w:cs="Arial"/>
                <w:b/>
                <w:bCs/>
                <w:sz w:val="20"/>
                <w:lang w:eastAsia="en-US"/>
              </w:rPr>
              <w:t>Energy efficiency</w:t>
            </w:r>
          </w:p>
        </w:tc>
        <w:tc>
          <w:tcPr>
            <w:tcW w:w="5670" w:type="dxa"/>
            <w:tcBorders>
              <w:top w:val="single" w:sz="4" w:space="0" w:color="auto"/>
              <w:left w:val="single" w:sz="4" w:space="0" w:color="auto"/>
              <w:bottom w:val="single" w:sz="4" w:space="0" w:color="auto"/>
              <w:right w:val="single" w:sz="4" w:space="0" w:color="auto"/>
            </w:tcBorders>
            <w:noWrap/>
            <w:vAlign w:val="center"/>
            <w:hideMark/>
          </w:tcPr>
          <w:p w14:paraId="6ADBCAA2" w14:textId="77777777" w:rsidR="00CD760A" w:rsidRPr="009F5897" w:rsidRDefault="00CD760A" w:rsidP="009D466F">
            <w:pPr>
              <w:spacing w:before="0" w:after="0" w:line="240" w:lineRule="auto"/>
              <w:rPr>
                <w:rFonts w:eastAsia="Times New Roman" w:cs="Arial"/>
                <w:sz w:val="20"/>
                <w:lang w:eastAsia="en-US"/>
              </w:rPr>
            </w:pPr>
            <w:r w:rsidRPr="009F5897">
              <w:rPr>
                <w:rFonts w:eastAsia="Times New Roman" w:cs="Arial"/>
                <w:sz w:val="20"/>
                <w:lang w:eastAsia="en-US"/>
              </w:rPr>
              <w:t>ENERGY STAR® certified</w:t>
            </w:r>
          </w:p>
        </w:tc>
      </w:tr>
      <w:tr w:rsidR="009F5897" w:rsidRPr="009F5897" w14:paraId="4974D172" w14:textId="77777777" w:rsidTr="009D466F">
        <w:trPr>
          <w:trHeight w:val="240"/>
        </w:trPr>
        <w:tc>
          <w:tcPr>
            <w:tcW w:w="3060" w:type="dxa"/>
            <w:tcBorders>
              <w:top w:val="single" w:sz="4" w:space="0" w:color="auto"/>
              <w:left w:val="single" w:sz="4" w:space="0" w:color="auto"/>
              <w:bottom w:val="single" w:sz="4" w:space="0" w:color="auto"/>
              <w:right w:val="single" w:sz="4" w:space="0" w:color="auto"/>
            </w:tcBorders>
            <w:vAlign w:val="bottom"/>
            <w:hideMark/>
          </w:tcPr>
          <w:p w14:paraId="5DA414C4" w14:textId="77777777" w:rsidR="00CD760A" w:rsidRPr="009F5897" w:rsidRDefault="00CD760A" w:rsidP="009D466F">
            <w:pPr>
              <w:spacing w:before="0" w:after="0" w:line="240" w:lineRule="auto"/>
              <w:rPr>
                <w:rFonts w:eastAsia="Times New Roman" w:cs="Arial"/>
                <w:b/>
                <w:bCs/>
                <w:sz w:val="20"/>
                <w:lang w:eastAsia="en-US"/>
              </w:rPr>
            </w:pPr>
            <w:r w:rsidRPr="009F5897">
              <w:rPr>
                <w:rFonts w:eastAsia="Times New Roman" w:cs="Arial"/>
                <w:b/>
                <w:bCs/>
                <w:sz w:val="20"/>
                <w:lang w:eastAsia="en-US"/>
              </w:rPr>
              <w:t>Operating Environment</w:t>
            </w:r>
          </w:p>
        </w:tc>
        <w:tc>
          <w:tcPr>
            <w:tcW w:w="5670" w:type="dxa"/>
            <w:tcBorders>
              <w:top w:val="single" w:sz="4" w:space="0" w:color="auto"/>
              <w:left w:val="single" w:sz="4" w:space="0" w:color="auto"/>
              <w:bottom w:val="single" w:sz="4" w:space="0" w:color="auto"/>
              <w:right w:val="single" w:sz="4" w:space="0" w:color="auto"/>
            </w:tcBorders>
            <w:vAlign w:val="bottom"/>
            <w:hideMark/>
          </w:tcPr>
          <w:p w14:paraId="7ABD7BC4" w14:textId="77777777" w:rsidR="00CD760A" w:rsidRPr="009F5897" w:rsidRDefault="00CD760A" w:rsidP="009D466F">
            <w:pPr>
              <w:spacing w:before="0" w:after="0" w:line="240" w:lineRule="auto"/>
              <w:rPr>
                <w:rFonts w:eastAsia="Times New Roman" w:cs="Arial"/>
                <w:sz w:val="20"/>
                <w:lang w:eastAsia="en-US"/>
              </w:rPr>
            </w:pPr>
            <w:r w:rsidRPr="009F5897">
              <w:rPr>
                <w:rFonts w:eastAsia="Times New Roman" w:cs="Arial"/>
                <w:sz w:val="20"/>
                <w:lang w:eastAsia="en-US"/>
              </w:rPr>
              <w:t>Operating temperature: 5 to 35°C</w:t>
            </w:r>
          </w:p>
          <w:p w14:paraId="524202DE" w14:textId="77777777" w:rsidR="00CD760A" w:rsidRPr="009F5897" w:rsidRDefault="00CD760A" w:rsidP="009D466F">
            <w:pPr>
              <w:spacing w:before="0" w:after="0" w:line="240" w:lineRule="auto"/>
              <w:rPr>
                <w:rFonts w:eastAsia="Times New Roman" w:cs="Arial"/>
                <w:sz w:val="20"/>
                <w:lang w:eastAsia="en-US"/>
              </w:rPr>
            </w:pPr>
            <w:r w:rsidRPr="009F5897">
              <w:rPr>
                <w:rFonts w:eastAsia="Times New Roman" w:cs="Arial"/>
                <w:sz w:val="20"/>
                <w:lang w:eastAsia="en-US"/>
              </w:rPr>
              <w:t>Operating humidity: 20 to 80% RH</w:t>
            </w:r>
          </w:p>
        </w:tc>
      </w:tr>
      <w:tr w:rsidR="009F5897" w:rsidRPr="009F5897" w14:paraId="79ED9B85" w14:textId="77777777" w:rsidTr="009D466F">
        <w:trPr>
          <w:trHeight w:val="240"/>
        </w:trPr>
        <w:tc>
          <w:tcPr>
            <w:tcW w:w="3060" w:type="dxa"/>
            <w:tcBorders>
              <w:top w:val="single" w:sz="4" w:space="0" w:color="auto"/>
              <w:left w:val="single" w:sz="4" w:space="0" w:color="auto"/>
              <w:bottom w:val="single" w:sz="4" w:space="0" w:color="auto"/>
              <w:right w:val="single" w:sz="4" w:space="0" w:color="auto"/>
            </w:tcBorders>
            <w:vAlign w:val="bottom"/>
            <w:hideMark/>
          </w:tcPr>
          <w:p w14:paraId="2193D13E" w14:textId="77777777" w:rsidR="00CD760A" w:rsidRPr="009F5897" w:rsidRDefault="00CD760A" w:rsidP="009D466F">
            <w:pPr>
              <w:spacing w:before="0" w:after="0" w:line="240" w:lineRule="auto"/>
              <w:rPr>
                <w:rFonts w:eastAsia="Times New Roman" w:cs="Arial"/>
                <w:b/>
                <w:bCs/>
                <w:sz w:val="20"/>
                <w:lang w:eastAsia="en-US"/>
              </w:rPr>
            </w:pPr>
            <w:r w:rsidRPr="009F5897">
              <w:rPr>
                <w:rFonts w:eastAsia="Times New Roman" w:cs="Arial"/>
                <w:b/>
                <w:bCs/>
                <w:sz w:val="20"/>
                <w:lang w:eastAsia="en-US"/>
              </w:rPr>
              <w:t>Environmental</w:t>
            </w:r>
          </w:p>
        </w:tc>
        <w:tc>
          <w:tcPr>
            <w:tcW w:w="5670" w:type="dxa"/>
            <w:tcBorders>
              <w:top w:val="single" w:sz="4" w:space="0" w:color="auto"/>
              <w:left w:val="single" w:sz="4" w:space="0" w:color="auto"/>
              <w:bottom w:val="single" w:sz="4" w:space="0" w:color="auto"/>
              <w:right w:val="single" w:sz="4" w:space="0" w:color="auto"/>
            </w:tcBorders>
            <w:noWrap/>
            <w:vAlign w:val="center"/>
            <w:hideMark/>
          </w:tcPr>
          <w:p w14:paraId="3ECEEE4C" w14:textId="77777777" w:rsidR="00CD760A" w:rsidRPr="009F5897" w:rsidRDefault="00CD760A" w:rsidP="009D466F">
            <w:pPr>
              <w:spacing w:before="0" w:after="0" w:line="240" w:lineRule="auto"/>
              <w:rPr>
                <w:rFonts w:eastAsia="Times New Roman" w:cs="Arial"/>
                <w:sz w:val="20"/>
                <w:lang w:eastAsia="en-US"/>
              </w:rPr>
            </w:pPr>
            <w:r w:rsidRPr="009F5897">
              <w:rPr>
                <w:rFonts w:eastAsia="Times New Roman" w:cs="Arial"/>
                <w:sz w:val="20"/>
                <w:lang w:eastAsia="en-US"/>
              </w:rPr>
              <w:t>Arsenic-free display glass</w:t>
            </w:r>
          </w:p>
          <w:p w14:paraId="2398AAFC" w14:textId="77777777" w:rsidR="00CD760A" w:rsidRPr="009F5897" w:rsidRDefault="00CD760A" w:rsidP="009D466F">
            <w:pPr>
              <w:spacing w:before="0" w:after="0" w:line="240" w:lineRule="auto"/>
              <w:rPr>
                <w:rFonts w:eastAsia="Times New Roman" w:cs="Arial"/>
                <w:sz w:val="20"/>
                <w:lang w:eastAsia="en-US"/>
              </w:rPr>
            </w:pPr>
            <w:r w:rsidRPr="009F5897">
              <w:rPr>
                <w:rFonts w:eastAsia="Times New Roman" w:cs="Arial"/>
                <w:sz w:val="20"/>
                <w:lang w:eastAsia="en-US"/>
              </w:rPr>
              <w:lastRenderedPageBreak/>
              <w:t>Mercury-free display backlights</w:t>
            </w:r>
          </w:p>
          <w:p w14:paraId="32E44310" w14:textId="77777777" w:rsidR="00CD760A" w:rsidRPr="009F5897" w:rsidRDefault="00CD760A" w:rsidP="009D466F">
            <w:pPr>
              <w:spacing w:before="0" w:after="0" w:line="240" w:lineRule="auto"/>
              <w:rPr>
                <w:rFonts w:eastAsia="Times New Roman" w:cs="Arial"/>
                <w:sz w:val="20"/>
                <w:lang w:eastAsia="en-US"/>
              </w:rPr>
            </w:pPr>
            <w:r w:rsidRPr="009F5897">
              <w:rPr>
                <w:rFonts w:eastAsia="Times New Roman" w:cs="Arial"/>
                <w:sz w:val="20"/>
                <w:lang w:eastAsia="en-US"/>
              </w:rPr>
              <w:t>Low halogen</w:t>
            </w:r>
          </w:p>
        </w:tc>
      </w:tr>
      <w:tr w:rsidR="009F5897" w:rsidRPr="009F5897" w14:paraId="2B8BE1EA" w14:textId="77777777" w:rsidTr="009D466F">
        <w:trPr>
          <w:trHeight w:val="240"/>
        </w:trPr>
        <w:tc>
          <w:tcPr>
            <w:tcW w:w="3060" w:type="dxa"/>
            <w:tcBorders>
              <w:top w:val="single" w:sz="4" w:space="0" w:color="auto"/>
              <w:left w:val="single" w:sz="4" w:space="0" w:color="auto"/>
              <w:bottom w:val="single" w:sz="4" w:space="0" w:color="auto"/>
              <w:right w:val="single" w:sz="4" w:space="0" w:color="auto"/>
            </w:tcBorders>
            <w:vAlign w:val="bottom"/>
          </w:tcPr>
          <w:p w14:paraId="2B742DEF" w14:textId="77777777" w:rsidR="00CD760A" w:rsidRPr="009F5897" w:rsidRDefault="00CD760A" w:rsidP="009D466F">
            <w:pPr>
              <w:spacing w:before="0" w:after="0" w:line="240" w:lineRule="auto"/>
              <w:rPr>
                <w:rFonts w:eastAsia="Times New Roman" w:cs="Arial"/>
                <w:b/>
                <w:bCs/>
                <w:sz w:val="20"/>
                <w:lang w:eastAsia="en-US"/>
              </w:rPr>
            </w:pPr>
            <w:r w:rsidRPr="009F5897">
              <w:rPr>
                <w:rFonts w:eastAsia="Times New Roman" w:cs="Arial"/>
                <w:b/>
                <w:bCs/>
                <w:sz w:val="20"/>
                <w:lang w:eastAsia="en-US"/>
              </w:rPr>
              <w:lastRenderedPageBreak/>
              <w:t>What's in the box</w:t>
            </w:r>
          </w:p>
        </w:tc>
        <w:tc>
          <w:tcPr>
            <w:tcW w:w="5670" w:type="dxa"/>
            <w:tcBorders>
              <w:top w:val="single" w:sz="4" w:space="0" w:color="auto"/>
              <w:left w:val="single" w:sz="4" w:space="0" w:color="auto"/>
              <w:bottom w:val="single" w:sz="4" w:space="0" w:color="auto"/>
              <w:right w:val="single" w:sz="4" w:space="0" w:color="auto"/>
            </w:tcBorders>
            <w:noWrap/>
            <w:vAlign w:val="center"/>
          </w:tcPr>
          <w:p w14:paraId="231303F7" w14:textId="77777777" w:rsidR="00CD760A" w:rsidRPr="009F5897" w:rsidRDefault="00CD760A" w:rsidP="009D466F">
            <w:pPr>
              <w:spacing w:before="0" w:after="0" w:line="240" w:lineRule="auto"/>
              <w:rPr>
                <w:rFonts w:eastAsia="Times New Roman" w:cs="Arial"/>
                <w:sz w:val="20"/>
                <w:lang w:eastAsia="en-US"/>
              </w:rPr>
            </w:pPr>
            <w:r w:rsidRPr="009F5897">
              <w:rPr>
                <w:rFonts w:eastAsia="Times New Roman" w:cs="Arial"/>
                <w:sz w:val="20"/>
                <w:lang w:eastAsia="en-US"/>
              </w:rPr>
              <w:t>Monitor; External power supply; VGA cable; CD (includes user guide, warranty, drivers); HP Display Assistant</w:t>
            </w:r>
          </w:p>
        </w:tc>
      </w:tr>
      <w:tr w:rsidR="009F5897" w:rsidRPr="009F5897" w14:paraId="3E170FF7" w14:textId="77777777" w:rsidTr="009D466F">
        <w:trPr>
          <w:trHeight w:val="240"/>
        </w:trPr>
        <w:tc>
          <w:tcPr>
            <w:tcW w:w="3060" w:type="dxa"/>
            <w:tcBorders>
              <w:top w:val="single" w:sz="4" w:space="0" w:color="auto"/>
              <w:left w:val="single" w:sz="4" w:space="0" w:color="auto"/>
              <w:bottom w:val="single" w:sz="4" w:space="0" w:color="auto"/>
              <w:right w:val="single" w:sz="4" w:space="0" w:color="auto"/>
            </w:tcBorders>
            <w:vAlign w:val="bottom"/>
          </w:tcPr>
          <w:p w14:paraId="306696EA" w14:textId="77777777" w:rsidR="00CD760A" w:rsidRPr="009F5897" w:rsidRDefault="00CD760A" w:rsidP="009D466F">
            <w:pPr>
              <w:spacing w:before="0" w:after="0" w:line="240" w:lineRule="auto"/>
              <w:rPr>
                <w:rFonts w:eastAsia="Times New Roman" w:cs="Arial"/>
                <w:b/>
                <w:bCs/>
                <w:sz w:val="20"/>
                <w:lang w:eastAsia="en-US"/>
              </w:rPr>
            </w:pPr>
            <w:r w:rsidRPr="009F5897">
              <w:rPr>
                <w:rFonts w:eastAsia="Times New Roman" w:cs="Arial"/>
                <w:b/>
                <w:bCs/>
                <w:sz w:val="20"/>
                <w:lang w:eastAsia="en-US"/>
              </w:rPr>
              <w:t>Warranty</w:t>
            </w:r>
          </w:p>
        </w:tc>
        <w:tc>
          <w:tcPr>
            <w:tcW w:w="5670" w:type="dxa"/>
            <w:tcBorders>
              <w:top w:val="single" w:sz="4" w:space="0" w:color="auto"/>
              <w:left w:val="single" w:sz="4" w:space="0" w:color="auto"/>
              <w:bottom w:val="single" w:sz="4" w:space="0" w:color="auto"/>
              <w:right w:val="single" w:sz="4" w:space="0" w:color="auto"/>
            </w:tcBorders>
            <w:noWrap/>
            <w:vAlign w:val="center"/>
          </w:tcPr>
          <w:p w14:paraId="6AB85EBB" w14:textId="77777777" w:rsidR="00CD760A" w:rsidRPr="009F5897" w:rsidRDefault="00CD760A" w:rsidP="009D466F">
            <w:pPr>
              <w:spacing w:before="0" w:after="0" w:line="240" w:lineRule="auto"/>
              <w:rPr>
                <w:rFonts w:eastAsia="Times New Roman" w:cs="Arial"/>
                <w:sz w:val="20"/>
                <w:lang w:eastAsia="en-US"/>
              </w:rPr>
            </w:pPr>
            <w:r w:rsidRPr="009F5897">
              <w:rPr>
                <w:rFonts w:eastAsia="Times New Roman" w:cs="Arial"/>
                <w:sz w:val="20"/>
                <w:lang w:eastAsia="en-US"/>
              </w:rPr>
              <w:t xml:space="preserve">Protected by HP, including a </w:t>
            </w:r>
            <w:proofErr w:type="gramStart"/>
            <w:r w:rsidRPr="009F5897">
              <w:rPr>
                <w:rFonts w:eastAsia="Times New Roman" w:cs="Arial"/>
                <w:sz w:val="20"/>
                <w:lang w:eastAsia="en-US"/>
              </w:rPr>
              <w:t>3 year</w:t>
            </w:r>
            <w:proofErr w:type="gramEnd"/>
            <w:r w:rsidRPr="009F5897">
              <w:rPr>
                <w:rFonts w:eastAsia="Times New Roman" w:cs="Arial"/>
                <w:sz w:val="20"/>
                <w:lang w:eastAsia="en-US"/>
              </w:rPr>
              <w:t xml:space="preserve"> standard limited warranty.</w:t>
            </w:r>
            <w:r w:rsidR="00F455D9">
              <w:rPr>
                <w:rStyle w:val="CommentReference"/>
                <w:rFonts w:eastAsia="Times New Roman" w:cs="Times New Roman"/>
                <w:lang w:eastAsia="en-US"/>
              </w:rPr>
              <w:commentReference w:id="329"/>
            </w:r>
          </w:p>
        </w:tc>
      </w:tr>
    </w:tbl>
    <w:p w14:paraId="15CC3D04" w14:textId="77777777" w:rsidR="00CD760A" w:rsidRPr="009F5897" w:rsidRDefault="00CD760A" w:rsidP="00CD760A">
      <w:pPr>
        <w:pStyle w:val="Heading3"/>
        <w:keepLines w:val="0"/>
        <w:numPr>
          <w:ilvl w:val="2"/>
          <w:numId w:val="8"/>
        </w:numPr>
        <w:tabs>
          <w:tab w:val="left" w:pos="709"/>
        </w:tabs>
        <w:spacing w:before="480" w:after="200" w:line="300" w:lineRule="exact"/>
        <w:jc w:val="both"/>
        <w:rPr>
          <w:rFonts w:ascii="Arial" w:hAnsi="Arial" w:cs="Arial"/>
          <w:b/>
          <w:color w:val="auto"/>
        </w:rPr>
      </w:pPr>
      <w:bookmarkStart w:id="330" w:name="_Toc489079204"/>
      <w:bookmarkStart w:id="331" w:name="_Toc492278898"/>
      <w:bookmarkStart w:id="332" w:name="_Toc482887580"/>
      <w:r w:rsidRPr="009F5897">
        <w:rPr>
          <w:rFonts w:ascii="Arial" w:hAnsi="Arial" w:cs="Arial"/>
          <w:b/>
          <w:color w:val="auto"/>
        </w:rPr>
        <w:t>Color Printer</w:t>
      </w:r>
      <w:bookmarkEnd w:id="330"/>
      <w:bookmarkEnd w:id="331"/>
    </w:p>
    <w:p w14:paraId="574D8477" w14:textId="77777777" w:rsidR="00CD760A" w:rsidRPr="00AA1BE2" w:rsidRDefault="00CD760A" w:rsidP="004C1C8F">
      <w:pPr>
        <w:spacing w:before="64" w:line="360" w:lineRule="auto"/>
        <w:jc w:val="both"/>
        <w:rPr>
          <w:rFonts w:cs="Arial"/>
          <w:szCs w:val="22"/>
        </w:rPr>
      </w:pPr>
      <w:r w:rsidRPr="00AA1BE2">
        <w:rPr>
          <w:rFonts w:eastAsia="Times New Roman" w:cs="Arial"/>
          <w:szCs w:val="22"/>
        </w:rPr>
        <w:t>Printer with 7.6 cm</w:t>
      </w:r>
      <w:r w:rsidRPr="00AA1BE2">
        <w:rPr>
          <w:rFonts w:eastAsia="Times New Roman" w:cs="Arial"/>
          <w:spacing w:val="-8"/>
          <w:szCs w:val="22"/>
        </w:rPr>
        <w:t xml:space="preserve"> </w:t>
      </w:r>
      <w:proofErr w:type="spellStart"/>
      <w:r w:rsidRPr="00AA1BE2">
        <w:rPr>
          <w:rFonts w:eastAsia="Times New Roman" w:cs="Arial"/>
          <w:spacing w:val="-2"/>
          <w:szCs w:val="22"/>
        </w:rPr>
        <w:t>c</w:t>
      </w:r>
      <w:r w:rsidRPr="00AA1BE2">
        <w:rPr>
          <w:rFonts w:eastAsia="Times New Roman" w:cs="Arial"/>
          <w:szCs w:val="22"/>
        </w:rPr>
        <w:t>o</w:t>
      </w:r>
      <w:r w:rsidRPr="00AA1BE2">
        <w:rPr>
          <w:rFonts w:eastAsia="Times New Roman" w:cs="Arial"/>
          <w:spacing w:val="-4"/>
          <w:szCs w:val="22"/>
        </w:rPr>
        <w:t>l</w:t>
      </w:r>
      <w:r w:rsidRPr="00AA1BE2">
        <w:rPr>
          <w:rFonts w:eastAsia="Times New Roman" w:cs="Arial"/>
          <w:spacing w:val="-1"/>
          <w:szCs w:val="22"/>
        </w:rPr>
        <w:t>o</w:t>
      </w:r>
      <w:r w:rsidRPr="00AA1BE2">
        <w:rPr>
          <w:rFonts w:eastAsia="Times New Roman" w:cs="Arial"/>
          <w:szCs w:val="22"/>
        </w:rPr>
        <w:t>ur</w:t>
      </w:r>
      <w:proofErr w:type="spellEnd"/>
      <w:r w:rsidRPr="00AA1BE2">
        <w:rPr>
          <w:rFonts w:eastAsia="Times New Roman" w:cs="Arial"/>
          <w:spacing w:val="-12"/>
          <w:szCs w:val="22"/>
        </w:rPr>
        <w:t xml:space="preserve"> </w:t>
      </w:r>
      <w:r w:rsidRPr="00AA1BE2">
        <w:rPr>
          <w:rFonts w:eastAsia="Times New Roman" w:cs="Arial"/>
          <w:spacing w:val="-2"/>
          <w:w w:val="116"/>
          <w:szCs w:val="22"/>
        </w:rPr>
        <w:t>t</w:t>
      </w:r>
      <w:r w:rsidRPr="00AA1BE2">
        <w:rPr>
          <w:rFonts w:eastAsia="Times New Roman" w:cs="Arial"/>
          <w:spacing w:val="-1"/>
          <w:w w:val="103"/>
          <w:szCs w:val="22"/>
        </w:rPr>
        <w:t>o</w:t>
      </w:r>
      <w:r w:rsidRPr="00AA1BE2">
        <w:rPr>
          <w:rFonts w:eastAsia="Times New Roman" w:cs="Arial"/>
          <w:szCs w:val="22"/>
        </w:rPr>
        <w:t>uchsc</w:t>
      </w:r>
      <w:r w:rsidRPr="00AA1BE2">
        <w:rPr>
          <w:rFonts w:eastAsia="Times New Roman" w:cs="Arial"/>
          <w:spacing w:val="-3"/>
          <w:szCs w:val="22"/>
        </w:rPr>
        <w:t>r</w:t>
      </w:r>
      <w:r w:rsidRPr="00AA1BE2">
        <w:rPr>
          <w:rFonts w:eastAsia="Times New Roman" w:cs="Arial"/>
          <w:w w:val="107"/>
          <w:szCs w:val="22"/>
        </w:rPr>
        <w:t xml:space="preserve">een, </w:t>
      </w:r>
      <w:r w:rsidRPr="00AA1BE2">
        <w:rPr>
          <w:rFonts w:eastAsia="Times New Roman" w:cs="Arial"/>
          <w:szCs w:val="22"/>
        </w:rPr>
        <w:t>35-</w:t>
      </w:r>
      <w:r w:rsidRPr="00AA1BE2">
        <w:rPr>
          <w:rFonts w:eastAsia="Times New Roman" w:cs="Arial"/>
          <w:spacing w:val="-1"/>
          <w:szCs w:val="22"/>
        </w:rPr>
        <w:t>p</w:t>
      </w:r>
      <w:r w:rsidRPr="00AA1BE2">
        <w:rPr>
          <w:rFonts w:eastAsia="Times New Roman" w:cs="Arial"/>
          <w:szCs w:val="22"/>
        </w:rPr>
        <w:t>a</w:t>
      </w:r>
      <w:r w:rsidRPr="00AA1BE2">
        <w:rPr>
          <w:rFonts w:eastAsia="Times New Roman" w:cs="Arial"/>
          <w:spacing w:val="-1"/>
          <w:szCs w:val="22"/>
        </w:rPr>
        <w:t>g</w:t>
      </w:r>
      <w:r w:rsidRPr="00AA1BE2">
        <w:rPr>
          <w:rFonts w:eastAsia="Times New Roman" w:cs="Arial"/>
          <w:szCs w:val="22"/>
        </w:rPr>
        <w:t>e</w:t>
      </w:r>
      <w:r w:rsidRPr="00AA1BE2">
        <w:rPr>
          <w:rFonts w:eastAsia="Times New Roman" w:cs="Arial"/>
          <w:spacing w:val="29"/>
          <w:szCs w:val="22"/>
        </w:rPr>
        <w:t xml:space="preserve"> </w:t>
      </w:r>
      <w:r w:rsidRPr="00AA1BE2">
        <w:rPr>
          <w:rFonts w:eastAsia="Times New Roman" w:cs="Arial"/>
          <w:szCs w:val="22"/>
        </w:rPr>
        <w:t>au</w:t>
      </w:r>
      <w:r w:rsidRPr="00AA1BE2">
        <w:rPr>
          <w:rFonts w:eastAsia="Times New Roman" w:cs="Arial"/>
          <w:spacing w:val="-2"/>
          <w:szCs w:val="22"/>
        </w:rPr>
        <w:t>t</w:t>
      </w:r>
      <w:r w:rsidRPr="00AA1BE2">
        <w:rPr>
          <w:rFonts w:eastAsia="Times New Roman" w:cs="Arial"/>
          <w:szCs w:val="22"/>
        </w:rPr>
        <w:t>o</w:t>
      </w:r>
      <w:r w:rsidRPr="00AA1BE2">
        <w:rPr>
          <w:rFonts w:eastAsia="Times New Roman" w:cs="Arial"/>
          <w:spacing w:val="-1"/>
          <w:szCs w:val="22"/>
        </w:rPr>
        <w:t>ma</w:t>
      </w:r>
      <w:r w:rsidRPr="00AA1BE2">
        <w:rPr>
          <w:rFonts w:eastAsia="Times New Roman" w:cs="Arial"/>
          <w:szCs w:val="22"/>
        </w:rPr>
        <w:t>tic</w:t>
      </w:r>
      <w:r w:rsidRPr="00AA1BE2">
        <w:rPr>
          <w:rFonts w:eastAsia="Times New Roman" w:cs="Arial"/>
          <w:spacing w:val="11"/>
          <w:szCs w:val="22"/>
        </w:rPr>
        <w:t xml:space="preserve"> </w:t>
      </w:r>
      <w:r w:rsidRPr="00AA1BE2">
        <w:rPr>
          <w:rFonts w:eastAsia="Times New Roman" w:cs="Arial"/>
          <w:szCs w:val="22"/>
        </w:rPr>
        <w:t>document</w:t>
      </w:r>
      <w:r w:rsidRPr="00AA1BE2">
        <w:rPr>
          <w:rFonts w:eastAsia="Times New Roman" w:cs="Arial"/>
          <w:spacing w:val="13"/>
          <w:szCs w:val="22"/>
        </w:rPr>
        <w:t xml:space="preserve"> </w:t>
      </w:r>
      <w:r w:rsidRPr="00AA1BE2">
        <w:rPr>
          <w:rFonts w:eastAsia="Times New Roman" w:cs="Arial"/>
          <w:spacing w:val="-2"/>
          <w:w w:val="94"/>
          <w:szCs w:val="22"/>
        </w:rPr>
        <w:t>f</w:t>
      </w:r>
      <w:r w:rsidRPr="00AA1BE2">
        <w:rPr>
          <w:rFonts w:eastAsia="Times New Roman" w:cs="Arial"/>
          <w:w w:val="106"/>
          <w:szCs w:val="22"/>
        </w:rPr>
        <w:t xml:space="preserve">eeder </w:t>
      </w:r>
      <w:r w:rsidRPr="00AA1BE2">
        <w:rPr>
          <w:rFonts w:eastAsia="Times New Roman" w:cs="Arial"/>
          <w:w w:val="89"/>
          <w:szCs w:val="22"/>
        </w:rPr>
        <w:t>HP</w:t>
      </w:r>
      <w:r w:rsidRPr="00AA1BE2">
        <w:rPr>
          <w:rFonts w:eastAsia="Times New Roman" w:cs="Arial"/>
          <w:spacing w:val="-2"/>
          <w:w w:val="89"/>
          <w:szCs w:val="22"/>
        </w:rPr>
        <w:t xml:space="preserve"> </w:t>
      </w:r>
      <w:proofErr w:type="spellStart"/>
      <w:r w:rsidRPr="00AA1BE2">
        <w:rPr>
          <w:rFonts w:eastAsia="Times New Roman" w:cs="Arial"/>
          <w:szCs w:val="22"/>
        </w:rPr>
        <w:t>ePrint</w:t>
      </w:r>
      <w:proofErr w:type="spellEnd"/>
      <w:r w:rsidRPr="00AA1BE2">
        <w:rPr>
          <w:rFonts w:eastAsia="Times New Roman" w:cs="Arial"/>
          <w:szCs w:val="22"/>
        </w:rPr>
        <w:t>,</w:t>
      </w:r>
      <w:r w:rsidRPr="00AA1BE2">
        <w:rPr>
          <w:rFonts w:eastAsia="Times New Roman" w:cs="Arial"/>
          <w:spacing w:val="-10"/>
          <w:szCs w:val="22"/>
        </w:rPr>
        <w:t xml:space="preserve"> </w:t>
      </w:r>
      <w:r w:rsidRPr="00AA1BE2">
        <w:rPr>
          <w:rFonts w:eastAsia="Times New Roman" w:cs="Arial"/>
          <w:w w:val="91"/>
          <w:szCs w:val="22"/>
        </w:rPr>
        <w:t>A</w:t>
      </w:r>
      <w:r w:rsidRPr="00AA1BE2">
        <w:rPr>
          <w:rFonts w:eastAsia="Times New Roman" w:cs="Arial"/>
          <w:spacing w:val="-1"/>
          <w:w w:val="91"/>
          <w:szCs w:val="22"/>
        </w:rPr>
        <w:t>p</w:t>
      </w:r>
      <w:r w:rsidRPr="00AA1BE2">
        <w:rPr>
          <w:rFonts w:eastAsia="Times New Roman" w:cs="Arial"/>
          <w:w w:val="91"/>
          <w:szCs w:val="22"/>
        </w:rPr>
        <w:t>p</w:t>
      </w:r>
      <w:r w:rsidRPr="00AA1BE2">
        <w:rPr>
          <w:rFonts w:eastAsia="Times New Roman" w:cs="Arial"/>
          <w:spacing w:val="-4"/>
          <w:w w:val="91"/>
          <w:szCs w:val="22"/>
        </w:rPr>
        <w:t>l</w:t>
      </w:r>
      <w:r w:rsidRPr="00AA1BE2">
        <w:rPr>
          <w:rFonts w:eastAsia="Times New Roman" w:cs="Arial"/>
          <w:w w:val="91"/>
          <w:szCs w:val="22"/>
        </w:rPr>
        <w:t>e</w:t>
      </w:r>
      <w:r w:rsidRPr="00AA1BE2">
        <w:rPr>
          <w:rFonts w:eastAsia="Times New Roman" w:cs="Arial"/>
          <w:spacing w:val="5"/>
          <w:w w:val="91"/>
          <w:szCs w:val="22"/>
        </w:rPr>
        <w:t xml:space="preserve"> </w:t>
      </w:r>
      <w:proofErr w:type="spellStart"/>
      <w:r w:rsidRPr="00AA1BE2">
        <w:rPr>
          <w:rFonts w:eastAsia="Times New Roman" w:cs="Arial"/>
          <w:w w:val="91"/>
          <w:szCs w:val="22"/>
        </w:rPr>
        <w:t>AirPrint</w:t>
      </w:r>
      <w:proofErr w:type="spellEnd"/>
      <w:r w:rsidRPr="00AA1BE2">
        <w:rPr>
          <w:rFonts w:eastAsia="Times New Roman" w:cs="Arial"/>
          <w:w w:val="91"/>
          <w:szCs w:val="22"/>
        </w:rPr>
        <w:t>,</w:t>
      </w:r>
      <w:r w:rsidRPr="00AA1BE2">
        <w:rPr>
          <w:rFonts w:eastAsia="Times New Roman" w:cs="Arial"/>
          <w:spacing w:val="-8"/>
          <w:w w:val="91"/>
          <w:szCs w:val="22"/>
        </w:rPr>
        <w:t xml:space="preserve"> </w:t>
      </w:r>
      <w:r w:rsidRPr="00AA1BE2">
        <w:rPr>
          <w:rFonts w:eastAsia="Times New Roman" w:cs="Arial"/>
          <w:w w:val="91"/>
          <w:szCs w:val="22"/>
        </w:rPr>
        <w:t>Wi</w:t>
      </w:r>
      <w:r w:rsidRPr="00AA1BE2">
        <w:rPr>
          <w:rFonts w:eastAsia="Times New Roman" w:cs="Arial"/>
          <w:spacing w:val="-3"/>
          <w:w w:val="91"/>
          <w:szCs w:val="22"/>
        </w:rPr>
        <w:t>r</w:t>
      </w:r>
      <w:r w:rsidRPr="00AA1BE2">
        <w:rPr>
          <w:rFonts w:eastAsia="Times New Roman" w:cs="Arial"/>
          <w:w w:val="91"/>
          <w:szCs w:val="22"/>
        </w:rPr>
        <w:t>e</w:t>
      </w:r>
      <w:r w:rsidRPr="00AA1BE2">
        <w:rPr>
          <w:rFonts w:eastAsia="Times New Roman" w:cs="Arial"/>
          <w:spacing w:val="-4"/>
          <w:w w:val="91"/>
          <w:szCs w:val="22"/>
        </w:rPr>
        <w:t>l</w:t>
      </w:r>
      <w:r w:rsidRPr="00AA1BE2">
        <w:rPr>
          <w:rFonts w:eastAsia="Times New Roman" w:cs="Arial"/>
          <w:spacing w:val="-1"/>
          <w:w w:val="91"/>
          <w:szCs w:val="22"/>
        </w:rPr>
        <w:t>es</w:t>
      </w:r>
      <w:r w:rsidRPr="00AA1BE2">
        <w:rPr>
          <w:rFonts w:eastAsia="Times New Roman" w:cs="Arial"/>
          <w:w w:val="91"/>
          <w:szCs w:val="22"/>
        </w:rPr>
        <w:t>s</w:t>
      </w:r>
      <w:r w:rsidRPr="00AA1BE2">
        <w:rPr>
          <w:rFonts w:eastAsia="Times New Roman" w:cs="Arial"/>
          <w:spacing w:val="28"/>
          <w:w w:val="91"/>
          <w:szCs w:val="22"/>
        </w:rPr>
        <w:t xml:space="preserve"> </w:t>
      </w:r>
      <w:r w:rsidRPr="00AA1BE2">
        <w:rPr>
          <w:rFonts w:eastAsia="Times New Roman" w:cs="Arial"/>
          <w:szCs w:val="22"/>
        </w:rPr>
        <w:t>di</w:t>
      </w:r>
      <w:r w:rsidRPr="00AA1BE2">
        <w:rPr>
          <w:rFonts w:eastAsia="Times New Roman" w:cs="Arial"/>
          <w:spacing w:val="-3"/>
          <w:szCs w:val="22"/>
        </w:rPr>
        <w:t>r</w:t>
      </w:r>
      <w:r w:rsidRPr="00AA1BE2">
        <w:rPr>
          <w:rFonts w:eastAsia="Times New Roman" w:cs="Arial"/>
          <w:szCs w:val="22"/>
        </w:rPr>
        <w:t>ect</w:t>
      </w:r>
      <w:r w:rsidRPr="00AA1BE2">
        <w:rPr>
          <w:rFonts w:eastAsia="Times New Roman" w:cs="Arial"/>
          <w:spacing w:val="-9"/>
          <w:szCs w:val="22"/>
        </w:rPr>
        <w:t xml:space="preserve"> </w:t>
      </w:r>
      <w:r w:rsidRPr="00AA1BE2">
        <w:rPr>
          <w:rFonts w:eastAsia="Times New Roman" w:cs="Arial"/>
          <w:szCs w:val="22"/>
        </w:rPr>
        <w:t xml:space="preserve">printing </w:t>
      </w:r>
      <w:r w:rsidRPr="00AA1BE2">
        <w:rPr>
          <w:rFonts w:eastAsia="Times New Roman" w:cs="Arial"/>
          <w:w w:val="89"/>
          <w:szCs w:val="22"/>
        </w:rPr>
        <w:t>HP</w:t>
      </w:r>
      <w:r w:rsidRPr="00AA1BE2">
        <w:rPr>
          <w:rFonts w:eastAsia="Times New Roman" w:cs="Arial"/>
          <w:spacing w:val="-2"/>
          <w:w w:val="89"/>
          <w:szCs w:val="22"/>
        </w:rPr>
        <w:t xml:space="preserve"> </w:t>
      </w:r>
      <w:r w:rsidRPr="00AA1BE2">
        <w:rPr>
          <w:rFonts w:eastAsia="Times New Roman" w:cs="Arial"/>
          <w:spacing w:val="-1"/>
          <w:w w:val="74"/>
          <w:szCs w:val="22"/>
        </w:rPr>
        <w:t>A</w:t>
      </w:r>
      <w:r w:rsidRPr="00AA1BE2">
        <w:rPr>
          <w:rFonts w:eastAsia="Times New Roman" w:cs="Arial"/>
          <w:w w:val="107"/>
          <w:szCs w:val="22"/>
        </w:rPr>
        <w:t>u</w:t>
      </w:r>
      <w:r w:rsidRPr="00AA1BE2">
        <w:rPr>
          <w:rFonts w:eastAsia="Times New Roman" w:cs="Arial"/>
          <w:spacing w:val="-2"/>
          <w:w w:val="107"/>
          <w:szCs w:val="22"/>
        </w:rPr>
        <w:t>t</w:t>
      </w:r>
      <w:r w:rsidRPr="00AA1BE2">
        <w:rPr>
          <w:rFonts w:eastAsia="Times New Roman" w:cs="Arial"/>
          <w:w w:val="108"/>
          <w:szCs w:val="22"/>
        </w:rPr>
        <w:t>o</w:t>
      </w:r>
      <w:r w:rsidRPr="00AA1BE2">
        <w:rPr>
          <w:rFonts w:eastAsia="Times New Roman" w:cs="Arial"/>
          <w:spacing w:val="1"/>
          <w:w w:val="108"/>
          <w:szCs w:val="22"/>
        </w:rPr>
        <w:t>-</w:t>
      </w:r>
      <w:r w:rsidRPr="00AA1BE2">
        <w:rPr>
          <w:rFonts w:eastAsia="Times New Roman" w:cs="Arial"/>
          <w:w w:val="97"/>
          <w:szCs w:val="22"/>
        </w:rPr>
        <w:t>On</w:t>
      </w:r>
      <w:r w:rsidRPr="00AA1BE2">
        <w:rPr>
          <w:rFonts w:eastAsia="Times New Roman" w:cs="Arial"/>
          <w:spacing w:val="-10"/>
          <w:w w:val="97"/>
          <w:szCs w:val="22"/>
        </w:rPr>
        <w:t>/</w:t>
      </w:r>
      <w:r w:rsidRPr="00AA1BE2">
        <w:rPr>
          <w:rFonts w:eastAsia="Times New Roman" w:cs="Arial"/>
          <w:spacing w:val="-1"/>
          <w:w w:val="74"/>
          <w:szCs w:val="22"/>
        </w:rPr>
        <w:t>A</w:t>
      </w:r>
      <w:r w:rsidRPr="00AA1BE2">
        <w:rPr>
          <w:rFonts w:eastAsia="Times New Roman" w:cs="Arial"/>
          <w:w w:val="107"/>
          <w:szCs w:val="22"/>
        </w:rPr>
        <w:t>u</w:t>
      </w:r>
      <w:r w:rsidRPr="00AA1BE2">
        <w:rPr>
          <w:rFonts w:eastAsia="Times New Roman" w:cs="Arial"/>
          <w:spacing w:val="-2"/>
          <w:w w:val="107"/>
          <w:szCs w:val="22"/>
        </w:rPr>
        <w:t>t</w:t>
      </w:r>
      <w:r w:rsidRPr="00AA1BE2">
        <w:rPr>
          <w:rFonts w:eastAsia="Times New Roman" w:cs="Arial"/>
          <w:w w:val="108"/>
          <w:szCs w:val="22"/>
        </w:rPr>
        <w:t>o</w:t>
      </w:r>
      <w:r w:rsidRPr="00AA1BE2">
        <w:rPr>
          <w:rFonts w:eastAsia="Times New Roman" w:cs="Arial"/>
          <w:spacing w:val="1"/>
          <w:w w:val="108"/>
          <w:szCs w:val="22"/>
        </w:rPr>
        <w:t>-</w:t>
      </w:r>
      <w:r w:rsidRPr="00AA1BE2">
        <w:rPr>
          <w:rFonts w:eastAsia="Times New Roman" w:cs="Arial"/>
          <w:w w:val="87"/>
          <w:szCs w:val="22"/>
        </w:rPr>
        <w:t>O</w:t>
      </w:r>
      <w:r w:rsidRPr="00AA1BE2">
        <w:rPr>
          <w:rFonts w:eastAsia="Times New Roman" w:cs="Arial"/>
          <w:spacing w:val="1"/>
          <w:w w:val="87"/>
          <w:szCs w:val="22"/>
        </w:rPr>
        <w:t>f</w:t>
      </w:r>
      <w:r w:rsidRPr="00AA1BE2">
        <w:rPr>
          <w:rFonts w:eastAsia="Times New Roman" w:cs="Arial"/>
          <w:w w:val="94"/>
          <w:szCs w:val="22"/>
        </w:rPr>
        <w:t>f</w:t>
      </w:r>
      <w:r w:rsidRPr="00AA1BE2">
        <w:rPr>
          <w:rFonts w:eastAsia="Times New Roman" w:cs="Arial"/>
          <w:spacing w:val="-6"/>
          <w:szCs w:val="22"/>
        </w:rPr>
        <w:t xml:space="preserve"> </w:t>
      </w:r>
      <w:r w:rsidRPr="00AA1BE2">
        <w:rPr>
          <w:rFonts w:eastAsia="Times New Roman" w:cs="Arial"/>
          <w:spacing w:val="-14"/>
          <w:w w:val="83"/>
          <w:szCs w:val="22"/>
        </w:rPr>
        <w:t>T</w:t>
      </w:r>
      <w:r w:rsidRPr="00AA1BE2">
        <w:rPr>
          <w:rFonts w:eastAsia="Times New Roman" w:cs="Arial"/>
          <w:szCs w:val="22"/>
        </w:rPr>
        <w:t>echno</w:t>
      </w:r>
      <w:r w:rsidRPr="00AA1BE2">
        <w:rPr>
          <w:rFonts w:eastAsia="Times New Roman" w:cs="Arial"/>
          <w:spacing w:val="-4"/>
          <w:szCs w:val="22"/>
        </w:rPr>
        <w:t>l</w:t>
      </w:r>
      <w:r w:rsidRPr="00AA1BE2">
        <w:rPr>
          <w:rFonts w:eastAsia="Times New Roman" w:cs="Arial"/>
          <w:w w:val="102"/>
          <w:szCs w:val="22"/>
        </w:rPr>
        <w:t>o</w:t>
      </w:r>
      <w:r w:rsidRPr="00AA1BE2">
        <w:rPr>
          <w:rFonts w:eastAsia="Times New Roman" w:cs="Arial"/>
          <w:spacing w:val="2"/>
          <w:w w:val="102"/>
          <w:szCs w:val="22"/>
        </w:rPr>
        <w:t>g</w:t>
      </w:r>
      <w:r w:rsidRPr="00AA1BE2">
        <w:rPr>
          <w:rFonts w:eastAsia="Times New Roman" w:cs="Arial"/>
          <w:w w:val="91"/>
          <w:szCs w:val="22"/>
        </w:rPr>
        <w:t>y.</w:t>
      </w:r>
    </w:p>
    <w:p w14:paraId="53DFA40B" w14:textId="77777777" w:rsidR="00CD760A" w:rsidRPr="00AA1BE2" w:rsidRDefault="00CD760A" w:rsidP="00CD760A">
      <w:pPr>
        <w:rPr>
          <w:noProof/>
        </w:rPr>
      </w:pPr>
    </w:p>
    <w:p w14:paraId="735435DF" w14:textId="77777777" w:rsidR="009F5897" w:rsidRDefault="00CD760A" w:rsidP="009F5897">
      <w:pPr>
        <w:keepNext/>
        <w:jc w:val="center"/>
      </w:pPr>
      <w:r w:rsidRPr="00AA1BE2">
        <w:rPr>
          <w:noProof/>
          <w:lang w:val="en-GB" w:eastAsia="en-GB"/>
        </w:rPr>
        <w:drawing>
          <wp:inline distT="0" distB="0" distL="0" distR="0" wp14:anchorId="2F3C907E" wp14:editId="41800ACA">
            <wp:extent cx="2758440" cy="2592935"/>
            <wp:effectExtent l="0" t="0" r="3810" b="0"/>
            <wp:docPr id="38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9085" t="26119" r="53456" b="27990"/>
                    <a:stretch/>
                  </pic:blipFill>
                  <pic:spPr bwMode="auto">
                    <a:xfrm>
                      <a:off x="0" y="0"/>
                      <a:ext cx="2776655" cy="2610058"/>
                    </a:xfrm>
                    <a:prstGeom prst="rect">
                      <a:avLst/>
                    </a:prstGeom>
                    <a:ln>
                      <a:noFill/>
                    </a:ln>
                    <a:extLst>
                      <a:ext uri="{53640926-AAD7-44D8-BBD7-CCE9431645EC}">
                        <a14:shadowObscured xmlns:a14="http://schemas.microsoft.com/office/drawing/2010/main"/>
                      </a:ext>
                    </a:extLst>
                  </pic:spPr>
                </pic:pic>
              </a:graphicData>
            </a:graphic>
          </wp:inline>
        </w:drawing>
      </w:r>
    </w:p>
    <w:p w14:paraId="45A51988" w14:textId="2EEDBCBC" w:rsidR="00CD760A" w:rsidRPr="00AA1BE2" w:rsidRDefault="009F5897" w:rsidP="009F5897">
      <w:pPr>
        <w:pStyle w:val="Caption"/>
        <w:jc w:val="center"/>
      </w:pPr>
      <w:bookmarkStart w:id="333" w:name="_Toc491988655"/>
      <w:r>
        <w:t xml:space="preserve">Figure </w:t>
      </w:r>
      <w:fldSimple w:instr=" SEQ Figure \* ARABIC ">
        <w:r w:rsidR="006E34F4">
          <w:rPr>
            <w:noProof/>
          </w:rPr>
          <w:t>4</w:t>
        </w:r>
      </w:fldSimple>
      <w:r>
        <w:t xml:space="preserve"> - </w:t>
      </w:r>
      <w:r w:rsidRPr="00432458">
        <w:t xml:space="preserve">HP Color </w:t>
      </w:r>
      <w:proofErr w:type="spellStart"/>
      <w:r w:rsidRPr="00432458">
        <w:t>Laserjet</w:t>
      </w:r>
      <w:proofErr w:type="spellEnd"/>
      <w:r w:rsidRPr="00432458">
        <w:t xml:space="preserve"> Pro M177fw</w:t>
      </w:r>
      <w:bookmarkEnd w:id="333"/>
    </w:p>
    <w:p w14:paraId="69D14095" w14:textId="766E65C6" w:rsidR="00CD760A" w:rsidRPr="00AA1BE2" w:rsidRDefault="00CD760A" w:rsidP="00CD760A">
      <w:pPr>
        <w:jc w:val="center"/>
        <w:rPr>
          <w:sz w:val="18"/>
          <w:szCs w:val="18"/>
        </w:rPr>
      </w:pPr>
    </w:p>
    <w:tbl>
      <w:tblPr>
        <w:tblW w:w="8820" w:type="dxa"/>
        <w:tblInd w:w="-5" w:type="dxa"/>
        <w:tblCellMar>
          <w:top w:w="15" w:type="dxa"/>
          <w:bottom w:w="15" w:type="dxa"/>
        </w:tblCellMar>
        <w:tblLook w:val="04A0" w:firstRow="1" w:lastRow="0" w:firstColumn="1" w:lastColumn="0" w:noHBand="0" w:noVBand="1"/>
      </w:tblPr>
      <w:tblGrid>
        <w:gridCol w:w="3140"/>
        <w:gridCol w:w="5680"/>
      </w:tblGrid>
      <w:tr w:rsidR="00CD760A" w:rsidRPr="00AA1BE2" w14:paraId="54948A74" w14:textId="77777777" w:rsidTr="009D466F">
        <w:trPr>
          <w:trHeight w:val="1056"/>
        </w:trPr>
        <w:tc>
          <w:tcPr>
            <w:tcW w:w="3140" w:type="dxa"/>
            <w:tcBorders>
              <w:top w:val="single" w:sz="4" w:space="0" w:color="auto"/>
              <w:left w:val="single" w:sz="4" w:space="0" w:color="auto"/>
              <w:bottom w:val="single" w:sz="4" w:space="0" w:color="auto"/>
              <w:right w:val="single" w:sz="4" w:space="0" w:color="auto"/>
            </w:tcBorders>
            <w:noWrap/>
            <w:hideMark/>
          </w:tcPr>
          <w:p w14:paraId="1BA78D97" w14:textId="77777777" w:rsidR="00CD760A" w:rsidRPr="00AA1BE2" w:rsidRDefault="00CD760A" w:rsidP="009D466F">
            <w:pPr>
              <w:spacing w:before="0" w:after="0" w:line="240" w:lineRule="auto"/>
              <w:rPr>
                <w:rFonts w:eastAsia="Times New Roman" w:cs="Arial"/>
                <w:sz w:val="20"/>
                <w:lang w:eastAsia="en-US"/>
              </w:rPr>
            </w:pPr>
            <w:r w:rsidRPr="00AA1BE2">
              <w:rPr>
                <w:rFonts w:eastAsia="Times New Roman" w:cs="Arial"/>
                <w:sz w:val="20"/>
                <w:lang w:eastAsia="en-US"/>
              </w:rPr>
              <w:t>Print resolution</w:t>
            </w:r>
          </w:p>
        </w:tc>
        <w:tc>
          <w:tcPr>
            <w:tcW w:w="5680" w:type="dxa"/>
            <w:tcBorders>
              <w:top w:val="single" w:sz="4" w:space="0" w:color="auto"/>
              <w:left w:val="single" w:sz="4" w:space="0" w:color="auto"/>
              <w:bottom w:val="single" w:sz="4" w:space="0" w:color="auto"/>
              <w:right w:val="single" w:sz="4" w:space="0" w:color="auto"/>
            </w:tcBorders>
            <w:vAlign w:val="center"/>
            <w:hideMark/>
          </w:tcPr>
          <w:p w14:paraId="05EF9E32" w14:textId="77777777" w:rsidR="00CD760A" w:rsidRPr="00AA1BE2" w:rsidRDefault="00CD760A" w:rsidP="009D466F">
            <w:pPr>
              <w:spacing w:before="0" w:after="0" w:line="240" w:lineRule="auto"/>
              <w:rPr>
                <w:rFonts w:eastAsia="Times New Roman" w:cs="Arial"/>
                <w:sz w:val="20"/>
                <w:lang w:eastAsia="en-US"/>
              </w:rPr>
            </w:pPr>
            <w:r w:rsidRPr="00AA1BE2">
              <w:rPr>
                <w:rFonts w:eastAsia="Times New Roman" w:cs="Arial"/>
                <w:sz w:val="20"/>
                <w:lang w:eastAsia="en-US"/>
              </w:rPr>
              <w:t xml:space="preserve">Black (best): Up to 600 x 600 dpi quality (2400 dpi effective output with </w:t>
            </w:r>
            <w:proofErr w:type="spellStart"/>
            <w:r w:rsidRPr="00AA1BE2">
              <w:rPr>
                <w:rFonts w:eastAsia="Times New Roman" w:cs="Arial"/>
                <w:sz w:val="20"/>
                <w:lang w:eastAsia="en-US"/>
              </w:rPr>
              <w:t>ImageREt</w:t>
            </w:r>
            <w:proofErr w:type="spellEnd"/>
            <w:r w:rsidRPr="00AA1BE2">
              <w:rPr>
                <w:rFonts w:eastAsia="Times New Roman" w:cs="Arial"/>
                <w:sz w:val="20"/>
                <w:lang w:eastAsia="en-US"/>
              </w:rPr>
              <w:t xml:space="preserve"> 2400); </w:t>
            </w:r>
            <w:proofErr w:type="spellStart"/>
            <w:r w:rsidRPr="00AA1BE2">
              <w:rPr>
                <w:rFonts w:eastAsia="Times New Roman" w:cs="Arial"/>
                <w:sz w:val="20"/>
                <w:lang w:eastAsia="en-US"/>
              </w:rPr>
              <w:t>Colour</w:t>
            </w:r>
            <w:proofErr w:type="spellEnd"/>
            <w:r w:rsidRPr="00AA1BE2">
              <w:rPr>
                <w:rFonts w:eastAsia="Times New Roman" w:cs="Arial"/>
                <w:sz w:val="20"/>
                <w:lang w:eastAsia="en-US"/>
              </w:rPr>
              <w:t xml:space="preserve"> (best): Up to 600 x 600 dpi quality (2400 dpi effective output with </w:t>
            </w:r>
            <w:proofErr w:type="spellStart"/>
            <w:r w:rsidRPr="00AA1BE2">
              <w:rPr>
                <w:rFonts w:eastAsia="Times New Roman" w:cs="Arial"/>
                <w:sz w:val="20"/>
                <w:lang w:eastAsia="en-US"/>
              </w:rPr>
              <w:t>ImageREt</w:t>
            </w:r>
            <w:proofErr w:type="spellEnd"/>
            <w:r w:rsidRPr="00AA1BE2">
              <w:rPr>
                <w:rFonts w:eastAsia="Times New Roman" w:cs="Arial"/>
                <w:sz w:val="20"/>
                <w:lang w:eastAsia="en-US"/>
              </w:rPr>
              <w:t xml:space="preserve"> 2400); Technology: HP </w:t>
            </w:r>
            <w:proofErr w:type="spellStart"/>
            <w:r w:rsidRPr="00AA1BE2">
              <w:rPr>
                <w:rFonts w:eastAsia="Times New Roman" w:cs="Arial"/>
                <w:sz w:val="20"/>
                <w:lang w:eastAsia="en-US"/>
              </w:rPr>
              <w:t>ImageREt</w:t>
            </w:r>
            <w:proofErr w:type="spellEnd"/>
            <w:r w:rsidRPr="00AA1BE2">
              <w:rPr>
                <w:rFonts w:eastAsia="Times New Roman" w:cs="Arial"/>
                <w:sz w:val="20"/>
                <w:lang w:eastAsia="en-US"/>
              </w:rPr>
              <w:t xml:space="preserve"> 2400</w:t>
            </w:r>
          </w:p>
        </w:tc>
      </w:tr>
      <w:tr w:rsidR="00CD760A" w:rsidRPr="00AA1BE2" w14:paraId="7B412E1D" w14:textId="77777777" w:rsidTr="009D466F">
        <w:trPr>
          <w:trHeight w:val="264"/>
        </w:trPr>
        <w:tc>
          <w:tcPr>
            <w:tcW w:w="3140" w:type="dxa"/>
            <w:tcBorders>
              <w:top w:val="single" w:sz="4" w:space="0" w:color="auto"/>
              <w:left w:val="single" w:sz="4" w:space="0" w:color="auto"/>
              <w:bottom w:val="single" w:sz="4" w:space="0" w:color="auto"/>
              <w:right w:val="single" w:sz="4" w:space="0" w:color="auto"/>
            </w:tcBorders>
            <w:noWrap/>
            <w:hideMark/>
          </w:tcPr>
          <w:p w14:paraId="61905702" w14:textId="77777777" w:rsidR="00CD760A" w:rsidRPr="00AA1BE2" w:rsidRDefault="00CD760A" w:rsidP="009D466F">
            <w:pPr>
              <w:spacing w:before="0" w:after="0" w:line="240" w:lineRule="auto"/>
              <w:rPr>
                <w:rFonts w:eastAsia="Times New Roman" w:cs="Arial"/>
                <w:sz w:val="20"/>
                <w:lang w:eastAsia="en-US"/>
              </w:rPr>
            </w:pPr>
            <w:r w:rsidRPr="00AA1BE2">
              <w:rPr>
                <w:rFonts w:eastAsia="Times New Roman" w:cs="Arial"/>
                <w:sz w:val="20"/>
                <w:lang w:eastAsia="en-US"/>
              </w:rPr>
              <w:t>Print speed</w:t>
            </w:r>
          </w:p>
        </w:tc>
        <w:tc>
          <w:tcPr>
            <w:tcW w:w="5680" w:type="dxa"/>
            <w:tcBorders>
              <w:top w:val="single" w:sz="4" w:space="0" w:color="auto"/>
              <w:left w:val="single" w:sz="4" w:space="0" w:color="auto"/>
              <w:bottom w:val="single" w:sz="4" w:space="0" w:color="auto"/>
              <w:right w:val="single" w:sz="4" w:space="0" w:color="auto"/>
            </w:tcBorders>
            <w:noWrap/>
            <w:vAlign w:val="center"/>
            <w:hideMark/>
          </w:tcPr>
          <w:p w14:paraId="7966E3E1" w14:textId="77777777" w:rsidR="00CD760A" w:rsidRPr="00AA1BE2" w:rsidRDefault="00CD760A" w:rsidP="009D466F">
            <w:pPr>
              <w:spacing w:before="0" w:after="0" w:line="240" w:lineRule="auto"/>
              <w:rPr>
                <w:rFonts w:eastAsia="Times New Roman" w:cs="Arial"/>
                <w:sz w:val="20"/>
                <w:lang w:eastAsia="en-US"/>
              </w:rPr>
            </w:pPr>
            <w:r w:rsidRPr="00AA1BE2">
              <w:rPr>
                <w:rFonts w:eastAsia="Times New Roman" w:cs="Arial"/>
                <w:sz w:val="20"/>
                <w:lang w:eastAsia="en-US"/>
              </w:rPr>
              <w:t xml:space="preserve">Black (A4, normal): Up to 16 ppm; </w:t>
            </w:r>
            <w:proofErr w:type="spellStart"/>
            <w:r w:rsidRPr="00AA1BE2">
              <w:rPr>
                <w:rFonts w:eastAsia="Times New Roman" w:cs="Arial"/>
                <w:sz w:val="20"/>
                <w:lang w:eastAsia="en-US"/>
              </w:rPr>
              <w:t>Colour</w:t>
            </w:r>
            <w:proofErr w:type="spellEnd"/>
            <w:r w:rsidRPr="00AA1BE2">
              <w:rPr>
                <w:rFonts w:eastAsia="Times New Roman" w:cs="Arial"/>
                <w:sz w:val="20"/>
                <w:lang w:eastAsia="en-US"/>
              </w:rPr>
              <w:t xml:space="preserve"> (A4, normal): Up to 4 ppm</w:t>
            </w:r>
          </w:p>
        </w:tc>
      </w:tr>
      <w:tr w:rsidR="00CD760A" w:rsidRPr="00AA1BE2" w14:paraId="35A045E1" w14:textId="77777777" w:rsidTr="009D466F">
        <w:trPr>
          <w:trHeight w:val="1584"/>
        </w:trPr>
        <w:tc>
          <w:tcPr>
            <w:tcW w:w="3140" w:type="dxa"/>
            <w:tcBorders>
              <w:top w:val="single" w:sz="4" w:space="0" w:color="auto"/>
              <w:left w:val="single" w:sz="4" w:space="0" w:color="auto"/>
              <w:bottom w:val="single" w:sz="4" w:space="0" w:color="auto"/>
              <w:right w:val="single" w:sz="4" w:space="0" w:color="auto"/>
            </w:tcBorders>
            <w:noWrap/>
            <w:hideMark/>
          </w:tcPr>
          <w:p w14:paraId="647F5C92" w14:textId="77777777" w:rsidR="00CD760A" w:rsidRPr="00AA1BE2" w:rsidRDefault="00CD760A" w:rsidP="009D466F">
            <w:pPr>
              <w:spacing w:before="0" w:after="0" w:line="240" w:lineRule="auto"/>
              <w:rPr>
                <w:rFonts w:eastAsia="Times New Roman" w:cs="Arial"/>
                <w:sz w:val="20"/>
                <w:lang w:eastAsia="en-US"/>
              </w:rPr>
            </w:pPr>
            <w:r w:rsidRPr="00AA1BE2">
              <w:rPr>
                <w:rFonts w:eastAsia="Times New Roman" w:cs="Arial"/>
                <w:sz w:val="20"/>
                <w:lang w:eastAsia="en-US"/>
              </w:rPr>
              <w:t>Scanner specifications</w:t>
            </w:r>
          </w:p>
        </w:tc>
        <w:tc>
          <w:tcPr>
            <w:tcW w:w="5680" w:type="dxa"/>
            <w:tcBorders>
              <w:top w:val="single" w:sz="4" w:space="0" w:color="auto"/>
              <w:left w:val="single" w:sz="4" w:space="0" w:color="auto"/>
              <w:bottom w:val="single" w:sz="4" w:space="0" w:color="auto"/>
              <w:right w:val="single" w:sz="4" w:space="0" w:color="auto"/>
            </w:tcBorders>
            <w:vAlign w:val="center"/>
            <w:hideMark/>
          </w:tcPr>
          <w:p w14:paraId="050F4394" w14:textId="77777777" w:rsidR="00CD760A" w:rsidRPr="00AA1BE2" w:rsidRDefault="00CD760A" w:rsidP="009D466F">
            <w:pPr>
              <w:spacing w:before="0" w:after="0" w:line="240" w:lineRule="auto"/>
              <w:rPr>
                <w:rFonts w:eastAsia="Times New Roman" w:cs="Arial"/>
                <w:sz w:val="20"/>
                <w:lang w:eastAsia="en-US"/>
              </w:rPr>
            </w:pPr>
            <w:r w:rsidRPr="00AA1BE2">
              <w:rPr>
                <w:rFonts w:eastAsia="Times New Roman" w:cs="Arial"/>
                <w:sz w:val="20"/>
                <w:lang w:eastAsia="en-US"/>
              </w:rPr>
              <w:t>Scanner type: Flatbed, ADF Scan technology: Contact Image Sensor (CIS); Scan input modes: Scanning via HP LaserJet scan application or TWAIN—or</w:t>
            </w:r>
            <w:r w:rsidRPr="00AA1BE2">
              <w:rPr>
                <w:rFonts w:eastAsia="Times New Roman" w:cs="Arial"/>
                <w:sz w:val="20"/>
                <w:lang w:eastAsia="en-US"/>
              </w:rPr>
              <w:br/>
              <w:t>WIA-compliant application software; Twain version: Version 1.9; Duplex ADF scanning: No; Scan size maximum (flatbed, ADF): 216 x 297 mm; Optical scan resolution: Up to 1200 dpi</w:t>
            </w:r>
          </w:p>
        </w:tc>
      </w:tr>
      <w:tr w:rsidR="00CD760A" w:rsidRPr="00AA1BE2" w14:paraId="2999C9B7" w14:textId="77777777" w:rsidTr="009D466F">
        <w:trPr>
          <w:trHeight w:val="792"/>
        </w:trPr>
        <w:tc>
          <w:tcPr>
            <w:tcW w:w="3140" w:type="dxa"/>
            <w:tcBorders>
              <w:top w:val="single" w:sz="4" w:space="0" w:color="auto"/>
              <w:left w:val="single" w:sz="4" w:space="0" w:color="auto"/>
              <w:bottom w:val="single" w:sz="4" w:space="0" w:color="auto"/>
              <w:right w:val="single" w:sz="4" w:space="0" w:color="auto"/>
            </w:tcBorders>
            <w:noWrap/>
            <w:hideMark/>
          </w:tcPr>
          <w:p w14:paraId="60A59CA8" w14:textId="77777777" w:rsidR="00CD760A" w:rsidRPr="00AA1BE2" w:rsidRDefault="00CD760A" w:rsidP="009D466F">
            <w:pPr>
              <w:spacing w:before="0" w:after="0" w:line="240" w:lineRule="auto"/>
              <w:rPr>
                <w:rFonts w:eastAsia="Times New Roman" w:cs="Arial"/>
                <w:sz w:val="20"/>
                <w:lang w:eastAsia="en-US"/>
              </w:rPr>
            </w:pPr>
            <w:r w:rsidRPr="00AA1BE2">
              <w:rPr>
                <w:rFonts w:eastAsia="Times New Roman" w:cs="Arial"/>
                <w:sz w:val="20"/>
                <w:lang w:eastAsia="en-US"/>
              </w:rPr>
              <w:t>Scannable area</w:t>
            </w:r>
          </w:p>
        </w:tc>
        <w:tc>
          <w:tcPr>
            <w:tcW w:w="5680" w:type="dxa"/>
            <w:tcBorders>
              <w:top w:val="single" w:sz="4" w:space="0" w:color="auto"/>
              <w:left w:val="single" w:sz="4" w:space="0" w:color="auto"/>
              <w:bottom w:val="single" w:sz="4" w:space="0" w:color="auto"/>
              <w:right w:val="single" w:sz="4" w:space="0" w:color="auto"/>
            </w:tcBorders>
            <w:vAlign w:val="center"/>
            <w:hideMark/>
          </w:tcPr>
          <w:p w14:paraId="4C77C3A7" w14:textId="77777777" w:rsidR="00CD760A" w:rsidRPr="00AA1BE2" w:rsidRDefault="00CD760A" w:rsidP="009D466F">
            <w:pPr>
              <w:spacing w:before="0" w:after="0" w:line="240" w:lineRule="auto"/>
              <w:rPr>
                <w:rFonts w:eastAsia="Times New Roman" w:cs="Arial"/>
                <w:sz w:val="20"/>
                <w:lang w:eastAsia="en-US"/>
              </w:rPr>
            </w:pPr>
            <w:r w:rsidRPr="00AA1BE2">
              <w:rPr>
                <w:rFonts w:eastAsia="Times New Roman" w:cs="Arial"/>
                <w:sz w:val="20"/>
                <w:lang w:eastAsia="en-US"/>
              </w:rPr>
              <w:t>Maximum media size (flatbed): 216 x 297 mm; Minimum media size (ADF): 152 x 114 mm; Maximum media size (ADF): 216 x 356 mm</w:t>
            </w:r>
          </w:p>
        </w:tc>
      </w:tr>
      <w:tr w:rsidR="00CD760A" w:rsidRPr="00AA1BE2" w14:paraId="3721826A" w14:textId="77777777" w:rsidTr="009D466F">
        <w:trPr>
          <w:trHeight w:val="264"/>
        </w:trPr>
        <w:tc>
          <w:tcPr>
            <w:tcW w:w="3140" w:type="dxa"/>
            <w:tcBorders>
              <w:top w:val="single" w:sz="4" w:space="0" w:color="auto"/>
              <w:left w:val="single" w:sz="4" w:space="0" w:color="auto"/>
              <w:bottom w:val="single" w:sz="4" w:space="0" w:color="auto"/>
              <w:right w:val="single" w:sz="4" w:space="0" w:color="auto"/>
            </w:tcBorders>
            <w:noWrap/>
            <w:hideMark/>
          </w:tcPr>
          <w:p w14:paraId="0BDC487A" w14:textId="77777777" w:rsidR="00CD760A" w:rsidRPr="00AA1BE2" w:rsidRDefault="00CD760A" w:rsidP="009D466F">
            <w:pPr>
              <w:spacing w:before="0" w:after="0" w:line="240" w:lineRule="auto"/>
              <w:rPr>
                <w:rFonts w:eastAsia="Times New Roman" w:cs="Arial"/>
                <w:sz w:val="20"/>
                <w:lang w:eastAsia="en-US"/>
              </w:rPr>
            </w:pPr>
            <w:r w:rsidRPr="00AA1BE2">
              <w:rPr>
                <w:rFonts w:eastAsia="Times New Roman" w:cs="Arial"/>
                <w:sz w:val="20"/>
                <w:lang w:eastAsia="en-US"/>
              </w:rPr>
              <w:t>Bit depth/ Grey scale levels</w:t>
            </w:r>
          </w:p>
        </w:tc>
        <w:tc>
          <w:tcPr>
            <w:tcW w:w="5680" w:type="dxa"/>
            <w:tcBorders>
              <w:top w:val="single" w:sz="4" w:space="0" w:color="auto"/>
              <w:left w:val="single" w:sz="4" w:space="0" w:color="auto"/>
              <w:bottom w:val="single" w:sz="4" w:space="0" w:color="auto"/>
              <w:right w:val="single" w:sz="4" w:space="0" w:color="auto"/>
            </w:tcBorders>
            <w:noWrap/>
            <w:vAlign w:val="center"/>
            <w:hideMark/>
          </w:tcPr>
          <w:p w14:paraId="1CD51F61" w14:textId="77777777" w:rsidR="00CD760A" w:rsidRPr="00AA1BE2" w:rsidRDefault="00CD760A" w:rsidP="009D466F">
            <w:pPr>
              <w:spacing w:before="0" w:after="0" w:line="240" w:lineRule="auto"/>
              <w:rPr>
                <w:rFonts w:eastAsia="Times New Roman" w:cs="Arial"/>
                <w:sz w:val="20"/>
                <w:lang w:eastAsia="en-US"/>
              </w:rPr>
            </w:pPr>
            <w:r w:rsidRPr="00AA1BE2">
              <w:rPr>
                <w:rFonts w:eastAsia="Times New Roman" w:cs="Arial"/>
                <w:sz w:val="20"/>
                <w:lang w:eastAsia="en-US"/>
              </w:rPr>
              <w:t>24-bit / 256</w:t>
            </w:r>
          </w:p>
        </w:tc>
      </w:tr>
      <w:tr w:rsidR="00CD760A" w:rsidRPr="00AA1BE2" w14:paraId="642BF979" w14:textId="77777777" w:rsidTr="009D466F">
        <w:trPr>
          <w:trHeight w:val="2640"/>
        </w:trPr>
        <w:tc>
          <w:tcPr>
            <w:tcW w:w="3140" w:type="dxa"/>
            <w:tcBorders>
              <w:top w:val="single" w:sz="4" w:space="0" w:color="auto"/>
              <w:left w:val="single" w:sz="4" w:space="0" w:color="auto"/>
              <w:bottom w:val="single" w:sz="4" w:space="0" w:color="auto"/>
              <w:right w:val="single" w:sz="4" w:space="0" w:color="auto"/>
            </w:tcBorders>
            <w:noWrap/>
            <w:hideMark/>
          </w:tcPr>
          <w:p w14:paraId="1B94DC80" w14:textId="77777777" w:rsidR="00CD760A" w:rsidRPr="00AA1BE2" w:rsidRDefault="00CD760A" w:rsidP="009D466F">
            <w:pPr>
              <w:spacing w:before="0" w:after="0" w:line="240" w:lineRule="auto"/>
              <w:rPr>
                <w:rFonts w:eastAsia="Times New Roman" w:cs="Arial"/>
                <w:sz w:val="20"/>
                <w:lang w:eastAsia="en-US"/>
              </w:rPr>
            </w:pPr>
            <w:r w:rsidRPr="00AA1BE2">
              <w:rPr>
                <w:rFonts w:eastAsia="Times New Roman" w:cs="Arial"/>
                <w:sz w:val="20"/>
                <w:lang w:eastAsia="en-US"/>
              </w:rPr>
              <w:lastRenderedPageBreak/>
              <w:t>Fax specifications</w:t>
            </w:r>
          </w:p>
        </w:tc>
        <w:tc>
          <w:tcPr>
            <w:tcW w:w="5680" w:type="dxa"/>
            <w:tcBorders>
              <w:top w:val="single" w:sz="4" w:space="0" w:color="auto"/>
              <w:left w:val="single" w:sz="4" w:space="0" w:color="auto"/>
              <w:bottom w:val="single" w:sz="4" w:space="0" w:color="auto"/>
              <w:right w:val="single" w:sz="4" w:space="0" w:color="auto"/>
            </w:tcBorders>
            <w:vAlign w:val="center"/>
            <w:hideMark/>
          </w:tcPr>
          <w:p w14:paraId="38DBD29F" w14:textId="77777777" w:rsidR="00CD760A" w:rsidRPr="00AA1BE2" w:rsidRDefault="00CD760A" w:rsidP="009D466F">
            <w:pPr>
              <w:spacing w:before="0" w:after="0" w:line="240" w:lineRule="auto"/>
              <w:rPr>
                <w:rFonts w:eastAsia="Times New Roman" w:cs="Arial"/>
                <w:sz w:val="20"/>
                <w:lang w:eastAsia="en-US"/>
              </w:rPr>
            </w:pPr>
            <w:r w:rsidRPr="00AA1BE2">
              <w:rPr>
                <w:rFonts w:eastAsia="Times New Roman" w:cs="Arial"/>
                <w:sz w:val="20"/>
                <w:lang w:eastAsia="en-US"/>
              </w:rPr>
              <w:t>Fax resolution: Standard: 203 x 98 dpi; Fine: 203 x 196 dpi, 256 levels of grey; Superfine: 300 x 300 dpi, 256 levels of grey; Quick dialing: Up to 100 numbers;</w:t>
            </w:r>
            <w:r w:rsidRPr="00AA1BE2">
              <w:rPr>
                <w:rFonts w:eastAsia="Times New Roman" w:cs="Arial"/>
                <w:sz w:val="20"/>
                <w:lang w:eastAsia="en-US"/>
              </w:rPr>
              <w:br/>
              <w:t>Telecom compliance: Wireless telecommunications: EU (R&amp;TTE Directive 1999/5/EC, EN 301 489-1 V1.8.1:2008-04, EN 301 489-17 V2.1.1:2009-05, EN 300</w:t>
            </w:r>
            <w:r w:rsidRPr="00AA1BE2">
              <w:rPr>
                <w:rFonts w:eastAsia="Times New Roman" w:cs="Arial"/>
                <w:sz w:val="20"/>
                <w:lang w:eastAsia="en-US"/>
              </w:rPr>
              <w:br/>
              <w:t xml:space="preserve">328 V1.7.1:2006-10. Fax Telecom: ES 203 021; R&amp;TTE Directive 1999/5/EC (Annex II) </w:t>
            </w:r>
            <w:proofErr w:type="gramStart"/>
            <w:r w:rsidRPr="00AA1BE2">
              <w:rPr>
                <w:rFonts w:eastAsia="Times New Roman" w:cs="Arial"/>
                <w:sz w:val="20"/>
                <w:lang w:eastAsia="en-US"/>
              </w:rPr>
              <w:t>with  CE</w:t>
            </w:r>
            <w:proofErr w:type="gramEnd"/>
            <w:r w:rsidRPr="00AA1BE2">
              <w:rPr>
                <w:rFonts w:eastAsia="Times New Roman" w:cs="Arial"/>
                <w:sz w:val="20"/>
                <w:lang w:eastAsia="en-US"/>
              </w:rPr>
              <w:t xml:space="preserve"> Marking (Europe); FCC Part 68; other Telecom approvals as required by individual countries</w:t>
            </w:r>
          </w:p>
        </w:tc>
      </w:tr>
      <w:tr w:rsidR="00CD760A" w:rsidRPr="00AA1BE2" w14:paraId="42DB36AD" w14:textId="77777777" w:rsidTr="009D466F">
        <w:trPr>
          <w:trHeight w:val="264"/>
        </w:trPr>
        <w:tc>
          <w:tcPr>
            <w:tcW w:w="3140" w:type="dxa"/>
            <w:tcBorders>
              <w:top w:val="single" w:sz="4" w:space="0" w:color="auto"/>
              <w:left w:val="single" w:sz="4" w:space="0" w:color="auto"/>
              <w:bottom w:val="single" w:sz="4" w:space="0" w:color="auto"/>
              <w:right w:val="single" w:sz="4" w:space="0" w:color="auto"/>
            </w:tcBorders>
            <w:noWrap/>
            <w:hideMark/>
          </w:tcPr>
          <w:p w14:paraId="060E7D63" w14:textId="77777777" w:rsidR="00CD760A" w:rsidRPr="00AA1BE2" w:rsidRDefault="00CD760A" w:rsidP="009D466F">
            <w:pPr>
              <w:spacing w:before="0" w:after="0" w:line="240" w:lineRule="auto"/>
              <w:rPr>
                <w:rFonts w:eastAsia="Times New Roman" w:cs="Arial"/>
                <w:sz w:val="20"/>
                <w:lang w:eastAsia="en-US"/>
              </w:rPr>
            </w:pPr>
            <w:r w:rsidRPr="00AA1BE2">
              <w:rPr>
                <w:rFonts w:eastAsia="Times New Roman" w:cs="Arial"/>
                <w:sz w:val="20"/>
                <w:lang w:eastAsia="en-US"/>
              </w:rPr>
              <w:t>Wireless</w:t>
            </w:r>
          </w:p>
        </w:tc>
        <w:tc>
          <w:tcPr>
            <w:tcW w:w="5680" w:type="dxa"/>
            <w:tcBorders>
              <w:top w:val="single" w:sz="4" w:space="0" w:color="auto"/>
              <w:left w:val="single" w:sz="4" w:space="0" w:color="auto"/>
              <w:bottom w:val="single" w:sz="4" w:space="0" w:color="auto"/>
              <w:right w:val="single" w:sz="4" w:space="0" w:color="auto"/>
            </w:tcBorders>
            <w:noWrap/>
            <w:vAlign w:val="center"/>
            <w:hideMark/>
          </w:tcPr>
          <w:p w14:paraId="74ECFE0D" w14:textId="77777777" w:rsidR="00CD760A" w:rsidRPr="00AA1BE2" w:rsidRDefault="00CD760A" w:rsidP="009D466F">
            <w:pPr>
              <w:spacing w:before="0" w:after="0" w:line="240" w:lineRule="auto"/>
              <w:rPr>
                <w:rFonts w:eastAsia="Times New Roman" w:cs="Arial"/>
                <w:sz w:val="20"/>
                <w:lang w:eastAsia="en-US"/>
              </w:rPr>
            </w:pPr>
            <w:r w:rsidRPr="00AA1BE2">
              <w:rPr>
                <w:rFonts w:eastAsia="Times New Roman" w:cs="Arial"/>
                <w:sz w:val="20"/>
                <w:lang w:eastAsia="en-US"/>
              </w:rPr>
              <w:t xml:space="preserve">Yes, built-in </w:t>
            </w:r>
            <w:proofErr w:type="spellStart"/>
            <w:r w:rsidRPr="00AA1BE2">
              <w:rPr>
                <w:rFonts w:eastAsia="Times New Roman" w:cs="Arial"/>
                <w:sz w:val="20"/>
                <w:lang w:eastAsia="en-US"/>
              </w:rPr>
              <w:t>WiFi</w:t>
            </w:r>
            <w:proofErr w:type="spellEnd"/>
            <w:r w:rsidRPr="00AA1BE2">
              <w:rPr>
                <w:rFonts w:eastAsia="Times New Roman" w:cs="Arial"/>
                <w:sz w:val="20"/>
                <w:lang w:eastAsia="en-US"/>
              </w:rPr>
              <w:t xml:space="preserve"> 802.11b/g/n</w:t>
            </w:r>
          </w:p>
        </w:tc>
      </w:tr>
      <w:tr w:rsidR="00CD760A" w:rsidRPr="00AA1BE2" w14:paraId="5B0DC6F3" w14:textId="77777777" w:rsidTr="009D466F">
        <w:trPr>
          <w:trHeight w:val="264"/>
        </w:trPr>
        <w:tc>
          <w:tcPr>
            <w:tcW w:w="3140" w:type="dxa"/>
            <w:tcBorders>
              <w:top w:val="single" w:sz="4" w:space="0" w:color="auto"/>
              <w:left w:val="single" w:sz="4" w:space="0" w:color="auto"/>
              <w:bottom w:val="single" w:sz="4" w:space="0" w:color="auto"/>
              <w:right w:val="single" w:sz="4" w:space="0" w:color="auto"/>
            </w:tcBorders>
            <w:noWrap/>
            <w:hideMark/>
          </w:tcPr>
          <w:p w14:paraId="73CB2BF5" w14:textId="77777777" w:rsidR="00CD760A" w:rsidRPr="00AA1BE2" w:rsidRDefault="00CD760A" w:rsidP="009D466F">
            <w:pPr>
              <w:spacing w:before="0" w:after="0" w:line="240" w:lineRule="auto"/>
              <w:rPr>
                <w:rFonts w:eastAsia="Times New Roman" w:cs="Arial"/>
                <w:sz w:val="20"/>
                <w:lang w:eastAsia="en-US"/>
              </w:rPr>
            </w:pPr>
            <w:r w:rsidRPr="00AA1BE2">
              <w:rPr>
                <w:rFonts w:eastAsia="Times New Roman" w:cs="Arial"/>
                <w:sz w:val="20"/>
                <w:lang w:eastAsia="en-US"/>
              </w:rPr>
              <w:t>Network capabilities</w:t>
            </w:r>
          </w:p>
        </w:tc>
        <w:tc>
          <w:tcPr>
            <w:tcW w:w="5680" w:type="dxa"/>
            <w:tcBorders>
              <w:top w:val="single" w:sz="4" w:space="0" w:color="auto"/>
              <w:left w:val="single" w:sz="4" w:space="0" w:color="auto"/>
              <w:bottom w:val="single" w:sz="4" w:space="0" w:color="auto"/>
              <w:right w:val="single" w:sz="4" w:space="0" w:color="auto"/>
            </w:tcBorders>
            <w:noWrap/>
            <w:vAlign w:val="center"/>
            <w:hideMark/>
          </w:tcPr>
          <w:p w14:paraId="546252C2" w14:textId="77777777" w:rsidR="00CD760A" w:rsidRPr="00AA1BE2" w:rsidRDefault="00CD760A" w:rsidP="009D466F">
            <w:pPr>
              <w:spacing w:before="0" w:after="0" w:line="240" w:lineRule="auto"/>
              <w:rPr>
                <w:rFonts w:eastAsia="Times New Roman" w:cs="Arial"/>
                <w:sz w:val="20"/>
                <w:lang w:eastAsia="en-US"/>
              </w:rPr>
            </w:pPr>
            <w:r w:rsidRPr="00AA1BE2">
              <w:rPr>
                <w:rFonts w:eastAsia="Times New Roman" w:cs="Arial"/>
                <w:sz w:val="20"/>
                <w:lang w:eastAsia="en-US"/>
              </w:rPr>
              <w:t>Yes, via built-in Fast Ethernet; Wireless 802.11b/g/n</w:t>
            </w:r>
          </w:p>
        </w:tc>
      </w:tr>
      <w:tr w:rsidR="00CD760A" w:rsidRPr="00AA1BE2" w14:paraId="6A2D2DA8" w14:textId="77777777" w:rsidTr="009D466F">
        <w:trPr>
          <w:trHeight w:val="1320"/>
        </w:trPr>
        <w:tc>
          <w:tcPr>
            <w:tcW w:w="3140" w:type="dxa"/>
            <w:tcBorders>
              <w:top w:val="single" w:sz="4" w:space="0" w:color="auto"/>
              <w:left w:val="single" w:sz="4" w:space="0" w:color="auto"/>
              <w:bottom w:val="single" w:sz="4" w:space="0" w:color="auto"/>
              <w:right w:val="single" w:sz="4" w:space="0" w:color="auto"/>
            </w:tcBorders>
            <w:noWrap/>
            <w:hideMark/>
          </w:tcPr>
          <w:p w14:paraId="466B160E" w14:textId="77777777" w:rsidR="00CD760A" w:rsidRPr="00AA1BE2" w:rsidRDefault="00CD760A" w:rsidP="009D466F">
            <w:pPr>
              <w:spacing w:before="0" w:after="0" w:line="240" w:lineRule="auto"/>
              <w:rPr>
                <w:rFonts w:eastAsia="Times New Roman" w:cs="Arial"/>
                <w:sz w:val="20"/>
                <w:lang w:eastAsia="en-US"/>
              </w:rPr>
            </w:pPr>
            <w:r w:rsidRPr="00AA1BE2">
              <w:rPr>
                <w:rFonts w:eastAsia="Times New Roman" w:cs="Arial"/>
                <w:sz w:val="20"/>
                <w:lang w:eastAsia="en-US"/>
              </w:rPr>
              <w:t>Media weight</w:t>
            </w:r>
          </w:p>
        </w:tc>
        <w:tc>
          <w:tcPr>
            <w:tcW w:w="5680" w:type="dxa"/>
            <w:tcBorders>
              <w:top w:val="single" w:sz="4" w:space="0" w:color="auto"/>
              <w:left w:val="single" w:sz="4" w:space="0" w:color="auto"/>
              <w:bottom w:val="single" w:sz="4" w:space="0" w:color="auto"/>
              <w:right w:val="single" w:sz="4" w:space="0" w:color="auto"/>
            </w:tcBorders>
            <w:vAlign w:val="center"/>
            <w:hideMark/>
          </w:tcPr>
          <w:p w14:paraId="1539EC5B" w14:textId="77777777" w:rsidR="00CD760A" w:rsidRPr="00AA1BE2" w:rsidRDefault="00CD760A" w:rsidP="009D466F">
            <w:pPr>
              <w:spacing w:before="0" w:after="0" w:line="240" w:lineRule="auto"/>
              <w:rPr>
                <w:rFonts w:eastAsia="Times New Roman" w:cs="Arial"/>
                <w:sz w:val="20"/>
                <w:lang w:eastAsia="en-US"/>
              </w:rPr>
            </w:pPr>
            <w:r w:rsidRPr="00AA1BE2">
              <w:rPr>
                <w:rFonts w:eastAsia="Times New Roman" w:cs="Arial"/>
                <w:sz w:val="20"/>
                <w:lang w:eastAsia="en-US"/>
              </w:rPr>
              <w:t>Tray 1: Paper: 60 to 120 g/m²; envelopes: 60 to 90 g/m²; postcards: 135 to 176 g/m²; HP glossy media: 130 to 220 g/m²; ADF: Tray 1: Paper: 60 to 120 g/m²;</w:t>
            </w:r>
            <w:r w:rsidRPr="00AA1BE2">
              <w:rPr>
                <w:rFonts w:eastAsia="Times New Roman" w:cs="Arial"/>
                <w:sz w:val="20"/>
                <w:lang w:eastAsia="en-US"/>
              </w:rPr>
              <w:br/>
              <w:t>envelopes: 60 to 90 g/m²; postcards: 135 to 176 g/m²; HP glossy media: 130 to 220 g/m²</w:t>
            </w:r>
          </w:p>
        </w:tc>
      </w:tr>
      <w:tr w:rsidR="00CD760A" w:rsidRPr="00AA1BE2" w14:paraId="7C5E09AD" w14:textId="77777777" w:rsidTr="009D466F">
        <w:trPr>
          <w:trHeight w:val="792"/>
        </w:trPr>
        <w:tc>
          <w:tcPr>
            <w:tcW w:w="3140" w:type="dxa"/>
            <w:tcBorders>
              <w:top w:val="single" w:sz="4" w:space="0" w:color="auto"/>
              <w:left w:val="single" w:sz="4" w:space="0" w:color="auto"/>
              <w:bottom w:val="single" w:sz="4" w:space="0" w:color="auto"/>
              <w:right w:val="single" w:sz="4" w:space="0" w:color="auto"/>
            </w:tcBorders>
            <w:noWrap/>
            <w:hideMark/>
          </w:tcPr>
          <w:p w14:paraId="623D74A0" w14:textId="77777777" w:rsidR="00CD760A" w:rsidRPr="00AA1BE2" w:rsidRDefault="00CD760A" w:rsidP="009D466F">
            <w:pPr>
              <w:spacing w:before="0" w:after="0" w:line="240" w:lineRule="auto"/>
              <w:rPr>
                <w:rFonts w:eastAsia="Times New Roman" w:cs="Arial"/>
                <w:sz w:val="20"/>
                <w:lang w:eastAsia="en-US"/>
              </w:rPr>
            </w:pPr>
            <w:r w:rsidRPr="00AA1BE2">
              <w:rPr>
                <w:rFonts w:eastAsia="Times New Roman" w:cs="Arial"/>
                <w:sz w:val="20"/>
                <w:lang w:eastAsia="en-US"/>
              </w:rPr>
              <w:t>Input capacity</w:t>
            </w:r>
          </w:p>
        </w:tc>
        <w:tc>
          <w:tcPr>
            <w:tcW w:w="5680" w:type="dxa"/>
            <w:tcBorders>
              <w:top w:val="single" w:sz="4" w:space="0" w:color="auto"/>
              <w:left w:val="single" w:sz="4" w:space="0" w:color="auto"/>
              <w:bottom w:val="single" w:sz="4" w:space="0" w:color="auto"/>
              <w:right w:val="single" w:sz="4" w:space="0" w:color="auto"/>
            </w:tcBorders>
            <w:vAlign w:val="center"/>
            <w:hideMark/>
          </w:tcPr>
          <w:p w14:paraId="6AAFFBDC" w14:textId="77777777" w:rsidR="00CD760A" w:rsidRPr="00AA1BE2" w:rsidRDefault="00CD760A" w:rsidP="009D466F">
            <w:pPr>
              <w:spacing w:before="0" w:after="0" w:line="240" w:lineRule="auto"/>
              <w:rPr>
                <w:rFonts w:eastAsia="Times New Roman" w:cs="Arial"/>
                <w:sz w:val="20"/>
                <w:lang w:eastAsia="en-US"/>
              </w:rPr>
            </w:pPr>
            <w:r w:rsidRPr="00AA1BE2">
              <w:rPr>
                <w:rFonts w:eastAsia="Times New Roman" w:cs="Arial"/>
                <w:sz w:val="20"/>
                <w:lang w:eastAsia="en-US"/>
              </w:rPr>
              <w:t>Tray 1: sheets: 150; envelopes: 10</w:t>
            </w:r>
            <w:r w:rsidRPr="00AA1BE2">
              <w:rPr>
                <w:rFonts w:eastAsia="Times New Roman" w:cs="Arial"/>
                <w:sz w:val="20"/>
                <w:lang w:eastAsia="en-US"/>
              </w:rPr>
              <w:br/>
              <w:t>Maximum: Up to 150 sheets</w:t>
            </w:r>
            <w:r w:rsidRPr="00AA1BE2">
              <w:rPr>
                <w:rFonts w:eastAsia="Times New Roman" w:cs="Arial"/>
                <w:sz w:val="20"/>
                <w:lang w:eastAsia="en-US"/>
              </w:rPr>
              <w:br/>
              <w:t>ADF: Standard, 35 sheets</w:t>
            </w:r>
          </w:p>
        </w:tc>
      </w:tr>
      <w:tr w:rsidR="00CD760A" w:rsidRPr="00AA1BE2" w14:paraId="01D0BF6A" w14:textId="77777777" w:rsidTr="009D466F">
        <w:trPr>
          <w:trHeight w:val="528"/>
        </w:trPr>
        <w:tc>
          <w:tcPr>
            <w:tcW w:w="3140" w:type="dxa"/>
            <w:tcBorders>
              <w:top w:val="single" w:sz="4" w:space="0" w:color="auto"/>
              <w:left w:val="single" w:sz="4" w:space="0" w:color="auto"/>
              <w:bottom w:val="single" w:sz="4" w:space="0" w:color="auto"/>
              <w:right w:val="single" w:sz="4" w:space="0" w:color="auto"/>
            </w:tcBorders>
            <w:noWrap/>
            <w:hideMark/>
          </w:tcPr>
          <w:p w14:paraId="3EA61B1F" w14:textId="77777777" w:rsidR="00CD760A" w:rsidRPr="00AA1BE2" w:rsidRDefault="00CD760A" w:rsidP="009D466F">
            <w:pPr>
              <w:spacing w:before="0" w:after="0" w:line="240" w:lineRule="auto"/>
              <w:rPr>
                <w:rFonts w:eastAsia="Times New Roman" w:cs="Arial"/>
                <w:sz w:val="20"/>
                <w:lang w:eastAsia="en-US"/>
              </w:rPr>
            </w:pPr>
            <w:r w:rsidRPr="00AA1BE2">
              <w:rPr>
                <w:rFonts w:eastAsia="Times New Roman" w:cs="Arial"/>
                <w:sz w:val="20"/>
                <w:lang w:eastAsia="en-US"/>
              </w:rPr>
              <w:t>Output capacity</w:t>
            </w:r>
          </w:p>
        </w:tc>
        <w:tc>
          <w:tcPr>
            <w:tcW w:w="5680" w:type="dxa"/>
            <w:tcBorders>
              <w:top w:val="single" w:sz="4" w:space="0" w:color="auto"/>
              <w:left w:val="single" w:sz="4" w:space="0" w:color="auto"/>
              <w:bottom w:val="single" w:sz="4" w:space="0" w:color="auto"/>
              <w:right w:val="single" w:sz="4" w:space="0" w:color="auto"/>
            </w:tcBorders>
            <w:vAlign w:val="center"/>
            <w:hideMark/>
          </w:tcPr>
          <w:p w14:paraId="056B560C" w14:textId="77777777" w:rsidR="00CD760A" w:rsidRPr="00AA1BE2" w:rsidRDefault="00CD760A" w:rsidP="009D466F">
            <w:pPr>
              <w:spacing w:before="0" w:after="0" w:line="240" w:lineRule="auto"/>
              <w:rPr>
                <w:rFonts w:eastAsia="Times New Roman" w:cs="Arial"/>
                <w:sz w:val="20"/>
                <w:lang w:eastAsia="en-US"/>
              </w:rPr>
            </w:pPr>
            <w:r w:rsidRPr="00AA1BE2">
              <w:rPr>
                <w:rFonts w:eastAsia="Times New Roman" w:cs="Arial"/>
                <w:sz w:val="20"/>
                <w:lang w:eastAsia="en-US"/>
              </w:rPr>
              <w:t>Standard: Up to 50 sheets Envelopes: Up to 10 envelopes Transparencies: Up to 15 sheets Maximum: Up to 50 sheets</w:t>
            </w:r>
          </w:p>
        </w:tc>
      </w:tr>
      <w:tr w:rsidR="00CD760A" w:rsidRPr="00AA1BE2" w14:paraId="64F38C80" w14:textId="77777777" w:rsidTr="009D466F">
        <w:trPr>
          <w:trHeight w:val="288"/>
        </w:trPr>
        <w:tc>
          <w:tcPr>
            <w:tcW w:w="3140" w:type="dxa"/>
            <w:tcBorders>
              <w:top w:val="single" w:sz="4" w:space="0" w:color="auto"/>
              <w:left w:val="single" w:sz="4" w:space="0" w:color="auto"/>
              <w:bottom w:val="single" w:sz="4" w:space="0" w:color="auto"/>
              <w:right w:val="single" w:sz="4" w:space="0" w:color="auto"/>
            </w:tcBorders>
            <w:noWrap/>
            <w:hideMark/>
          </w:tcPr>
          <w:p w14:paraId="50F037CE" w14:textId="77777777" w:rsidR="00CD760A" w:rsidRPr="00AA1BE2" w:rsidRDefault="00CD760A" w:rsidP="009D466F">
            <w:pPr>
              <w:spacing w:before="0" w:after="0" w:line="240" w:lineRule="auto"/>
              <w:rPr>
                <w:rFonts w:eastAsia="Times New Roman" w:cs="Arial"/>
                <w:sz w:val="20"/>
                <w:lang w:eastAsia="en-US"/>
              </w:rPr>
            </w:pPr>
            <w:r w:rsidRPr="00AA1BE2">
              <w:rPr>
                <w:rFonts w:eastAsia="Times New Roman" w:cs="Arial"/>
                <w:sz w:val="20"/>
                <w:lang w:eastAsia="en-US"/>
              </w:rPr>
              <w:t>Printer dimensions (W x</w:t>
            </w:r>
            <w:r w:rsidRPr="00AA1BE2">
              <w:rPr>
                <w:rFonts w:eastAsia="Times New Roman" w:cs="Arial"/>
                <w:sz w:val="20"/>
                <w:lang w:eastAsia="en-US"/>
              </w:rPr>
              <w:br/>
              <w:t>D x H)</w:t>
            </w:r>
          </w:p>
        </w:tc>
        <w:tc>
          <w:tcPr>
            <w:tcW w:w="5680" w:type="dxa"/>
            <w:tcBorders>
              <w:top w:val="single" w:sz="4" w:space="0" w:color="auto"/>
              <w:left w:val="single" w:sz="4" w:space="0" w:color="auto"/>
              <w:bottom w:val="single" w:sz="4" w:space="0" w:color="auto"/>
              <w:right w:val="single" w:sz="4" w:space="0" w:color="auto"/>
            </w:tcBorders>
            <w:vAlign w:val="center"/>
            <w:hideMark/>
          </w:tcPr>
          <w:p w14:paraId="2A99AFA1" w14:textId="77777777" w:rsidR="00CD760A" w:rsidRPr="00AA1BE2" w:rsidRDefault="00CD760A" w:rsidP="009D466F">
            <w:pPr>
              <w:spacing w:before="0" w:after="0" w:line="240" w:lineRule="auto"/>
              <w:rPr>
                <w:rFonts w:eastAsia="Times New Roman" w:cs="Arial"/>
                <w:sz w:val="20"/>
                <w:lang w:eastAsia="en-US"/>
              </w:rPr>
            </w:pPr>
            <w:r w:rsidRPr="00AA1BE2">
              <w:rPr>
                <w:rFonts w:eastAsia="Times New Roman" w:cs="Arial"/>
                <w:sz w:val="20"/>
                <w:lang w:eastAsia="en-US"/>
              </w:rPr>
              <w:t>Minimum 432 x 425 x 335 mm; Maximum 423 x 484 x 335 mm</w:t>
            </w:r>
          </w:p>
        </w:tc>
      </w:tr>
      <w:tr w:rsidR="00CD760A" w:rsidRPr="00AA1BE2" w14:paraId="03C8743C" w14:textId="77777777" w:rsidTr="009D466F">
        <w:trPr>
          <w:trHeight w:val="264"/>
        </w:trPr>
        <w:tc>
          <w:tcPr>
            <w:tcW w:w="3140" w:type="dxa"/>
            <w:tcBorders>
              <w:top w:val="single" w:sz="4" w:space="0" w:color="auto"/>
              <w:left w:val="single" w:sz="4" w:space="0" w:color="auto"/>
              <w:bottom w:val="single" w:sz="4" w:space="0" w:color="auto"/>
              <w:right w:val="single" w:sz="4" w:space="0" w:color="auto"/>
            </w:tcBorders>
            <w:noWrap/>
            <w:hideMark/>
          </w:tcPr>
          <w:p w14:paraId="74A3FAF5" w14:textId="77777777" w:rsidR="00CD760A" w:rsidRPr="00AA1BE2" w:rsidRDefault="00CD760A" w:rsidP="009D466F">
            <w:pPr>
              <w:spacing w:before="0" w:after="0" w:line="240" w:lineRule="auto"/>
              <w:rPr>
                <w:rFonts w:eastAsia="Times New Roman" w:cs="Arial"/>
                <w:sz w:val="20"/>
                <w:lang w:eastAsia="en-US"/>
              </w:rPr>
            </w:pPr>
            <w:r w:rsidRPr="00AA1BE2">
              <w:rPr>
                <w:rFonts w:eastAsia="Times New Roman" w:cs="Arial"/>
                <w:sz w:val="20"/>
                <w:lang w:eastAsia="en-US"/>
              </w:rPr>
              <w:t>Printer weight</w:t>
            </w:r>
          </w:p>
        </w:tc>
        <w:tc>
          <w:tcPr>
            <w:tcW w:w="5680" w:type="dxa"/>
            <w:tcBorders>
              <w:top w:val="single" w:sz="4" w:space="0" w:color="auto"/>
              <w:left w:val="single" w:sz="4" w:space="0" w:color="auto"/>
              <w:bottom w:val="single" w:sz="4" w:space="0" w:color="auto"/>
              <w:right w:val="single" w:sz="4" w:space="0" w:color="auto"/>
            </w:tcBorders>
            <w:noWrap/>
            <w:vAlign w:val="center"/>
            <w:hideMark/>
          </w:tcPr>
          <w:p w14:paraId="51DF6F94" w14:textId="77777777" w:rsidR="00CD760A" w:rsidRPr="00AA1BE2" w:rsidRDefault="00CD760A" w:rsidP="009D466F">
            <w:pPr>
              <w:spacing w:before="0" w:after="0" w:line="240" w:lineRule="auto"/>
              <w:rPr>
                <w:rFonts w:eastAsia="Times New Roman" w:cs="Arial"/>
                <w:sz w:val="20"/>
                <w:lang w:eastAsia="en-US"/>
              </w:rPr>
            </w:pPr>
            <w:r w:rsidRPr="00AA1BE2">
              <w:rPr>
                <w:rFonts w:eastAsia="Times New Roman" w:cs="Arial"/>
                <w:sz w:val="20"/>
                <w:lang w:eastAsia="en-US"/>
              </w:rPr>
              <w:t>16 kg</w:t>
            </w:r>
          </w:p>
        </w:tc>
      </w:tr>
      <w:tr w:rsidR="00CD760A" w:rsidRPr="00AA1BE2" w14:paraId="58418635" w14:textId="77777777" w:rsidTr="009D466F">
        <w:trPr>
          <w:trHeight w:val="264"/>
        </w:trPr>
        <w:tc>
          <w:tcPr>
            <w:tcW w:w="3140" w:type="dxa"/>
            <w:tcBorders>
              <w:top w:val="single" w:sz="4" w:space="0" w:color="auto"/>
              <w:left w:val="single" w:sz="4" w:space="0" w:color="auto"/>
              <w:bottom w:val="single" w:sz="4" w:space="0" w:color="auto"/>
              <w:right w:val="single" w:sz="4" w:space="0" w:color="auto"/>
            </w:tcBorders>
            <w:noWrap/>
            <w:hideMark/>
          </w:tcPr>
          <w:p w14:paraId="571A5C70" w14:textId="77777777" w:rsidR="00CD760A" w:rsidRPr="00AA1BE2" w:rsidRDefault="00CD760A" w:rsidP="009D466F">
            <w:pPr>
              <w:spacing w:before="0" w:after="0" w:line="240" w:lineRule="auto"/>
              <w:rPr>
                <w:rFonts w:eastAsia="Times New Roman" w:cs="Arial"/>
                <w:sz w:val="20"/>
                <w:lang w:eastAsia="en-US"/>
              </w:rPr>
            </w:pPr>
            <w:r w:rsidRPr="00AA1BE2">
              <w:rPr>
                <w:rFonts w:eastAsia="Times New Roman" w:cs="Arial"/>
                <w:sz w:val="20"/>
                <w:lang w:eastAsia="en-US"/>
              </w:rPr>
              <w:t>Operating environment</w:t>
            </w:r>
          </w:p>
        </w:tc>
        <w:tc>
          <w:tcPr>
            <w:tcW w:w="5680" w:type="dxa"/>
            <w:tcBorders>
              <w:top w:val="single" w:sz="4" w:space="0" w:color="auto"/>
              <w:left w:val="single" w:sz="4" w:space="0" w:color="auto"/>
              <w:bottom w:val="single" w:sz="4" w:space="0" w:color="auto"/>
              <w:right w:val="single" w:sz="4" w:space="0" w:color="auto"/>
            </w:tcBorders>
            <w:noWrap/>
            <w:vAlign w:val="center"/>
            <w:hideMark/>
          </w:tcPr>
          <w:p w14:paraId="29590C81" w14:textId="77777777" w:rsidR="00CD760A" w:rsidRPr="00AA1BE2" w:rsidRDefault="00CD760A" w:rsidP="009D466F">
            <w:pPr>
              <w:spacing w:before="0" w:after="0" w:line="240" w:lineRule="auto"/>
              <w:rPr>
                <w:rFonts w:eastAsia="Times New Roman" w:cs="Arial"/>
                <w:sz w:val="20"/>
                <w:lang w:eastAsia="en-US"/>
              </w:rPr>
            </w:pPr>
            <w:r w:rsidRPr="00AA1BE2">
              <w:rPr>
                <w:rFonts w:eastAsia="Times New Roman" w:cs="Arial"/>
                <w:sz w:val="20"/>
                <w:lang w:eastAsia="en-US"/>
              </w:rPr>
              <w:t>Temperature: 15 to 30ºC; Humidity: 30 to 70% RH</w:t>
            </w:r>
          </w:p>
        </w:tc>
      </w:tr>
      <w:tr w:rsidR="00CD760A" w:rsidRPr="00AA1BE2" w14:paraId="3192CA8F" w14:textId="77777777" w:rsidTr="009D466F">
        <w:trPr>
          <w:trHeight w:val="528"/>
        </w:trPr>
        <w:tc>
          <w:tcPr>
            <w:tcW w:w="3140" w:type="dxa"/>
            <w:tcBorders>
              <w:top w:val="single" w:sz="4" w:space="0" w:color="auto"/>
              <w:left w:val="single" w:sz="4" w:space="0" w:color="auto"/>
              <w:bottom w:val="single" w:sz="4" w:space="0" w:color="auto"/>
              <w:right w:val="single" w:sz="4" w:space="0" w:color="auto"/>
            </w:tcBorders>
            <w:noWrap/>
            <w:hideMark/>
          </w:tcPr>
          <w:p w14:paraId="0F727D84" w14:textId="77777777" w:rsidR="00CD760A" w:rsidRPr="00AA1BE2" w:rsidRDefault="00CD760A" w:rsidP="009D466F">
            <w:pPr>
              <w:spacing w:before="0" w:after="0" w:line="240" w:lineRule="auto"/>
              <w:rPr>
                <w:rFonts w:eastAsia="Times New Roman" w:cs="Arial"/>
                <w:sz w:val="20"/>
                <w:lang w:eastAsia="en-US"/>
              </w:rPr>
            </w:pPr>
            <w:r w:rsidRPr="00AA1BE2">
              <w:rPr>
                <w:rFonts w:eastAsia="Times New Roman" w:cs="Arial"/>
                <w:sz w:val="20"/>
                <w:lang w:eastAsia="en-US"/>
              </w:rPr>
              <w:t>Acoustics</w:t>
            </w:r>
          </w:p>
        </w:tc>
        <w:tc>
          <w:tcPr>
            <w:tcW w:w="5680" w:type="dxa"/>
            <w:tcBorders>
              <w:top w:val="single" w:sz="4" w:space="0" w:color="auto"/>
              <w:left w:val="single" w:sz="4" w:space="0" w:color="auto"/>
              <w:bottom w:val="single" w:sz="4" w:space="0" w:color="auto"/>
              <w:right w:val="single" w:sz="4" w:space="0" w:color="auto"/>
            </w:tcBorders>
            <w:vAlign w:val="center"/>
            <w:hideMark/>
          </w:tcPr>
          <w:p w14:paraId="3645DF42" w14:textId="77777777" w:rsidR="00CD760A" w:rsidRPr="00AA1BE2" w:rsidRDefault="00CD760A" w:rsidP="009D466F">
            <w:pPr>
              <w:spacing w:before="0" w:after="0" w:line="240" w:lineRule="auto"/>
              <w:rPr>
                <w:rFonts w:eastAsia="Times New Roman" w:cs="Arial"/>
                <w:sz w:val="20"/>
                <w:lang w:eastAsia="en-US"/>
              </w:rPr>
            </w:pPr>
            <w:r w:rsidRPr="00AA1BE2">
              <w:rPr>
                <w:rFonts w:eastAsia="Times New Roman" w:cs="Arial"/>
                <w:sz w:val="20"/>
                <w:lang w:eastAsia="en-US"/>
              </w:rPr>
              <w:t>Acoustic power emissions: 6.2 B(A) Acoustic pressure emissions: 49 dB(A)</w:t>
            </w:r>
          </w:p>
        </w:tc>
      </w:tr>
      <w:tr w:rsidR="00CD760A" w:rsidRPr="00AA1BE2" w14:paraId="59B2020A" w14:textId="77777777" w:rsidTr="009D466F">
        <w:trPr>
          <w:trHeight w:val="1320"/>
        </w:trPr>
        <w:tc>
          <w:tcPr>
            <w:tcW w:w="3140" w:type="dxa"/>
            <w:tcBorders>
              <w:top w:val="single" w:sz="4" w:space="0" w:color="auto"/>
              <w:left w:val="single" w:sz="4" w:space="0" w:color="auto"/>
              <w:bottom w:val="single" w:sz="4" w:space="0" w:color="auto"/>
              <w:right w:val="single" w:sz="4" w:space="0" w:color="auto"/>
            </w:tcBorders>
            <w:noWrap/>
            <w:hideMark/>
          </w:tcPr>
          <w:p w14:paraId="677192C8" w14:textId="77777777" w:rsidR="00CD760A" w:rsidRPr="00AA1BE2" w:rsidRDefault="00CD760A" w:rsidP="009D466F">
            <w:pPr>
              <w:spacing w:before="0" w:after="0" w:line="240" w:lineRule="auto"/>
              <w:rPr>
                <w:rFonts w:eastAsia="Times New Roman" w:cs="Arial"/>
                <w:sz w:val="20"/>
                <w:lang w:eastAsia="en-US"/>
              </w:rPr>
            </w:pPr>
            <w:r w:rsidRPr="00AA1BE2">
              <w:rPr>
                <w:rFonts w:eastAsia="Times New Roman" w:cs="Arial"/>
                <w:sz w:val="20"/>
                <w:lang w:eastAsia="en-US"/>
              </w:rPr>
              <w:t>Power</w:t>
            </w:r>
          </w:p>
        </w:tc>
        <w:tc>
          <w:tcPr>
            <w:tcW w:w="5680" w:type="dxa"/>
            <w:tcBorders>
              <w:top w:val="single" w:sz="4" w:space="0" w:color="auto"/>
              <w:left w:val="single" w:sz="4" w:space="0" w:color="auto"/>
              <w:bottom w:val="single" w:sz="4" w:space="0" w:color="auto"/>
              <w:right w:val="single" w:sz="4" w:space="0" w:color="auto"/>
            </w:tcBorders>
            <w:vAlign w:val="center"/>
            <w:hideMark/>
          </w:tcPr>
          <w:p w14:paraId="0B1903C3" w14:textId="77777777" w:rsidR="00CD760A" w:rsidRPr="00AA1BE2" w:rsidRDefault="00CD760A" w:rsidP="009D466F">
            <w:pPr>
              <w:spacing w:before="0" w:after="0" w:line="240" w:lineRule="auto"/>
              <w:rPr>
                <w:rFonts w:eastAsia="Times New Roman" w:cs="Arial"/>
                <w:sz w:val="20"/>
                <w:lang w:eastAsia="en-US"/>
              </w:rPr>
            </w:pPr>
            <w:r w:rsidRPr="00AA1BE2">
              <w:rPr>
                <w:rFonts w:eastAsia="Times New Roman" w:cs="Arial"/>
                <w:sz w:val="20"/>
                <w:lang w:eastAsia="en-US"/>
              </w:rPr>
              <w:t>Requirements: Input voltage: 220 to 240 VAC (+/- 10%), 50/60 Hz (+/- 2 Hz) Consumption: 290 watts (Printing), 200 watts (Copying), 9.2 watts (Ready), 1.3 watts (Sleep/Auto-Off), 0.2 watts (Manual Off); Typical Electricity Consumption (TEC): 0.713 kWh/Week; Power supply type: Built-in power supply</w:t>
            </w:r>
            <w:r w:rsidR="006F7F0F">
              <w:rPr>
                <w:rStyle w:val="CommentReference"/>
                <w:rFonts w:eastAsia="Times New Roman" w:cs="Times New Roman"/>
                <w:lang w:eastAsia="en-US"/>
              </w:rPr>
              <w:commentReference w:id="334"/>
            </w:r>
          </w:p>
        </w:tc>
      </w:tr>
      <w:tr w:rsidR="00CD760A" w:rsidRPr="00AA1BE2" w14:paraId="301F4309" w14:textId="77777777" w:rsidTr="009D466F">
        <w:trPr>
          <w:trHeight w:val="264"/>
        </w:trPr>
        <w:tc>
          <w:tcPr>
            <w:tcW w:w="3140" w:type="dxa"/>
            <w:tcBorders>
              <w:top w:val="single" w:sz="4" w:space="0" w:color="auto"/>
              <w:left w:val="single" w:sz="4" w:space="0" w:color="auto"/>
              <w:bottom w:val="single" w:sz="4" w:space="0" w:color="auto"/>
              <w:right w:val="single" w:sz="4" w:space="0" w:color="auto"/>
            </w:tcBorders>
            <w:noWrap/>
            <w:hideMark/>
          </w:tcPr>
          <w:p w14:paraId="27F6A418" w14:textId="77777777" w:rsidR="00CD760A" w:rsidRPr="00AA1BE2" w:rsidRDefault="00CD760A" w:rsidP="009D466F">
            <w:pPr>
              <w:spacing w:before="0" w:after="0" w:line="240" w:lineRule="auto"/>
              <w:rPr>
                <w:rFonts w:eastAsia="Times New Roman" w:cs="Arial"/>
                <w:sz w:val="20"/>
                <w:lang w:eastAsia="en-US"/>
              </w:rPr>
            </w:pPr>
            <w:r w:rsidRPr="00AA1BE2">
              <w:rPr>
                <w:rFonts w:eastAsia="Times New Roman" w:cs="Arial"/>
                <w:sz w:val="20"/>
                <w:lang w:eastAsia="en-US"/>
              </w:rPr>
              <w:t>Warranty</w:t>
            </w:r>
          </w:p>
        </w:tc>
        <w:tc>
          <w:tcPr>
            <w:tcW w:w="5680" w:type="dxa"/>
            <w:tcBorders>
              <w:top w:val="single" w:sz="4" w:space="0" w:color="auto"/>
              <w:left w:val="single" w:sz="4" w:space="0" w:color="auto"/>
              <w:bottom w:val="single" w:sz="4" w:space="0" w:color="auto"/>
              <w:right w:val="single" w:sz="4" w:space="0" w:color="auto"/>
            </w:tcBorders>
            <w:noWrap/>
            <w:vAlign w:val="center"/>
            <w:hideMark/>
          </w:tcPr>
          <w:p w14:paraId="3C01E79D" w14:textId="77777777" w:rsidR="00CD760A" w:rsidRPr="00AA1BE2" w:rsidRDefault="00CD760A" w:rsidP="009D466F">
            <w:pPr>
              <w:spacing w:before="0" w:after="0" w:line="240" w:lineRule="auto"/>
              <w:rPr>
                <w:rFonts w:eastAsia="Times New Roman" w:cs="Arial"/>
                <w:sz w:val="20"/>
                <w:lang w:eastAsia="en-US"/>
              </w:rPr>
            </w:pPr>
            <w:proofErr w:type="gramStart"/>
            <w:r w:rsidRPr="00AA1BE2">
              <w:rPr>
                <w:rFonts w:eastAsia="Times New Roman" w:cs="Arial"/>
                <w:sz w:val="20"/>
                <w:lang w:eastAsia="en-US"/>
              </w:rPr>
              <w:t>One year</w:t>
            </w:r>
            <w:proofErr w:type="gramEnd"/>
            <w:r w:rsidRPr="00AA1BE2">
              <w:rPr>
                <w:rFonts w:eastAsia="Times New Roman" w:cs="Arial"/>
                <w:sz w:val="20"/>
                <w:lang w:eastAsia="en-US"/>
              </w:rPr>
              <w:t xml:space="preserve"> warranty</w:t>
            </w:r>
            <w:r w:rsidR="00F455D9">
              <w:rPr>
                <w:rStyle w:val="CommentReference"/>
                <w:rFonts w:eastAsia="Times New Roman" w:cs="Times New Roman"/>
                <w:lang w:eastAsia="en-US"/>
              </w:rPr>
              <w:commentReference w:id="335"/>
            </w:r>
          </w:p>
        </w:tc>
      </w:tr>
    </w:tbl>
    <w:p w14:paraId="3A5B714F" w14:textId="77777777" w:rsidR="00CD760A" w:rsidRPr="00AA1BE2" w:rsidRDefault="00CD760A" w:rsidP="00CD760A"/>
    <w:p w14:paraId="6116B0A6" w14:textId="5C2D0478" w:rsidR="00CD760A" w:rsidRPr="00D4048B" w:rsidRDefault="00E5087D" w:rsidP="00CD760A">
      <w:pPr>
        <w:pStyle w:val="Heading3"/>
        <w:keepLines w:val="0"/>
        <w:numPr>
          <w:ilvl w:val="2"/>
          <w:numId w:val="8"/>
        </w:numPr>
        <w:tabs>
          <w:tab w:val="left" w:pos="709"/>
        </w:tabs>
        <w:spacing w:before="480" w:after="200" w:line="300" w:lineRule="exact"/>
        <w:jc w:val="both"/>
        <w:rPr>
          <w:rFonts w:ascii="Arial" w:hAnsi="Arial" w:cs="Arial"/>
          <w:b/>
          <w:color w:val="auto"/>
        </w:rPr>
      </w:pPr>
      <w:bookmarkStart w:id="336" w:name="_Toc489079205"/>
      <w:bookmarkStart w:id="337" w:name="_Toc492278899"/>
      <w:r>
        <w:rPr>
          <w:rFonts w:ascii="Arial" w:hAnsi="Arial" w:cs="Arial"/>
          <w:b/>
          <w:color w:val="auto"/>
        </w:rPr>
        <w:t>Black and</w:t>
      </w:r>
      <w:r w:rsidR="00CD760A" w:rsidRPr="00D4048B">
        <w:rPr>
          <w:rFonts w:ascii="Arial" w:hAnsi="Arial" w:cs="Arial"/>
          <w:b/>
          <w:color w:val="auto"/>
        </w:rPr>
        <w:t xml:space="preserve"> White Printer</w:t>
      </w:r>
      <w:bookmarkEnd w:id="336"/>
      <w:bookmarkEnd w:id="337"/>
    </w:p>
    <w:p w14:paraId="47936587" w14:textId="77777777" w:rsidR="00D4048B" w:rsidRDefault="00CD760A" w:rsidP="00D4048B">
      <w:pPr>
        <w:keepNext/>
        <w:jc w:val="center"/>
      </w:pPr>
      <w:r w:rsidRPr="00AA1BE2">
        <w:rPr>
          <w:noProof/>
          <w:lang w:val="en-GB" w:eastAsia="en-GB"/>
        </w:rPr>
        <w:drawing>
          <wp:inline distT="0" distB="0" distL="0" distR="0" wp14:anchorId="682AB921" wp14:editId="4A0D0759">
            <wp:extent cx="2880360" cy="1640713"/>
            <wp:effectExtent l="0" t="0" r="0" b="0"/>
            <wp:docPr id="38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0458" t="29536" r="47002" b="37511"/>
                    <a:stretch/>
                  </pic:blipFill>
                  <pic:spPr bwMode="auto">
                    <a:xfrm>
                      <a:off x="0" y="0"/>
                      <a:ext cx="2895139" cy="1649132"/>
                    </a:xfrm>
                    <a:prstGeom prst="rect">
                      <a:avLst/>
                    </a:prstGeom>
                    <a:ln>
                      <a:noFill/>
                    </a:ln>
                    <a:extLst>
                      <a:ext uri="{53640926-AAD7-44D8-BBD7-CCE9431645EC}">
                        <a14:shadowObscured xmlns:a14="http://schemas.microsoft.com/office/drawing/2010/main"/>
                      </a:ext>
                    </a:extLst>
                  </pic:spPr>
                </pic:pic>
              </a:graphicData>
            </a:graphic>
          </wp:inline>
        </w:drawing>
      </w:r>
    </w:p>
    <w:p w14:paraId="5F451B08" w14:textId="1BC01F22" w:rsidR="00CD760A" w:rsidRPr="00AA1BE2" w:rsidRDefault="00D4048B" w:rsidP="00D4048B">
      <w:pPr>
        <w:pStyle w:val="Caption"/>
        <w:jc w:val="center"/>
        <w:rPr>
          <w:bCs/>
        </w:rPr>
      </w:pPr>
      <w:bookmarkStart w:id="338" w:name="_Toc491988656"/>
      <w:r>
        <w:t xml:space="preserve">Figure </w:t>
      </w:r>
      <w:fldSimple w:instr=" SEQ Figure \* ARABIC ">
        <w:r w:rsidR="006E34F4">
          <w:rPr>
            <w:noProof/>
          </w:rPr>
          <w:t>5</w:t>
        </w:r>
      </w:fldSimple>
      <w:r>
        <w:t xml:space="preserve"> - </w:t>
      </w:r>
      <w:r w:rsidRPr="00C72B54">
        <w:t>HP Pro 3610 Black and White E</w:t>
      </w:r>
      <w:bookmarkEnd w:id="338"/>
    </w:p>
    <w:p w14:paraId="792ADC6B" w14:textId="0AB78720" w:rsidR="00CD760A" w:rsidRPr="00AA1BE2" w:rsidRDefault="00CD760A" w:rsidP="00CD760A">
      <w:pPr>
        <w:jc w:val="center"/>
        <w:rPr>
          <w:rFonts w:cs="Arial"/>
          <w:b/>
          <w:sz w:val="18"/>
          <w:szCs w:val="18"/>
        </w:rPr>
      </w:pPr>
    </w:p>
    <w:tbl>
      <w:tblPr>
        <w:tblW w:w="8640" w:type="dxa"/>
        <w:tblInd w:w="-5" w:type="dxa"/>
        <w:tblCellMar>
          <w:top w:w="15" w:type="dxa"/>
          <w:bottom w:w="15" w:type="dxa"/>
        </w:tblCellMar>
        <w:tblLook w:val="04A0" w:firstRow="1" w:lastRow="0" w:firstColumn="1" w:lastColumn="0" w:noHBand="0" w:noVBand="1"/>
      </w:tblPr>
      <w:tblGrid>
        <w:gridCol w:w="3340"/>
        <w:gridCol w:w="5300"/>
      </w:tblGrid>
      <w:tr w:rsidR="00CD760A" w:rsidRPr="00AA1BE2" w14:paraId="5FCF7019" w14:textId="77777777" w:rsidTr="009D466F">
        <w:trPr>
          <w:trHeight w:val="288"/>
        </w:trPr>
        <w:tc>
          <w:tcPr>
            <w:tcW w:w="3340" w:type="dxa"/>
            <w:tcBorders>
              <w:top w:val="single" w:sz="4" w:space="0" w:color="auto"/>
              <w:left w:val="single" w:sz="4" w:space="0" w:color="auto"/>
              <w:bottom w:val="single" w:sz="4" w:space="0" w:color="auto"/>
              <w:right w:val="single" w:sz="4" w:space="0" w:color="auto"/>
            </w:tcBorders>
            <w:vAlign w:val="bottom"/>
            <w:hideMark/>
          </w:tcPr>
          <w:p w14:paraId="7C56DEE4" w14:textId="77777777" w:rsidR="00CD760A" w:rsidRPr="00AA1BE2" w:rsidRDefault="00CD760A" w:rsidP="009D466F">
            <w:pPr>
              <w:spacing w:before="0" w:after="0" w:line="240" w:lineRule="auto"/>
              <w:rPr>
                <w:rFonts w:eastAsia="Times New Roman" w:cs="Arial"/>
                <w:b/>
                <w:bCs/>
                <w:sz w:val="20"/>
                <w:lang w:eastAsia="en-US"/>
              </w:rPr>
            </w:pPr>
            <w:r w:rsidRPr="00AA1BE2">
              <w:rPr>
                <w:rFonts w:eastAsia="Times New Roman" w:cs="Arial"/>
                <w:b/>
                <w:bCs/>
                <w:sz w:val="20"/>
                <w:lang w:eastAsia="en-US"/>
              </w:rPr>
              <w:t>Functions</w:t>
            </w:r>
          </w:p>
        </w:tc>
        <w:tc>
          <w:tcPr>
            <w:tcW w:w="5300" w:type="dxa"/>
            <w:tcBorders>
              <w:top w:val="single" w:sz="4" w:space="0" w:color="auto"/>
              <w:left w:val="single" w:sz="4" w:space="0" w:color="auto"/>
              <w:bottom w:val="single" w:sz="4" w:space="0" w:color="auto"/>
              <w:right w:val="single" w:sz="4" w:space="0" w:color="auto"/>
            </w:tcBorders>
            <w:shd w:val="clear" w:color="000000" w:fill="FFFFFF"/>
            <w:vAlign w:val="bottom"/>
            <w:hideMark/>
          </w:tcPr>
          <w:p w14:paraId="2BB1D1EE" w14:textId="77777777" w:rsidR="00CD760A" w:rsidRPr="00AA1BE2" w:rsidRDefault="00CD760A" w:rsidP="009D466F">
            <w:pPr>
              <w:spacing w:before="0" w:after="0" w:line="240" w:lineRule="auto"/>
              <w:rPr>
                <w:rFonts w:eastAsia="Times New Roman" w:cs="Arial"/>
                <w:sz w:val="20"/>
                <w:lang w:eastAsia="en-US"/>
              </w:rPr>
            </w:pPr>
            <w:r w:rsidRPr="00AA1BE2">
              <w:rPr>
                <w:rFonts w:eastAsia="Times New Roman" w:cs="Arial"/>
                <w:sz w:val="20"/>
                <w:lang w:eastAsia="en-US"/>
              </w:rPr>
              <w:t>Print, Copy, Scan</w:t>
            </w:r>
          </w:p>
        </w:tc>
      </w:tr>
      <w:tr w:rsidR="00CD760A" w:rsidRPr="00AA1BE2" w14:paraId="0F7096DD" w14:textId="77777777" w:rsidTr="009D466F">
        <w:trPr>
          <w:trHeight w:val="288"/>
        </w:trPr>
        <w:tc>
          <w:tcPr>
            <w:tcW w:w="3340" w:type="dxa"/>
            <w:tcBorders>
              <w:top w:val="single" w:sz="4" w:space="0" w:color="auto"/>
              <w:left w:val="single" w:sz="4" w:space="0" w:color="auto"/>
              <w:bottom w:val="single" w:sz="4" w:space="0" w:color="auto"/>
              <w:right w:val="single" w:sz="4" w:space="0" w:color="auto"/>
            </w:tcBorders>
            <w:vAlign w:val="bottom"/>
            <w:hideMark/>
          </w:tcPr>
          <w:p w14:paraId="340C6AB7" w14:textId="77777777" w:rsidR="00CD760A" w:rsidRPr="00AA1BE2" w:rsidRDefault="00CD760A" w:rsidP="009D466F">
            <w:pPr>
              <w:spacing w:before="0" w:after="0" w:line="240" w:lineRule="auto"/>
              <w:rPr>
                <w:rFonts w:eastAsia="Times New Roman" w:cs="Arial"/>
                <w:b/>
                <w:bCs/>
                <w:sz w:val="20"/>
                <w:lang w:eastAsia="en-US"/>
              </w:rPr>
            </w:pPr>
            <w:r w:rsidRPr="00AA1BE2">
              <w:rPr>
                <w:rFonts w:eastAsia="Times New Roman" w:cs="Arial"/>
                <w:b/>
                <w:bCs/>
                <w:sz w:val="20"/>
                <w:lang w:eastAsia="en-US"/>
              </w:rPr>
              <w:t>Multitasking supported</w:t>
            </w:r>
          </w:p>
        </w:tc>
        <w:tc>
          <w:tcPr>
            <w:tcW w:w="5300" w:type="dxa"/>
            <w:tcBorders>
              <w:top w:val="single" w:sz="4" w:space="0" w:color="auto"/>
              <w:left w:val="single" w:sz="4" w:space="0" w:color="auto"/>
              <w:bottom w:val="single" w:sz="4" w:space="0" w:color="auto"/>
              <w:right w:val="single" w:sz="4" w:space="0" w:color="auto"/>
            </w:tcBorders>
            <w:shd w:val="clear" w:color="000000" w:fill="FFFFFF"/>
            <w:vAlign w:val="bottom"/>
            <w:hideMark/>
          </w:tcPr>
          <w:p w14:paraId="5B66BD14" w14:textId="77777777" w:rsidR="00CD760A" w:rsidRPr="00AA1BE2" w:rsidRDefault="00CD760A" w:rsidP="009D466F">
            <w:pPr>
              <w:spacing w:before="0" w:after="0" w:line="240" w:lineRule="auto"/>
              <w:rPr>
                <w:rFonts w:eastAsia="Times New Roman" w:cs="Arial"/>
                <w:sz w:val="20"/>
                <w:lang w:eastAsia="en-US"/>
              </w:rPr>
            </w:pPr>
            <w:r w:rsidRPr="00AA1BE2">
              <w:rPr>
                <w:rFonts w:eastAsia="Times New Roman" w:cs="Arial"/>
                <w:sz w:val="20"/>
                <w:lang w:eastAsia="en-US"/>
              </w:rPr>
              <w:t>Yes</w:t>
            </w:r>
          </w:p>
        </w:tc>
      </w:tr>
      <w:tr w:rsidR="00CD760A" w:rsidRPr="00AA1BE2" w14:paraId="1AD8A672" w14:textId="77777777" w:rsidTr="009D466F">
        <w:trPr>
          <w:trHeight w:val="540"/>
        </w:trPr>
        <w:tc>
          <w:tcPr>
            <w:tcW w:w="3340" w:type="dxa"/>
            <w:tcBorders>
              <w:top w:val="single" w:sz="4" w:space="0" w:color="auto"/>
              <w:left w:val="single" w:sz="4" w:space="0" w:color="auto"/>
              <w:bottom w:val="single" w:sz="4" w:space="0" w:color="auto"/>
              <w:right w:val="single" w:sz="4" w:space="0" w:color="auto"/>
            </w:tcBorders>
            <w:vAlign w:val="bottom"/>
            <w:hideMark/>
          </w:tcPr>
          <w:p w14:paraId="6D5853A8" w14:textId="77777777" w:rsidR="00CD760A" w:rsidRPr="00AA1BE2" w:rsidRDefault="00CD760A" w:rsidP="009D466F">
            <w:pPr>
              <w:spacing w:before="0" w:after="0" w:line="240" w:lineRule="auto"/>
              <w:rPr>
                <w:rFonts w:eastAsia="Times New Roman" w:cs="Arial"/>
                <w:b/>
                <w:bCs/>
                <w:sz w:val="20"/>
                <w:lang w:eastAsia="en-US"/>
              </w:rPr>
            </w:pPr>
            <w:r w:rsidRPr="00AA1BE2">
              <w:rPr>
                <w:rFonts w:eastAsia="Times New Roman" w:cs="Arial"/>
                <w:b/>
                <w:bCs/>
                <w:sz w:val="20"/>
                <w:lang w:eastAsia="en-US"/>
              </w:rPr>
              <w:t xml:space="preserve">Minimum dimensions (W x D </w:t>
            </w:r>
            <w:proofErr w:type="gramStart"/>
            <w:r w:rsidRPr="00AA1BE2">
              <w:rPr>
                <w:rFonts w:eastAsia="Times New Roman" w:cs="Arial"/>
                <w:b/>
                <w:bCs/>
                <w:sz w:val="20"/>
                <w:lang w:eastAsia="en-US"/>
              </w:rPr>
              <w:t>x</w:t>
            </w:r>
            <w:proofErr w:type="gramEnd"/>
            <w:r w:rsidRPr="00AA1BE2">
              <w:rPr>
                <w:rFonts w:eastAsia="Times New Roman" w:cs="Arial"/>
                <w:b/>
                <w:bCs/>
                <w:sz w:val="20"/>
                <w:lang w:eastAsia="en-US"/>
              </w:rPr>
              <w:t xml:space="preserve"> H)</w:t>
            </w:r>
          </w:p>
        </w:tc>
        <w:tc>
          <w:tcPr>
            <w:tcW w:w="5300" w:type="dxa"/>
            <w:tcBorders>
              <w:top w:val="single" w:sz="4" w:space="0" w:color="auto"/>
              <w:left w:val="single" w:sz="4" w:space="0" w:color="auto"/>
              <w:bottom w:val="single" w:sz="4" w:space="0" w:color="auto"/>
              <w:right w:val="single" w:sz="4" w:space="0" w:color="auto"/>
            </w:tcBorders>
            <w:vAlign w:val="bottom"/>
            <w:hideMark/>
          </w:tcPr>
          <w:p w14:paraId="708E36C9" w14:textId="77777777" w:rsidR="00CD760A" w:rsidRPr="00AA1BE2" w:rsidRDefault="00CD760A" w:rsidP="00D4048B">
            <w:pPr>
              <w:spacing w:before="0" w:after="120" w:line="240" w:lineRule="auto"/>
              <w:rPr>
                <w:rFonts w:eastAsia="Times New Roman" w:cs="Arial"/>
                <w:sz w:val="20"/>
                <w:lang w:eastAsia="en-US"/>
              </w:rPr>
            </w:pPr>
            <w:r w:rsidRPr="00AA1BE2">
              <w:rPr>
                <w:rFonts w:eastAsia="Times New Roman" w:cs="Arial"/>
                <w:sz w:val="20"/>
                <w:lang w:eastAsia="en-US"/>
              </w:rPr>
              <w:t>460 x 469 x 200 mm</w:t>
            </w:r>
          </w:p>
        </w:tc>
      </w:tr>
      <w:tr w:rsidR="00CD760A" w:rsidRPr="00AA1BE2" w14:paraId="55DFA1F6" w14:textId="77777777" w:rsidTr="009D466F">
        <w:trPr>
          <w:trHeight w:val="540"/>
        </w:trPr>
        <w:tc>
          <w:tcPr>
            <w:tcW w:w="3340" w:type="dxa"/>
            <w:tcBorders>
              <w:top w:val="single" w:sz="4" w:space="0" w:color="auto"/>
              <w:left w:val="single" w:sz="4" w:space="0" w:color="auto"/>
              <w:bottom w:val="single" w:sz="4" w:space="0" w:color="auto"/>
              <w:right w:val="single" w:sz="4" w:space="0" w:color="auto"/>
            </w:tcBorders>
            <w:vAlign w:val="bottom"/>
            <w:hideMark/>
          </w:tcPr>
          <w:p w14:paraId="04762CC6" w14:textId="77777777" w:rsidR="00CD760A" w:rsidRPr="00AA1BE2" w:rsidRDefault="00CD760A" w:rsidP="009D466F">
            <w:pPr>
              <w:spacing w:before="0" w:after="0" w:line="240" w:lineRule="auto"/>
              <w:rPr>
                <w:rFonts w:eastAsia="Times New Roman" w:cs="Arial"/>
                <w:b/>
                <w:bCs/>
                <w:sz w:val="20"/>
                <w:lang w:eastAsia="en-US"/>
              </w:rPr>
            </w:pPr>
            <w:r w:rsidRPr="00AA1BE2">
              <w:rPr>
                <w:rFonts w:eastAsia="Times New Roman" w:cs="Arial"/>
                <w:b/>
                <w:bCs/>
                <w:sz w:val="20"/>
                <w:lang w:eastAsia="en-US"/>
              </w:rPr>
              <w:t xml:space="preserve">Maximum dimensions (W x D </w:t>
            </w:r>
            <w:proofErr w:type="gramStart"/>
            <w:r w:rsidRPr="00AA1BE2">
              <w:rPr>
                <w:rFonts w:eastAsia="Times New Roman" w:cs="Arial"/>
                <w:b/>
                <w:bCs/>
                <w:sz w:val="20"/>
                <w:lang w:eastAsia="en-US"/>
              </w:rPr>
              <w:t>x</w:t>
            </w:r>
            <w:proofErr w:type="gramEnd"/>
            <w:r w:rsidRPr="00AA1BE2">
              <w:rPr>
                <w:rFonts w:eastAsia="Times New Roman" w:cs="Arial"/>
                <w:b/>
                <w:bCs/>
                <w:sz w:val="20"/>
                <w:lang w:eastAsia="en-US"/>
              </w:rPr>
              <w:t xml:space="preserve"> H)</w:t>
            </w:r>
          </w:p>
        </w:tc>
        <w:tc>
          <w:tcPr>
            <w:tcW w:w="5300" w:type="dxa"/>
            <w:tcBorders>
              <w:top w:val="single" w:sz="4" w:space="0" w:color="auto"/>
              <w:left w:val="single" w:sz="4" w:space="0" w:color="auto"/>
              <w:bottom w:val="single" w:sz="4" w:space="0" w:color="auto"/>
              <w:right w:val="single" w:sz="4" w:space="0" w:color="auto"/>
            </w:tcBorders>
            <w:vAlign w:val="bottom"/>
            <w:hideMark/>
          </w:tcPr>
          <w:p w14:paraId="44A054BD" w14:textId="77777777" w:rsidR="00CD760A" w:rsidRPr="00AA1BE2" w:rsidRDefault="00CD760A" w:rsidP="00D4048B">
            <w:pPr>
              <w:spacing w:before="0" w:after="180" w:line="240" w:lineRule="auto"/>
              <w:rPr>
                <w:rFonts w:eastAsia="Times New Roman" w:cs="Arial"/>
                <w:sz w:val="20"/>
                <w:lang w:eastAsia="en-US"/>
              </w:rPr>
            </w:pPr>
            <w:r w:rsidRPr="00AA1BE2">
              <w:rPr>
                <w:rFonts w:eastAsia="Times New Roman" w:cs="Arial"/>
                <w:sz w:val="20"/>
                <w:lang w:eastAsia="en-US"/>
              </w:rPr>
              <w:t>460 x 586 x 200 mm</w:t>
            </w:r>
          </w:p>
        </w:tc>
      </w:tr>
      <w:tr w:rsidR="00CD760A" w:rsidRPr="00AA1BE2" w14:paraId="3F1AE6D7" w14:textId="77777777" w:rsidTr="009D466F">
        <w:trPr>
          <w:trHeight w:val="288"/>
        </w:trPr>
        <w:tc>
          <w:tcPr>
            <w:tcW w:w="3340" w:type="dxa"/>
            <w:tcBorders>
              <w:top w:val="single" w:sz="4" w:space="0" w:color="auto"/>
              <w:left w:val="single" w:sz="4" w:space="0" w:color="auto"/>
              <w:bottom w:val="single" w:sz="4" w:space="0" w:color="auto"/>
              <w:right w:val="single" w:sz="4" w:space="0" w:color="auto"/>
            </w:tcBorders>
            <w:vAlign w:val="bottom"/>
            <w:hideMark/>
          </w:tcPr>
          <w:p w14:paraId="7F554942" w14:textId="77777777" w:rsidR="00CD760A" w:rsidRPr="00AA1BE2" w:rsidRDefault="00CD760A" w:rsidP="009D466F">
            <w:pPr>
              <w:spacing w:before="0" w:after="0" w:line="240" w:lineRule="auto"/>
              <w:rPr>
                <w:rFonts w:eastAsia="Times New Roman" w:cs="Arial"/>
                <w:b/>
                <w:bCs/>
                <w:sz w:val="20"/>
                <w:lang w:eastAsia="en-US"/>
              </w:rPr>
            </w:pPr>
            <w:r w:rsidRPr="00AA1BE2">
              <w:rPr>
                <w:rFonts w:eastAsia="Times New Roman" w:cs="Arial"/>
                <w:b/>
                <w:bCs/>
                <w:sz w:val="20"/>
                <w:lang w:eastAsia="en-US"/>
              </w:rPr>
              <w:t>Weight</w:t>
            </w:r>
          </w:p>
        </w:tc>
        <w:tc>
          <w:tcPr>
            <w:tcW w:w="5300" w:type="dxa"/>
            <w:tcBorders>
              <w:top w:val="single" w:sz="4" w:space="0" w:color="auto"/>
              <w:left w:val="single" w:sz="4" w:space="0" w:color="auto"/>
              <w:bottom w:val="single" w:sz="4" w:space="0" w:color="auto"/>
              <w:right w:val="single" w:sz="4" w:space="0" w:color="auto"/>
            </w:tcBorders>
            <w:vAlign w:val="bottom"/>
            <w:hideMark/>
          </w:tcPr>
          <w:p w14:paraId="05E86297" w14:textId="77777777" w:rsidR="00CD760A" w:rsidRPr="00AA1BE2" w:rsidRDefault="00CD760A" w:rsidP="009D466F">
            <w:pPr>
              <w:spacing w:before="0" w:after="0" w:line="240" w:lineRule="auto"/>
              <w:rPr>
                <w:rFonts w:eastAsia="Times New Roman" w:cs="Arial"/>
                <w:sz w:val="20"/>
                <w:lang w:eastAsia="en-US"/>
              </w:rPr>
            </w:pPr>
            <w:r w:rsidRPr="00AA1BE2">
              <w:rPr>
                <w:rFonts w:eastAsia="Times New Roman" w:cs="Arial"/>
                <w:sz w:val="20"/>
                <w:lang w:eastAsia="en-US"/>
              </w:rPr>
              <w:t>8.25 kg</w:t>
            </w:r>
          </w:p>
        </w:tc>
      </w:tr>
      <w:tr w:rsidR="00CD760A" w:rsidRPr="00AA1BE2" w14:paraId="3E25F6FC" w14:textId="77777777" w:rsidTr="009D466F">
        <w:trPr>
          <w:trHeight w:val="288"/>
        </w:trPr>
        <w:tc>
          <w:tcPr>
            <w:tcW w:w="3340" w:type="dxa"/>
            <w:tcBorders>
              <w:top w:val="single" w:sz="4" w:space="0" w:color="auto"/>
              <w:left w:val="single" w:sz="4" w:space="0" w:color="auto"/>
              <w:bottom w:val="single" w:sz="4" w:space="0" w:color="auto"/>
              <w:right w:val="single" w:sz="4" w:space="0" w:color="auto"/>
            </w:tcBorders>
            <w:vAlign w:val="bottom"/>
            <w:hideMark/>
          </w:tcPr>
          <w:p w14:paraId="0616917D" w14:textId="77777777" w:rsidR="00CD760A" w:rsidRPr="00AA1BE2" w:rsidRDefault="00CD760A" w:rsidP="009D466F">
            <w:pPr>
              <w:spacing w:before="0" w:after="0" w:line="240" w:lineRule="auto"/>
              <w:rPr>
                <w:rFonts w:eastAsia="Times New Roman" w:cs="Arial"/>
                <w:b/>
                <w:bCs/>
                <w:sz w:val="20"/>
                <w:lang w:eastAsia="en-US"/>
              </w:rPr>
            </w:pPr>
            <w:r w:rsidRPr="00AA1BE2">
              <w:rPr>
                <w:rFonts w:eastAsia="Times New Roman" w:cs="Arial"/>
                <w:b/>
                <w:bCs/>
                <w:sz w:val="20"/>
                <w:lang w:eastAsia="en-US"/>
              </w:rPr>
              <w:t>Power</w:t>
            </w:r>
          </w:p>
        </w:tc>
        <w:tc>
          <w:tcPr>
            <w:tcW w:w="5300" w:type="dxa"/>
            <w:tcBorders>
              <w:top w:val="single" w:sz="4" w:space="0" w:color="auto"/>
              <w:left w:val="single" w:sz="4" w:space="0" w:color="auto"/>
              <w:bottom w:val="single" w:sz="4" w:space="0" w:color="auto"/>
              <w:right w:val="single" w:sz="4" w:space="0" w:color="auto"/>
            </w:tcBorders>
            <w:shd w:val="clear" w:color="000000" w:fill="FFFFFF"/>
            <w:vAlign w:val="bottom"/>
            <w:hideMark/>
          </w:tcPr>
          <w:p w14:paraId="2AD8118C" w14:textId="77777777" w:rsidR="00CD760A" w:rsidRPr="00AA1BE2" w:rsidRDefault="00CD760A" w:rsidP="009D466F">
            <w:pPr>
              <w:spacing w:before="0" w:after="0" w:line="240" w:lineRule="auto"/>
              <w:rPr>
                <w:rFonts w:eastAsia="Times New Roman" w:cs="Arial"/>
                <w:sz w:val="20"/>
                <w:lang w:eastAsia="en-US"/>
              </w:rPr>
            </w:pPr>
            <w:r w:rsidRPr="00AA1BE2">
              <w:rPr>
                <w:rFonts w:eastAsia="Times New Roman" w:cs="Arial"/>
                <w:sz w:val="20"/>
                <w:lang w:eastAsia="en-US"/>
              </w:rPr>
              <w:t>Input voltage 200 to 240 VAC, 50/60 Hz</w:t>
            </w:r>
          </w:p>
        </w:tc>
      </w:tr>
      <w:tr w:rsidR="00CD760A" w:rsidRPr="00AA1BE2" w14:paraId="31274F1A" w14:textId="77777777" w:rsidTr="009D466F">
        <w:trPr>
          <w:trHeight w:val="540"/>
        </w:trPr>
        <w:tc>
          <w:tcPr>
            <w:tcW w:w="3340" w:type="dxa"/>
            <w:tcBorders>
              <w:top w:val="single" w:sz="4" w:space="0" w:color="auto"/>
              <w:left w:val="single" w:sz="4" w:space="0" w:color="auto"/>
              <w:bottom w:val="single" w:sz="4" w:space="0" w:color="auto"/>
              <w:right w:val="single" w:sz="4" w:space="0" w:color="auto"/>
            </w:tcBorders>
            <w:vAlign w:val="bottom"/>
            <w:hideMark/>
          </w:tcPr>
          <w:p w14:paraId="5180F431" w14:textId="77777777" w:rsidR="00CD760A" w:rsidRPr="00AA1BE2" w:rsidRDefault="00CD760A" w:rsidP="00D4048B">
            <w:pPr>
              <w:spacing w:before="0" w:after="120" w:line="240" w:lineRule="auto"/>
              <w:rPr>
                <w:rFonts w:eastAsia="Times New Roman" w:cs="Arial"/>
                <w:b/>
                <w:bCs/>
                <w:sz w:val="20"/>
                <w:lang w:eastAsia="en-US"/>
              </w:rPr>
            </w:pPr>
            <w:r w:rsidRPr="00AA1BE2">
              <w:rPr>
                <w:rFonts w:eastAsia="Times New Roman" w:cs="Arial"/>
                <w:b/>
                <w:bCs/>
                <w:sz w:val="20"/>
                <w:lang w:eastAsia="en-US"/>
              </w:rPr>
              <w:t>Power consumption</w:t>
            </w:r>
          </w:p>
        </w:tc>
        <w:tc>
          <w:tcPr>
            <w:tcW w:w="5300" w:type="dxa"/>
            <w:tcBorders>
              <w:top w:val="single" w:sz="4" w:space="0" w:color="auto"/>
              <w:left w:val="single" w:sz="4" w:space="0" w:color="auto"/>
              <w:bottom w:val="single" w:sz="4" w:space="0" w:color="auto"/>
              <w:right w:val="single" w:sz="4" w:space="0" w:color="auto"/>
            </w:tcBorders>
            <w:vAlign w:val="bottom"/>
            <w:hideMark/>
          </w:tcPr>
          <w:p w14:paraId="5B24E30D" w14:textId="77777777" w:rsidR="00CD760A" w:rsidRPr="00AA1BE2" w:rsidRDefault="00CD760A" w:rsidP="009D466F">
            <w:pPr>
              <w:spacing w:before="0" w:after="0" w:line="240" w:lineRule="auto"/>
              <w:rPr>
                <w:rFonts w:eastAsia="Times New Roman" w:cs="Arial"/>
                <w:sz w:val="20"/>
                <w:lang w:eastAsia="en-US"/>
              </w:rPr>
            </w:pPr>
            <w:r w:rsidRPr="00AA1BE2">
              <w:rPr>
                <w:rFonts w:eastAsia="Times New Roman" w:cs="Arial"/>
                <w:sz w:val="20"/>
                <w:lang w:eastAsia="en-US"/>
              </w:rPr>
              <w:t>23 watts maximum (printing), 0.3 watts (Manual-Off), 3.03 watts (Standby), 1.45 watts (Sleep)</w:t>
            </w:r>
          </w:p>
        </w:tc>
      </w:tr>
      <w:tr w:rsidR="00CD760A" w:rsidRPr="00AA1BE2" w14:paraId="64524CA3" w14:textId="77777777" w:rsidTr="009D466F">
        <w:trPr>
          <w:trHeight w:val="288"/>
        </w:trPr>
        <w:tc>
          <w:tcPr>
            <w:tcW w:w="3340" w:type="dxa"/>
            <w:tcBorders>
              <w:top w:val="single" w:sz="4" w:space="0" w:color="auto"/>
              <w:left w:val="single" w:sz="4" w:space="0" w:color="auto"/>
              <w:bottom w:val="single" w:sz="4" w:space="0" w:color="auto"/>
              <w:right w:val="single" w:sz="4" w:space="0" w:color="auto"/>
            </w:tcBorders>
            <w:vAlign w:val="bottom"/>
            <w:hideMark/>
          </w:tcPr>
          <w:p w14:paraId="4C126911" w14:textId="77777777" w:rsidR="00CD760A" w:rsidRPr="00AA1BE2" w:rsidRDefault="00CD760A" w:rsidP="009D466F">
            <w:pPr>
              <w:spacing w:before="0" w:after="0" w:line="240" w:lineRule="auto"/>
              <w:rPr>
                <w:rFonts w:eastAsia="Times New Roman" w:cs="Arial"/>
                <w:b/>
                <w:bCs/>
                <w:sz w:val="20"/>
                <w:lang w:eastAsia="en-US"/>
              </w:rPr>
            </w:pPr>
            <w:r w:rsidRPr="00AA1BE2">
              <w:rPr>
                <w:rFonts w:eastAsia="Times New Roman" w:cs="Arial"/>
                <w:b/>
                <w:bCs/>
                <w:sz w:val="20"/>
                <w:lang w:eastAsia="en-US"/>
              </w:rPr>
              <w:t>Energy efficiency</w:t>
            </w:r>
          </w:p>
        </w:tc>
        <w:tc>
          <w:tcPr>
            <w:tcW w:w="5300" w:type="dxa"/>
            <w:tcBorders>
              <w:top w:val="single" w:sz="4" w:space="0" w:color="auto"/>
              <w:left w:val="single" w:sz="4" w:space="0" w:color="auto"/>
              <w:bottom w:val="single" w:sz="4" w:space="0" w:color="auto"/>
              <w:right w:val="single" w:sz="4" w:space="0" w:color="auto"/>
            </w:tcBorders>
            <w:shd w:val="clear" w:color="000000" w:fill="FFFFFF"/>
            <w:vAlign w:val="bottom"/>
            <w:hideMark/>
          </w:tcPr>
          <w:p w14:paraId="79559C18" w14:textId="77777777" w:rsidR="00CD760A" w:rsidRPr="00AA1BE2" w:rsidRDefault="00CD760A" w:rsidP="009D466F">
            <w:pPr>
              <w:spacing w:before="0" w:after="0" w:line="240" w:lineRule="auto"/>
              <w:rPr>
                <w:rFonts w:eastAsia="Times New Roman" w:cs="Arial"/>
                <w:sz w:val="20"/>
                <w:lang w:eastAsia="en-US"/>
              </w:rPr>
            </w:pPr>
            <w:r w:rsidRPr="00AA1BE2">
              <w:rPr>
                <w:rFonts w:eastAsia="Times New Roman" w:cs="Arial"/>
                <w:sz w:val="20"/>
                <w:lang w:eastAsia="en-US"/>
              </w:rPr>
              <w:t>ENERGY STAR® qualified</w:t>
            </w:r>
          </w:p>
        </w:tc>
      </w:tr>
      <w:tr w:rsidR="00CD760A" w:rsidRPr="00AA1BE2" w14:paraId="20660CE1" w14:textId="77777777" w:rsidTr="009D466F">
        <w:trPr>
          <w:trHeight w:val="288"/>
        </w:trPr>
        <w:tc>
          <w:tcPr>
            <w:tcW w:w="3340" w:type="dxa"/>
            <w:tcBorders>
              <w:top w:val="single" w:sz="4" w:space="0" w:color="auto"/>
              <w:left w:val="single" w:sz="4" w:space="0" w:color="auto"/>
              <w:bottom w:val="single" w:sz="4" w:space="0" w:color="auto"/>
              <w:right w:val="single" w:sz="4" w:space="0" w:color="auto"/>
            </w:tcBorders>
            <w:vAlign w:val="bottom"/>
            <w:hideMark/>
          </w:tcPr>
          <w:p w14:paraId="4452F63C" w14:textId="77777777" w:rsidR="00CD760A" w:rsidRPr="00AA1BE2" w:rsidRDefault="00CD760A" w:rsidP="00D4048B">
            <w:pPr>
              <w:spacing w:before="0" w:after="0" w:line="240" w:lineRule="auto"/>
              <w:rPr>
                <w:rFonts w:eastAsia="Times New Roman" w:cs="Arial"/>
                <w:b/>
                <w:bCs/>
                <w:sz w:val="20"/>
                <w:lang w:eastAsia="en-US"/>
              </w:rPr>
            </w:pPr>
            <w:r w:rsidRPr="00AA1BE2">
              <w:rPr>
                <w:rFonts w:eastAsia="Times New Roman" w:cs="Arial"/>
                <w:b/>
                <w:bCs/>
                <w:sz w:val="20"/>
                <w:lang w:eastAsia="en-US"/>
              </w:rPr>
              <w:t>Operating temperature range</w:t>
            </w:r>
          </w:p>
        </w:tc>
        <w:tc>
          <w:tcPr>
            <w:tcW w:w="5300" w:type="dxa"/>
            <w:tcBorders>
              <w:top w:val="single" w:sz="4" w:space="0" w:color="auto"/>
              <w:left w:val="single" w:sz="4" w:space="0" w:color="auto"/>
              <w:bottom w:val="single" w:sz="4" w:space="0" w:color="auto"/>
              <w:right w:val="single" w:sz="4" w:space="0" w:color="auto"/>
            </w:tcBorders>
            <w:vAlign w:val="bottom"/>
            <w:hideMark/>
          </w:tcPr>
          <w:p w14:paraId="3DBD40A7" w14:textId="77777777" w:rsidR="00CD760A" w:rsidRPr="00AA1BE2" w:rsidRDefault="00CD760A" w:rsidP="009D466F">
            <w:pPr>
              <w:spacing w:before="0" w:after="0" w:line="240" w:lineRule="auto"/>
              <w:rPr>
                <w:rFonts w:eastAsia="Times New Roman" w:cs="Arial"/>
                <w:sz w:val="20"/>
                <w:lang w:eastAsia="en-US"/>
              </w:rPr>
            </w:pPr>
            <w:r w:rsidRPr="00AA1BE2">
              <w:rPr>
                <w:rFonts w:eastAsia="Times New Roman" w:cs="Arial"/>
                <w:sz w:val="20"/>
                <w:lang w:eastAsia="en-US"/>
              </w:rPr>
              <w:t>5 to 40°C</w:t>
            </w:r>
          </w:p>
        </w:tc>
      </w:tr>
      <w:tr w:rsidR="00CD760A" w:rsidRPr="00AA1BE2" w14:paraId="449D5904" w14:textId="77777777" w:rsidTr="009D466F">
        <w:trPr>
          <w:trHeight w:val="288"/>
        </w:trPr>
        <w:tc>
          <w:tcPr>
            <w:tcW w:w="3340" w:type="dxa"/>
            <w:tcBorders>
              <w:top w:val="single" w:sz="4" w:space="0" w:color="auto"/>
              <w:left w:val="single" w:sz="4" w:space="0" w:color="auto"/>
              <w:bottom w:val="single" w:sz="4" w:space="0" w:color="auto"/>
              <w:right w:val="single" w:sz="4" w:space="0" w:color="auto"/>
            </w:tcBorders>
            <w:vAlign w:val="bottom"/>
            <w:hideMark/>
          </w:tcPr>
          <w:p w14:paraId="0608CEC9" w14:textId="77777777" w:rsidR="00CD760A" w:rsidRPr="00AA1BE2" w:rsidRDefault="00CD760A" w:rsidP="009D466F">
            <w:pPr>
              <w:spacing w:before="0" w:after="0" w:line="240" w:lineRule="auto"/>
              <w:rPr>
                <w:rFonts w:eastAsia="Times New Roman" w:cs="Arial"/>
                <w:b/>
                <w:bCs/>
                <w:sz w:val="20"/>
                <w:lang w:eastAsia="en-US"/>
              </w:rPr>
            </w:pPr>
            <w:r w:rsidRPr="00AA1BE2">
              <w:rPr>
                <w:rFonts w:eastAsia="Times New Roman" w:cs="Arial"/>
                <w:b/>
                <w:bCs/>
                <w:sz w:val="20"/>
                <w:lang w:eastAsia="en-US"/>
              </w:rPr>
              <w:t>Print speed black:</w:t>
            </w:r>
          </w:p>
        </w:tc>
        <w:tc>
          <w:tcPr>
            <w:tcW w:w="5300" w:type="dxa"/>
            <w:tcBorders>
              <w:top w:val="single" w:sz="4" w:space="0" w:color="auto"/>
              <w:left w:val="single" w:sz="4" w:space="0" w:color="auto"/>
              <w:bottom w:val="single" w:sz="4" w:space="0" w:color="auto"/>
              <w:right w:val="single" w:sz="4" w:space="0" w:color="auto"/>
            </w:tcBorders>
            <w:vAlign w:val="bottom"/>
            <w:hideMark/>
          </w:tcPr>
          <w:p w14:paraId="1AF1AD98" w14:textId="77777777" w:rsidR="00CD760A" w:rsidRPr="00AA1BE2" w:rsidRDefault="00CD760A" w:rsidP="009D466F">
            <w:pPr>
              <w:spacing w:before="0" w:after="0" w:line="240" w:lineRule="auto"/>
              <w:rPr>
                <w:rFonts w:eastAsia="Times New Roman" w:cs="Arial"/>
                <w:sz w:val="20"/>
                <w:lang w:eastAsia="en-US"/>
              </w:rPr>
            </w:pPr>
            <w:r w:rsidRPr="00AA1BE2">
              <w:rPr>
                <w:rFonts w:eastAsia="Times New Roman" w:cs="Arial"/>
                <w:sz w:val="20"/>
                <w:lang w:eastAsia="en-US"/>
              </w:rPr>
              <w:t>ISO: Up to 19 ppm Draft: Up to 34 ppm</w:t>
            </w:r>
          </w:p>
        </w:tc>
      </w:tr>
      <w:tr w:rsidR="00CD760A" w:rsidRPr="00AA1BE2" w14:paraId="54832C79" w14:textId="77777777" w:rsidTr="009D466F">
        <w:trPr>
          <w:trHeight w:val="288"/>
        </w:trPr>
        <w:tc>
          <w:tcPr>
            <w:tcW w:w="3340" w:type="dxa"/>
            <w:tcBorders>
              <w:top w:val="single" w:sz="4" w:space="0" w:color="auto"/>
              <w:left w:val="single" w:sz="4" w:space="0" w:color="auto"/>
              <w:bottom w:val="single" w:sz="4" w:space="0" w:color="auto"/>
              <w:right w:val="single" w:sz="4" w:space="0" w:color="auto"/>
            </w:tcBorders>
            <w:vAlign w:val="bottom"/>
            <w:hideMark/>
          </w:tcPr>
          <w:p w14:paraId="636CBC27" w14:textId="77777777" w:rsidR="00CD760A" w:rsidRPr="00AA1BE2" w:rsidRDefault="00CD760A" w:rsidP="009D466F">
            <w:pPr>
              <w:spacing w:before="0" w:after="0" w:line="240" w:lineRule="auto"/>
              <w:rPr>
                <w:rFonts w:eastAsia="Times New Roman" w:cs="Arial"/>
                <w:b/>
                <w:bCs/>
                <w:sz w:val="20"/>
                <w:lang w:eastAsia="en-US"/>
              </w:rPr>
            </w:pPr>
            <w:r w:rsidRPr="00AA1BE2">
              <w:rPr>
                <w:rFonts w:eastAsia="Times New Roman" w:cs="Arial"/>
                <w:b/>
                <w:bCs/>
                <w:sz w:val="20"/>
                <w:lang w:eastAsia="en-US"/>
              </w:rPr>
              <w:t>Print technology</w:t>
            </w:r>
          </w:p>
        </w:tc>
        <w:tc>
          <w:tcPr>
            <w:tcW w:w="5300" w:type="dxa"/>
            <w:tcBorders>
              <w:top w:val="single" w:sz="4" w:space="0" w:color="auto"/>
              <w:left w:val="single" w:sz="4" w:space="0" w:color="auto"/>
              <w:bottom w:val="single" w:sz="4" w:space="0" w:color="auto"/>
              <w:right w:val="single" w:sz="4" w:space="0" w:color="auto"/>
            </w:tcBorders>
            <w:shd w:val="clear" w:color="000000" w:fill="FFFFFF"/>
            <w:vAlign w:val="bottom"/>
            <w:hideMark/>
          </w:tcPr>
          <w:p w14:paraId="5D7B0BDE" w14:textId="77777777" w:rsidR="00CD760A" w:rsidRPr="00AA1BE2" w:rsidRDefault="00CD760A" w:rsidP="009D466F">
            <w:pPr>
              <w:spacing w:before="0" w:after="0" w:line="240" w:lineRule="auto"/>
              <w:rPr>
                <w:rFonts w:eastAsia="Times New Roman" w:cs="Arial"/>
                <w:sz w:val="20"/>
                <w:lang w:eastAsia="en-US"/>
              </w:rPr>
            </w:pPr>
            <w:r w:rsidRPr="00AA1BE2">
              <w:rPr>
                <w:rFonts w:eastAsia="Times New Roman" w:cs="Arial"/>
                <w:sz w:val="20"/>
                <w:lang w:eastAsia="en-US"/>
              </w:rPr>
              <w:t>HP Thermal Inkjet</w:t>
            </w:r>
          </w:p>
        </w:tc>
      </w:tr>
      <w:tr w:rsidR="00CD760A" w:rsidRPr="00AA1BE2" w14:paraId="296C1F99" w14:textId="77777777" w:rsidTr="009D466F">
        <w:trPr>
          <w:trHeight w:val="540"/>
        </w:trPr>
        <w:tc>
          <w:tcPr>
            <w:tcW w:w="3340" w:type="dxa"/>
            <w:tcBorders>
              <w:top w:val="single" w:sz="4" w:space="0" w:color="auto"/>
              <w:left w:val="single" w:sz="4" w:space="0" w:color="auto"/>
              <w:bottom w:val="single" w:sz="4" w:space="0" w:color="auto"/>
              <w:right w:val="single" w:sz="4" w:space="0" w:color="auto"/>
            </w:tcBorders>
            <w:vAlign w:val="bottom"/>
            <w:hideMark/>
          </w:tcPr>
          <w:p w14:paraId="474DFC37" w14:textId="77777777" w:rsidR="00CD760A" w:rsidRPr="00AA1BE2" w:rsidRDefault="00CD760A" w:rsidP="00D4048B">
            <w:pPr>
              <w:spacing w:before="0" w:after="180" w:line="240" w:lineRule="auto"/>
              <w:rPr>
                <w:rFonts w:eastAsia="Times New Roman" w:cs="Arial"/>
                <w:b/>
                <w:bCs/>
                <w:sz w:val="20"/>
                <w:lang w:eastAsia="en-US"/>
              </w:rPr>
            </w:pPr>
            <w:r w:rsidRPr="00AA1BE2">
              <w:rPr>
                <w:rFonts w:eastAsia="Times New Roman" w:cs="Arial"/>
                <w:b/>
                <w:bCs/>
                <w:sz w:val="20"/>
                <w:lang w:eastAsia="en-US"/>
              </w:rPr>
              <w:t>Print quality (best)</w:t>
            </w:r>
          </w:p>
        </w:tc>
        <w:tc>
          <w:tcPr>
            <w:tcW w:w="5300" w:type="dxa"/>
            <w:tcBorders>
              <w:top w:val="single" w:sz="4" w:space="0" w:color="auto"/>
              <w:left w:val="single" w:sz="4" w:space="0" w:color="auto"/>
              <w:bottom w:val="single" w:sz="4" w:space="0" w:color="auto"/>
              <w:right w:val="single" w:sz="4" w:space="0" w:color="auto"/>
            </w:tcBorders>
            <w:vAlign w:val="bottom"/>
            <w:hideMark/>
          </w:tcPr>
          <w:p w14:paraId="15D1B727" w14:textId="77777777" w:rsidR="00CD760A" w:rsidRPr="00AA1BE2" w:rsidRDefault="00CD760A" w:rsidP="009D466F">
            <w:pPr>
              <w:spacing w:before="0" w:after="0" w:line="240" w:lineRule="auto"/>
              <w:rPr>
                <w:rFonts w:eastAsia="Times New Roman" w:cs="Arial"/>
                <w:sz w:val="20"/>
                <w:lang w:eastAsia="en-US"/>
              </w:rPr>
            </w:pPr>
            <w:r w:rsidRPr="00AA1BE2">
              <w:rPr>
                <w:rFonts w:eastAsia="Times New Roman" w:cs="Arial"/>
                <w:sz w:val="20"/>
                <w:lang w:eastAsia="en-US"/>
              </w:rPr>
              <w:t>Black: Up to 600 x 1200 dpi (on HP Brochure &amp; Flyer Matte)</w:t>
            </w:r>
          </w:p>
        </w:tc>
      </w:tr>
      <w:bookmarkEnd w:id="332"/>
    </w:tbl>
    <w:p w14:paraId="056C67BA" w14:textId="3CC17123" w:rsidR="00CD760A" w:rsidRPr="00CD760A" w:rsidRDefault="00CD760A" w:rsidP="004C1C8F"/>
    <w:p w14:paraId="2839275A" w14:textId="6C12B25F" w:rsidR="002D0181" w:rsidRDefault="00515E64" w:rsidP="00281992">
      <w:pPr>
        <w:pStyle w:val="TCText"/>
      </w:pPr>
      <w:bookmarkStart w:id="339" w:name="_Toc492278900"/>
      <w:r>
        <w:t>Typical Station</w:t>
      </w:r>
      <w:bookmarkEnd w:id="339"/>
    </w:p>
    <w:p w14:paraId="66437C5F" w14:textId="31F89558" w:rsidR="00FF0710" w:rsidRPr="00016DCC" w:rsidRDefault="00FF0710" w:rsidP="004C1C8F">
      <w:pPr>
        <w:spacing w:line="360" w:lineRule="auto"/>
        <w:jc w:val="both"/>
        <w:rPr>
          <w:lang w:val="en-MY"/>
        </w:rPr>
      </w:pPr>
      <w:r w:rsidRPr="00016DCC">
        <w:rPr>
          <w:lang w:val="en-MY"/>
        </w:rPr>
        <w:t xml:space="preserve">All local station in Jakarta LRT consist of Telkom room, SCR and Traction Power. To manage all communication in and out to SCADA master and workstation this station need </w:t>
      </w:r>
      <w:proofErr w:type="spellStart"/>
      <w:r w:rsidRPr="00016DCC">
        <w:rPr>
          <w:lang w:val="en-MY"/>
        </w:rPr>
        <w:t>hight</w:t>
      </w:r>
      <w:proofErr w:type="spellEnd"/>
      <w:r w:rsidRPr="00016DCC">
        <w:rPr>
          <w:lang w:val="en-MY"/>
        </w:rPr>
        <w:t xml:space="preserve"> tech hardware which </w:t>
      </w:r>
      <w:r w:rsidR="004C1C8F" w:rsidRPr="00016DCC">
        <w:rPr>
          <w:lang w:val="en-MY"/>
        </w:rPr>
        <w:t>is;</w:t>
      </w:r>
    </w:p>
    <w:p w14:paraId="68EA6577" w14:textId="77777777" w:rsidR="00D9025C" w:rsidRDefault="00FF0710" w:rsidP="00D9025C">
      <w:pPr>
        <w:keepNext/>
        <w:ind w:left="720"/>
        <w:jc w:val="center"/>
      </w:pPr>
      <w:r w:rsidRPr="00016DCC">
        <w:rPr>
          <w:noProof/>
          <w:lang w:val="en-GB" w:eastAsia="en-GB"/>
        </w:rPr>
        <w:drawing>
          <wp:inline distT="0" distB="0" distL="0" distR="0" wp14:anchorId="1C06CC70" wp14:editId="4BDDAE7E">
            <wp:extent cx="4948312" cy="3063240"/>
            <wp:effectExtent l="0" t="0" r="5080" b="381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1670" t="27827" r="36430" b="15053"/>
                    <a:stretch/>
                  </pic:blipFill>
                  <pic:spPr bwMode="auto">
                    <a:xfrm>
                      <a:off x="0" y="0"/>
                      <a:ext cx="4960529" cy="3070803"/>
                    </a:xfrm>
                    <a:prstGeom prst="rect">
                      <a:avLst/>
                    </a:prstGeom>
                    <a:ln>
                      <a:noFill/>
                    </a:ln>
                    <a:extLst>
                      <a:ext uri="{53640926-AAD7-44D8-BBD7-CCE9431645EC}">
                        <a14:shadowObscured xmlns:a14="http://schemas.microsoft.com/office/drawing/2010/main"/>
                      </a:ext>
                    </a:extLst>
                  </pic:spPr>
                </pic:pic>
              </a:graphicData>
            </a:graphic>
          </wp:inline>
        </w:drawing>
      </w:r>
    </w:p>
    <w:p w14:paraId="460730D0" w14:textId="59DFAD03" w:rsidR="00FF0710" w:rsidRDefault="00D9025C" w:rsidP="00D9025C">
      <w:pPr>
        <w:pStyle w:val="Caption"/>
        <w:jc w:val="center"/>
      </w:pPr>
      <w:bookmarkStart w:id="340" w:name="_Toc491988657"/>
      <w:r>
        <w:t xml:space="preserve">Figure </w:t>
      </w:r>
      <w:fldSimple w:instr=" SEQ Figure \* ARABIC ">
        <w:r w:rsidR="006E34F4">
          <w:rPr>
            <w:noProof/>
          </w:rPr>
          <w:t>6</w:t>
        </w:r>
      </w:fldSimple>
      <w:r>
        <w:t xml:space="preserve"> - </w:t>
      </w:r>
      <w:r w:rsidRPr="005F08CA">
        <w:t xml:space="preserve">Station </w:t>
      </w:r>
      <w:proofErr w:type="spellStart"/>
      <w:r w:rsidRPr="005F08CA">
        <w:t>Arcitecture</w:t>
      </w:r>
      <w:proofErr w:type="spellEnd"/>
      <w:r w:rsidRPr="005F08CA">
        <w:t xml:space="preserve"> Diagram</w:t>
      </w:r>
      <w:bookmarkEnd w:id="340"/>
    </w:p>
    <w:p w14:paraId="129B2E14" w14:textId="6B0D9494" w:rsidR="004C1C8F" w:rsidRDefault="004C1C8F" w:rsidP="00FF0710">
      <w:pPr>
        <w:pStyle w:val="ic"/>
        <w:ind w:left="0"/>
        <w:jc w:val="left"/>
      </w:pPr>
      <w:r>
        <w:br w:type="page"/>
      </w:r>
    </w:p>
    <w:p w14:paraId="69FECAF8" w14:textId="3EB2EE17" w:rsidR="00FF0710" w:rsidRPr="00FF0710" w:rsidRDefault="00FF0710" w:rsidP="00FF0710">
      <w:pPr>
        <w:pStyle w:val="TCHeading111"/>
        <w:numPr>
          <w:ilvl w:val="2"/>
          <w:numId w:val="8"/>
        </w:numPr>
      </w:pPr>
      <w:bookmarkStart w:id="341" w:name="_Toc492278901"/>
      <w:r>
        <w:lastRenderedPageBreak/>
        <w:t>Local SCADA</w:t>
      </w:r>
      <w:r w:rsidR="00483FEC">
        <w:t xml:space="preserve"> Server</w:t>
      </w:r>
      <w:bookmarkEnd w:id="341"/>
    </w:p>
    <w:p w14:paraId="38B0D14A" w14:textId="77777777" w:rsidR="00FF0710" w:rsidRDefault="00FF0710" w:rsidP="00FF0710">
      <w:pPr>
        <w:ind w:left="720"/>
        <w:rPr>
          <w:noProof/>
          <w:lang w:val="en-GB" w:eastAsia="en-GB"/>
        </w:rPr>
      </w:pPr>
    </w:p>
    <w:p w14:paraId="7F34AB04" w14:textId="77777777" w:rsidR="00FF0710" w:rsidRDefault="00FF0710" w:rsidP="00FF0710">
      <w:pPr>
        <w:keepNext/>
        <w:ind w:left="720"/>
        <w:jc w:val="center"/>
      </w:pPr>
      <w:r w:rsidRPr="00016DCC">
        <w:rPr>
          <w:noProof/>
          <w:lang w:val="en-GB" w:eastAsia="en-GB"/>
        </w:rPr>
        <w:drawing>
          <wp:inline distT="0" distB="0" distL="0" distR="0" wp14:anchorId="4C1A3F18" wp14:editId="25F356C2">
            <wp:extent cx="3781732" cy="1295400"/>
            <wp:effectExtent l="0" t="0" r="9525" b="0"/>
            <wp:docPr id="38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4760" t="40033" r="30389" b="44833"/>
                    <a:stretch/>
                  </pic:blipFill>
                  <pic:spPr bwMode="auto">
                    <a:xfrm>
                      <a:off x="0" y="0"/>
                      <a:ext cx="3790285" cy="1298330"/>
                    </a:xfrm>
                    <a:prstGeom prst="rect">
                      <a:avLst/>
                    </a:prstGeom>
                    <a:ln>
                      <a:noFill/>
                    </a:ln>
                    <a:extLst>
                      <a:ext uri="{53640926-AAD7-44D8-BBD7-CCE9431645EC}">
                        <a14:shadowObscured xmlns:a14="http://schemas.microsoft.com/office/drawing/2010/main"/>
                      </a:ext>
                    </a:extLst>
                  </pic:spPr>
                </pic:pic>
              </a:graphicData>
            </a:graphic>
          </wp:inline>
        </w:drawing>
      </w:r>
    </w:p>
    <w:p w14:paraId="78491673" w14:textId="10DFBF4E" w:rsidR="00FF0710" w:rsidRPr="00016DCC" w:rsidRDefault="00FF0710" w:rsidP="00FF0710">
      <w:pPr>
        <w:pStyle w:val="Caption"/>
        <w:jc w:val="center"/>
      </w:pPr>
      <w:bookmarkStart w:id="342" w:name="_Toc491988658"/>
      <w:r>
        <w:t xml:space="preserve">Figure </w:t>
      </w:r>
      <w:fldSimple w:instr=" SEQ Figure \* ARABIC ">
        <w:r w:rsidR="006E34F4">
          <w:rPr>
            <w:noProof/>
          </w:rPr>
          <w:t>7</w:t>
        </w:r>
      </w:fldSimple>
      <w:r>
        <w:t xml:space="preserve"> - </w:t>
      </w:r>
      <w:r w:rsidRPr="00587CB4">
        <w:t>HPE ProLiant DL 180 Gen 9</w:t>
      </w:r>
      <w:bookmarkEnd w:id="342"/>
    </w:p>
    <w:p w14:paraId="26EF4512" w14:textId="2E2D0F26" w:rsidR="00FF0710" w:rsidRPr="00016DCC" w:rsidRDefault="00FF0710" w:rsidP="00FF0710">
      <w:pPr>
        <w:ind w:left="720"/>
        <w:jc w:val="center"/>
        <w:rPr>
          <w:sz w:val="18"/>
          <w:szCs w:val="18"/>
          <w:lang w:val="en-MY"/>
        </w:rPr>
      </w:pPr>
    </w:p>
    <w:tbl>
      <w:tblPr>
        <w:tblW w:w="8370" w:type="dxa"/>
        <w:jc w:val="center"/>
        <w:tblCellMar>
          <w:top w:w="15" w:type="dxa"/>
          <w:bottom w:w="15" w:type="dxa"/>
        </w:tblCellMar>
        <w:tblLook w:val="04A0" w:firstRow="1" w:lastRow="0" w:firstColumn="1" w:lastColumn="0" w:noHBand="0" w:noVBand="1"/>
      </w:tblPr>
      <w:tblGrid>
        <w:gridCol w:w="2120"/>
        <w:gridCol w:w="6250"/>
      </w:tblGrid>
      <w:tr w:rsidR="00FF0710" w:rsidRPr="00FF0710" w14:paraId="626B3D67" w14:textId="77777777" w:rsidTr="008B2536">
        <w:trPr>
          <w:trHeight w:val="397"/>
          <w:jc w:val="center"/>
        </w:trPr>
        <w:tc>
          <w:tcPr>
            <w:tcW w:w="2120" w:type="dxa"/>
            <w:tcBorders>
              <w:top w:val="single" w:sz="4" w:space="0" w:color="auto"/>
              <w:left w:val="single" w:sz="4" w:space="0" w:color="auto"/>
              <w:bottom w:val="single" w:sz="4" w:space="0" w:color="auto"/>
              <w:right w:val="single" w:sz="4" w:space="0" w:color="auto"/>
            </w:tcBorders>
            <w:vAlign w:val="center"/>
            <w:hideMark/>
          </w:tcPr>
          <w:p w14:paraId="443990CA" w14:textId="77777777" w:rsidR="00FF0710" w:rsidRPr="00FF0710" w:rsidRDefault="00FF0710" w:rsidP="008B2536">
            <w:pPr>
              <w:spacing w:before="0" w:after="0" w:line="240" w:lineRule="auto"/>
              <w:rPr>
                <w:rFonts w:eastAsia="Times New Roman" w:cs="Arial"/>
                <w:b/>
                <w:bCs/>
                <w:sz w:val="20"/>
                <w:lang w:eastAsia="en-US"/>
              </w:rPr>
            </w:pPr>
            <w:r w:rsidRPr="00FF0710">
              <w:rPr>
                <w:rFonts w:eastAsia="Times New Roman" w:cs="Arial"/>
                <w:b/>
                <w:bCs/>
                <w:sz w:val="20"/>
                <w:lang w:eastAsia="en-US"/>
              </w:rPr>
              <w:t>Operating System</w:t>
            </w:r>
          </w:p>
        </w:tc>
        <w:tc>
          <w:tcPr>
            <w:tcW w:w="6250" w:type="dxa"/>
            <w:tcBorders>
              <w:top w:val="single" w:sz="4" w:space="0" w:color="auto"/>
              <w:left w:val="single" w:sz="4" w:space="0" w:color="auto"/>
              <w:bottom w:val="single" w:sz="4" w:space="0" w:color="auto"/>
              <w:right w:val="single" w:sz="4" w:space="0" w:color="auto"/>
            </w:tcBorders>
            <w:vAlign w:val="bottom"/>
            <w:hideMark/>
          </w:tcPr>
          <w:p w14:paraId="6F7479A2" w14:textId="77777777" w:rsidR="00FF0710" w:rsidRPr="00FF0710" w:rsidRDefault="00FF0710" w:rsidP="008B2536">
            <w:pPr>
              <w:spacing w:before="0" w:after="0" w:line="240" w:lineRule="auto"/>
              <w:rPr>
                <w:rFonts w:eastAsia="Times New Roman" w:cs="Arial"/>
                <w:sz w:val="20"/>
                <w:lang w:eastAsia="en-US"/>
              </w:rPr>
            </w:pPr>
            <w:r w:rsidRPr="00FF0710">
              <w:rPr>
                <w:rFonts w:eastAsia="Times New Roman" w:cs="Arial"/>
                <w:sz w:val="20"/>
                <w:lang w:eastAsia="en-US"/>
              </w:rPr>
              <w:t>Windows Server 2016 x64</w:t>
            </w:r>
          </w:p>
        </w:tc>
      </w:tr>
      <w:tr w:rsidR="00FF0710" w:rsidRPr="00FF0710" w14:paraId="5A5E656A" w14:textId="77777777" w:rsidTr="008B2536">
        <w:trPr>
          <w:trHeight w:val="397"/>
          <w:jc w:val="center"/>
        </w:trPr>
        <w:tc>
          <w:tcPr>
            <w:tcW w:w="2120" w:type="dxa"/>
            <w:tcBorders>
              <w:top w:val="single" w:sz="4" w:space="0" w:color="auto"/>
              <w:left w:val="single" w:sz="4" w:space="0" w:color="auto"/>
              <w:bottom w:val="single" w:sz="4" w:space="0" w:color="auto"/>
              <w:right w:val="single" w:sz="4" w:space="0" w:color="auto"/>
            </w:tcBorders>
            <w:vAlign w:val="center"/>
          </w:tcPr>
          <w:p w14:paraId="471F7481" w14:textId="77777777" w:rsidR="00FF0710" w:rsidRPr="00FF0710" w:rsidRDefault="00FF0710" w:rsidP="008B2536">
            <w:pPr>
              <w:spacing w:before="0" w:after="0" w:line="240" w:lineRule="auto"/>
              <w:rPr>
                <w:rFonts w:eastAsia="Times New Roman" w:cs="Arial"/>
                <w:b/>
                <w:bCs/>
                <w:sz w:val="20"/>
                <w:lang w:eastAsia="en-US"/>
              </w:rPr>
            </w:pPr>
            <w:r w:rsidRPr="00FF0710">
              <w:rPr>
                <w:rFonts w:eastAsia="Times New Roman" w:cs="Arial"/>
                <w:b/>
                <w:bCs/>
                <w:sz w:val="20"/>
                <w:lang w:eastAsia="en-US"/>
              </w:rPr>
              <w:t>Processor</w:t>
            </w:r>
          </w:p>
        </w:tc>
        <w:tc>
          <w:tcPr>
            <w:tcW w:w="6250" w:type="dxa"/>
            <w:tcBorders>
              <w:top w:val="single" w:sz="4" w:space="0" w:color="auto"/>
              <w:left w:val="single" w:sz="4" w:space="0" w:color="auto"/>
              <w:bottom w:val="single" w:sz="4" w:space="0" w:color="auto"/>
              <w:right w:val="single" w:sz="4" w:space="0" w:color="auto"/>
            </w:tcBorders>
            <w:vAlign w:val="bottom"/>
          </w:tcPr>
          <w:p w14:paraId="1CC55BC5" w14:textId="77777777" w:rsidR="00FF0710" w:rsidRPr="00FF0710" w:rsidRDefault="00FF0710" w:rsidP="008B2536">
            <w:pPr>
              <w:spacing w:before="0" w:after="0" w:line="240" w:lineRule="auto"/>
              <w:rPr>
                <w:rFonts w:eastAsia="Times New Roman" w:cs="Arial"/>
                <w:sz w:val="20"/>
                <w:lang w:eastAsia="en-US"/>
              </w:rPr>
            </w:pPr>
            <w:r w:rsidRPr="00FF0710">
              <w:rPr>
                <w:rFonts w:eastAsia="Times New Roman" w:cs="Arial"/>
                <w:sz w:val="20"/>
                <w:lang w:eastAsia="en-US"/>
              </w:rPr>
              <w:t xml:space="preserve">Intel® Xeon® </w:t>
            </w:r>
            <w:r w:rsidRPr="00FF0710">
              <w:rPr>
                <w:rFonts w:eastAsia="Times New Roman" w:cs="Arial"/>
                <w:bCs/>
                <w:sz w:val="20"/>
                <w:lang w:eastAsia="en-US"/>
              </w:rPr>
              <w:t>E5-2620v4</w:t>
            </w:r>
            <w:r w:rsidRPr="00FF0710">
              <w:rPr>
                <w:rFonts w:eastAsia="Times New Roman" w:cs="Arial"/>
                <w:sz w:val="20"/>
                <w:lang w:eastAsia="en-US"/>
              </w:rPr>
              <w:t>, 2.1 GHz, 20MB Cache, 8</w:t>
            </w:r>
            <w:r w:rsidRPr="00FF0710">
              <w:rPr>
                <w:rFonts w:eastAsia="Times New Roman" w:cs="Arial"/>
                <w:bCs/>
                <w:sz w:val="20"/>
                <w:lang w:eastAsia="en-US"/>
              </w:rPr>
              <w:t xml:space="preserve"> </w:t>
            </w:r>
            <w:r w:rsidRPr="00FF0710">
              <w:rPr>
                <w:rFonts w:eastAsia="Times New Roman" w:cs="Arial"/>
                <w:sz w:val="20"/>
                <w:lang w:eastAsia="en-US"/>
              </w:rPr>
              <w:t>cores CPU</w:t>
            </w:r>
          </w:p>
        </w:tc>
      </w:tr>
      <w:tr w:rsidR="00FF0710" w:rsidRPr="00FF0710" w14:paraId="34390B60" w14:textId="77777777" w:rsidTr="008B2536">
        <w:trPr>
          <w:trHeight w:val="288"/>
          <w:jc w:val="center"/>
        </w:trPr>
        <w:tc>
          <w:tcPr>
            <w:tcW w:w="2120" w:type="dxa"/>
            <w:tcBorders>
              <w:top w:val="single" w:sz="4" w:space="0" w:color="auto"/>
              <w:left w:val="single" w:sz="4" w:space="0" w:color="auto"/>
              <w:bottom w:val="single" w:sz="4" w:space="0" w:color="auto"/>
              <w:right w:val="single" w:sz="4" w:space="0" w:color="auto"/>
            </w:tcBorders>
            <w:vAlign w:val="center"/>
            <w:hideMark/>
          </w:tcPr>
          <w:p w14:paraId="72656CF8" w14:textId="77777777" w:rsidR="00FF0710" w:rsidRPr="00FF0710" w:rsidRDefault="00FF0710" w:rsidP="008B2536">
            <w:pPr>
              <w:spacing w:before="0" w:after="0" w:line="240" w:lineRule="auto"/>
              <w:rPr>
                <w:rFonts w:eastAsia="Times New Roman" w:cs="Arial"/>
                <w:b/>
                <w:bCs/>
                <w:sz w:val="20"/>
                <w:lang w:eastAsia="en-US"/>
              </w:rPr>
            </w:pPr>
            <w:r w:rsidRPr="00FF0710">
              <w:rPr>
                <w:rFonts w:eastAsia="Times New Roman" w:cs="Arial"/>
                <w:b/>
                <w:bCs/>
                <w:sz w:val="20"/>
                <w:lang w:eastAsia="en-US"/>
              </w:rPr>
              <w:t>Memory</w:t>
            </w:r>
          </w:p>
        </w:tc>
        <w:tc>
          <w:tcPr>
            <w:tcW w:w="6250" w:type="dxa"/>
            <w:tcBorders>
              <w:top w:val="single" w:sz="4" w:space="0" w:color="auto"/>
              <w:left w:val="single" w:sz="4" w:space="0" w:color="auto"/>
              <w:bottom w:val="single" w:sz="4" w:space="0" w:color="auto"/>
              <w:right w:val="single" w:sz="4" w:space="0" w:color="auto"/>
            </w:tcBorders>
            <w:vAlign w:val="bottom"/>
            <w:hideMark/>
          </w:tcPr>
          <w:p w14:paraId="381261A7" w14:textId="77777777" w:rsidR="00FF0710" w:rsidRPr="00FF0710" w:rsidRDefault="00FF0710" w:rsidP="008B2536">
            <w:pPr>
              <w:spacing w:before="0" w:after="0" w:line="240" w:lineRule="auto"/>
              <w:rPr>
                <w:rFonts w:eastAsia="Times New Roman" w:cs="Arial"/>
                <w:sz w:val="20"/>
                <w:lang w:eastAsia="en-US"/>
              </w:rPr>
            </w:pPr>
            <w:r w:rsidRPr="00FF0710">
              <w:rPr>
                <w:rFonts w:eastAsia="Times New Roman" w:cs="Arial"/>
                <w:sz w:val="20"/>
                <w:lang w:eastAsia="en-US"/>
              </w:rPr>
              <w:t>32 GB (2x HPE 16GB 1Rx4 PC4-2400T-R Kit)</w:t>
            </w:r>
          </w:p>
        </w:tc>
      </w:tr>
      <w:tr w:rsidR="00FF0710" w:rsidRPr="00FF0710" w14:paraId="47987EFF" w14:textId="77777777" w:rsidTr="008B2536">
        <w:trPr>
          <w:trHeight w:val="432"/>
          <w:jc w:val="center"/>
        </w:trPr>
        <w:tc>
          <w:tcPr>
            <w:tcW w:w="2120" w:type="dxa"/>
            <w:tcBorders>
              <w:top w:val="single" w:sz="4" w:space="0" w:color="auto"/>
              <w:left w:val="single" w:sz="4" w:space="0" w:color="auto"/>
              <w:bottom w:val="single" w:sz="4" w:space="0" w:color="auto"/>
              <w:right w:val="single" w:sz="4" w:space="0" w:color="auto"/>
            </w:tcBorders>
            <w:vAlign w:val="center"/>
            <w:hideMark/>
          </w:tcPr>
          <w:p w14:paraId="0B763533" w14:textId="77777777" w:rsidR="00FF0710" w:rsidRPr="00FF0710" w:rsidRDefault="00FF0710" w:rsidP="008B2536">
            <w:pPr>
              <w:spacing w:before="0" w:after="0" w:line="240" w:lineRule="auto"/>
              <w:rPr>
                <w:rFonts w:eastAsia="Times New Roman" w:cs="Arial"/>
                <w:b/>
                <w:bCs/>
                <w:sz w:val="20"/>
                <w:lang w:eastAsia="en-US"/>
              </w:rPr>
            </w:pPr>
            <w:r w:rsidRPr="00FF0710">
              <w:rPr>
                <w:rFonts w:eastAsia="Times New Roman" w:cs="Arial"/>
                <w:b/>
                <w:bCs/>
                <w:sz w:val="20"/>
                <w:lang w:eastAsia="en-US"/>
              </w:rPr>
              <w:t>Storage</w:t>
            </w:r>
          </w:p>
        </w:tc>
        <w:tc>
          <w:tcPr>
            <w:tcW w:w="6250" w:type="dxa"/>
            <w:tcBorders>
              <w:top w:val="single" w:sz="4" w:space="0" w:color="auto"/>
              <w:left w:val="single" w:sz="4" w:space="0" w:color="auto"/>
              <w:bottom w:val="single" w:sz="4" w:space="0" w:color="auto"/>
              <w:right w:val="single" w:sz="4" w:space="0" w:color="auto"/>
            </w:tcBorders>
            <w:vAlign w:val="bottom"/>
            <w:hideMark/>
          </w:tcPr>
          <w:p w14:paraId="50E39867" w14:textId="77777777" w:rsidR="00FF0710" w:rsidRPr="00FF0710" w:rsidRDefault="00FF0710" w:rsidP="008B2536">
            <w:pPr>
              <w:spacing w:before="0" w:after="0" w:line="240" w:lineRule="auto"/>
              <w:rPr>
                <w:rFonts w:eastAsia="Times New Roman" w:cs="Arial"/>
                <w:bCs/>
                <w:sz w:val="20"/>
                <w:lang w:eastAsia="en-US"/>
              </w:rPr>
            </w:pPr>
            <w:r w:rsidRPr="00FF0710">
              <w:rPr>
                <w:rFonts w:eastAsia="Times New Roman" w:cs="Arial"/>
                <w:bCs/>
                <w:sz w:val="20"/>
                <w:lang w:eastAsia="en-US"/>
              </w:rPr>
              <w:t>HP Smart Array P440ar/2G FIO Controller</w:t>
            </w:r>
          </w:p>
          <w:p w14:paraId="465A8E12" w14:textId="77777777" w:rsidR="00FF0710" w:rsidRPr="00FF0710" w:rsidRDefault="00FF0710" w:rsidP="008B2536">
            <w:pPr>
              <w:spacing w:before="0" w:after="0" w:line="240" w:lineRule="auto"/>
              <w:rPr>
                <w:rFonts w:eastAsia="Times New Roman" w:cs="Arial"/>
                <w:bCs/>
                <w:sz w:val="20"/>
                <w:lang w:eastAsia="en-US"/>
              </w:rPr>
            </w:pPr>
            <w:r w:rsidRPr="00FF0710">
              <w:rPr>
                <w:rFonts w:eastAsia="Times New Roman" w:cs="Arial"/>
                <w:bCs/>
                <w:sz w:val="20"/>
                <w:lang w:eastAsia="en-US"/>
              </w:rPr>
              <w:t>2x HPE 300GB SAS 10k SFF SC HDD</w:t>
            </w:r>
          </w:p>
          <w:p w14:paraId="1B091C89" w14:textId="77777777" w:rsidR="00FF0710" w:rsidRPr="00FF0710" w:rsidRDefault="00FF0710" w:rsidP="008B2536">
            <w:pPr>
              <w:spacing w:before="0" w:after="0" w:line="240" w:lineRule="auto"/>
              <w:rPr>
                <w:rFonts w:eastAsia="Times New Roman" w:cs="Arial"/>
                <w:bCs/>
                <w:sz w:val="20"/>
                <w:lang w:eastAsia="en-US"/>
              </w:rPr>
            </w:pPr>
            <w:r w:rsidRPr="00FF0710">
              <w:rPr>
                <w:rFonts w:eastAsia="Times New Roman" w:cs="Arial"/>
                <w:bCs/>
                <w:sz w:val="20"/>
                <w:lang w:eastAsia="en-US"/>
              </w:rPr>
              <w:t>2x HPE 600GB SAS 15K SFF SC HDD</w:t>
            </w:r>
          </w:p>
        </w:tc>
      </w:tr>
      <w:tr w:rsidR="00FF0710" w:rsidRPr="00FF0710" w14:paraId="6F3CC81B" w14:textId="77777777" w:rsidTr="008B2536">
        <w:trPr>
          <w:trHeight w:val="288"/>
          <w:jc w:val="center"/>
        </w:trPr>
        <w:tc>
          <w:tcPr>
            <w:tcW w:w="2120" w:type="dxa"/>
            <w:tcBorders>
              <w:top w:val="single" w:sz="4" w:space="0" w:color="auto"/>
              <w:left w:val="single" w:sz="4" w:space="0" w:color="auto"/>
              <w:bottom w:val="single" w:sz="4" w:space="0" w:color="auto"/>
              <w:right w:val="single" w:sz="4" w:space="0" w:color="auto"/>
            </w:tcBorders>
            <w:vAlign w:val="center"/>
            <w:hideMark/>
          </w:tcPr>
          <w:p w14:paraId="404CE490" w14:textId="77777777" w:rsidR="00FF0710" w:rsidRPr="00FF0710" w:rsidRDefault="00FF0710" w:rsidP="008B2536">
            <w:pPr>
              <w:spacing w:before="0" w:after="0" w:line="240" w:lineRule="auto"/>
              <w:rPr>
                <w:rFonts w:eastAsia="Times New Roman" w:cs="Arial"/>
                <w:b/>
                <w:bCs/>
                <w:sz w:val="20"/>
                <w:lang w:eastAsia="en-US"/>
              </w:rPr>
            </w:pPr>
            <w:r w:rsidRPr="00FF0710">
              <w:rPr>
                <w:rFonts w:eastAsia="Times New Roman" w:cs="Arial"/>
                <w:b/>
                <w:bCs/>
                <w:sz w:val="20"/>
                <w:lang w:eastAsia="en-US"/>
              </w:rPr>
              <w:t>FBWC</w:t>
            </w:r>
          </w:p>
        </w:tc>
        <w:tc>
          <w:tcPr>
            <w:tcW w:w="6250" w:type="dxa"/>
            <w:tcBorders>
              <w:top w:val="single" w:sz="4" w:space="0" w:color="auto"/>
              <w:left w:val="single" w:sz="4" w:space="0" w:color="auto"/>
              <w:bottom w:val="single" w:sz="4" w:space="0" w:color="auto"/>
              <w:right w:val="single" w:sz="4" w:space="0" w:color="auto"/>
            </w:tcBorders>
            <w:vAlign w:val="bottom"/>
            <w:hideMark/>
          </w:tcPr>
          <w:p w14:paraId="60E93FAD" w14:textId="77777777" w:rsidR="00FF0710" w:rsidRPr="00FF0710" w:rsidRDefault="00FF0710" w:rsidP="008B2536">
            <w:pPr>
              <w:spacing w:before="0" w:after="0" w:line="240" w:lineRule="auto"/>
              <w:rPr>
                <w:rFonts w:eastAsia="Times New Roman" w:cs="Arial"/>
                <w:sz w:val="20"/>
                <w:lang w:eastAsia="en-US"/>
              </w:rPr>
            </w:pPr>
            <w:r w:rsidRPr="00FF0710">
              <w:rPr>
                <w:rFonts w:eastAsia="Times New Roman" w:cs="Arial"/>
                <w:sz w:val="20"/>
                <w:lang w:eastAsia="en-US"/>
              </w:rPr>
              <w:t>2 GB DDR3-</w:t>
            </w:r>
            <w:r w:rsidRPr="00FF0710">
              <w:rPr>
                <w:rFonts w:eastAsia="Times New Roman" w:cs="Arial"/>
                <w:bCs/>
                <w:sz w:val="20"/>
                <w:lang w:eastAsia="en-US"/>
              </w:rPr>
              <w:t xml:space="preserve">1,866 </w:t>
            </w:r>
            <w:r w:rsidRPr="00FF0710">
              <w:rPr>
                <w:rFonts w:eastAsia="Times New Roman" w:cs="Arial"/>
                <w:sz w:val="20"/>
                <w:lang w:eastAsia="en-US"/>
              </w:rPr>
              <w:t xml:space="preserve">MHz, 72-bit wide bus at </w:t>
            </w:r>
            <w:r w:rsidRPr="00FF0710">
              <w:rPr>
                <w:rFonts w:eastAsia="Times New Roman" w:cs="Arial"/>
                <w:bCs/>
                <w:sz w:val="20"/>
                <w:lang w:eastAsia="en-US"/>
              </w:rPr>
              <w:t>14.9 GB/s on P440ar</w:t>
            </w:r>
          </w:p>
        </w:tc>
      </w:tr>
      <w:tr w:rsidR="00FF0710" w:rsidRPr="00FF0710" w14:paraId="3E053E5C" w14:textId="77777777" w:rsidTr="008B2536">
        <w:trPr>
          <w:trHeight w:val="288"/>
          <w:jc w:val="center"/>
        </w:trPr>
        <w:tc>
          <w:tcPr>
            <w:tcW w:w="2120" w:type="dxa"/>
            <w:tcBorders>
              <w:top w:val="single" w:sz="4" w:space="0" w:color="auto"/>
              <w:left w:val="single" w:sz="4" w:space="0" w:color="auto"/>
              <w:bottom w:val="single" w:sz="4" w:space="0" w:color="auto"/>
              <w:right w:val="single" w:sz="4" w:space="0" w:color="auto"/>
            </w:tcBorders>
            <w:vAlign w:val="center"/>
            <w:hideMark/>
          </w:tcPr>
          <w:p w14:paraId="09D5A21B" w14:textId="77777777" w:rsidR="00FF0710" w:rsidRPr="00FF0710" w:rsidRDefault="00FF0710" w:rsidP="008B2536">
            <w:pPr>
              <w:spacing w:before="0" w:after="0" w:line="240" w:lineRule="auto"/>
              <w:rPr>
                <w:rFonts w:eastAsia="Times New Roman" w:cs="Arial"/>
                <w:b/>
                <w:bCs/>
                <w:sz w:val="20"/>
                <w:lang w:eastAsia="en-US"/>
              </w:rPr>
            </w:pPr>
            <w:r w:rsidRPr="00FF0710">
              <w:rPr>
                <w:rFonts w:eastAsia="Times New Roman" w:cs="Arial"/>
                <w:b/>
                <w:bCs/>
                <w:sz w:val="20"/>
                <w:lang w:eastAsia="en-US"/>
              </w:rPr>
              <w:t>Battery</w:t>
            </w:r>
          </w:p>
        </w:tc>
        <w:tc>
          <w:tcPr>
            <w:tcW w:w="6250" w:type="dxa"/>
            <w:tcBorders>
              <w:top w:val="single" w:sz="4" w:space="0" w:color="auto"/>
              <w:left w:val="single" w:sz="4" w:space="0" w:color="auto"/>
              <w:bottom w:val="single" w:sz="4" w:space="0" w:color="auto"/>
              <w:right w:val="single" w:sz="4" w:space="0" w:color="auto"/>
            </w:tcBorders>
            <w:vAlign w:val="bottom"/>
            <w:hideMark/>
          </w:tcPr>
          <w:p w14:paraId="63B8A7AB" w14:textId="77777777" w:rsidR="00FF0710" w:rsidRPr="00FF0710" w:rsidRDefault="00FF0710" w:rsidP="008B2536">
            <w:pPr>
              <w:spacing w:before="0" w:after="0" w:line="240" w:lineRule="auto"/>
              <w:rPr>
                <w:rFonts w:eastAsia="Times New Roman" w:cs="Arial"/>
                <w:bCs/>
                <w:sz w:val="20"/>
                <w:lang w:eastAsia="en-US"/>
              </w:rPr>
            </w:pPr>
            <w:r w:rsidRPr="00FF0710">
              <w:rPr>
                <w:rFonts w:eastAsia="Times New Roman" w:cs="Arial"/>
                <w:bCs/>
                <w:sz w:val="20"/>
                <w:lang w:eastAsia="en-US"/>
              </w:rPr>
              <w:t>HPE DL/ML/SL 96 W Smart Storage Battery optional</w:t>
            </w:r>
          </w:p>
        </w:tc>
      </w:tr>
      <w:tr w:rsidR="00FF0710" w:rsidRPr="00FF0710" w14:paraId="6DF75924" w14:textId="77777777" w:rsidTr="008B2536">
        <w:trPr>
          <w:trHeight w:val="432"/>
          <w:jc w:val="center"/>
        </w:trPr>
        <w:tc>
          <w:tcPr>
            <w:tcW w:w="2120" w:type="dxa"/>
            <w:tcBorders>
              <w:top w:val="single" w:sz="4" w:space="0" w:color="auto"/>
              <w:left w:val="single" w:sz="4" w:space="0" w:color="auto"/>
              <w:bottom w:val="single" w:sz="4" w:space="0" w:color="auto"/>
              <w:right w:val="single" w:sz="4" w:space="0" w:color="auto"/>
            </w:tcBorders>
            <w:vAlign w:val="center"/>
            <w:hideMark/>
          </w:tcPr>
          <w:p w14:paraId="6A363732" w14:textId="77777777" w:rsidR="00FF0710" w:rsidRPr="00FF0710" w:rsidRDefault="00FF0710" w:rsidP="008B2536">
            <w:pPr>
              <w:spacing w:before="0" w:after="0" w:line="240" w:lineRule="auto"/>
              <w:rPr>
                <w:rFonts w:eastAsia="Times New Roman" w:cs="Arial"/>
                <w:b/>
                <w:bCs/>
                <w:sz w:val="20"/>
                <w:lang w:eastAsia="en-US"/>
              </w:rPr>
            </w:pPr>
            <w:r w:rsidRPr="00FF0710">
              <w:rPr>
                <w:rFonts w:eastAsia="Times New Roman" w:cs="Arial"/>
                <w:b/>
                <w:bCs/>
                <w:sz w:val="20"/>
                <w:lang w:eastAsia="en-US"/>
              </w:rPr>
              <w:t xml:space="preserve">HPE </w:t>
            </w:r>
            <w:proofErr w:type="spellStart"/>
            <w:r w:rsidRPr="00FF0710">
              <w:rPr>
                <w:rFonts w:eastAsia="Times New Roman" w:cs="Arial"/>
                <w:b/>
                <w:bCs/>
                <w:sz w:val="20"/>
                <w:lang w:eastAsia="en-US"/>
              </w:rPr>
              <w:t>SmartDrives</w:t>
            </w:r>
            <w:proofErr w:type="spellEnd"/>
          </w:p>
        </w:tc>
        <w:tc>
          <w:tcPr>
            <w:tcW w:w="6250" w:type="dxa"/>
            <w:tcBorders>
              <w:top w:val="single" w:sz="4" w:space="0" w:color="auto"/>
              <w:left w:val="single" w:sz="4" w:space="0" w:color="auto"/>
              <w:bottom w:val="single" w:sz="4" w:space="0" w:color="auto"/>
              <w:right w:val="single" w:sz="4" w:space="0" w:color="auto"/>
            </w:tcBorders>
            <w:vAlign w:val="bottom"/>
            <w:hideMark/>
          </w:tcPr>
          <w:p w14:paraId="3CF068F5" w14:textId="77777777" w:rsidR="00FF0710" w:rsidRPr="00FF0710" w:rsidRDefault="00FF0710" w:rsidP="008B2536">
            <w:pPr>
              <w:spacing w:before="0" w:after="0" w:line="240" w:lineRule="auto"/>
              <w:rPr>
                <w:rFonts w:eastAsia="Times New Roman" w:cs="Arial"/>
                <w:bCs/>
                <w:sz w:val="20"/>
                <w:lang w:eastAsia="en-US"/>
              </w:rPr>
            </w:pPr>
            <w:r w:rsidRPr="00FF0710">
              <w:rPr>
                <w:rFonts w:eastAsia="Times New Roman" w:cs="Arial"/>
                <w:bCs/>
                <w:sz w:val="20"/>
                <w:lang w:eastAsia="en-US"/>
              </w:rPr>
              <w:t xml:space="preserve">24 + 2 </w:t>
            </w:r>
            <w:r w:rsidRPr="00FF0710">
              <w:rPr>
                <w:rFonts w:eastAsia="Times New Roman" w:cs="Arial"/>
                <w:sz w:val="20"/>
                <w:lang w:eastAsia="en-US"/>
              </w:rPr>
              <w:t>SFF/</w:t>
            </w:r>
            <w:r w:rsidRPr="00FF0710">
              <w:rPr>
                <w:rFonts w:eastAsia="Times New Roman" w:cs="Arial"/>
                <w:bCs/>
                <w:sz w:val="20"/>
                <w:lang w:eastAsia="en-US"/>
              </w:rPr>
              <w:t xml:space="preserve">12 + 3 </w:t>
            </w:r>
            <w:r w:rsidRPr="00FF0710">
              <w:rPr>
                <w:rFonts w:eastAsia="Times New Roman" w:cs="Arial"/>
                <w:sz w:val="20"/>
                <w:lang w:eastAsia="en-US"/>
              </w:rPr>
              <w:t xml:space="preserve">LFF max, HDD/SSD, </w:t>
            </w:r>
            <w:r w:rsidRPr="00FF0710">
              <w:rPr>
                <w:rFonts w:eastAsia="Times New Roman" w:cs="Arial"/>
                <w:bCs/>
                <w:sz w:val="20"/>
                <w:lang w:eastAsia="en-US"/>
              </w:rPr>
              <w:t xml:space="preserve">M.2 enabled </w:t>
            </w:r>
            <w:r w:rsidRPr="00FF0710">
              <w:rPr>
                <w:rFonts w:eastAsia="Times New Roman" w:cs="Arial"/>
                <w:sz w:val="20"/>
                <w:lang w:eastAsia="en-US"/>
              </w:rPr>
              <w:t xml:space="preserve">and </w:t>
            </w:r>
            <w:r w:rsidRPr="00FF0710">
              <w:rPr>
                <w:rFonts w:eastAsia="Times New Roman" w:cs="Arial"/>
                <w:bCs/>
                <w:sz w:val="20"/>
                <w:lang w:eastAsia="en-US"/>
              </w:rPr>
              <w:t xml:space="preserve">optional 6 </w:t>
            </w:r>
            <w:proofErr w:type="spellStart"/>
            <w:r w:rsidRPr="00FF0710">
              <w:rPr>
                <w:rFonts w:eastAsia="Times New Roman" w:cs="Arial"/>
                <w:bCs/>
                <w:sz w:val="20"/>
                <w:lang w:eastAsia="en-US"/>
              </w:rPr>
              <w:t>NVMe</w:t>
            </w:r>
            <w:proofErr w:type="spellEnd"/>
            <w:r w:rsidRPr="00FF0710">
              <w:rPr>
                <w:rFonts w:eastAsia="Times New Roman" w:cs="Arial"/>
                <w:bCs/>
                <w:sz w:val="20"/>
                <w:lang w:eastAsia="en-US"/>
              </w:rPr>
              <w:t xml:space="preserve"> </w:t>
            </w:r>
            <w:proofErr w:type="spellStart"/>
            <w:r w:rsidRPr="00FF0710">
              <w:rPr>
                <w:rFonts w:eastAsia="Times New Roman" w:cs="Arial"/>
                <w:bCs/>
                <w:sz w:val="20"/>
                <w:lang w:eastAsia="en-US"/>
              </w:rPr>
              <w:t>PCIe</w:t>
            </w:r>
            <w:proofErr w:type="spellEnd"/>
            <w:r w:rsidRPr="00FF0710">
              <w:rPr>
                <w:rFonts w:eastAsia="Times New Roman" w:cs="Arial"/>
                <w:bCs/>
                <w:sz w:val="20"/>
                <w:lang w:eastAsia="en-US"/>
              </w:rPr>
              <w:t xml:space="preserve"> SSD support</w:t>
            </w:r>
          </w:p>
        </w:tc>
      </w:tr>
      <w:tr w:rsidR="00FF0710" w:rsidRPr="00FF0710" w14:paraId="20A9B860" w14:textId="77777777" w:rsidTr="008B2536">
        <w:trPr>
          <w:trHeight w:val="288"/>
          <w:jc w:val="center"/>
        </w:trPr>
        <w:tc>
          <w:tcPr>
            <w:tcW w:w="2120" w:type="dxa"/>
            <w:tcBorders>
              <w:top w:val="single" w:sz="4" w:space="0" w:color="auto"/>
              <w:left w:val="single" w:sz="4" w:space="0" w:color="auto"/>
              <w:bottom w:val="single" w:sz="4" w:space="0" w:color="auto"/>
              <w:right w:val="single" w:sz="4" w:space="0" w:color="auto"/>
            </w:tcBorders>
            <w:vAlign w:val="center"/>
            <w:hideMark/>
          </w:tcPr>
          <w:p w14:paraId="4523A7A0" w14:textId="77777777" w:rsidR="00FF0710" w:rsidRPr="00FF0710" w:rsidRDefault="00FF0710" w:rsidP="008B2536">
            <w:pPr>
              <w:spacing w:before="0" w:after="0" w:line="240" w:lineRule="auto"/>
              <w:rPr>
                <w:rFonts w:eastAsia="Times New Roman" w:cs="Arial"/>
                <w:b/>
                <w:bCs/>
                <w:sz w:val="20"/>
                <w:lang w:eastAsia="en-US"/>
              </w:rPr>
            </w:pPr>
            <w:r w:rsidRPr="00FF0710">
              <w:rPr>
                <w:rFonts w:eastAsia="Times New Roman" w:cs="Arial"/>
                <w:b/>
                <w:bCs/>
                <w:sz w:val="20"/>
                <w:lang w:eastAsia="en-US"/>
              </w:rPr>
              <w:t>Networking</w:t>
            </w:r>
          </w:p>
        </w:tc>
        <w:tc>
          <w:tcPr>
            <w:tcW w:w="6250" w:type="dxa"/>
            <w:tcBorders>
              <w:top w:val="single" w:sz="4" w:space="0" w:color="auto"/>
              <w:left w:val="single" w:sz="4" w:space="0" w:color="auto"/>
              <w:bottom w:val="single" w:sz="4" w:space="0" w:color="auto"/>
              <w:right w:val="single" w:sz="4" w:space="0" w:color="auto"/>
            </w:tcBorders>
            <w:vAlign w:val="bottom"/>
            <w:hideMark/>
          </w:tcPr>
          <w:p w14:paraId="03E26E2F" w14:textId="77777777" w:rsidR="00FF0710" w:rsidRPr="00FF0710" w:rsidRDefault="00FF0710" w:rsidP="008B2536">
            <w:pPr>
              <w:spacing w:before="0" w:after="0" w:line="240" w:lineRule="auto"/>
              <w:rPr>
                <w:rFonts w:eastAsia="Times New Roman" w:cs="Arial"/>
                <w:bCs/>
                <w:sz w:val="20"/>
                <w:lang w:eastAsia="en-US"/>
              </w:rPr>
            </w:pPr>
            <w:r w:rsidRPr="00FF0710">
              <w:rPr>
                <w:rFonts w:eastAsia="Times New Roman" w:cs="Arial"/>
                <w:bCs/>
                <w:sz w:val="20"/>
                <w:lang w:eastAsia="en-US"/>
              </w:rPr>
              <w:t>HP Embedded 1Gb Ethernet 4-port 331i Adapter</w:t>
            </w:r>
          </w:p>
        </w:tc>
      </w:tr>
      <w:tr w:rsidR="00FF0710" w:rsidRPr="00FF0710" w14:paraId="22F6E4B2" w14:textId="77777777" w:rsidTr="008B2536">
        <w:trPr>
          <w:trHeight w:val="432"/>
          <w:jc w:val="center"/>
        </w:trPr>
        <w:tc>
          <w:tcPr>
            <w:tcW w:w="2120" w:type="dxa"/>
            <w:tcBorders>
              <w:top w:val="single" w:sz="4" w:space="0" w:color="auto"/>
              <w:left w:val="single" w:sz="4" w:space="0" w:color="auto"/>
              <w:bottom w:val="single" w:sz="4" w:space="0" w:color="auto"/>
              <w:right w:val="single" w:sz="4" w:space="0" w:color="auto"/>
            </w:tcBorders>
            <w:vAlign w:val="center"/>
            <w:hideMark/>
          </w:tcPr>
          <w:p w14:paraId="2A12F04D" w14:textId="77777777" w:rsidR="00FF0710" w:rsidRPr="00FF0710" w:rsidRDefault="00FF0710" w:rsidP="008B2536">
            <w:pPr>
              <w:spacing w:before="0" w:after="0" w:line="240" w:lineRule="auto"/>
              <w:rPr>
                <w:rFonts w:eastAsia="Times New Roman" w:cs="Arial"/>
                <w:b/>
                <w:bCs/>
                <w:sz w:val="20"/>
                <w:lang w:eastAsia="en-US"/>
              </w:rPr>
            </w:pPr>
            <w:r w:rsidRPr="00FF0710">
              <w:rPr>
                <w:rFonts w:eastAsia="Times New Roman" w:cs="Arial"/>
                <w:b/>
                <w:bCs/>
                <w:sz w:val="20"/>
                <w:lang w:eastAsia="en-US"/>
              </w:rPr>
              <w:t>VGA/serial/USB/SD ports</w:t>
            </w:r>
          </w:p>
        </w:tc>
        <w:tc>
          <w:tcPr>
            <w:tcW w:w="6250" w:type="dxa"/>
            <w:tcBorders>
              <w:top w:val="single" w:sz="4" w:space="0" w:color="auto"/>
              <w:left w:val="single" w:sz="4" w:space="0" w:color="auto"/>
              <w:bottom w:val="single" w:sz="4" w:space="0" w:color="auto"/>
              <w:right w:val="single" w:sz="4" w:space="0" w:color="auto"/>
            </w:tcBorders>
            <w:vAlign w:val="bottom"/>
            <w:hideMark/>
          </w:tcPr>
          <w:p w14:paraId="33998101" w14:textId="77777777" w:rsidR="00FF0710" w:rsidRPr="00FF0710" w:rsidRDefault="00FF0710" w:rsidP="008B2536">
            <w:pPr>
              <w:spacing w:before="0" w:after="0" w:line="240" w:lineRule="auto"/>
              <w:rPr>
                <w:rFonts w:eastAsia="Times New Roman" w:cs="Arial"/>
                <w:bCs/>
                <w:sz w:val="20"/>
                <w:lang w:eastAsia="en-US"/>
              </w:rPr>
            </w:pPr>
            <w:r w:rsidRPr="00FF0710">
              <w:rPr>
                <w:rFonts w:eastAsia="Times New Roman" w:cs="Arial"/>
                <w:bCs/>
                <w:sz w:val="20"/>
                <w:lang w:eastAsia="en-US"/>
              </w:rPr>
              <w:t xml:space="preserve">Front VGA opt, rear VGA, and serial </w:t>
            </w:r>
            <w:r w:rsidRPr="00FF0710">
              <w:rPr>
                <w:rFonts w:eastAsia="Times New Roman" w:cs="Arial"/>
                <w:sz w:val="20"/>
                <w:lang w:eastAsia="en-US"/>
              </w:rPr>
              <w:t xml:space="preserve">standard, 5 USB </w:t>
            </w:r>
            <w:r w:rsidRPr="00FF0710">
              <w:rPr>
                <w:rFonts w:eastAsia="Times New Roman" w:cs="Arial"/>
                <w:bCs/>
                <w:sz w:val="20"/>
                <w:lang w:eastAsia="en-US"/>
              </w:rPr>
              <w:t>3.0</w:t>
            </w:r>
            <w:r w:rsidRPr="00FF0710">
              <w:rPr>
                <w:rFonts w:eastAsia="Times New Roman" w:cs="Arial"/>
                <w:sz w:val="20"/>
                <w:lang w:eastAsia="en-US"/>
              </w:rPr>
              <w:t xml:space="preserve">, 2 USB </w:t>
            </w:r>
            <w:r w:rsidRPr="00FF0710">
              <w:rPr>
                <w:rFonts w:eastAsia="Times New Roman" w:cs="Arial"/>
                <w:bCs/>
                <w:sz w:val="20"/>
                <w:lang w:eastAsia="en-US"/>
              </w:rPr>
              <w:t xml:space="preserve">2.0 </w:t>
            </w:r>
            <w:r w:rsidRPr="00FF0710">
              <w:rPr>
                <w:rFonts w:eastAsia="Times New Roman" w:cs="Arial"/>
                <w:sz w:val="20"/>
                <w:lang w:eastAsia="en-US"/>
              </w:rPr>
              <w:t xml:space="preserve">optional, </w:t>
            </w:r>
            <w:r w:rsidRPr="00FF0710">
              <w:rPr>
                <w:rFonts w:eastAsia="Times New Roman" w:cs="Arial"/>
                <w:bCs/>
                <w:sz w:val="20"/>
                <w:lang w:eastAsia="en-US"/>
              </w:rPr>
              <w:t xml:space="preserve">Dual microSD </w:t>
            </w:r>
            <w:r w:rsidRPr="00FF0710">
              <w:rPr>
                <w:rFonts w:eastAsia="Times New Roman" w:cs="Arial"/>
                <w:sz w:val="20"/>
                <w:lang w:eastAsia="en-US"/>
              </w:rPr>
              <w:t>optional</w:t>
            </w:r>
          </w:p>
        </w:tc>
      </w:tr>
      <w:tr w:rsidR="00FF0710" w:rsidRPr="00FF0710" w14:paraId="0EBCDA9D" w14:textId="77777777" w:rsidTr="008B2536">
        <w:trPr>
          <w:trHeight w:val="432"/>
          <w:jc w:val="center"/>
        </w:trPr>
        <w:tc>
          <w:tcPr>
            <w:tcW w:w="2120" w:type="dxa"/>
            <w:tcBorders>
              <w:top w:val="single" w:sz="4" w:space="0" w:color="auto"/>
              <w:left w:val="single" w:sz="4" w:space="0" w:color="auto"/>
              <w:bottom w:val="single" w:sz="4" w:space="0" w:color="auto"/>
              <w:right w:val="single" w:sz="4" w:space="0" w:color="auto"/>
            </w:tcBorders>
            <w:vAlign w:val="center"/>
            <w:hideMark/>
          </w:tcPr>
          <w:p w14:paraId="35550D69" w14:textId="77777777" w:rsidR="00FF0710" w:rsidRPr="00FF0710" w:rsidRDefault="00FF0710" w:rsidP="008B2536">
            <w:pPr>
              <w:spacing w:before="0" w:after="0" w:line="240" w:lineRule="auto"/>
              <w:rPr>
                <w:rFonts w:eastAsia="Times New Roman" w:cs="Arial"/>
                <w:b/>
                <w:bCs/>
                <w:sz w:val="20"/>
                <w:lang w:eastAsia="en-US"/>
              </w:rPr>
            </w:pPr>
            <w:r w:rsidRPr="00FF0710">
              <w:rPr>
                <w:rFonts w:eastAsia="Times New Roman" w:cs="Arial"/>
                <w:b/>
                <w:bCs/>
                <w:sz w:val="20"/>
                <w:lang w:eastAsia="en-US"/>
              </w:rPr>
              <w:t>Power and cooling</w:t>
            </w:r>
          </w:p>
        </w:tc>
        <w:tc>
          <w:tcPr>
            <w:tcW w:w="6250" w:type="dxa"/>
            <w:tcBorders>
              <w:top w:val="single" w:sz="4" w:space="0" w:color="auto"/>
              <w:left w:val="single" w:sz="4" w:space="0" w:color="auto"/>
              <w:bottom w:val="single" w:sz="4" w:space="0" w:color="auto"/>
              <w:right w:val="single" w:sz="4" w:space="0" w:color="auto"/>
            </w:tcBorders>
            <w:vAlign w:val="bottom"/>
            <w:hideMark/>
          </w:tcPr>
          <w:p w14:paraId="1AF04612" w14:textId="77777777" w:rsidR="00FF0710" w:rsidRPr="00FF0710" w:rsidRDefault="00FF0710" w:rsidP="008B2536">
            <w:pPr>
              <w:spacing w:before="0" w:after="0" w:line="240" w:lineRule="auto"/>
              <w:rPr>
                <w:rFonts w:eastAsia="Times New Roman" w:cs="Arial"/>
                <w:bCs/>
                <w:sz w:val="20"/>
                <w:lang w:eastAsia="en-US"/>
              </w:rPr>
            </w:pPr>
            <w:r w:rsidRPr="00FF0710">
              <w:rPr>
                <w:rFonts w:eastAsia="Times New Roman" w:cs="Arial"/>
                <w:bCs/>
                <w:sz w:val="20"/>
                <w:lang w:eastAsia="en-US"/>
              </w:rPr>
              <w:t>HPE 900W Standard AC 240VDC Redundant Power Supply Kit</w:t>
            </w:r>
          </w:p>
        </w:tc>
      </w:tr>
      <w:tr w:rsidR="00FF0710" w:rsidRPr="00FF0710" w14:paraId="37081199" w14:textId="77777777" w:rsidTr="008B2536">
        <w:trPr>
          <w:trHeight w:val="288"/>
          <w:jc w:val="center"/>
        </w:trPr>
        <w:tc>
          <w:tcPr>
            <w:tcW w:w="2120" w:type="dxa"/>
            <w:tcBorders>
              <w:top w:val="single" w:sz="4" w:space="0" w:color="auto"/>
              <w:left w:val="single" w:sz="4" w:space="0" w:color="auto"/>
              <w:bottom w:val="single" w:sz="4" w:space="0" w:color="auto"/>
              <w:right w:val="single" w:sz="4" w:space="0" w:color="auto"/>
            </w:tcBorders>
            <w:vAlign w:val="center"/>
            <w:hideMark/>
          </w:tcPr>
          <w:p w14:paraId="7E1B63BE" w14:textId="77777777" w:rsidR="00FF0710" w:rsidRPr="00FF0710" w:rsidRDefault="00FF0710" w:rsidP="008B2536">
            <w:pPr>
              <w:spacing w:before="0" w:after="0" w:line="240" w:lineRule="auto"/>
              <w:rPr>
                <w:rFonts w:eastAsia="Times New Roman" w:cs="Arial"/>
                <w:b/>
                <w:bCs/>
                <w:sz w:val="20"/>
                <w:lang w:eastAsia="en-US"/>
              </w:rPr>
            </w:pPr>
            <w:r w:rsidRPr="00FF0710">
              <w:rPr>
                <w:rFonts w:eastAsia="Times New Roman" w:cs="Arial"/>
                <w:b/>
                <w:bCs/>
                <w:sz w:val="20"/>
                <w:lang w:eastAsia="en-US"/>
              </w:rPr>
              <w:t>Industry compliance</w:t>
            </w:r>
          </w:p>
        </w:tc>
        <w:tc>
          <w:tcPr>
            <w:tcW w:w="6250" w:type="dxa"/>
            <w:tcBorders>
              <w:top w:val="single" w:sz="4" w:space="0" w:color="auto"/>
              <w:left w:val="single" w:sz="4" w:space="0" w:color="auto"/>
              <w:bottom w:val="single" w:sz="4" w:space="0" w:color="auto"/>
              <w:right w:val="single" w:sz="4" w:space="0" w:color="auto"/>
            </w:tcBorders>
            <w:vAlign w:val="bottom"/>
            <w:hideMark/>
          </w:tcPr>
          <w:p w14:paraId="7BCE5E64" w14:textId="77777777" w:rsidR="00FF0710" w:rsidRPr="00FF0710" w:rsidRDefault="00FF0710" w:rsidP="008B2536">
            <w:pPr>
              <w:spacing w:before="0" w:after="0" w:line="240" w:lineRule="auto"/>
              <w:rPr>
                <w:rFonts w:eastAsia="Times New Roman" w:cs="Arial"/>
                <w:bCs/>
                <w:sz w:val="20"/>
                <w:lang w:eastAsia="en-US"/>
              </w:rPr>
            </w:pPr>
            <w:r w:rsidRPr="00FF0710">
              <w:rPr>
                <w:rFonts w:eastAsia="Times New Roman" w:cs="Arial"/>
                <w:bCs/>
                <w:sz w:val="20"/>
                <w:lang w:eastAsia="en-US"/>
              </w:rPr>
              <w:t>ASHRAE A3 and A4,6 lower idle power</w:t>
            </w:r>
            <w:r w:rsidRPr="00FF0710">
              <w:rPr>
                <w:rFonts w:eastAsia="Times New Roman" w:cs="Arial"/>
                <w:sz w:val="20"/>
                <w:lang w:eastAsia="en-US"/>
              </w:rPr>
              <w:t>, and ENERGY STAR</w:t>
            </w:r>
          </w:p>
        </w:tc>
      </w:tr>
      <w:tr w:rsidR="00FF0710" w:rsidRPr="00FF0710" w14:paraId="1F4FC453" w14:textId="77777777" w:rsidTr="008B2536">
        <w:trPr>
          <w:trHeight w:val="288"/>
          <w:jc w:val="center"/>
        </w:trPr>
        <w:tc>
          <w:tcPr>
            <w:tcW w:w="2120" w:type="dxa"/>
            <w:tcBorders>
              <w:top w:val="single" w:sz="4" w:space="0" w:color="auto"/>
              <w:left w:val="single" w:sz="4" w:space="0" w:color="auto"/>
              <w:bottom w:val="single" w:sz="4" w:space="0" w:color="auto"/>
              <w:right w:val="single" w:sz="4" w:space="0" w:color="auto"/>
            </w:tcBorders>
            <w:vAlign w:val="center"/>
            <w:hideMark/>
          </w:tcPr>
          <w:p w14:paraId="4B97EA61" w14:textId="77777777" w:rsidR="00FF0710" w:rsidRPr="00FF0710" w:rsidRDefault="00FF0710" w:rsidP="008B2536">
            <w:pPr>
              <w:spacing w:before="0" w:after="0" w:line="240" w:lineRule="auto"/>
              <w:rPr>
                <w:rFonts w:eastAsia="Times New Roman" w:cs="Arial"/>
                <w:b/>
                <w:bCs/>
                <w:sz w:val="20"/>
                <w:lang w:eastAsia="en-US"/>
              </w:rPr>
            </w:pPr>
            <w:r w:rsidRPr="00FF0710">
              <w:rPr>
                <w:rFonts w:eastAsia="Times New Roman" w:cs="Arial"/>
                <w:b/>
                <w:bCs/>
                <w:sz w:val="20"/>
                <w:lang w:eastAsia="en-US"/>
              </w:rPr>
              <w:t>Form factor/Chassis depth</w:t>
            </w:r>
          </w:p>
        </w:tc>
        <w:tc>
          <w:tcPr>
            <w:tcW w:w="6250" w:type="dxa"/>
            <w:tcBorders>
              <w:top w:val="single" w:sz="4" w:space="0" w:color="auto"/>
              <w:left w:val="single" w:sz="4" w:space="0" w:color="auto"/>
              <w:bottom w:val="single" w:sz="4" w:space="0" w:color="auto"/>
              <w:right w:val="single" w:sz="4" w:space="0" w:color="auto"/>
            </w:tcBorders>
            <w:vAlign w:val="bottom"/>
            <w:hideMark/>
          </w:tcPr>
          <w:p w14:paraId="1E07763D" w14:textId="77777777" w:rsidR="00FF0710" w:rsidRPr="00FF0710" w:rsidRDefault="00FF0710" w:rsidP="008B2536">
            <w:pPr>
              <w:spacing w:before="0" w:after="0" w:line="240" w:lineRule="auto"/>
              <w:rPr>
                <w:rFonts w:eastAsia="Times New Roman" w:cs="Arial"/>
                <w:sz w:val="20"/>
                <w:lang w:eastAsia="en-US"/>
              </w:rPr>
            </w:pPr>
            <w:r w:rsidRPr="00FF0710">
              <w:rPr>
                <w:rFonts w:eastAsia="Times New Roman" w:cs="Arial"/>
                <w:sz w:val="20"/>
                <w:lang w:eastAsia="en-US"/>
              </w:rPr>
              <w:t xml:space="preserve">Rack (2U), </w:t>
            </w:r>
            <w:r w:rsidRPr="00FF0710">
              <w:rPr>
                <w:rFonts w:eastAsia="Times New Roman" w:cs="Arial"/>
                <w:bCs/>
                <w:sz w:val="20"/>
                <w:lang w:eastAsia="en-US"/>
              </w:rPr>
              <w:t>26.75</w:t>
            </w:r>
            <w:r w:rsidRPr="00FF0710">
              <w:rPr>
                <w:rFonts w:eastAsia="Times New Roman" w:cs="Arial"/>
                <w:sz w:val="20"/>
                <w:lang w:eastAsia="en-US"/>
              </w:rPr>
              <w:t>" (SFF)</w:t>
            </w:r>
          </w:p>
        </w:tc>
      </w:tr>
      <w:tr w:rsidR="00FF0710" w:rsidRPr="00FF0710" w14:paraId="18698787" w14:textId="77777777" w:rsidTr="008B2536">
        <w:trPr>
          <w:trHeight w:val="408"/>
          <w:jc w:val="center"/>
        </w:trPr>
        <w:tc>
          <w:tcPr>
            <w:tcW w:w="2120" w:type="dxa"/>
            <w:tcBorders>
              <w:top w:val="single" w:sz="4" w:space="0" w:color="auto"/>
              <w:left w:val="single" w:sz="4" w:space="0" w:color="auto"/>
              <w:bottom w:val="single" w:sz="4" w:space="0" w:color="auto"/>
              <w:right w:val="single" w:sz="4" w:space="0" w:color="auto"/>
            </w:tcBorders>
            <w:vAlign w:val="center"/>
            <w:hideMark/>
          </w:tcPr>
          <w:p w14:paraId="522B668A" w14:textId="77777777" w:rsidR="00FF0710" w:rsidRPr="00FF0710" w:rsidRDefault="00FF0710" w:rsidP="008B2536">
            <w:pPr>
              <w:spacing w:before="0" w:after="0" w:line="240" w:lineRule="auto"/>
              <w:rPr>
                <w:rFonts w:eastAsia="Times New Roman" w:cs="Arial"/>
                <w:b/>
                <w:bCs/>
                <w:sz w:val="20"/>
                <w:lang w:eastAsia="en-US"/>
              </w:rPr>
            </w:pPr>
            <w:r w:rsidRPr="00FF0710">
              <w:rPr>
                <w:rFonts w:eastAsia="Times New Roman" w:cs="Arial"/>
                <w:b/>
                <w:bCs/>
                <w:sz w:val="20"/>
                <w:lang w:eastAsia="en-US"/>
              </w:rPr>
              <w:t>Serviceability—easy install rails</w:t>
            </w:r>
          </w:p>
        </w:tc>
        <w:tc>
          <w:tcPr>
            <w:tcW w:w="6250" w:type="dxa"/>
            <w:tcBorders>
              <w:top w:val="single" w:sz="4" w:space="0" w:color="auto"/>
              <w:left w:val="single" w:sz="4" w:space="0" w:color="auto"/>
              <w:bottom w:val="single" w:sz="4" w:space="0" w:color="auto"/>
              <w:right w:val="single" w:sz="4" w:space="0" w:color="auto"/>
            </w:tcBorders>
            <w:vAlign w:val="bottom"/>
            <w:hideMark/>
          </w:tcPr>
          <w:p w14:paraId="6609936C" w14:textId="77777777" w:rsidR="00FF0710" w:rsidRPr="00FF0710" w:rsidRDefault="00FF0710" w:rsidP="008B2536">
            <w:pPr>
              <w:spacing w:before="0" w:after="0" w:line="240" w:lineRule="auto"/>
              <w:rPr>
                <w:rFonts w:eastAsia="Times New Roman" w:cs="Arial"/>
                <w:bCs/>
                <w:sz w:val="20"/>
                <w:lang w:eastAsia="en-US"/>
              </w:rPr>
            </w:pPr>
            <w:r w:rsidRPr="00FF0710">
              <w:rPr>
                <w:rFonts w:eastAsia="Times New Roman" w:cs="Arial"/>
                <w:bCs/>
                <w:sz w:val="20"/>
                <w:lang w:eastAsia="en-US"/>
              </w:rPr>
              <w:t>Standard</w:t>
            </w:r>
          </w:p>
        </w:tc>
      </w:tr>
      <w:tr w:rsidR="00FF0710" w:rsidRPr="00FF0710" w14:paraId="6907C5B4" w14:textId="77777777" w:rsidTr="008B2536">
        <w:trPr>
          <w:trHeight w:val="408"/>
          <w:jc w:val="center"/>
        </w:trPr>
        <w:tc>
          <w:tcPr>
            <w:tcW w:w="2120" w:type="dxa"/>
            <w:tcBorders>
              <w:top w:val="single" w:sz="4" w:space="0" w:color="auto"/>
              <w:left w:val="single" w:sz="4" w:space="0" w:color="auto"/>
              <w:bottom w:val="single" w:sz="4" w:space="0" w:color="auto"/>
              <w:right w:val="single" w:sz="4" w:space="0" w:color="auto"/>
            </w:tcBorders>
            <w:vAlign w:val="center"/>
          </w:tcPr>
          <w:p w14:paraId="23811219" w14:textId="77777777" w:rsidR="00FF0710" w:rsidRPr="00FF0710" w:rsidRDefault="00FF0710" w:rsidP="008B2536">
            <w:pPr>
              <w:spacing w:before="0" w:after="0" w:line="240" w:lineRule="auto"/>
              <w:rPr>
                <w:rFonts w:eastAsia="Times New Roman" w:cs="Arial"/>
                <w:b/>
                <w:bCs/>
                <w:sz w:val="20"/>
                <w:lang w:eastAsia="en-US"/>
              </w:rPr>
            </w:pPr>
            <w:r w:rsidRPr="00FF0710">
              <w:rPr>
                <w:rFonts w:eastAsia="Times New Roman" w:cs="Arial"/>
                <w:b/>
                <w:bCs/>
                <w:sz w:val="18"/>
                <w:szCs w:val="18"/>
                <w:lang w:eastAsia="en-US"/>
              </w:rPr>
              <w:t>Operating Environment</w:t>
            </w:r>
          </w:p>
        </w:tc>
        <w:tc>
          <w:tcPr>
            <w:tcW w:w="6250" w:type="dxa"/>
            <w:tcBorders>
              <w:top w:val="single" w:sz="4" w:space="0" w:color="auto"/>
              <w:left w:val="single" w:sz="4" w:space="0" w:color="auto"/>
              <w:bottom w:val="single" w:sz="4" w:space="0" w:color="auto"/>
              <w:right w:val="single" w:sz="4" w:space="0" w:color="auto"/>
            </w:tcBorders>
            <w:vAlign w:val="bottom"/>
          </w:tcPr>
          <w:p w14:paraId="29A00A92" w14:textId="77777777" w:rsidR="00FF0710" w:rsidRPr="00FF0710" w:rsidRDefault="00FF0710" w:rsidP="008B2536">
            <w:pPr>
              <w:spacing w:before="0" w:after="0" w:line="240" w:lineRule="auto"/>
              <w:rPr>
                <w:rFonts w:eastAsia="Times New Roman" w:cs="Arial"/>
                <w:sz w:val="18"/>
                <w:szCs w:val="18"/>
                <w:lang w:eastAsia="en-US"/>
              </w:rPr>
            </w:pPr>
            <w:r w:rsidRPr="00FF0710">
              <w:rPr>
                <w:rFonts w:eastAsia="Times New Roman" w:cs="Arial"/>
                <w:sz w:val="18"/>
                <w:szCs w:val="18"/>
                <w:lang w:eastAsia="en-US"/>
              </w:rPr>
              <w:t>Operating temperature: 10 to 35°C</w:t>
            </w:r>
          </w:p>
          <w:p w14:paraId="7BC2536F" w14:textId="77777777" w:rsidR="00FF0710" w:rsidRPr="00FF0710" w:rsidRDefault="00FF0710" w:rsidP="008B2536">
            <w:pPr>
              <w:spacing w:before="0" w:after="0" w:line="240" w:lineRule="auto"/>
              <w:rPr>
                <w:rFonts w:eastAsia="Times New Roman" w:cs="Arial"/>
                <w:bCs/>
                <w:sz w:val="20"/>
                <w:lang w:eastAsia="en-US"/>
              </w:rPr>
            </w:pPr>
            <w:r w:rsidRPr="00FF0710">
              <w:rPr>
                <w:rFonts w:eastAsia="Times New Roman" w:cs="Arial"/>
                <w:sz w:val="18"/>
                <w:szCs w:val="18"/>
                <w:lang w:eastAsia="en-US"/>
              </w:rPr>
              <w:t>Operating humidity: 8 to 90% RH</w:t>
            </w:r>
          </w:p>
        </w:tc>
      </w:tr>
      <w:tr w:rsidR="00FF0710" w:rsidRPr="00FF0710" w14:paraId="3ED6A8E5" w14:textId="77777777" w:rsidTr="008B2536">
        <w:trPr>
          <w:trHeight w:val="288"/>
          <w:jc w:val="center"/>
        </w:trPr>
        <w:tc>
          <w:tcPr>
            <w:tcW w:w="2120" w:type="dxa"/>
            <w:tcBorders>
              <w:top w:val="single" w:sz="4" w:space="0" w:color="auto"/>
              <w:left w:val="single" w:sz="4" w:space="0" w:color="auto"/>
              <w:bottom w:val="single" w:sz="4" w:space="0" w:color="auto"/>
              <w:right w:val="single" w:sz="4" w:space="0" w:color="auto"/>
            </w:tcBorders>
            <w:vAlign w:val="center"/>
            <w:hideMark/>
          </w:tcPr>
          <w:p w14:paraId="6A38784F" w14:textId="77777777" w:rsidR="00FF0710" w:rsidRPr="00FF0710" w:rsidRDefault="00FF0710" w:rsidP="008B2536">
            <w:pPr>
              <w:spacing w:before="0" w:after="0" w:line="240" w:lineRule="auto"/>
              <w:rPr>
                <w:rFonts w:eastAsia="Times New Roman" w:cs="Arial"/>
                <w:b/>
                <w:bCs/>
                <w:sz w:val="20"/>
                <w:lang w:eastAsia="en-US"/>
              </w:rPr>
            </w:pPr>
            <w:r w:rsidRPr="00FF0710">
              <w:rPr>
                <w:rFonts w:eastAsia="Times New Roman" w:cs="Arial"/>
                <w:b/>
                <w:bCs/>
                <w:sz w:val="20"/>
                <w:lang w:eastAsia="en-US"/>
              </w:rPr>
              <w:t>Warranty</w:t>
            </w:r>
          </w:p>
        </w:tc>
        <w:tc>
          <w:tcPr>
            <w:tcW w:w="6250" w:type="dxa"/>
            <w:tcBorders>
              <w:top w:val="single" w:sz="4" w:space="0" w:color="auto"/>
              <w:left w:val="single" w:sz="4" w:space="0" w:color="auto"/>
              <w:bottom w:val="single" w:sz="4" w:space="0" w:color="auto"/>
              <w:right w:val="single" w:sz="4" w:space="0" w:color="auto"/>
            </w:tcBorders>
            <w:vAlign w:val="bottom"/>
            <w:hideMark/>
          </w:tcPr>
          <w:p w14:paraId="136C5A73" w14:textId="77777777" w:rsidR="00FF0710" w:rsidRPr="00FF0710" w:rsidRDefault="00FF0710" w:rsidP="008B2536">
            <w:pPr>
              <w:spacing w:before="0" w:after="0" w:line="240" w:lineRule="auto"/>
              <w:rPr>
                <w:rFonts w:eastAsia="Times New Roman" w:cs="Arial"/>
                <w:sz w:val="20"/>
                <w:lang w:eastAsia="en-US"/>
              </w:rPr>
            </w:pPr>
            <w:r w:rsidRPr="00FF0710">
              <w:rPr>
                <w:rFonts w:eastAsia="Times New Roman" w:cs="Arial"/>
                <w:sz w:val="20"/>
                <w:lang w:eastAsia="en-US"/>
              </w:rPr>
              <w:t>Protected by HP Services, including a 3 years parts, 3 years labor, and 3 years onsite service (3/3/3) standard limited warranty. Certain restrictions</w:t>
            </w:r>
            <w:r w:rsidR="00F455D9">
              <w:rPr>
                <w:rStyle w:val="CommentReference"/>
                <w:rFonts w:eastAsia="Times New Roman" w:cs="Times New Roman"/>
                <w:lang w:eastAsia="en-US"/>
              </w:rPr>
              <w:commentReference w:id="343"/>
            </w:r>
            <w:r w:rsidR="00F455D9">
              <w:rPr>
                <w:rStyle w:val="CommentReference"/>
                <w:rFonts w:eastAsia="Times New Roman" w:cs="Times New Roman"/>
                <w:lang w:eastAsia="en-US"/>
              </w:rPr>
              <w:commentReference w:id="344"/>
            </w:r>
          </w:p>
        </w:tc>
      </w:tr>
    </w:tbl>
    <w:p w14:paraId="6D65D696" w14:textId="2B2177CD" w:rsidR="004C1C8F" w:rsidRDefault="004C1C8F" w:rsidP="00FF0710">
      <w:pPr>
        <w:rPr>
          <w:lang w:val="en-GB" w:eastAsia="en-US" w:bidi="th-TH"/>
        </w:rPr>
      </w:pPr>
      <w:r>
        <w:rPr>
          <w:lang w:val="en-GB" w:eastAsia="en-US" w:bidi="th-TH"/>
        </w:rPr>
        <w:br w:type="page"/>
      </w:r>
    </w:p>
    <w:p w14:paraId="2C1C48A6" w14:textId="4A2169E0" w:rsidR="00FF0710" w:rsidRDefault="00FF0710" w:rsidP="00FF0710">
      <w:pPr>
        <w:pStyle w:val="TCHeading111"/>
        <w:numPr>
          <w:ilvl w:val="2"/>
          <w:numId w:val="8"/>
        </w:numPr>
      </w:pPr>
      <w:bookmarkStart w:id="345" w:name="_Toc492278902"/>
      <w:r>
        <w:lastRenderedPageBreak/>
        <w:t>Local SCADA PC</w:t>
      </w:r>
      <w:bookmarkEnd w:id="345"/>
    </w:p>
    <w:p w14:paraId="6F5709E7" w14:textId="77777777" w:rsidR="00FF0710" w:rsidRDefault="00FF0710" w:rsidP="00FF0710">
      <w:pPr>
        <w:pStyle w:val="ListParagraph"/>
        <w:keepNext/>
        <w:jc w:val="center"/>
      </w:pPr>
      <w:r w:rsidRPr="00016DCC">
        <w:rPr>
          <w:noProof/>
          <w:lang w:val="en-GB" w:eastAsia="en-GB"/>
        </w:rPr>
        <w:drawing>
          <wp:inline distT="0" distB="0" distL="0" distR="0" wp14:anchorId="5E3702F0" wp14:editId="7F78A818">
            <wp:extent cx="4225858" cy="1577340"/>
            <wp:effectExtent l="0" t="0" r="3810" b="381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8009" t="43450" r="22700" b="23841"/>
                    <a:stretch/>
                  </pic:blipFill>
                  <pic:spPr bwMode="auto">
                    <a:xfrm>
                      <a:off x="0" y="0"/>
                      <a:ext cx="4233630" cy="1580241"/>
                    </a:xfrm>
                    <a:prstGeom prst="rect">
                      <a:avLst/>
                    </a:prstGeom>
                    <a:ln>
                      <a:noFill/>
                    </a:ln>
                    <a:extLst>
                      <a:ext uri="{53640926-AAD7-44D8-BBD7-CCE9431645EC}">
                        <a14:shadowObscured xmlns:a14="http://schemas.microsoft.com/office/drawing/2010/main"/>
                      </a:ext>
                    </a:extLst>
                  </pic:spPr>
                </pic:pic>
              </a:graphicData>
            </a:graphic>
          </wp:inline>
        </w:drawing>
      </w:r>
    </w:p>
    <w:p w14:paraId="3CF103CC" w14:textId="6F5CF53D" w:rsidR="00FF0710" w:rsidRPr="00016DCC" w:rsidRDefault="00FF0710" w:rsidP="00FF0710">
      <w:pPr>
        <w:pStyle w:val="Caption"/>
        <w:jc w:val="center"/>
        <w:rPr>
          <w:rFonts w:cs="Arial"/>
          <w:b/>
        </w:rPr>
      </w:pPr>
      <w:bookmarkStart w:id="346" w:name="_Toc491988659"/>
      <w:r>
        <w:t xml:space="preserve">Figure </w:t>
      </w:r>
      <w:fldSimple w:instr=" SEQ Figure \* ARABIC ">
        <w:r w:rsidR="006E34F4">
          <w:rPr>
            <w:noProof/>
          </w:rPr>
          <w:t>8</w:t>
        </w:r>
      </w:fldSimple>
      <w:r>
        <w:t xml:space="preserve"> - </w:t>
      </w:r>
      <w:r w:rsidRPr="00D03C82">
        <w:t>HP Z440 Workstation</w:t>
      </w:r>
      <w:bookmarkEnd w:id="346"/>
    </w:p>
    <w:p w14:paraId="7EB37207" w14:textId="77777777" w:rsidR="00FF0710" w:rsidRDefault="00FF0710" w:rsidP="00FF0710">
      <w:pPr>
        <w:pStyle w:val="ListParagraph"/>
        <w:jc w:val="center"/>
        <w:rPr>
          <w:rFonts w:cs="Arial"/>
          <w:b/>
        </w:rPr>
      </w:pPr>
    </w:p>
    <w:tbl>
      <w:tblPr>
        <w:tblW w:w="8550" w:type="dxa"/>
        <w:tblInd w:w="-5" w:type="dxa"/>
        <w:tblCellMar>
          <w:top w:w="15" w:type="dxa"/>
          <w:bottom w:w="15" w:type="dxa"/>
        </w:tblCellMar>
        <w:tblLook w:val="04A0" w:firstRow="1" w:lastRow="0" w:firstColumn="1" w:lastColumn="0" w:noHBand="0" w:noVBand="1"/>
      </w:tblPr>
      <w:tblGrid>
        <w:gridCol w:w="2260"/>
        <w:gridCol w:w="6290"/>
      </w:tblGrid>
      <w:tr w:rsidR="008B2536" w:rsidRPr="008B2536" w14:paraId="268A2973" w14:textId="77777777" w:rsidTr="008B2536">
        <w:trPr>
          <w:trHeight w:val="288"/>
        </w:trPr>
        <w:tc>
          <w:tcPr>
            <w:tcW w:w="2260" w:type="dxa"/>
            <w:tcBorders>
              <w:top w:val="single" w:sz="4" w:space="0" w:color="auto"/>
              <w:left w:val="single" w:sz="4" w:space="0" w:color="auto"/>
              <w:bottom w:val="single" w:sz="4" w:space="0" w:color="auto"/>
              <w:right w:val="single" w:sz="4" w:space="0" w:color="auto"/>
            </w:tcBorders>
            <w:hideMark/>
          </w:tcPr>
          <w:p w14:paraId="452A625D" w14:textId="77777777" w:rsidR="00FF0710" w:rsidRPr="008B2536" w:rsidRDefault="00FF0710" w:rsidP="008B2536">
            <w:pPr>
              <w:spacing w:before="0" w:after="0" w:line="240" w:lineRule="auto"/>
              <w:rPr>
                <w:rFonts w:eastAsia="Times New Roman" w:cs="Arial"/>
                <w:b/>
                <w:bCs/>
                <w:sz w:val="20"/>
                <w:lang w:eastAsia="en-US"/>
              </w:rPr>
            </w:pPr>
            <w:r w:rsidRPr="008B2536">
              <w:rPr>
                <w:rFonts w:eastAsia="Times New Roman" w:cs="Arial"/>
                <w:b/>
                <w:bCs/>
                <w:sz w:val="20"/>
                <w:lang w:eastAsia="en-US"/>
              </w:rPr>
              <w:t>Operating System</w:t>
            </w:r>
          </w:p>
        </w:tc>
        <w:tc>
          <w:tcPr>
            <w:tcW w:w="6290" w:type="dxa"/>
            <w:tcBorders>
              <w:top w:val="single" w:sz="4" w:space="0" w:color="auto"/>
              <w:left w:val="single" w:sz="4" w:space="0" w:color="auto"/>
              <w:bottom w:val="single" w:sz="4" w:space="0" w:color="auto"/>
              <w:right w:val="single" w:sz="4" w:space="0" w:color="auto"/>
            </w:tcBorders>
            <w:vAlign w:val="bottom"/>
            <w:hideMark/>
          </w:tcPr>
          <w:p w14:paraId="060C7250" w14:textId="77777777" w:rsidR="00FF0710" w:rsidRPr="008B2536" w:rsidRDefault="00FF0710" w:rsidP="008B2536">
            <w:pPr>
              <w:spacing w:before="0" w:after="0" w:line="240" w:lineRule="auto"/>
              <w:rPr>
                <w:rFonts w:eastAsia="Times New Roman" w:cs="Arial"/>
                <w:sz w:val="20"/>
                <w:lang w:eastAsia="en-US"/>
              </w:rPr>
            </w:pPr>
            <w:r w:rsidRPr="008B2536">
              <w:rPr>
                <w:rFonts w:eastAsia="Times New Roman" w:cs="Arial"/>
                <w:sz w:val="20"/>
                <w:lang w:eastAsia="en-US"/>
              </w:rPr>
              <w:t>Windows 10 Pro 64</w:t>
            </w:r>
          </w:p>
        </w:tc>
      </w:tr>
      <w:tr w:rsidR="008B2536" w:rsidRPr="008B2536" w14:paraId="63ABE8A5" w14:textId="77777777" w:rsidTr="008B2536">
        <w:trPr>
          <w:trHeight w:val="253"/>
        </w:trPr>
        <w:tc>
          <w:tcPr>
            <w:tcW w:w="2260" w:type="dxa"/>
            <w:tcBorders>
              <w:top w:val="single" w:sz="4" w:space="0" w:color="auto"/>
              <w:left w:val="single" w:sz="4" w:space="0" w:color="auto"/>
              <w:bottom w:val="single" w:sz="4" w:space="0" w:color="auto"/>
              <w:right w:val="single" w:sz="4" w:space="0" w:color="auto"/>
            </w:tcBorders>
            <w:hideMark/>
          </w:tcPr>
          <w:p w14:paraId="1D64F812" w14:textId="77777777" w:rsidR="00FF0710" w:rsidRPr="008B2536" w:rsidRDefault="00FF0710" w:rsidP="008B2536">
            <w:pPr>
              <w:spacing w:before="0" w:after="0" w:line="240" w:lineRule="auto"/>
              <w:rPr>
                <w:rFonts w:eastAsia="Times New Roman" w:cs="Arial"/>
                <w:b/>
                <w:bCs/>
                <w:sz w:val="20"/>
                <w:lang w:eastAsia="en-US"/>
              </w:rPr>
            </w:pPr>
            <w:r w:rsidRPr="008B2536">
              <w:rPr>
                <w:rFonts w:eastAsia="Times New Roman" w:cs="Arial"/>
                <w:b/>
                <w:bCs/>
                <w:sz w:val="20"/>
                <w:lang w:eastAsia="en-US"/>
              </w:rPr>
              <w:t>Processor</w:t>
            </w:r>
          </w:p>
        </w:tc>
        <w:tc>
          <w:tcPr>
            <w:tcW w:w="6290" w:type="dxa"/>
            <w:tcBorders>
              <w:top w:val="single" w:sz="4" w:space="0" w:color="auto"/>
              <w:left w:val="single" w:sz="4" w:space="0" w:color="auto"/>
              <w:bottom w:val="single" w:sz="4" w:space="0" w:color="auto"/>
              <w:right w:val="single" w:sz="4" w:space="0" w:color="auto"/>
            </w:tcBorders>
            <w:vAlign w:val="bottom"/>
            <w:hideMark/>
          </w:tcPr>
          <w:p w14:paraId="458D9578" w14:textId="77777777" w:rsidR="00FF0710" w:rsidRPr="008B2536" w:rsidRDefault="00FF0710" w:rsidP="008B2536">
            <w:pPr>
              <w:spacing w:before="0" w:after="0" w:line="240" w:lineRule="auto"/>
              <w:rPr>
                <w:rFonts w:eastAsia="Times New Roman" w:cs="Arial"/>
                <w:sz w:val="20"/>
                <w:lang w:eastAsia="en-US"/>
              </w:rPr>
            </w:pPr>
            <w:r w:rsidRPr="008B2536">
              <w:rPr>
                <w:rFonts w:eastAsia="Times New Roman" w:cs="Arial"/>
                <w:sz w:val="20"/>
                <w:lang w:eastAsia="en-US"/>
              </w:rPr>
              <w:t>Intel® Xeon® E5-1603 v</w:t>
            </w:r>
            <w:proofErr w:type="gramStart"/>
            <w:r w:rsidRPr="008B2536">
              <w:rPr>
                <w:rFonts w:eastAsia="Times New Roman" w:cs="Arial"/>
                <w:sz w:val="20"/>
                <w:lang w:eastAsia="en-US"/>
              </w:rPr>
              <w:t>4  2</w:t>
            </w:r>
            <w:proofErr w:type="gramEnd"/>
            <w:r w:rsidRPr="008B2536">
              <w:rPr>
                <w:rFonts w:eastAsia="Times New Roman" w:cs="Arial"/>
                <w:sz w:val="20"/>
                <w:lang w:eastAsia="en-US"/>
              </w:rPr>
              <w:t>.80GHz 10MB 2133 4Core CPU</w:t>
            </w:r>
          </w:p>
        </w:tc>
      </w:tr>
      <w:tr w:rsidR="008B2536" w:rsidRPr="008B2536" w14:paraId="13B31E76" w14:textId="77777777" w:rsidTr="008B2536">
        <w:trPr>
          <w:trHeight w:val="235"/>
        </w:trPr>
        <w:tc>
          <w:tcPr>
            <w:tcW w:w="2260" w:type="dxa"/>
            <w:tcBorders>
              <w:top w:val="single" w:sz="4" w:space="0" w:color="auto"/>
              <w:left w:val="single" w:sz="4" w:space="0" w:color="auto"/>
              <w:bottom w:val="single" w:sz="4" w:space="0" w:color="auto"/>
              <w:right w:val="single" w:sz="4" w:space="0" w:color="auto"/>
            </w:tcBorders>
            <w:hideMark/>
          </w:tcPr>
          <w:p w14:paraId="5508E9CB" w14:textId="77777777" w:rsidR="00FF0710" w:rsidRPr="008B2536" w:rsidRDefault="00FF0710" w:rsidP="008B2536">
            <w:pPr>
              <w:spacing w:before="0" w:after="0" w:line="240" w:lineRule="auto"/>
              <w:rPr>
                <w:rFonts w:eastAsia="Times New Roman" w:cs="Arial"/>
                <w:b/>
                <w:bCs/>
                <w:sz w:val="20"/>
                <w:lang w:eastAsia="en-US"/>
              </w:rPr>
            </w:pPr>
            <w:r w:rsidRPr="008B2536">
              <w:rPr>
                <w:rFonts w:eastAsia="Times New Roman" w:cs="Arial"/>
                <w:b/>
                <w:bCs/>
                <w:sz w:val="20"/>
                <w:lang w:eastAsia="en-US"/>
              </w:rPr>
              <w:t>Memory</w:t>
            </w:r>
          </w:p>
        </w:tc>
        <w:tc>
          <w:tcPr>
            <w:tcW w:w="6290" w:type="dxa"/>
            <w:tcBorders>
              <w:top w:val="single" w:sz="4" w:space="0" w:color="auto"/>
              <w:left w:val="single" w:sz="4" w:space="0" w:color="auto"/>
              <w:bottom w:val="single" w:sz="4" w:space="0" w:color="auto"/>
              <w:right w:val="single" w:sz="4" w:space="0" w:color="auto"/>
            </w:tcBorders>
            <w:vAlign w:val="bottom"/>
            <w:hideMark/>
          </w:tcPr>
          <w:p w14:paraId="51FDE125" w14:textId="77777777" w:rsidR="00FF0710" w:rsidRPr="008B2536" w:rsidRDefault="00FF0710" w:rsidP="008B2536">
            <w:pPr>
              <w:spacing w:before="0" w:after="0" w:line="240" w:lineRule="auto"/>
              <w:rPr>
                <w:rFonts w:eastAsia="Times New Roman" w:cs="Arial"/>
                <w:sz w:val="20"/>
                <w:lang w:eastAsia="en-US"/>
              </w:rPr>
            </w:pPr>
            <w:r w:rsidRPr="008B2536">
              <w:rPr>
                <w:rFonts w:eastAsia="Times New Roman" w:cs="Arial"/>
                <w:sz w:val="20"/>
                <w:lang w:eastAsia="en-US"/>
              </w:rPr>
              <w:t>8GB DDR4-2400 (1x8GB) Registered RAM</w:t>
            </w:r>
          </w:p>
        </w:tc>
      </w:tr>
      <w:tr w:rsidR="008B2536" w:rsidRPr="008B2536" w14:paraId="24992CAB" w14:textId="77777777" w:rsidTr="008B2536">
        <w:trPr>
          <w:trHeight w:val="235"/>
        </w:trPr>
        <w:tc>
          <w:tcPr>
            <w:tcW w:w="2260" w:type="dxa"/>
            <w:tcBorders>
              <w:top w:val="single" w:sz="4" w:space="0" w:color="auto"/>
              <w:left w:val="single" w:sz="4" w:space="0" w:color="auto"/>
              <w:bottom w:val="single" w:sz="4" w:space="0" w:color="auto"/>
              <w:right w:val="single" w:sz="4" w:space="0" w:color="auto"/>
            </w:tcBorders>
          </w:tcPr>
          <w:p w14:paraId="59A45C6C" w14:textId="77777777" w:rsidR="00FF0710" w:rsidRPr="008B2536" w:rsidRDefault="00FF0710" w:rsidP="008B2536">
            <w:pPr>
              <w:spacing w:before="0" w:after="0" w:line="240" w:lineRule="auto"/>
              <w:rPr>
                <w:rFonts w:eastAsia="Times New Roman" w:cs="Arial"/>
                <w:b/>
                <w:bCs/>
                <w:sz w:val="20"/>
                <w:lang w:eastAsia="en-US"/>
              </w:rPr>
            </w:pPr>
            <w:r w:rsidRPr="008B2536">
              <w:rPr>
                <w:rFonts w:eastAsia="Times New Roman" w:cs="Arial"/>
                <w:b/>
                <w:bCs/>
                <w:sz w:val="20"/>
                <w:lang w:eastAsia="en-US"/>
              </w:rPr>
              <w:t>Storage</w:t>
            </w:r>
          </w:p>
        </w:tc>
        <w:tc>
          <w:tcPr>
            <w:tcW w:w="6290" w:type="dxa"/>
            <w:tcBorders>
              <w:top w:val="single" w:sz="4" w:space="0" w:color="auto"/>
              <w:left w:val="single" w:sz="4" w:space="0" w:color="auto"/>
              <w:bottom w:val="single" w:sz="4" w:space="0" w:color="auto"/>
              <w:right w:val="single" w:sz="4" w:space="0" w:color="auto"/>
            </w:tcBorders>
            <w:vAlign w:val="bottom"/>
          </w:tcPr>
          <w:p w14:paraId="117A86FC" w14:textId="77777777" w:rsidR="00FF0710" w:rsidRPr="008B2536" w:rsidRDefault="00FF0710" w:rsidP="008B2536">
            <w:pPr>
              <w:spacing w:before="0" w:after="0" w:line="240" w:lineRule="auto"/>
              <w:rPr>
                <w:rFonts w:eastAsia="Times New Roman" w:cs="Arial"/>
                <w:sz w:val="20"/>
                <w:lang w:eastAsia="en-US"/>
              </w:rPr>
            </w:pPr>
            <w:r w:rsidRPr="008B2536">
              <w:rPr>
                <w:rFonts w:eastAsia="Times New Roman" w:cs="Arial"/>
                <w:sz w:val="20"/>
                <w:lang w:eastAsia="en-US"/>
              </w:rPr>
              <w:t>1TB 7200 RPM SATA</w:t>
            </w:r>
          </w:p>
        </w:tc>
      </w:tr>
      <w:tr w:rsidR="008B2536" w:rsidRPr="008B2536" w14:paraId="3B3F1596" w14:textId="77777777" w:rsidTr="008B2536">
        <w:trPr>
          <w:trHeight w:val="235"/>
        </w:trPr>
        <w:tc>
          <w:tcPr>
            <w:tcW w:w="2260" w:type="dxa"/>
            <w:tcBorders>
              <w:top w:val="single" w:sz="4" w:space="0" w:color="auto"/>
              <w:left w:val="single" w:sz="4" w:space="0" w:color="auto"/>
              <w:bottom w:val="single" w:sz="4" w:space="0" w:color="auto"/>
              <w:right w:val="single" w:sz="4" w:space="0" w:color="auto"/>
            </w:tcBorders>
          </w:tcPr>
          <w:p w14:paraId="7716C23B" w14:textId="77777777" w:rsidR="00FF0710" w:rsidRPr="008B2536" w:rsidRDefault="00FF0710" w:rsidP="008B2536">
            <w:pPr>
              <w:spacing w:before="0" w:after="0" w:line="240" w:lineRule="auto"/>
              <w:rPr>
                <w:rFonts w:eastAsia="Times New Roman" w:cs="Arial"/>
                <w:b/>
                <w:bCs/>
                <w:sz w:val="20"/>
                <w:lang w:eastAsia="en-US"/>
              </w:rPr>
            </w:pPr>
            <w:r w:rsidRPr="008B2536">
              <w:rPr>
                <w:rFonts w:eastAsia="Times New Roman" w:cs="Arial"/>
                <w:b/>
                <w:bCs/>
                <w:sz w:val="20"/>
                <w:lang w:eastAsia="en-US"/>
              </w:rPr>
              <w:t>VGA</w:t>
            </w:r>
          </w:p>
        </w:tc>
        <w:tc>
          <w:tcPr>
            <w:tcW w:w="6290" w:type="dxa"/>
            <w:tcBorders>
              <w:top w:val="single" w:sz="4" w:space="0" w:color="auto"/>
              <w:left w:val="single" w:sz="4" w:space="0" w:color="auto"/>
              <w:bottom w:val="single" w:sz="4" w:space="0" w:color="auto"/>
              <w:right w:val="single" w:sz="4" w:space="0" w:color="auto"/>
            </w:tcBorders>
            <w:vAlign w:val="bottom"/>
          </w:tcPr>
          <w:p w14:paraId="3F264C04" w14:textId="77777777" w:rsidR="00FF0710" w:rsidRPr="008B2536" w:rsidRDefault="00FF0710" w:rsidP="008B2536">
            <w:pPr>
              <w:spacing w:before="0" w:after="0" w:line="240" w:lineRule="auto"/>
              <w:rPr>
                <w:rFonts w:eastAsia="Times New Roman" w:cs="Arial"/>
                <w:sz w:val="20"/>
                <w:lang w:eastAsia="en-US"/>
              </w:rPr>
            </w:pPr>
            <w:r w:rsidRPr="008B2536">
              <w:rPr>
                <w:rFonts w:eastAsia="Times New Roman" w:cs="Arial"/>
                <w:sz w:val="20"/>
                <w:lang w:eastAsia="en-US"/>
              </w:rPr>
              <w:t>NVIDIA Quadro M2000 4GB 4xDP</w:t>
            </w:r>
          </w:p>
        </w:tc>
      </w:tr>
      <w:tr w:rsidR="008B2536" w:rsidRPr="008B2536" w14:paraId="7636712B" w14:textId="77777777" w:rsidTr="008B2536">
        <w:trPr>
          <w:trHeight w:val="235"/>
        </w:trPr>
        <w:tc>
          <w:tcPr>
            <w:tcW w:w="2260" w:type="dxa"/>
            <w:tcBorders>
              <w:top w:val="single" w:sz="4" w:space="0" w:color="auto"/>
              <w:left w:val="single" w:sz="4" w:space="0" w:color="auto"/>
              <w:bottom w:val="single" w:sz="4" w:space="0" w:color="auto"/>
              <w:right w:val="single" w:sz="4" w:space="0" w:color="auto"/>
            </w:tcBorders>
            <w:hideMark/>
          </w:tcPr>
          <w:p w14:paraId="7E2BF70D" w14:textId="77777777" w:rsidR="00FF0710" w:rsidRPr="008B2536" w:rsidRDefault="00FF0710" w:rsidP="008B2536">
            <w:pPr>
              <w:spacing w:before="0" w:after="0" w:line="240" w:lineRule="auto"/>
              <w:rPr>
                <w:rFonts w:eastAsia="Times New Roman" w:cs="Arial"/>
                <w:b/>
                <w:bCs/>
                <w:sz w:val="20"/>
                <w:lang w:eastAsia="en-US"/>
              </w:rPr>
            </w:pPr>
            <w:r w:rsidRPr="008B2536">
              <w:rPr>
                <w:rFonts w:eastAsia="Times New Roman" w:cs="Arial"/>
                <w:b/>
                <w:bCs/>
                <w:sz w:val="20"/>
                <w:lang w:eastAsia="en-US"/>
              </w:rPr>
              <w:t>Networking</w:t>
            </w:r>
          </w:p>
        </w:tc>
        <w:tc>
          <w:tcPr>
            <w:tcW w:w="6290" w:type="dxa"/>
            <w:tcBorders>
              <w:top w:val="single" w:sz="4" w:space="0" w:color="auto"/>
              <w:left w:val="single" w:sz="4" w:space="0" w:color="auto"/>
              <w:bottom w:val="single" w:sz="4" w:space="0" w:color="auto"/>
              <w:right w:val="single" w:sz="4" w:space="0" w:color="auto"/>
            </w:tcBorders>
            <w:vAlign w:val="bottom"/>
            <w:hideMark/>
          </w:tcPr>
          <w:p w14:paraId="77B1AC93" w14:textId="77777777" w:rsidR="00FF0710" w:rsidRPr="008B2536" w:rsidRDefault="00FF0710" w:rsidP="008B2536">
            <w:pPr>
              <w:spacing w:before="0" w:after="0" w:line="240" w:lineRule="auto"/>
              <w:rPr>
                <w:rFonts w:eastAsia="Times New Roman" w:cs="Arial"/>
                <w:sz w:val="20"/>
                <w:lang w:eastAsia="en-US"/>
              </w:rPr>
            </w:pPr>
            <w:r w:rsidRPr="008B2536">
              <w:rPr>
                <w:rFonts w:eastAsia="Times New Roman" w:cs="Arial"/>
                <w:sz w:val="20"/>
                <w:lang w:eastAsia="en-US"/>
              </w:rPr>
              <w:t xml:space="preserve">Integrated Intel® I218LM </w:t>
            </w:r>
            <w:proofErr w:type="spellStart"/>
            <w:r w:rsidRPr="008B2536">
              <w:rPr>
                <w:rFonts w:eastAsia="Times New Roman" w:cs="Arial"/>
                <w:sz w:val="20"/>
                <w:lang w:eastAsia="en-US"/>
              </w:rPr>
              <w:t>PCIe</w:t>
            </w:r>
            <w:proofErr w:type="spellEnd"/>
            <w:r w:rsidRPr="008B2536">
              <w:rPr>
                <w:rFonts w:eastAsia="Times New Roman" w:cs="Arial"/>
                <w:sz w:val="20"/>
                <w:lang w:eastAsia="en-US"/>
              </w:rPr>
              <w:t xml:space="preserve"> </w:t>
            </w:r>
            <w:proofErr w:type="spellStart"/>
            <w:r w:rsidRPr="008B2536">
              <w:rPr>
                <w:rFonts w:eastAsia="Times New Roman" w:cs="Arial"/>
                <w:sz w:val="20"/>
                <w:lang w:eastAsia="en-US"/>
              </w:rPr>
              <w:t>GbE</w:t>
            </w:r>
            <w:proofErr w:type="spellEnd"/>
          </w:p>
        </w:tc>
      </w:tr>
      <w:tr w:rsidR="008B2536" w:rsidRPr="008B2536" w14:paraId="1C7C7C17" w14:textId="77777777" w:rsidTr="008B2536">
        <w:trPr>
          <w:trHeight w:val="288"/>
        </w:trPr>
        <w:tc>
          <w:tcPr>
            <w:tcW w:w="2260" w:type="dxa"/>
            <w:tcBorders>
              <w:top w:val="single" w:sz="4" w:space="0" w:color="auto"/>
              <w:left w:val="single" w:sz="4" w:space="0" w:color="auto"/>
              <w:bottom w:val="single" w:sz="4" w:space="0" w:color="auto"/>
              <w:right w:val="single" w:sz="4" w:space="0" w:color="auto"/>
            </w:tcBorders>
            <w:hideMark/>
          </w:tcPr>
          <w:p w14:paraId="21A082DF" w14:textId="77777777" w:rsidR="00FF0710" w:rsidRPr="008B2536" w:rsidRDefault="00FF0710" w:rsidP="008B2536">
            <w:pPr>
              <w:spacing w:before="0" w:after="0" w:line="240" w:lineRule="auto"/>
              <w:rPr>
                <w:rFonts w:eastAsia="Times New Roman" w:cs="Arial"/>
                <w:b/>
                <w:bCs/>
                <w:sz w:val="20"/>
                <w:lang w:eastAsia="en-US"/>
              </w:rPr>
            </w:pPr>
            <w:r w:rsidRPr="008B2536">
              <w:rPr>
                <w:rFonts w:eastAsia="Times New Roman" w:cs="Arial"/>
                <w:b/>
                <w:bCs/>
                <w:sz w:val="20"/>
                <w:lang w:eastAsia="en-US"/>
              </w:rPr>
              <w:t>Ports and Connectors</w:t>
            </w:r>
          </w:p>
        </w:tc>
        <w:tc>
          <w:tcPr>
            <w:tcW w:w="6290" w:type="dxa"/>
            <w:tcBorders>
              <w:top w:val="single" w:sz="4" w:space="0" w:color="auto"/>
              <w:left w:val="single" w:sz="4" w:space="0" w:color="auto"/>
              <w:bottom w:val="single" w:sz="4" w:space="0" w:color="auto"/>
              <w:right w:val="single" w:sz="4" w:space="0" w:color="auto"/>
            </w:tcBorders>
            <w:vAlign w:val="bottom"/>
            <w:hideMark/>
          </w:tcPr>
          <w:p w14:paraId="25C96F6B" w14:textId="77777777" w:rsidR="00FF0710" w:rsidRPr="008B2536" w:rsidRDefault="00FF0710" w:rsidP="008B2536">
            <w:pPr>
              <w:spacing w:before="0" w:after="0" w:line="240" w:lineRule="auto"/>
              <w:rPr>
                <w:rFonts w:eastAsia="Times New Roman" w:cs="Arial"/>
                <w:sz w:val="20"/>
                <w:lang w:eastAsia="en-US"/>
              </w:rPr>
            </w:pPr>
            <w:r w:rsidRPr="008B2536">
              <w:rPr>
                <w:rFonts w:eastAsia="Times New Roman" w:cs="Arial"/>
                <w:sz w:val="20"/>
                <w:lang w:eastAsia="en-US"/>
              </w:rPr>
              <w:t>Front: 4 USB 3.0; 1 microphone; 1 headset</w:t>
            </w:r>
          </w:p>
          <w:p w14:paraId="3BC41D82" w14:textId="77777777" w:rsidR="00FF0710" w:rsidRPr="008B2536" w:rsidRDefault="00FF0710" w:rsidP="008B2536">
            <w:pPr>
              <w:spacing w:before="0" w:after="0" w:line="240" w:lineRule="auto"/>
              <w:rPr>
                <w:rFonts w:eastAsia="Times New Roman" w:cs="Arial"/>
                <w:sz w:val="20"/>
                <w:lang w:eastAsia="en-US"/>
              </w:rPr>
            </w:pPr>
            <w:r w:rsidRPr="008B2536">
              <w:rPr>
                <w:rFonts w:eastAsia="Times New Roman" w:cs="Arial"/>
                <w:sz w:val="20"/>
                <w:lang w:eastAsia="en-US"/>
              </w:rPr>
              <w:t>Back: 4 USB 3.0; 2 USB 2.0; 2 PS/2; 1 RJ-45; 1 audio line in; 1 audio line out</w:t>
            </w:r>
          </w:p>
          <w:p w14:paraId="6DACE28F" w14:textId="77777777" w:rsidR="00FF0710" w:rsidRPr="008B2536" w:rsidRDefault="00FF0710" w:rsidP="008B2536">
            <w:pPr>
              <w:spacing w:before="0" w:after="0" w:line="240" w:lineRule="auto"/>
              <w:rPr>
                <w:rFonts w:eastAsia="Times New Roman" w:cs="Arial"/>
                <w:sz w:val="20"/>
                <w:lang w:eastAsia="en-US"/>
              </w:rPr>
            </w:pPr>
            <w:r w:rsidRPr="008B2536">
              <w:rPr>
                <w:rFonts w:eastAsia="Times New Roman" w:cs="Arial"/>
                <w:sz w:val="20"/>
                <w:lang w:eastAsia="en-US"/>
              </w:rPr>
              <w:t>Internal: 1 USB 2.0; 1 USB 3.0</w:t>
            </w:r>
          </w:p>
        </w:tc>
      </w:tr>
      <w:tr w:rsidR="008B2536" w:rsidRPr="008B2536" w14:paraId="380FDC71" w14:textId="77777777" w:rsidTr="008B2536">
        <w:trPr>
          <w:trHeight w:val="298"/>
        </w:trPr>
        <w:tc>
          <w:tcPr>
            <w:tcW w:w="2260" w:type="dxa"/>
            <w:tcBorders>
              <w:top w:val="single" w:sz="4" w:space="0" w:color="auto"/>
              <w:left w:val="single" w:sz="4" w:space="0" w:color="auto"/>
              <w:bottom w:val="single" w:sz="4" w:space="0" w:color="auto"/>
              <w:right w:val="single" w:sz="4" w:space="0" w:color="auto"/>
            </w:tcBorders>
            <w:hideMark/>
          </w:tcPr>
          <w:p w14:paraId="70D50FEB" w14:textId="77777777" w:rsidR="00FF0710" w:rsidRPr="008B2536" w:rsidRDefault="00FF0710" w:rsidP="008B2536">
            <w:pPr>
              <w:spacing w:before="0" w:after="0" w:line="240" w:lineRule="auto"/>
              <w:rPr>
                <w:rFonts w:eastAsia="Times New Roman" w:cs="Arial"/>
                <w:b/>
                <w:bCs/>
                <w:sz w:val="20"/>
                <w:lang w:eastAsia="en-US"/>
              </w:rPr>
            </w:pPr>
            <w:r w:rsidRPr="008B2536">
              <w:rPr>
                <w:rFonts w:eastAsia="Times New Roman" w:cs="Arial"/>
                <w:b/>
                <w:bCs/>
                <w:sz w:val="20"/>
                <w:lang w:eastAsia="en-US"/>
              </w:rPr>
              <w:t>Power</w:t>
            </w:r>
          </w:p>
        </w:tc>
        <w:tc>
          <w:tcPr>
            <w:tcW w:w="6290" w:type="dxa"/>
            <w:tcBorders>
              <w:top w:val="single" w:sz="4" w:space="0" w:color="auto"/>
              <w:left w:val="single" w:sz="4" w:space="0" w:color="auto"/>
              <w:bottom w:val="single" w:sz="4" w:space="0" w:color="auto"/>
              <w:right w:val="single" w:sz="4" w:space="0" w:color="auto"/>
            </w:tcBorders>
            <w:vAlign w:val="bottom"/>
            <w:hideMark/>
          </w:tcPr>
          <w:p w14:paraId="38D0A9D3" w14:textId="77777777" w:rsidR="00FF0710" w:rsidRPr="008B2536" w:rsidRDefault="00FF0710" w:rsidP="008B2536">
            <w:pPr>
              <w:spacing w:before="0" w:after="0" w:line="240" w:lineRule="auto"/>
              <w:rPr>
                <w:rFonts w:eastAsia="Times New Roman" w:cs="Arial"/>
                <w:sz w:val="20"/>
                <w:lang w:eastAsia="en-US"/>
              </w:rPr>
            </w:pPr>
            <w:r w:rsidRPr="008B2536">
              <w:rPr>
                <w:rFonts w:eastAsia="Times New Roman" w:cs="Arial"/>
                <w:sz w:val="20"/>
                <w:lang w:eastAsia="en-US"/>
              </w:rPr>
              <w:t xml:space="preserve">700 W 90% efficient </w:t>
            </w:r>
            <w:proofErr w:type="spellStart"/>
            <w:r w:rsidRPr="008B2536">
              <w:rPr>
                <w:rFonts w:eastAsia="Times New Roman" w:cs="Arial"/>
                <w:sz w:val="20"/>
                <w:lang w:eastAsia="en-US"/>
              </w:rPr>
              <w:t>chasis</w:t>
            </w:r>
            <w:proofErr w:type="spellEnd"/>
          </w:p>
        </w:tc>
      </w:tr>
      <w:tr w:rsidR="008B2536" w:rsidRPr="008B2536" w14:paraId="1C349C3A" w14:textId="77777777" w:rsidTr="008B2536">
        <w:trPr>
          <w:trHeight w:val="528"/>
        </w:trPr>
        <w:tc>
          <w:tcPr>
            <w:tcW w:w="2260" w:type="dxa"/>
            <w:tcBorders>
              <w:top w:val="single" w:sz="4" w:space="0" w:color="auto"/>
              <w:left w:val="single" w:sz="4" w:space="0" w:color="auto"/>
              <w:bottom w:val="single" w:sz="4" w:space="0" w:color="auto"/>
              <w:right w:val="single" w:sz="4" w:space="0" w:color="auto"/>
            </w:tcBorders>
            <w:hideMark/>
          </w:tcPr>
          <w:p w14:paraId="5388BE41" w14:textId="77777777" w:rsidR="00FF0710" w:rsidRPr="008B2536" w:rsidRDefault="00FF0710" w:rsidP="008B2536">
            <w:pPr>
              <w:spacing w:before="0" w:after="0" w:line="240" w:lineRule="auto"/>
              <w:rPr>
                <w:rFonts w:eastAsia="Times New Roman" w:cs="Arial"/>
                <w:b/>
                <w:bCs/>
                <w:sz w:val="20"/>
                <w:lang w:eastAsia="en-US"/>
              </w:rPr>
            </w:pPr>
            <w:r w:rsidRPr="008B2536">
              <w:rPr>
                <w:rFonts w:eastAsia="Times New Roman" w:cs="Arial"/>
                <w:b/>
                <w:bCs/>
                <w:sz w:val="20"/>
                <w:lang w:eastAsia="en-US"/>
              </w:rPr>
              <w:t xml:space="preserve">Dimensions (W x D </w:t>
            </w:r>
            <w:proofErr w:type="gramStart"/>
            <w:r w:rsidRPr="008B2536">
              <w:rPr>
                <w:rFonts w:eastAsia="Times New Roman" w:cs="Arial"/>
                <w:b/>
                <w:bCs/>
                <w:sz w:val="20"/>
                <w:lang w:eastAsia="en-US"/>
              </w:rPr>
              <w:t>x</w:t>
            </w:r>
            <w:proofErr w:type="gramEnd"/>
            <w:r w:rsidRPr="008B2536">
              <w:rPr>
                <w:rFonts w:eastAsia="Times New Roman" w:cs="Arial"/>
                <w:b/>
                <w:bCs/>
                <w:sz w:val="20"/>
                <w:lang w:eastAsia="en-US"/>
              </w:rPr>
              <w:t xml:space="preserve"> H)</w:t>
            </w:r>
          </w:p>
        </w:tc>
        <w:tc>
          <w:tcPr>
            <w:tcW w:w="6290" w:type="dxa"/>
            <w:tcBorders>
              <w:top w:val="single" w:sz="4" w:space="0" w:color="auto"/>
              <w:left w:val="single" w:sz="4" w:space="0" w:color="auto"/>
              <w:bottom w:val="single" w:sz="4" w:space="0" w:color="auto"/>
              <w:right w:val="single" w:sz="4" w:space="0" w:color="auto"/>
            </w:tcBorders>
            <w:vAlign w:val="bottom"/>
            <w:hideMark/>
          </w:tcPr>
          <w:p w14:paraId="3FF7B056" w14:textId="77777777" w:rsidR="00FF0710" w:rsidRPr="008B2536" w:rsidRDefault="00FF0710" w:rsidP="008B2536">
            <w:pPr>
              <w:spacing w:before="0" w:after="0" w:line="240" w:lineRule="auto"/>
              <w:rPr>
                <w:rFonts w:eastAsia="Times New Roman" w:cs="Arial"/>
                <w:sz w:val="20"/>
                <w:lang w:eastAsia="en-US"/>
              </w:rPr>
            </w:pPr>
            <w:r w:rsidRPr="008B2536">
              <w:rPr>
                <w:rFonts w:eastAsia="Times New Roman" w:cs="Arial"/>
                <w:sz w:val="20"/>
                <w:lang w:eastAsia="en-US"/>
              </w:rPr>
              <w:t>6.65 x 17.5 x 17 in / 16.9 x 44.5 x 43.2 cm</w:t>
            </w:r>
          </w:p>
        </w:tc>
      </w:tr>
      <w:tr w:rsidR="008B2536" w:rsidRPr="008B2536" w14:paraId="48A98763" w14:textId="77777777" w:rsidTr="008B2536">
        <w:trPr>
          <w:trHeight w:val="288"/>
        </w:trPr>
        <w:tc>
          <w:tcPr>
            <w:tcW w:w="2260" w:type="dxa"/>
            <w:tcBorders>
              <w:top w:val="single" w:sz="4" w:space="0" w:color="auto"/>
              <w:left w:val="single" w:sz="4" w:space="0" w:color="auto"/>
              <w:bottom w:val="single" w:sz="4" w:space="0" w:color="auto"/>
              <w:right w:val="single" w:sz="4" w:space="0" w:color="auto"/>
            </w:tcBorders>
            <w:hideMark/>
          </w:tcPr>
          <w:p w14:paraId="295A0D67" w14:textId="77777777" w:rsidR="00FF0710" w:rsidRPr="008B2536" w:rsidRDefault="00FF0710" w:rsidP="008B2536">
            <w:pPr>
              <w:spacing w:before="0" w:after="0" w:line="240" w:lineRule="auto"/>
              <w:rPr>
                <w:rFonts w:eastAsia="Times New Roman" w:cs="Arial"/>
                <w:b/>
                <w:bCs/>
                <w:sz w:val="20"/>
                <w:lang w:eastAsia="en-US"/>
              </w:rPr>
            </w:pPr>
            <w:r w:rsidRPr="008B2536">
              <w:rPr>
                <w:rFonts w:eastAsia="Times New Roman" w:cs="Arial"/>
                <w:b/>
                <w:bCs/>
                <w:sz w:val="20"/>
                <w:lang w:eastAsia="en-US"/>
              </w:rPr>
              <w:t>Weight</w:t>
            </w:r>
          </w:p>
        </w:tc>
        <w:tc>
          <w:tcPr>
            <w:tcW w:w="6290" w:type="dxa"/>
            <w:tcBorders>
              <w:top w:val="single" w:sz="4" w:space="0" w:color="auto"/>
              <w:left w:val="single" w:sz="4" w:space="0" w:color="auto"/>
              <w:bottom w:val="single" w:sz="4" w:space="0" w:color="auto"/>
              <w:right w:val="single" w:sz="4" w:space="0" w:color="auto"/>
            </w:tcBorders>
            <w:vAlign w:val="bottom"/>
            <w:hideMark/>
          </w:tcPr>
          <w:p w14:paraId="7EC0E1F6" w14:textId="77777777" w:rsidR="00FF0710" w:rsidRPr="008B2536" w:rsidRDefault="00FF0710" w:rsidP="008B2536">
            <w:pPr>
              <w:spacing w:before="0" w:after="0" w:line="240" w:lineRule="auto"/>
              <w:rPr>
                <w:rFonts w:eastAsia="Times New Roman" w:cs="Arial"/>
                <w:sz w:val="20"/>
                <w:lang w:eastAsia="en-US"/>
              </w:rPr>
            </w:pPr>
            <w:r w:rsidRPr="008B2536">
              <w:rPr>
                <w:rFonts w:eastAsia="Times New Roman" w:cs="Arial"/>
                <w:sz w:val="20"/>
                <w:lang w:eastAsia="en-US"/>
              </w:rPr>
              <w:t xml:space="preserve">24.3 </w:t>
            </w:r>
            <w:proofErr w:type="spellStart"/>
            <w:r w:rsidRPr="008B2536">
              <w:rPr>
                <w:rFonts w:eastAsia="Times New Roman" w:cs="Arial"/>
                <w:sz w:val="20"/>
                <w:lang w:eastAsia="en-US"/>
              </w:rPr>
              <w:t>lb</w:t>
            </w:r>
            <w:proofErr w:type="spellEnd"/>
            <w:r w:rsidRPr="008B2536">
              <w:rPr>
                <w:rFonts w:eastAsia="Times New Roman" w:cs="Arial"/>
                <w:sz w:val="20"/>
                <w:lang w:eastAsia="en-US"/>
              </w:rPr>
              <w:t xml:space="preserve"> / 11 kg</w:t>
            </w:r>
          </w:p>
        </w:tc>
      </w:tr>
      <w:tr w:rsidR="008B2536" w:rsidRPr="008B2536" w14:paraId="228B8670" w14:textId="77777777" w:rsidTr="008B2536">
        <w:trPr>
          <w:trHeight w:val="804"/>
        </w:trPr>
        <w:tc>
          <w:tcPr>
            <w:tcW w:w="2260" w:type="dxa"/>
            <w:tcBorders>
              <w:top w:val="single" w:sz="4" w:space="0" w:color="auto"/>
              <w:left w:val="single" w:sz="4" w:space="0" w:color="auto"/>
              <w:bottom w:val="single" w:sz="4" w:space="0" w:color="auto"/>
              <w:right w:val="single" w:sz="4" w:space="0" w:color="auto"/>
            </w:tcBorders>
            <w:hideMark/>
          </w:tcPr>
          <w:p w14:paraId="2ABBC5E5" w14:textId="77777777" w:rsidR="00FF0710" w:rsidRPr="008B2536" w:rsidRDefault="00FF0710" w:rsidP="008B2536">
            <w:pPr>
              <w:spacing w:before="0" w:after="0" w:line="240" w:lineRule="auto"/>
              <w:rPr>
                <w:rFonts w:eastAsia="Times New Roman" w:cs="Arial"/>
                <w:b/>
                <w:bCs/>
                <w:sz w:val="20"/>
                <w:lang w:eastAsia="en-US"/>
              </w:rPr>
            </w:pPr>
            <w:r w:rsidRPr="008B2536">
              <w:rPr>
                <w:rFonts w:eastAsia="Times New Roman" w:cs="Arial"/>
                <w:b/>
                <w:bCs/>
                <w:sz w:val="20"/>
                <w:lang w:eastAsia="en-US"/>
              </w:rPr>
              <w:t>Warranty</w:t>
            </w:r>
          </w:p>
        </w:tc>
        <w:tc>
          <w:tcPr>
            <w:tcW w:w="6290" w:type="dxa"/>
            <w:tcBorders>
              <w:top w:val="single" w:sz="4" w:space="0" w:color="auto"/>
              <w:left w:val="single" w:sz="4" w:space="0" w:color="auto"/>
              <w:bottom w:val="single" w:sz="4" w:space="0" w:color="auto"/>
              <w:right w:val="single" w:sz="4" w:space="0" w:color="auto"/>
            </w:tcBorders>
            <w:vAlign w:val="bottom"/>
            <w:hideMark/>
          </w:tcPr>
          <w:p w14:paraId="00A3AF5F" w14:textId="77777777" w:rsidR="00FF0710" w:rsidRPr="008B2536" w:rsidRDefault="00FF0710" w:rsidP="008B2536">
            <w:pPr>
              <w:spacing w:before="0" w:after="0" w:line="240" w:lineRule="auto"/>
              <w:rPr>
                <w:rFonts w:eastAsia="Times New Roman" w:cs="Arial"/>
                <w:sz w:val="20"/>
                <w:lang w:eastAsia="en-US"/>
              </w:rPr>
            </w:pPr>
            <w:r w:rsidRPr="008B2536">
              <w:rPr>
                <w:rFonts w:eastAsia="Times New Roman" w:cs="Arial"/>
                <w:sz w:val="20"/>
                <w:lang w:eastAsia="en-US"/>
              </w:rPr>
              <w:t>Protected by HP Services, including a 3 years parts, 3 years labor, and 3 years onsite service (3/3/3) standard limited warranty. Certain restrictions</w:t>
            </w:r>
            <w:r w:rsidR="00F455D9">
              <w:rPr>
                <w:rStyle w:val="CommentReference"/>
                <w:rFonts w:eastAsia="Times New Roman" w:cs="Times New Roman"/>
                <w:lang w:eastAsia="en-US"/>
              </w:rPr>
              <w:commentReference w:id="347"/>
            </w:r>
          </w:p>
        </w:tc>
      </w:tr>
    </w:tbl>
    <w:p w14:paraId="5DB12FA2" w14:textId="77777777" w:rsidR="00FF0710" w:rsidRPr="00016DCC" w:rsidRDefault="00FF0710" w:rsidP="00FF0710">
      <w:pPr>
        <w:pStyle w:val="ListParagraph"/>
        <w:rPr>
          <w:rFonts w:cs="Arial"/>
          <w:b/>
        </w:rPr>
      </w:pPr>
    </w:p>
    <w:p w14:paraId="057716D0" w14:textId="51933E6B" w:rsidR="00FF0710" w:rsidRPr="00483FEC" w:rsidRDefault="00FF0710" w:rsidP="00483FEC">
      <w:pPr>
        <w:pStyle w:val="TCHeading111"/>
        <w:numPr>
          <w:ilvl w:val="2"/>
          <w:numId w:val="8"/>
        </w:numPr>
      </w:pPr>
      <w:bookmarkStart w:id="348" w:name="_Toc492278903"/>
      <w:r w:rsidRPr="00483FEC">
        <w:t>Workstation Monitor</w:t>
      </w:r>
      <w:bookmarkEnd w:id="348"/>
    </w:p>
    <w:p w14:paraId="1E9FA5BF" w14:textId="77777777" w:rsidR="00FF0710" w:rsidRPr="00B66E99" w:rsidRDefault="00FF0710" w:rsidP="004C1C8F">
      <w:pPr>
        <w:spacing w:before="40" w:line="360" w:lineRule="auto"/>
        <w:ind w:right="108"/>
        <w:jc w:val="both"/>
        <w:rPr>
          <w:rFonts w:cs="Arial"/>
          <w:szCs w:val="22"/>
        </w:rPr>
      </w:pPr>
      <w:r w:rsidRPr="00B66E99">
        <w:rPr>
          <w:rFonts w:eastAsia="Times New Roman" w:cs="Arial"/>
          <w:szCs w:val="22"/>
        </w:rPr>
        <w:t>Large</w:t>
      </w:r>
      <w:r w:rsidRPr="00B66E99">
        <w:rPr>
          <w:rFonts w:eastAsia="Times New Roman" w:cs="Arial"/>
          <w:spacing w:val="8"/>
          <w:szCs w:val="22"/>
        </w:rPr>
        <w:t xml:space="preserve"> </w:t>
      </w:r>
      <w:r w:rsidRPr="00B66E99">
        <w:rPr>
          <w:rFonts w:eastAsia="Times New Roman" w:cs="Arial"/>
          <w:szCs w:val="22"/>
        </w:rPr>
        <w:t>24-inch</w:t>
      </w:r>
      <w:r w:rsidRPr="00B66E99">
        <w:rPr>
          <w:rFonts w:eastAsia="Times New Roman" w:cs="Arial"/>
          <w:spacing w:val="4"/>
          <w:szCs w:val="22"/>
        </w:rPr>
        <w:t xml:space="preserve"> </w:t>
      </w:r>
      <w:r w:rsidRPr="00B66E99">
        <w:rPr>
          <w:rFonts w:eastAsia="Times New Roman" w:cs="Arial"/>
          <w:szCs w:val="22"/>
        </w:rPr>
        <w:t>diagonal screen,</w:t>
      </w:r>
      <w:r w:rsidRPr="00B66E99">
        <w:rPr>
          <w:rFonts w:eastAsia="Times New Roman" w:cs="Arial"/>
          <w:spacing w:val="13"/>
          <w:szCs w:val="22"/>
        </w:rPr>
        <w:t xml:space="preserve"> </w:t>
      </w:r>
      <w:r w:rsidRPr="00B66E99">
        <w:rPr>
          <w:rFonts w:eastAsia="Times New Roman" w:cs="Arial"/>
          <w:szCs w:val="22"/>
        </w:rPr>
        <w:t>with</w:t>
      </w:r>
      <w:r w:rsidRPr="00B66E99">
        <w:rPr>
          <w:rFonts w:eastAsia="Times New Roman" w:cs="Arial"/>
          <w:spacing w:val="-12"/>
          <w:szCs w:val="22"/>
        </w:rPr>
        <w:t xml:space="preserve"> </w:t>
      </w:r>
      <w:r w:rsidRPr="00B66E99">
        <w:rPr>
          <w:rFonts w:eastAsia="Times New Roman" w:cs="Arial"/>
          <w:w w:val="102"/>
          <w:szCs w:val="22"/>
        </w:rPr>
        <w:t xml:space="preserve">its </w:t>
      </w:r>
      <w:r w:rsidRPr="00B66E99">
        <w:rPr>
          <w:rFonts w:eastAsia="Times New Roman" w:cs="Arial"/>
          <w:szCs w:val="22"/>
        </w:rPr>
        <w:t>wide</w:t>
      </w:r>
      <w:r w:rsidRPr="00B66E99">
        <w:rPr>
          <w:rFonts w:eastAsia="Times New Roman" w:cs="Arial"/>
          <w:spacing w:val="-13"/>
          <w:szCs w:val="22"/>
        </w:rPr>
        <w:t xml:space="preserve"> </w:t>
      </w:r>
      <w:r w:rsidRPr="00B66E99">
        <w:rPr>
          <w:rFonts w:eastAsia="Times New Roman" w:cs="Arial"/>
          <w:szCs w:val="22"/>
        </w:rPr>
        <w:t>range</w:t>
      </w:r>
      <w:r w:rsidRPr="00B66E99">
        <w:rPr>
          <w:rFonts w:eastAsia="Times New Roman" w:cs="Arial"/>
          <w:spacing w:val="17"/>
          <w:szCs w:val="22"/>
        </w:rPr>
        <w:t xml:space="preserve"> </w:t>
      </w:r>
      <w:r w:rsidRPr="00B66E99">
        <w:rPr>
          <w:rFonts w:eastAsia="Times New Roman" w:cs="Arial"/>
          <w:szCs w:val="22"/>
        </w:rPr>
        <w:t>of</w:t>
      </w:r>
      <w:r w:rsidRPr="00B66E99">
        <w:rPr>
          <w:rFonts w:eastAsia="Times New Roman" w:cs="Arial"/>
          <w:spacing w:val="-5"/>
          <w:szCs w:val="22"/>
        </w:rPr>
        <w:t xml:space="preserve"> </w:t>
      </w:r>
      <w:r w:rsidRPr="00B66E99">
        <w:rPr>
          <w:rFonts w:eastAsia="Times New Roman" w:cs="Arial"/>
          <w:w w:val="96"/>
          <w:szCs w:val="22"/>
        </w:rPr>
        <w:t>viewing</w:t>
      </w:r>
      <w:r w:rsidRPr="00B66E99">
        <w:rPr>
          <w:rFonts w:eastAsia="Times New Roman" w:cs="Arial"/>
          <w:spacing w:val="-4"/>
          <w:w w:val="96"/>
          <w:szCs w:val="22"/>
        </w:rPr>
        <w:t xml:space="preserve"> </w:t>
      </w:r>
      <w:r w:rsidRPr="00B66E99">
        <w:rPr>
          <w:rFonts w:eastAsia="Times New Roman" w:cs="Arial"/>
          <w:szCs w:val="22"/>
        </w:rPr>
        <w:t>angles,</w:t>
      </w:r>
      <w:r w:rsidRPr="00B66E99">
        <w:rPr>
          <w:rFonts w:eastAsia="Times New Roman" w:cs="Arial"/>
          <w:spacing w:val="13"/>
          <w:szCs w:val="22"/>
        </w:rPr>
        <w:t xml:space="preserve"> </w:t>
      </w:r>
      <w:r w:rsidRPr="00B66E99">
        <w:rPr>
          <w:rFonts w:eastAsia="Times New Roman" w:cs="Arial"/>
          <w:w w:val="91"/>
          <w:szCs w:val="22"/>
        </w:rPr>
        <w:t>full</w:t>
      </w:r>
      <w:r w:rsidRPr="00B66E99">
        <w:rPr>
          <w:rFonts w:eastAsia="Times New Roman" w:cs="Arial"/>
          <w:spacing w:val="-2"/>
          <w:w w:val="91"/>
          <w:szCs w:val="22"/>
        </w:rPr>
        <w:t xml:space="preserve"> </w:t>
      </w:r>
      <w:r w:rsidRPr="00B66E99">
        <w:rPr>
          <w:rFonts w:eastAsia="Times New Roman" w:cs="Arial"/>
          <w:szCs w:val="22"/>
        </w:rPr>
        <w:t>HD</w:t>
      </w:r>
      <w:r w:rsidRPr="00B66E99">
        <w:rPr>
          <w:rFonts w:eastAsia="Times New Roman" w:cs="Arial"/>
          <w:position w:val="7"/>
          <w:szCs w:val="22"/>
        </w:rPr>
        <w:t xml:space="preserve"> </w:t>
      </w:r>
      <w:r w:rsidRPr="00B66E99">
        <w:rPr>
          <w:rFonts w:eastAsia="Times New Roman" w:cs="Arial"/>
          <w:szCs w:val="22"/>
        </w:rPr>
        <w:t>resolution</w:t>
      </w:r>
      <w:r w:rsidRPr="00B66E99">
        <w:rPr>
          <w:rFonts w:eastAsia="Times New Roman" w:cs="Arial"/>
          <w:spacing w:val="14"/>
          <w:szCs w:val="22"/>
        </w:rPr>
        <w:t xml:space="preserve"> </w:t>
      </w:r>
      <w:r w:rsidRPr="00B66E99">
        <w:rPr>
          <w:rFonts w:eastAsia="Times New Roman" w:cs="Arial"/>
          <w:szCs w:val="22"/>
        </w:rPr>
        <w:t>and</w:t>
      </w:r>
      <w:r w:rsidRPr="00B66E99">
        <w:rPr>
          <w:rFonts w:eastAsia="Times New Roman" w:cs="Arial"/>
          <w:spacing w:val="9"/>
          <w:szCs w:val="22"/>
        </w:rPr>
        <w:t xml:space="preserve"> </w:t>
      </w:r>
      <w:r w:rsidRPr="00B66E99">
        <w:rPr>
          <w:rFonts w:eastAsia="Times New Roman" w:cs="Arial"/>
          <w:w w:val="96"/>
          <w:szCs w:val="22"/>
        </w:rPr>
        <w:t>5M:1</w:t>
      </w:r>
      <w:r w:rsidRPr="00B66E99">
        <w:rPr>
          <w:rFonts w:eastAsia="Times New Roman" w:cs="Arial"/>
          <w:spacing w:val="-4"/>
          <w:w w:val="96"/>
          <w:szCs w:val="22"/>
        </w:rPr>
        <w:t xml:space="preserve"> </w:t>
      </w:r>
      <w:r w:rsidRPr="00B66E99">
        <w:rPr>
          <w:rFonts w:eastAsia="Times New Roman" w:cs="Arial"/>
          <w:szCs w:val="22"/>
        </w:rPr>
        <w:t>dynamic</w:t>
      </w:r>
      <w:r w:rsidRPr="00B66E99">
        <w:rPr>
          <w:rFonts w:eastAsia="Times New Roman" w:cs="Arial"/>
          <w:spacing w:val="-12"/>
          <w:szCs w:val="22"/>
        </w:rPr>
        <w:t xml:space="preserve"> </w:t>
      </w:r>
      <w:r w:rsidRPr="00B66E99">
        <w:rPr>
          <w:rFonts w:eastAsia="Times New Roman" w:cs="Arial"/>
          <w:szCs w:val="22"/>
        </w:rPr>
        <w:t>contrast</w:t>
      </w:r>
      <w:r w:rsidRPr="00B66E99">
        <w:rPr>
          <w:rFonts w:eastAsia="Times New Roman" w:cs="Arial"/>
          <w:spacing w:val="32"/>
          <w:szCs w:val="22"/>
        </w:rPr>
        <w:t xml:space="preserve"> </w:t>
      </w:r>
      <w:r w:rsidRPr="00B66E99">
        <w:rPr>
          <w:rFonts w:eastAsia="Times New Roman" w:cs="Arial"/>
          <w:szCs w:val="22"/>
        </w:rPr>
        <w:t xml:space="preserve">ratio, </w:t>
      </w:r>
      <w:r w:rsidRPr="00B66E99">
        <w:rPr>
          <w:rFonts w:eastAsia="Times New Roman" w:cs="Arial"/>
          <w:w w:val="109"/>
          <w:szCs w:val="22"/>
        </w:rPr>
        <w:t>seamless</w:t>
      </w:r>
      <w:r w:rsidRPr="00B66E99">
        <w:rPr>
          <w:rFonts w:eastAsia="Times New Roman" w:cs="Arial"/>
          <w:spacing w:val="-10"/>
          <w:w w:val="109"/>
          <w:szCs w:val="22"/>
        </w:rPr>
        <w:t xml:space="preserve"> </w:t>
      </w:r>
      <w:r w:rsidRPr="00B66E99">
        <w:rPr>
          <w:rFonts w:eastAsia="Times New Roman" w:cs="Arial"/>
          <w:szCs w:val="22"/>
        </w:rPr>
        <w:t>multi-monitor</w:t>
      </w:r>
      <w:r w:rsidRPr="00B66E99">
        <w:rPr>
          <w:rFonts w:eastAsia="Times New Roman" w:cs="Arial"/>
          <w:spacing w:val="13"/>
          <w:szCs w:val="22"/>
        </w:rPr>
        <w:t xml:space="preserve"> </w:t>
      </w:r>
      <w:r w:rsidRPr="00B66E99">
        <w:rPr>
          <w:rFonts w:eastAsia="Times New Roman" w:cs="Arial"/>
          <w:szCs w:val="22"/>
        </w:rPr>
        <w:t>set-up</w:t>
      </w:r>
      <w:r w:rsidRPr="00B66E99">
        <w:rPr>
          <w:rFonts w:eastAsia="Times New Roman" w:cs="Arial"/>
          <w:spacing w:val="36"/>
          <w:szCs w:val="22"/>
        </w:rPr>
        <w:t xml:space="preserve"> </w:t>
      </w:r>
      <w:r w:rsidRPr="00B66E99">
        <w:rPr>
          <w:rFonts w:eastAsia="Times New Roman" w:cs="Arial"/>
          <w:szCs w:val="22"/>
        </w:rPr>
        <w:t>with</w:t>
      </w:r>
      <w:r w:rsidRPr="00B66E99">
        <w:rPr>
          <w:rFonts w:eastAsia="Times New Roman" w:cs="Arial"/>
          <w:spacing w:val="-12"/>
          <w:szCs w:val="22"/>
        </w:rPr>
        <w:t xml:space="preserve"> </w:t>
      </w:r>
      <w:r w:rsidRPr="00B66E99">
        <w:rPr>
          <w:rFonts w:eastAsia="Times New Roman" w:cs="Arial"/>
          <w:w w:val="103"/>
          <w:szCs w:val="22"/>
        </w:rPr>
        <w:t xml:space="preserve">this </w:t>
      </w:r>
      <w:r w:rsidRPr="00B66E99">
        <w:rPr>
          <w:rFonts w:eastAsia="Times New Roman" w:cs="Arial"/>
          <w:szCs w:val="22"/>
        </w:rPr>
        <w:t>bezel-less</w:t>
      </w:r>
      <w:r w:rsidRPr="00B66E99">
        <w:rPr>
          <w:rFonts w:eastAsia="Times New Roman" w:cs="Arial"/>
          <w:spacing w:val="41"/>
          <w:szCs w:val="22"/>
        </w:rPr>
        <w:t xml:space="preserve"> </w:t>
      </w:r>
      <w:r w:rsidRPr="00B66E99">
        <w:rPr>
          <w:rFonts w:eastAsia="Times New Roman" w:cs="Arial"/>
          <w:szCs w:val="22"/>
        </w:rPr>
        <w:t>display.</w:t>
      </w:r>
    </w:p>
    <w:p w14:paraId="4842508F" w14:textId="77777777" w:rsidR="00D9025C" w:rsidRDefault="00FF0710" w:rsidP="00D9025C">
      <w:pPr>
        <w:keepNext/>
        <w:jc w:val="center"/>
      </w:pPr>
      <w:r w:rsidRPr="00AA1BE2">
        <w:rPr>
          <w:noProof/>
          <w:lang w:val="en-GB" w:eastAsia="en-GB"/>
        </w:rPr>
        <w:lastRenderedPageBreak/>
        <w:drawing>
          <wp:inline distT="0" distB="0" distL="0" distR="0" wp14:anchorId="52D5AB09" wp14:editId="6A0F5E18">
            <wp:extent cx="3429000" cy="2480553"/>
            <wp:effectExtent l="0" t="0" r="0" b="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5263" t="31489" r="48925" b="35313"/>
                    <a:stretch/>
                  </pic:blipFill>
                  <pic:spPr bwMode="auto">
                    <a:xfrm>
                      <a:off x="0" y="0"/>
                      <a:ext cx="3454528" cy="2499020"/>
                    </a:xfrm>
                    <a:prstGeom prst="rect">
                      <a:avLst/>
                    </a:prstGeom>
                    <a:ln>
                      <a:noFill/>
                    </a:ln>
                    <a:extLst>
                      <a:ext uri="{53640926-AAD7-44D8-BBD7-CCE9431645EC}">
                        <a14:shadowObscured xmlns:a14="http://schemas.microsoft.com/office/drawing/2010/main"/>
                      </a:ext>
                    </a:extLst>
                  </pic:spPr>
                </pic:pic>
              </a:graphicData>
            </a:graphic>
          </wp:inline>
        </w:drawing>
      </w:r>
    </w:p>
    <w:p w14:paraId="6DA64057" w14:textId="5B5FDDA8" w:rsidR="00FF0710" w:rsidRDefault="00D9025C" w:rsidP="00D9025C">
      <w:pPr>
        <w:pStyle w:val="Caption"/>
        <w:jc w:val="center"/>
        <w:rPr>
          <w:color w:val="FF0000"/>
          <w:sz w:val="18"/>
          <w:szCs w:val="18"/>
        </w:rPr>
      </w:pPr>
      <w:bookmarkStart w:id="349" w:name="_Toc491988660"/>
      <w:r>
        <w:t xml:space="preserve">Figure </w:t>
      </w:r>
      <w:fldSimple w:instr=" SEQ Figure \* ARABIC ">
        <w:r w:rsidR="006E34F4">
          <w:rPr>
            <w:noProof/>
          </w:rPr>
          <w:t>9</w:t>
        </w:r>
      </w:fldSimple>
      <w:r>
        <w:t xml:space="preserve"> - </w:t>
      </w:r>
      <w:r w:rsidRPr="00594F48">
        <w:t>HP N240 24-inch</w:t>
      </w:r>
      <w:bookmarkEnd w:id="349"/>
    </w:p>
    <w:p w14:paraId="1DFF2D0A" w14:textId="1D7D5CB8" w:rsidR="00FF0710" w:rsidRPr="00383C53" w:rsidRDefault="00FF0710" w:rsidP="00FF0710">
      <w:pPr>
        <w:jc w:val="center"/>
        <w:rPr>
          <w:color w:val="FF0000"/>
          <w:sz w:val="18"/>
          <w:szCs w:val="18"/>
        </w:rPr>
      </w:pPr>
    </w:p>
    <w:tbl>
      <w:tblPr>
        <w:tblW w:w="8730" w:type="dxa"/>
        <w:tblInd w:w="-5" w:type="dxa"/>
        <w:tblCellMar>
          <w:top w:w="15" w:type="dxa"/>
          <w:bottom w:w="15" w:type="dxa"/>
        </w:tblCellMar>
        <w:tblLook w:val="04A0" w:firstRow="1" w:lastRow="0" w:firstColumn="1" w:lastColumn="0" w:noHBand="0" w:noVBand="1"/>
      </w:tblPr>
      <w:tblGrid>
        <w:gridCol w:w="3060"/>
        <w:gridCol w:w="5670"/>
      </w:tblGrid>
      <w:tr w:rsidR="008B2536" w:rsidRPr="008B2536" w14:paraId="633E80AB" w14:textId="77777777" w:rsidTr="008B2536">
        <w:trPr>
          <w:trHeight w:val="240"/>
        </w:trPr>
        <w:tc>
          <w:tcPr>
            <w:tcW w:w="3060" w:type="dxa"/>
            <w:tcBorders>
              <w:top w:val="single" w:sz="4" w:space="0" w:color="auto"/>
              <w:left w:val="single" w:sz="4" w:space="0" w:color="auto"/>
              <w:bottom w:val="single" w:sz="4" w:space="0" w:color="auto"/>
              <w:right w:val="single" w:sz="4" w:space="0" w:color="auto"/>
            </w:tcBorders>
            <w:vAlign w:val="center"/>
            <w:hideMark/>
          </w:tcPr>
          <w:p w14:paraId="616F8D9B" w14:textId="77777777" w:rsidR="00FF0710" w:rsidRPr="008B2536" w:rsidRDefault="00FF0710" w:rsidP="008B2536">
            <w:pPr>
              <w:spacing w:before="0" w:after="0" w:line="240" w:lineRule="auto"/>
              <w:rPr>
                <w:rFonts w:eastAsia="Times New Roman" w:cs="Arial"/>
                <w:b/>
                <w:bCs/>
                <w:sz w:val="20"/>
                <w:lang w:eastAsia="en-US"/>
              </w:rPr>
            </w:pPr>
            <w:r w:rsidRPr="008B2536">
              <w:rPr>
                <w:rFonts w:eastAsia="Times New Roman" w:cs="Arial"/>
                <w:b/>
                <w:bCs/>
                <w:sz w:val="20"/>
                <w:lang w:eastAsia="en-US"/>
              </w:rPr>
              <w:t>Display Type</w:t>
            </w:r>
          </w:p>
        </w:tc>
        <w:tc>
          <w:tcPr>
            <w:tcW w:w="5670" w:type="dxa"/>
            <w:tcBorders>
              <w:top w:val="single" w:sz="4" w:space="0" w:color="auto"/>
              <w:left w:val="single" w:sz="4" w:space="0" w:color="auto"/>
              <w:bottom w:val="single" w:sz="4" w:space="0" w:color="auto"/>
              <w:right w:val="single" w:sz="4" w:space="0" w:color="auto"/>
            </w:tcBorders>
            <w:vAlign w:val="center"/>
            <w:hideMark/>
          </w:tcPr>
          <w:p w14:paraId="0F985D43" w14:textId="77777777" w:rsidR="00FF0710" w:rsidRPr="008B2536" w:rsidRDefault="00FF0710" w:rsidP="008B2536">
            <w:pPr>
              <w:spacing w:before="0" w:after="0" w:line="240" w:lineRule="auto"/>
              <w:rPr>
                <w:rFonts w:eastAsia="Times New Roman" w:cs="Arial"/>
                <w:sz w:val="20"/>
                <w:lang w:eastAsia="en-US"/>
              </w:rPr>
            </w:pPr>
            <w:r w:rsidRPr="008B2536">
              <w:rPr>
                <w:rFonts w:eastAsia="Times New Roman" w:cs="Arial"/>
                <w:sz w:val="20"/>
                <w:lang w:eastAsia="en-US"/>
              </w:rPr>
              <w:t>IPS /LED backlight</w:t>
            </w:r>
          </w:p>
        </w:tc>
      </w:tr>
      <w:tr w:rsidR="008B2536" w:rsidRPr="008B2536" w14:paraId="7B8A7520" w14:textId="77777777" w:rsidTr="008B2536">
        <w:trPr>
          <w:trHeight w:val="240"/>
        </w:trPr>
        <w:tc>
          <w:tcPr>
            <w:tcW w:w="3060" w:type="dxa"/>
            <w:tcBorders>
              <w:top w:val="single" w:sz="4" w:space="0" w:color="auto"/>
              <w:left w:val="single" w:sz="4" w:space="0" w:color="auto"/>
              <w:bottom w:val="single" w:sz="4" w:space="0" w:color="auto"/>
              <w:right w:val="single" w:sz="4" w:space="0" w:color="auto"/>
            </w:tcBorders>
            <w:vAlign w:val="center"/>
          </w:tcPr>
          <w:p w14:paraId="6FDB1C33" w14:textId="77777777" w:rsidR="00FF0710" w:rsidRPr="008B2536" w:rsidRDefault="00FF0710" w:rsidP="008B2536">
            <w:pPr>
              <w:spacing w:before="0" w:after="0" w:line="240" w:lineRule="auto"/>
              <w:rPr>
                <w:rFonts w:eastAsia="Times New Roman" w:cs="Arial"/>
                <w:b/>
                <w:bCs/>
                <w:sz w:val="20"/>
                <w:lang w:eastAsia="en-US"/>
              </w:rPr>
            </w:pPr>
            <w:r w:rsidRPr="008B2536">
              <w:rPr>
                <w:rFonts w:eastAsia="Times New Roman" w:cs="Arial"/>
                <w:b/>
                <w:bCs/>
                <w:sz w:val="20"/>
                <w:lang w:eastAsia="en-US"/>
              </w:rPr>
              <w:t>Panel Active Area</w:t>
            </w:r>
          </w:p>
        </w:tc>
        <w:tc>
          <w:tcPr>
            <w:tcW w:w="5670" w:type="dxa"/>
            <w:tcBorders>
              <w:top w:val="single" w:sz="4" w:space="0" w:color="auto"/>
              <w:left w:val="single" w:sz="4" w:space="0" w:color="auto"/>
              <w:bottom w:val="single" w:sz="4" w:space="0" w:color="auto"/>
              <w:right w:val="single" w:sz="4" w:space="0" w:color="auto"/>
            </w:tcBorders>
            <w:vAlign w:val="center"/>
          </w:tcPr>
          <w:p w14:paraId="43D5C8F0" w14:textId="77777777" w:rsidR="00FF0710" w:rsidRPr="008B2536" w:rsidRDefault="00FF0710" w:rsidP="008B2536">
            <w:pPr>
              <w:spacing w:before="0" w:after="0" w:line="240" w:lineRule="auto"/>
              <w:rPr>
                <w:rFonts w:eastAsia="Times New Roman" w:cs="Arial"/>
                <w:sz w:val="20"/>
                <w:lang w:eastAsia="en-US"/>
              </w:rPr>
            </w:pPr>
            <w:r w:rsidRPr="008B2536">
              <w:rPr>
                <w:rFonts w:eastAsia="Times New Roman" w:cs="Arial"/>
                <w:sz w:val="20"/>
                <w:lang w:eastAsia="en-US"/>
              </w:rPr>
              <w:t>52.7 x 29.64 cm</w:t>
            </w:r>
          </w:p>
        </w:tc>
      </w:tr>
      <w:tr w:rsidR="008B2536" w:rsidRPr="008B2536" w14:paraId="57B985EF" w14:textId="77777777" w:rsidTr="008B2536">
        <w:trPr>
          <w:trHeight w:val="240"/>
        </w:trPr>
        <w:tc>
          <w:tcPr>
            <w:tcW w:w="3060" w:type="dxa"/>
            <w:tcBorders>
              <w:top w:val="single" w:sz="4" w:space="0" w:color="auto"/>
              <w:left w:val="single" w:sz="4" w:space="0" w:color="auto"/>
              <w:bottom w:val="single" w:sz="4" w:space="0" w:color="auto"/>
              <w:right w:val="single" w:sz="4" w:space="0" w:color="auto"/>
            </w:tcBorders>
            <w:vAlign w:val="center"/>
          </w:tcPr>
          <w:p w14:paraId="09BC59F2" w14:textId="77777777" w:rsidR="00FF0710" w:rsidRPr="008B2536" w:rsidRDefault="00FF0710" w:rsidP="008B2536">
            <w:pPr>
              <w:spacing w:before="0" w:after="0" w:line="240" w:lineRule="auto"/>
              <w:rPr>
                <w:rFonts w:eastAsia="Times New Roman" w:cs="Arial"/>
                <w:b/>
                <w:bCs/>
                <w:sz w:val="20"/>
                <w:lang w:eastAsia="en-US"/>
              </w:rPr>
            </w:pPr>
            <w:r w:rsidRPr="008B2536">
              <w:rPr>
                <w:rFonts w:eastAsia="Times New Roman" w:cs="Arial"/>
                <w:b/>
                <w:bCs/>
                <w:sz w:val="20"/>
                <w:lang w:eastAsia="en-US"/>
              </w:rPr>
              <w:t>Display Size (diagonal)</w:t>
            </w:r>
          </w:p>
        </w:tc>
        <w:tc>
          <w:tcPr>
            <w:tcW w:w="5670" w:type="dxa"/>
            <w:tcBorders>
              <w:top w:val="single" w:sz="4" w:space="0" w:color="auto"/>
              <w:left w:val="single" w:sz="4" w:space="0" w:color="auto"/>
              <w:bottom w:val="single" w:sz="4" w:space="0" w:color="auto"/>
              <w:right w:val="single" w:sz="4" w:space="0" w:color="auto"/>
            </w:tcBorders>
            <w:vAlign w:val="center"/>
          </w:tcPr>
          <w:p w14:paraId="19D33C35" w14:textId="77777777" w:rsidR="00FF0710" w:rsidRPr="008B2536" w:rsidRDefault="00FF0710" w:rsidP="008B2536">
            <w:pPr>
              <w:spacing w:before="0" w:after="0" w:line="240" w:lineRule="auto"/>
              <w:rPr>
                <w:rFonts w:eastAsia="Times New Roman" w:cs="Arial"/>
                <w:sz w:val="20"/>
                <w:lang w:eastAsia="en-US"/>
              </w:rPr>
            </w:pPr>
            <w:r w:rsidRPr="008B2536">
              <w:rPr>
                <w:rFonts w:eastAsia="Times New Roman" w:cs="Arial"/>
                <w:sz w:val="20"/>
                <w:lang w:eastAsia="en-US"/>
              </w:rPr>
              <w:t>60.45 cm (23.8")</w:t>
            </w:r>
          </w:p>
        </w:tc>
      </w:tr>
      <w:tr w:rsidR="008B2536" w:rsidRPr="008B2536" w14:paraId="405C30A3" w14:textId="77777777" w:rsidTr="008B2536">
        <w:trPr>
          <w:trHeight w:val="240"/>
        </w:trPr>
        <w:tc>
          <w:tcPr>
            <w:tcW w:w="3060" w:type="dxa"/>
            <w:tcBorders>
              <w:top w:val="single" w:sz="4" w:space="0" w:color="auto"/>
              <w:left w:val="single" w:sz="4" w:space="0" w:color="auto"/>
              <w:bottom w:val="single" w:sz="4" w:space="0" w:color="auto"/>
              <w:right w:val="single" w:sz="4" w:space="0" w:color="auto"/>
            </w:tcBorders>
            <w:vAlign w:val="center"/>
          </w:tcPr>
          <w:p w14:paraId="03540303" w14:textId="77777777" w:rsidR="00FF0710" w:rsidRPr="008B2536" w:rsidRDefault="00FF0710" w:rsidP="008B2536">
            <w:pPr>
              <w:spacing w:before="0" w:after="0" w:line="240" w:lineRule="auto"/>
              <w:rPr>
                <w:rFonts w:eastAsia="Times New Roman" w:cs="Arial"/>
                <w:b/>
                <w:bCs/>
                <w:sz w:val="20"/>
                <w:lang w:eastAsia="en-US"/>
              </w:rPr>
            </w:pPr>
            <w:r w:rsidRPr="008B2536">
              <w:rPr>
                <w:rFonts w:eastAsia="Times New Roman" w:cs="Arial"/>
                <w:b/>
                <w:bCs/>
                <w:sz w:val="20"/>
                <w:lang w:eastAsia="en-US"/>
              </w:rPr>
              <w:t>Viewing angle</w:t>
            </w:r>
          </w:p>
        </w:tc>
        <w:tc>
          <w:tcPr>
            <w:tcW w:w="5670" w:type="dxa"/>
            <w:tcBorders>
              <w:top w:val="single" w:sz="4" w:space="0" w:color="auto"/>
              <w:left w:val="single" w:sz="4" w:space="0" w:color="auto"/>
              <w:bottom w:val="single" w:sz="4" w:space="0" w:color="auto"/>
              <w:right w:val="single" w:sz="4" w:space="0" w:color="auto"/>
            </w:tcBorders>
            <w:vAlign w:val="center"/>
          </w:tcPr>
          <w:p w14:paraId="49042DC1" w14:textId="77777777" w:rsidR="00FF0710" w:rsidRPr="008B2536" w:rsidRDefault="00FF0710" w:rsidP="008B2536">
            <w:pPr>
              <w:spacing w:before="0" w:after="0" w:line="240" w:lineRule="auto"/>
              <w:rPr>
                <w:rFonts w:eastAsia="Times New Roman" w:cs="Arial"/>
                <w:sz w:val="20"/>
                <w:lang w:eastAsia="en-US"/>
              </w:rPr>
            </w:pPr>
            <w:r w:rsidRPr="008B2536">
              <w:rPr>
                <w:rFonts w:eastAsia="Times New Roman" w:cs="Arial"/>
                <w:sz w:val="20"/>
                <w:lang w:eastAsia="en-US"/>
              </w:rPr>
              <w:t>178° horizontal, 178° vertical</w:t>
            </w:r>
          </w:p>
        </w:tc>
      </w:tr>
      <w:tr w:rsidR="008B2536" w:rsidRPr="008B2536" w14:paraId="4C0F62A7" w14:textId="77777777" w:rsidTr="008B2536">
        <w:trPr>
          <w:trHeight w:val="240"/>
        </w:trPr>
        <w:tc>
          <w:tcPr>
            <w:tcW w:w="3060" w:type="dxa"/>
            <w:tcBorders>
              <w:top w:val="single" w:sz="4" w:space="0" w:color="auto"/>
              <w:left w:val="single" w:sz="4" w:space="0" w:color="auto"/>
              <w:bottom w:val="single" w:sz="4" w:space="0" w:color="auto"/>
              <w:right w:val="single" w:sz="4" w:space="0" w:color="auto"/>
            </w:tcBorders>
            <w:vAlign w:val="center"/>
            <w:hideMark/>
          </w:tcPr>
          <w:p w14:paraId="2BC2C0CC" w14:textId="77777777" w:rsidR="00FF0710" w:rsidRPr="008B2536" w:rsidRDefault="00FF0710" w:rsidP="008B2536">
            <w:pPr>
              <w:spacing w:before="0" w:after="0" w:line="240" w:lineRule="auto"/>
              <w:rPr>
                <w:rFonts w:eastAsia="Times New Roman" w:cs="Arial"/>
                <w:b/>
                <w:bCs/>
                <w:sz w:val="20"/>
                <w:lang w:eastAsia="en-US"/>
              </w:rPr>
            </w:pPr>
            <w:r w:rsidRPr="008B2536">
              <w:rPr>
                <w:rFonts w:eastAsia="Times New Roman" w:cs="Arial"/>
                <w:b/>
                <w:bCs/>
                <w:sz w:val="20"/>
                <w:lang w:eastAsia="en-US"/>
              </w:rPr>
              <w:t>Brightness</w:t>
            </w:r>
          </w:p>
        </w:tc>
        <w:tc>
          <w:tcPr>
            <w:tcW w:w="5670" w:type="dxa"/>
            <w:tcBorders>
              <w:top w:val="single" w:sz="4" w:space="0" w:color="auto"/>
              <w:left w:val="single" w:sz="4" w:space="0" w:color="auto"/>
              <w:bottom w:val="single" w:sz="4" w:space="0" w:color="auto"/>
              <w:right w:val="single" w:sz="4" w:space="0" w:color="auto"/>
            </w:tcBorders>
            <w:vAlign w:val="center"/>
            <w:hideMark/>
          </w:tcPr>
          <w:p w14:paraId="696B14F1" w14:textId="77777777" w:rsidR="00FF0710" w:rsidRPr="008B2536" w:rsidRDefault="00FF0710" w:rsidP="008B2536">
            <w:pPr>
              <w:spacing w:before="0" w:after="0" w:line="240" w:lineRule="auto"/>
              <w:rPr>
                <w:rFonts w:eastAsia="Times New Roman" w:cs="Arial"/>
                <w:sz w:val="20"/>
                <w:lang w:eastAsia="en-US"/>
              </w:rPr>
            </w:pPr>
            <w:r w:rsidRPr="008B2536">
              <w:rPr>
                <w:rFonts w:eastAsia="Times New Roman" w:cs="Arial"/>
                <w:sz w:val="20"/>
                <w:lang w:eastAsia="en-US"/>
              </w:rPr>
              <w:t>250 cd/m²</w:t>
            </w:r>
          </w:p>
        </w:tc>
      </w:tr>
      <w:tr w:rsidR="008B2536" w:rsidRPr="008B2536" w14:paraId="1C7FAECE" w14:textId="77777777" w:rsidTr="008B2536">
        <w:trPr>
          <w:trHeight w:val="240"/>
        </w:trPr>
        <w:tc>
          <w:tcPr>
            <w:tcW w:w="3060" w:type="dxa"/>
            <w:tcBorders>
              <w:top w:val="single" w:sz="4" w:space="0" w:color="auto"/>
              <w:left w:val="single" w:sz="4" w:space="0" w:color="auto"/>
              <w:bottom w:val="single" w:sz="4" w:space="0" w:color="auto"/>
              <w:right w:val="single" w:sz="4" w:space="0" w:color="auto"/>
            </w:tcBorders>
            <w:vAlign w:val="center"/>
            <w:hideMark/>
          </w:tcPr>
          <w:p w14:paraId="0548793D" w14:textId="77777777" w:rsidR="00FF0710" w:rsidRPr="008B2536" w:rsidRDefault="00FF0710" w:rsidP="008B2536">
            <w:pPr>
              <w:spacing w:before="0" w:after="0" w:line="240" w:lineRule="auto"/>
              <w:rPr>
                <w:rFonts w:eastAsia="Times New Roman" w:cs="Arial"/>
                <w:b/>
                <w:bCs/>
                <w:sz w:val="20"/>
                <w:lang w:eastAsia="en-US"/>
              </w:rPr>
            </w:pPr>
            <w:r w:rsidRPr="008B2536">
              <w:rPr>
                <w:rFonts w:eastAsia="Times New Roman" w:cs="Arial"/>
                <w:b/>
                <w:bCs/>
                <w:sz w:val="20"/>
                <w:lang w:eastAsia="en-US"/>
              </w:rPr>
              <w:t xml:space="preserve">Contrast Ratio              </w:t>
            </w:r>
          </w:p>
        </w:tc>
        <w:tc>
          <w:tcPr>
            <w:tcW w:w="5670" w:type="dxa"/>
            <w:tcBorders>
              <w:top w:val="single" w:sz="4" w:space="0" w:color="auto"/>
              <w:left w:val="single" w:sz="4" w:space="0" w:color="auto"/>
              <w:bottom w:val="single" w:sz="4" w:space="0" w:color="auto"/>
              <w:right w:val="single" w:sz="4" w:space="0" w:color="auto"/>
            </w:tcBorders>
            <w:vAlign w:val="center"/>
            <w:hideMark/>
          </w:tcPr>
          <w:p w14:paraId="485FC119" w14:textId="77777777" w:rsidR="00FF0710" w:rsidRPr="008B2536" w:rsidRDefault="00FF0710" w:rsidP="008B2536">
            <w:pPr>
              <w:spacing w:before="0" w:after="0" w:line="240" w:lineRule="auto"/>
              <w:rPr>
                <w:rFonts w:eastAsia="Times New Roman" w:cs="Arial"/>
                <w:sz w:val="20"/>
                <w:lang w:eastAsia="en-US"/>
              </w:rPr>
            </w:pPr>
            <w:r w:rsidRPr="008B2536">
              <w:rPr>
                <w:rFonts w:eastAsia="Times New Roman" w:cs="Arial"/>
                <w:sz w:val="20"/>
                <w:lang w:eastAsia="en-US"/>
              </w:rPr>
              <w:t>1000:1 static, 5000000:1 dynamic</w:t>
            </w:r>
          </w:p>
        </w:tc>
      </w:tr>
      <w:tr w:rsidR="008B2536" w:rsidRPr="008B2536" w14:paraId="72FE65F2" w14:textId="77777777" w:rsidTr="008B2536">
        <w:trPr>
          <w:trHeight w:val="240"/>
        </w:trPr>
        <w:tc>
          <w:tcPr>
            <w:tcW w:w="3060" w:type="dxa"/>
            <w:tcBorders>
              <w:top w:val="single" w:sz="4" w:space="0" w:color="auto"/>
              <w:left w:val="single" w:sz="4" w:space="0" w:color="auto"/>
              <w:bottom w:val="single" w:sz="4" w:space="0" w:color="auto"/>
              <w:right w:val="single" w:sz="4" w:space="0" w:color="auto"/>
            </w:tcBorders>
            <w:vAlign w:val="center"/>
            <w:hideMark/>
          </w:tcPr>
          <w:p w14:paraId="6961DCB1" w14:textId="77777777" w:rsidR="00FF0710" w:rsidRPr="008B2536" w:rsidRDefault="00FF0710" w:rsidP="008B2536">
            <w:pPr>
              <w:spacing w:before="0" w:after="0" w:line="240" w:lineRule="auto"/>
              <w:rPr>
                <w:rFonts w:eastAsia="Times New Roman" w:cs="Arial"/>
                <w:b/>
                <w:bCs/>
                <w:sz w:val="20"/>
                <w:lang w:eastAsia="en-US"/>
              </w:rPr>
            </w:pPr>
            <w:r w:rsidRPr="008B2536">
              <w:rPr>
                <w:rFonts w:eastAsia="Times New Roman" w:cs="Arial"/>
                <w:b/>
                <w:bCs/>
                <w:sz w:val="20"/>
                <w:lang w:eastAsia="en-US"/>
              </w:rPr>
              <w:t>Response Ratio</w:t>
            </w:r>
          </w:p>
        </w:tc>
        <w:tc>
          <w:tcPr>
            <w:tcW w:w="5670" w:type="dxa"/>
            <w:tcBorders>
              <w:top w:val="single" w:sz="4" w:space="0" w:color="auto"/>
              <w:left w:val="single" w:sz="4" w:space="0" w:color="auto"/>
              <w:bottom w:val="single" w:sz="4" w:space="0" w:color="auto"/>
              <w:right w:val="single" w:sz="4" w:space="0" w:color="auto"/>
            </w:tcBorders>
            <w:vAlign w:val="center"/>
            <w:hideMark/>
          </w:tcPr>
          <w:p w14:paraId="6A5C538E" w14:textId="77777777" w:rsidR="00FF0710" w:rsidRPr="008B2536" w:rsidRDefault="00FF0710" w:rsidP="008B2536">
            <w:pPr>
              <w:spacing w:before="0" w:after="0" w:line="240" w:lineRule="auto"/>
              <w:rPr>
                <w:rFonts w:eastAsia="Times New Roman" w:cs="Arial"/>
                <w:sz w:val="20"/>
                <w:lang w:eastAsia="en-US"/>
              </w:rPr>
            </w:pPr>
            <w:r w:rsidRPr="008B2536">
              <w:rPr>
                <w:rFonts w:eastAsia="Times New Roman" w:cs="Arial"/>
                <w:sz w:val="20"/>
                <w:lang w:eastAsia="en-US"/>
              </w:rPr>
              <w:t xml:space="preserve">5 </w:t>
            </w:r>
            <w:proofErr w:type="spellStart"/>
            <w:r w:rsidRPr="008B2536">
              <w:rPr>
                <w:rFonts w:eastAsia="Times New Roman" w:cs="Arial"/>
                <w:sz w:val="20"/>
                <w:lang w:eastAsia="en-US"/>
              </w:rPr>
              <w:t>ms</w:t>
            </w:r>
            <w:proofErr w:type="spellEnd"/>
            <w:r w:rsidRPr="008B2536">
              <w:rPr>
                <w:rFonts w:eastAsia="Times New Roman" w:cs="Arial"/>
                <w:sz w:val="20"/>
                <w:lang w:eastAsia="en-US"/>
              </w:rPr>
              <w:t xml:space="preserve"> gray to gray</w:t>
            </w:r>
          </w:p>
        </w:tc>
      </w:tr>
      <w:tr w:rsidR="008B2536" w:rsidRPr="008B2536" w14:paraId="1F043D9F" w14:textId="77777777" w:rsidTr="008B2536">
        <w:trPr>
          <w:trHeight w:val="240"/>
        </w:trPr>
        <w:tc>
          <w:tcPr>
            <w:tcW w:w="3060" w:type="dxa"/>
            <w:tcBorders>
              <w:top w:val="single" w:sz="4" w:space="0" w:color="auto"/>
              <w:left w:val="single" w:sz="4" w:space="0" w:color="auto"/>
              <w:bottom w:val="single" w:sz="4" w:space="0" w:color="auto"/>
              <w:right w:val="single" w:sz="4" w:space="0" w:color="auto"/>
            </w:tcBorders>
            <w:vAlign w:val="center"/>
            <w:hideMark/>
          </w:tcPr>
          <w:p w14:paraId="2499DC51" w14:textId="77777777" w:rsidR="00FF0710" w:rsidRPr="008B2536" w:rsidRDefault="00FF0710" w:rsidP="008B2536">
            <w:pPr>
              <w:spacing w:before="0" w:after="0" w:line="240" w:lineRule="auto"/>
              <w:rPr>
                <w:rFonts w:eastAsia="Times New Roman" w:cs="Arial"/>
                <w:b/>
                <w:bCs/>
                <w:sz w:val="20"/>
                <w:lang w:eastAsia="en-US"/>
              </w:rPr>
            </w:pPr>
            <w:r w:rsidRPr="008B2536">
              <w:rPr>
                <w:rFonts w:eastAsia="Times New Roman" w:cs="Arial"/>
                <w:b/>
                <w:bCs/>
                <w:sz w:val="20"/>
                <w:lang w:eastAsia="en-US"/>
              </w:rPr>
              <w:t>Aspect Ratio</w:t>
            </w:r>
          </w:p>
        </w:tc>
        <w:tc>
          <w:tcPr>
            <w:tcW w:w="5670" w:type="dxa"/>
            <w:tcBorders>
              <w:top w:val="single" w:sz="4" w:space="0" w:color="auto"/>
              <w:left w:val="single" w:sz="4" w:space="0" w:color="auto"/>
              <w:bottom w:val="single" w:sz="4" w:space="0" w:color="auto"/>
              <w:right w:val="single" w:sz="4" w:space="0" w:color="auto"/>
            </w:tcBorders>
            <w:vAlign w:val="center"/>
            <w:hideMark/>
          </w:tcPr>
          <w:p w14:paraId="3DA5DC61" w14:textId="77777777" w:rsidR="00FF0710" w:rsidRPr="008B2536" w:rsidRDefault="00FF0710" w:rsidP="008B2536">
            <w:pPr>
              <w:spacing w:before="0" w:after="0" w:line="240" w:lineRule="auto"/>
              <w:rPr>
                <w:rFonts w:eastAsia="Times New Roman" w:cs="Arial"/>
                <w:sz w:val="20"/>
                <w:lang w:eastAsia="en-US"/>
              </w:rPr>
            </w:pPr>
            <w:r w:rsidRPr="008B2536">
              <w:rPr>
                <w:rFonts w:eastAsia="Times New Roman" w:cs="Arial"/>
                <w:sz w:val="20"/>
                <w:lang w:eastAsia="en-US"/>
              </w:rPr>
              <w:t>16:9</w:t>
            </w:r>
          </w:p>
        </w:tc>
      </w:tr>
      <w:tr w:rsidR="008B2536" w:rsidRPr="008B2536" w14:paraId="6C1167BF" w14:textId="77777777" w:rsidTr="008B2536">
        <w:trPr>
          <w:trHeight w:val="240"/>
        </w:trPr>
        <w:tc>
          <w:tcPr>
            <w:tcW w:w="3060" w:type="dxa"/>
            <w:tcBorders>
              <w:top w:val="single" w:sz="4" w:space="0" w:color="auto"/>
              <w:left w:val="single" w:sz="4" w:space="0" w:color="auto"/>
              <w:bottom w:val="single" w:sz="4" w:space="0" w:color="auto"/>
              <w:right w:val="single" w:sz="4" w:space="0" w:color="auto"/>
            </w:tcBorders>
            <w:vAlign w:val="center"/>
            <w:hideMark/>
          </w:tcPr>
          <w:p w14:paraId="00BCC213" w14:textId="77777777" w:rsidR="00FF0710" w:rsidRPr="008B2536" w:rsidRDefault="00FF0710" w:rsidP="008B2536">
            <w:pPr>
              <w:spacing w:before="0" w:after="0" w:line="240" w:lineRule="auto"/>
              <w:rPr>
                <w:rFonts w:eastAsia="Times New Roman" w:cs="Arial"/>
                <w:b/>
                <w:bCs/>
                <w:sz w:val="20"/>
                <w:lang w:eastAsia="en-US"/>
              </w:rPr>
            </w:pPr>
            <w:r w:rsidRPr="008B2536">
              <w:rPr>
                <w:rFonts w:eastAsia="Times New Roman" w:cs="Arial"/>
                <w:b/>
                <w:bCs/>
                <w:sz w:val="20"/>
                <w:lang w:eastAsia="en-US"/>
              </w:rPr>
              <w:t>Native Resolution</w:t>
            </w:r>
          </w:p>
        </w:tc>
        <w:tc>
          <w:tcPr>
            <w:tcW w:w="5670" w:type="dxa"/>
            <w:tcBorders>
              <w:top w:val="single" w:sz="4" w:space="0" w:color="auto"/>
              <w:left w:val="single" w:sz="4" w:space="0" w:color="auto"/>
              <w:bottom w:val="single" w:sz="4" w:space="0" w:color="auto"/>
              <w:right w:val="single" w:sz="4" w:space="0" w:color="auto"/>
            </w:tcBorders>
            <w:vAlign w:val="center"/>
            <w:hideMark/>
          </w:tcPr>
          <w:p w14:paraId="646E070D" w14:textId="77777777" w:rsidR="00FF0710" w:rsidRPr="008B2536" w:rsidRDefault="00FF0710" w:rsidP="008B2536">
            <w:pPr>
              <w:spacing w:before="0" w:after="0" w:line="240" w:lineRule="auto"/>
              <w:rPr>
                <w:rFonts w:eastAsia="Times New Roman" w:cs="Arial"/>
                <w:sz w:val="20"/>
                <w:lang w:eastAsia="en-US"/>
              </w:rPr>
            </w:pPr>
            <w:r w:rsidRPr="008B2536">
              <w:rPr>
                <w:rFonts w:eastAsia="Times New Roman" w:cs="Arial"/>
                <w:sz w:val="20"/>
                <w:lang w:eastAsia="en-US"/>
              </w:rPr>
              <w:t>1920 x 1080 (Full HD) @60 Hz</w:t>
            </w:r>
          </w:p>
        </w:tc>
      </w:tr>
      <w:tr w:rsidR="008B2536" w:rsidRPr="008B2536" w14:paraId="1B18466E" w14:textId="77777777" w:rsidTr="008B2536">
        <w:trPr>
          <w:trHeight w:val="240"/>
        </w:trPr>
        <w:tc>
          <w:tcPr>
            <w:tcW w:w="3060" w:type="dxa"/>
            <w:tcBorders>
              <w:top w:val="single" w:sz="4" w:space="0" w:color="auto"/>
              <w:left w:val="single" w:sz="4" w:space="0" w:color="auto"/>
              <w:bottom w:val="single" w:sz="4" w:space="0" w:color="auto"/>
              <w:right w:val="single" w:sz="4" w:space="0" w:color="auto"/>
            </w:tcBorders>
            <w:vAlign w:val="center"/>
            <w:hideMark/>
          </w:tcPr>
          <w:p w14:paraId="72C5F083" w14:textId="77777777" w:rsidR="00FF0710" w:rsidRPr="008B2536" w:rsidRDefault="00FF0710" w:rsidP="008B2536">
            <w:pPr>
              <w:spacing w:before="0" w:after="0" w:line="240" w:lineRule="auto"/>
              <w:rPr>
                <w:rFonts w:eastAsia="Times New Roman" w:cs="Arial"/>
                <w:b/>
                <w:bCs/>
                <w:sz w:val="20"/>
                <w:lang w:eastAsia="en-US"/>
              </w:rPr>
            </w:pPr>
            <w:r w:rsidRPr="008B2536">
              <w:rPr>
                <w:rFonts w:eastAsia="Times New Roman" w:cs="Arial"/>
                <w:b/>
                <w:bCs/>
                <w:sz w:val="20"/>
                <w:lang w:eastAsia="en-US"/>
              </w:rPr>
              <w:t>Color Support</w:t>
            </w:r>
          </w:p>
        </w:tc>
        <w:tc>
          <w:tcPr>
            <w:tcW w:w="5670" w:type="dxa"/>
            <w:tcBorders>
              <w:top w:val="single" w:sz="4" w:space="0" w:color="auto"/>
              <w:left w:val="single" w:sz="4" w:space="0" w:color="auto"/>
              <w:bottom w:val="single" w:sz="4" w:space="0" w:color="auto"/>
              <w:right w:val="single" w:sz="4" w:space="0" w:color="auto"/>
            </w:tcBorders>
            <w:vAlign w:val="center"/>
            <w:hideMark/>
          </w:tcPr>
          <w:p w14:paraId="2EA8C19C" w14:textId="77777777" w:rsidR="00FF0710" w:rsidRPr="008B2536" w:rsidRDefault="00FF0710" w:rsidP="008B2536">
            <w:pPr>
              <w:spacing w:before="0" w:after="0" w:line="240" w:lineRule="auto"/>
              <w:rPr>
                <w:rFonts w:eastAsia="Times New Roman" w:cs="Arial"/>
                <w:sz w:val="20"/>
                <w:lang w:eastAsia="en-US"/>
              </w:rPr>
            </w:pPr>
            <w:r w:rsidRPr="008B2536">
              <w:rPr>
                <w:rFonts w:eastAsia="Times New Roman" w:cs="Arial"/>
                <w:sz w:val="20"/>
                <w:lang w:eastAsia="en-US"/>
              </w:rPr>
              <w:t>Up to 16.7 million colors with the use of FRC technology</w:t>
            </w:r>
          </w:p>
        </w:tc>
      </w:tr>
      <w:tr w:rsidR="008B2536" w:rsidRPr="008B2536" w14:paraId="3706DAEE" w14:textId="77777777" w:rsidTr="008B2536">
        <w:trPr>
          <w:trHeight w:val="240"/>
        </w:trPr>
        <w:tc>
          <w:tcPr>
            <w:tcW w:w="3060" w:type="dxa"/>
            <w:tcBorders>
              <w:top w:val="single" w:sz="4" w:space="0" w:color="auto"/>
              <w:left w:val="single" w:sz="4" w:space="0" w:color="auto"/>
              <w:bottom w:val="single" w:sz="4" w:space="0" w:color="auto"/>
              <w:right w:val="single" w:sz="4" w:space="0" w:color="auto"/>
            </w:tcBorders>
            <w:vAlign w:val="center"/>
            <w:hideMark/>
          </w:tcPr>
          <w:p w14:paraId="0D52ABC0" w14:textId="77777777" w:rsidR="00FF0710" w:rsidRPr="008B2536" w:rsidRDefault="00FF0710" w:rsidP="008B2536">
            <w:pPr>
              <w:spacing w:before="0" w:after="0" w:line="240" w:lineRule="auto"/>
              <w:rPr>
                <w:rFonts w:eastAsia="Times New Roman" w:cs="Arial"/>
                <w:b/>
                <w:bCs/>
                <w:sz w:val="20"/>
                <w:lang w:eastAsia="en-US"/>
              </w:rPr>
            </w:pPr>
            <w:r w:rsidRPr="008B2536">
              <w:rPr>
                <w:rFonts w:eastAsia="Times New Roman" w:cs="Arial"/>
                <w:b/>
                <w:bCs/>
                <w:sz w:val="20"/>
                <w:lang w:eastAsia="en-US"/>
              </w:rPr>
              <w:t>Input Signal</w:t>
            </w:r>
          </w:p>
        </w:tc>
        <w:tc>
          <w:tcPr>
            <w:tcW w:w="5670" w:type="dxa"/>
            <w:tcBorders>
              <w:top w:val="single" w:sz="4" w:space="0" w:color="auto"/>
              <w:left w:val="single" w:sz="4" w:space="0" w:color="auto"/>
              <w:bottom w:val="single" w:sz="4" w:space="0" w:color="auto"/>
              <w:right w:val="single" w:sz="4" w:space="0" w:color="auto"/>
            </w:tcBorders>
            <w:vAlign w:val="center"/>
            <w:hideMark/>
          </w:tcPr>
          <w:p w14:paraId="3793AAA9" w14:textId="77777777" w:rsidR="00FF0710" w:rsidRPr="008B2536" w:rsidRDefault="00FF0710" w:rsidP="008B2536">
            <w:pPr>
              <w:spacing w:before="0" w:after="0" w:line="240" w:lineRule="auto"/>
              <w:rPr>
                <w:rFonts w:eastAsia="Times New Roman" w:cs="Arial"/>
                <w:sz w:val="20"/>
                <w:lang w:eastAsia="en-US"/>
              </w:rPr>
            </w:pPr>
            <w:r w:rsidRPr="008B2536">
              <w:rPr>
                <w:rFonts w:eastAsia="Times New Roman" w:cs="Arial"/>
                <w:sz w:val="20"/>
                <w:lang w:eastAsia="en-US"/>
              </w:rPr>
              <w:t>VGA, HDMI with HDCP support</w:t>
            </w:r>
          </w:p>
        </w:tc>
      </w:tr>
      <w:tr w:rsidR="008B2536" w:rsidRPr="008B2536" w14:paraId="54E1E0D2" w14:textId="77777777" w:rsidTr="008B2536">
        <w:trPr>
          <w:trHeight w:val="240"/>
        </w:trPr>
        <w:tc>
          <w:tcPr>
            <w:tcW w:w="3060" w:type="dxa"/>
            <w:tcBorders>
              <w:top w:val="single" w:sz="4" w:space="0" w:color="auto"/>
              <w:left w:val="single" w:sz="4" w:space="0" w:color="auto"/>
              <w:bottom w:val="single" w:sz="4" w:space="0" w:color="auto"/>
              <w:right w:val="single" w:sz="4" w:space="0" w:color="auto"/>
            </w:tcBorders>
            <w:noWrap/>
            <w:vAlign w:val="center"/>
            <w:hideMark/>
          </w:tcPr>
          <w:p w14:paraId="1D09A585" w14:textId="77777777" w:rsidR="00FF0710" w:rsidRPr="008B2536" w:rsidRDefault="00FF0710" w:rsidP="008B2536">
            <w:pPr>
              <w:spacing w:before="0" w:after="0" w:line="240" w:lineRule="auto"/>
              <w:rPr>
                <w:rFonts w:eastAsia="Times New Roman" w:cs="Arial"/>
                <w:b/>
                <w:bCs/>
                <w:sz w:val="20"/>
                <w:lang w:eastAsia="en-US"/>
              </w:rPr>
            </w:pPr>
            <w:r w:rsidRPr="008B2536">
              <w:rPr>
                <w:rFonts w:eastAsia="Times New Roman" w:cs="Arial"/>
                <w:b/>
                <w:bCs/>
                <w:sz w:val="20"/>
                <w:lang w:eastAsia="en-US"/>
              </w:rPr>
              <w:t>Input Power</w:t>
            </w:r>
          </w:p>
        </w:tc>
        <w:tc>
          <w:tcPr>
            <w:tcW w:w="5670" w:type="dxa"/>
            <w:tcBorders>
              <w:top w:val="single" w:sz="4" w:space="0" w:color="auto"/>
              <w:left w:val="single" w:sz="4" w:space="0" w:color="auto"/>
              <w:bottom w:val="single" w:sz="4" w:space="0" w:color="auto"/>
              <w:right w:val="single" w:sz="4" w:space="0" w:color="auto"/>
            </w:tcBorders>
            <w:vAlign w:val="center"/>
            <w:hideMark/>
          </w:tcPr>
          <w:p w14:paraId="161F969E" w14:textId="77777777" w:rsidR="00FF0710" w:rsidRPr="008B2536" w:rsidRDefault="00FF0710" w:rsidP="008B2536">
            <w:pPr>
              <w:spacing w:before="0" w:after="0" w:line="240" w:lineRule="auto"/>
              <w:rPr>
                <w:rFonts w:eastAsia="Times New Roman" w:cs="Arial"/>
                <w:sz w:val="20"/>
                <w:lang w:eastAsia="en-US"/>
              </w:rPr>
            </w:pPr>
            <w:r w:rsidRPr="008B2536">
              <w:rPr>
                <w:rFonts w:eastAsia="Times New Roman" w:cs="Arial"/>
                <w:sz w:val="20"/>
                <w:lang w:eastAsia="en-US"/>
              </w:rPr>
              <w:t>Input voltage: 100 to 240 VAC</w:t>
            </w:r>
          </w:p>
        </w:tc>
      </w:tr>
      <w:tr w:rsidR="008B2536" w:rsidRPr="008B2536" w14:paraId="7D15BB52" w14:textId="77777777" w:rsidTr="008B2536">
        <w:trPr>
          <w:trHeight w:val="240"/>
        </w:trPr>
        <w:tc>
          <w:tcPr>
            <w:tcW w:w="3060" w:type="dxa"/>
            <w:tcBorders>
              <w:top w:val="single" w:sz="4" w:space="0" w:color="auto"/>
              <w:left w:val="single" w:sz="4" w:space="0" w:color="auto"/>
              <w:bottom w:val="single" w:sz="4" w:space="0" w:color="auto"/>
              <w:right w:val="single" w:sz="4" w:space="0" w:color="auto"/>
            </w:tcBorders>
            <w:noWrap/>
            <w:vAlign w:val="center"/>
            <w:hideMark/>
          </w:tcPr>
          <w:p w14:paraId="787AC5AE" w14:textId="77777777" w:rsidR="00FF0710" w:rsidRPr="008B2536" w:rsidRDefault="00FF0710" w:rsidP="008B2536">
            <w:pPr>
              <w:spacing w:before="0" w:after="0" w:line="240" w:lineRule="auto"/>
              <w:rPr>
                <w:rFonts w:eastAsia="Times New Roman" w:cs="Arial"/>
                <w:b/>
                <w:bCs/>
                <w:sz w:val="20"/>
                <w:lang w:eastAsia="en-US"/>
              </w:rPr>
            </w:pPr>
            <w:r w:rsidRPr="008B2536">
              <w:rPr>
                <w:rFonts w:eastAsia="Times New Roman" w:cs="Arial"/>
                <w:b/>
                <w:bCs/>
                <w:sz w:val="20"/>
                <w:lang w:eastAsia="en-US"/>
              </w:rPr>
              <w:t>Power Consumption</w:t>
            </w:r>
          </w:p>
        </w:tc>
        <w:tc>
          <w:tcPr>
            <w:tcW w:w="5670" w:type="dxa"/>
            <w:tcBorders>
              <w:top w:val="single" w:sz="4" w:space="0" w:color="auto"/>
              <w:left w:val="single" w:sz="4" w:space="0" w:color="auto"/>
              <w:bottom w:val="single" w:sz="4" w:space="0" w:color="auto"/>
              <w:right w:val="single" w:sz="4" w:space="0" w:color="auto"/>
            </w:tcBorders>
            <w:noWrap/>
            <w:vAlign w:val="center"/>
            <w:hideMark/>
          </w:tcPr>
          <w:p w14:paraId="18FEABE9" w14:textId="77777777" w:rsidR="00FF0710" w:rsidRPr="008B2536" w:rsidRDefault="00FF0710" w:rsidP="008B2536">
            <w:pPr>
              <w:spacing w:before="0" w:after="0" w:line="240" w:lineRule="auto"/>
              <w:rPr>
                <w:rFonts w:eastAsia="Times New Roman" w:cs="Arial"/>
                <w:sz w:val="20"/>
                <w:lang w:eastAsia="en-US"/>
              </w:rPr>
            </w:pPr>
            <w:r w:rsidRPr="008B2536">
              <w:rPr>
                <w:rFonts w:eastAsia="Times New Roman" w:cs="Arial"/>
                <w:sz w:val="20"/>
                <w:lang w:eastAsia="en-US"/>
              </w:rPr>
              <w:t>15 W (maximum), 14 W (typical), 0.5 W (standby); 20 W (maximum), 18 W (typical), 0.5 W (standby)</w:t>
            </w:r>
            <w:r w:rsidR="006F7F0F">
              <w:rPr>
                <w:rStyle w:val="CommentReference"/>
                <w:rFonts w:eastAsia="Times New Roman" w:cs="Times New Roman"/>
                <w:lang w:eastAsia="en-US"/>
              </w:rPr>
              <w:commentReference w:id="350"/>
            </w:r>
          </w:p>
        </w:tc>
      </w:tr>
      <w:tr w:rsidR="008B2536" w:rsidRPr="008B2536" w14:paraId="48C56015" w14:textId="77777777" w:rsidTr="008B2536">
        <w:trPr>
          <w:trHeight w:val="240"/>
        </w:trPr>
        <w:tc>
          <w:tcPr>
            <w:tcW w:w="3060" w:type="dxa"/>
            <w:tcBorders>
              <w:top w:val="single" w:sz="4" w:space="0" w:color="auto"/>
              <w:left w:val="single" w:sz="4" w:space="0" w:color="auto"/>
              <w:bottom w:val="single" w:sz="4" w:space="0" w:color="auto"/>
              <w:right w:val="single" w:sz="4" w:space="0" w:color="auto"/>
            </w:tcBorders>
            <w:vAlign w:val="center"/>
            <w:hideMark/>
          </w:tcPr>
          <w:p w14:paraId="45C0230A" w14:textId="77777777" w:rsidR="00FF0710" w:rsidRPr="008B2536" w:rsidRDefault="00FF0710" w:rsidP="008B2536">
            <w:pPr>
              <w:spacing w:before="0" w:after="0" w:line="240" w:lineRule="auto"/>
              <w:rPr>
                <w:rFonts w:eastAsia="Times New Roman" w:cs="Arial"/>
                <w:b/>
                <w:bCs/>
                <w:sz w:val="20"/>
                <w:lang w:eastAsia="en-US"/>
              </w:rPr>
            </w:pPr>
            <w:r w:rsidRPr="008B2536">
              <w:rPr>
                <w:rFonts w:eastAsia="Times New Roman" w:cs="Arial"/>
                <w:b/>
                <w:bCs/>
                <w:sz w:val="20"/>
                <w:lang w:eastAsia="en-US"/>
              </w:rPr>
              <w:t>Dimensions</w:t>
            </w:r>
          </w:p>
        </w:tc>
        <w:tc>
          <w:tcPr>
            <w:tcW w:w="5670" w:type="dxa"/>
            <w:tcBorders>
              <w:top w:val="single" w:sz="4" w:space="0" w:color="auto"/>
              <w:left w:val="single" w:sz="4" w:space="0" w:color="auto"/>
              <w:bottom w:val="single" w:sz="4" w:space="0" w:color="auto"/>
              <w:right w:val="single" w:sz="4" w:space="0" w:color="auto"/>
            </w:tcBorders>
            <w:noWrap/>
            <w:vAlign w:val="center"/>
            <w:hideMark/>
          </w:tcPr>
          <w:p w14:paraId="770CFFFC" w14:textId="77777777" w:rsidR="00FF0710" w:rsidRPr="008B2536" w:rsidRDefault="00FF0710" w:rsidP="008B2536">
            <w:pPr>
              <w:spacing w:before="0" w:after="0" w:line="240" w:lineRule="auto"/>
              <w:rPr>
                <w:rFonts w:eastAsia="Times New Roman" w:cs="Arial"/>
                <w:sz w:val="20"/>
                <w:lang w:eastAsia="en-US"/>
              </w:rPr>
            </w:pPr>
            <w:r w:rsidRPr="008B2536">
              <w:rPr>
                <w:rFonts w:eastAsia="Times New Roman" w:cs="Arial"/>
                <w:sz w:val="20"/>
                <w:lang w:eastAsia="en-US"/>
              </w:rPr>
              <w:t>53.9 (W) x 15.2 (D) x 40.2 cm (H) with stand</w:t>
            </w:r>
          </w:p>
        </w:tc>
      </w:tr>
      <w:tr w:rsidR="008B2536" w:rsidRPr="008B2536" w14:paraId="61932F15" w14:textId="77777777" w:rsidTr="008B2536">
        <w:trPr>
          <w:trHeight w:val="240"/>
        </w:trPr>
        <w:tc>
          <w:tcPr>
            <w:tcW w:w="3060" w:type="dxa"/>
            <w:tcBorders>
              <w:top w:val="single" w:sz="4" w:space="0" w:color="auto"/>
              <w:left w:val="single" w:sz="4" w:space="0" w:color="auto"/>
              <w:bottom w:val="single" w:sz="4" w:space="0" w:color="auto"/>
              <w:right w:val="single" w:sz="4" w:space="0" w:color="auto"/>
            </w:tcBorders>
            <w:vAlign w:val="center"/>
            <w:hideMark/>
          </w:tcPr>
          <w:p w14:paraId="5703D115" w14:textId="77777777" w:rsidR="00FF0710" w:rsidRPr="008B2536" w:rsidRDefault="00FF0710" w:rsidP="008B2536">
            <w:pPr>
              <w:spacing w:before="0" w:after="0" w:line="240" w:lineRule="auto"/>
              <w:rPr>
                <w:rFonts w:eastAsia="Times New Roman" w:cs="Arial"/>
                <w:b/>
                <w:bCs/>
                <w:sz w:val="20"/>
                <w:lang w:eastAsia="en-US"/>
              </w:rPr>
            </w:pPr>
            <w:r w:rsidRPr="008B2536">
              <w:rPr>
                <w:rFonts w:eastAsia="Times New Roman" w:cs="Arial"/>
                <w:b/>
                <w:bCs/>
                <w:sz w:val="20"/>
                <w:lang w:eastAsia="en-US"/>
              </w:rPr>
              <w:t>Total weight</w:t>
            </w:r>
          </w:p>
        </w:tc>
        <w:tc>
          <w:tcPr>
            <w:tcW w:w="5670" w:type="dxa"/>
            <w:tcBorders>
              <w:top w:val="single" w:sz="4" w:space="0" w:color="auto"/>
              <w:left w:val="single" w:sz="4" w:space="0" w:color="auto"/>
              <w:bottom w:val="single" w:sz="4" w:space="0" w:color="auto"/>
              <w:right w:val="single" w:sz="4" w:space="0" w:color="auto"/>
            </w:tcBorders>
            <w:noWrap/>
            <w:vAlign w:val="center"/>
            <w:hideMark/>
          </w:tcPr>
          <w:p w14:paraId="4878E919" w14:textId="77777777" w:rsidR="00FF0710" w:rsidRPr="008B2536" w:rsidRDefault="00FF0710" w:rsidP="008B2536">
            <w:pPr>
              <w:spacing w:before="0" w:after="0" w:line="240" w:lineRule="auto"/>
              <w:rPr>
                <w:rFonts w:eastAsia="Times New Roman" w:cs="Arial"/>
                <w:sz w:val="20"/>
                <w:lang w:eastAsia="en-US"/>
              </w:rPr>
            </w:pPr>
            <w:r w:rsidRPr="008B2536">
              <w:rPr>
                <w:rFonts w:eastAsia="Times New Roman" w:cs="Arial"/>
                <w:sz w:val="20"/>
                <w:lang w:eastAsia="en-US"/>
              </w:rPr>
              <w:t>3.4 kg with stand</w:t>
            </w:r>
          </w:p>
        </w:tc>
      </w:tr>
      <w:tr w:rsidR="008B2536" w:rsidRPr="008B2536" w14:paraId="52EBC910" w14:textId="77777777" w:rsidTr="008B2536">
        <w:trPr>
          <w:trHeight w:val="240"/>
        </w:trPr>
        <w:tc>
          <w:tcPr>
            <w:tcW w:w="3060" w:type="dxa"/>
            <w:tcBorders>
              <w:top w:val="single" w:sz="4" w:space="0" w:color="auto"/>
              <w:left w:val="single" w:sz="4" w:space="0" w:color="auto"/>
              <w:bottom w:val="single" w:sz="4" w:space="0" w:color="auto"/>
              <w:right w:val="single" w:sz="4" w:space="0" w:color="auto"/>
            </w:tcBorders>
            <w:vAlign w:val="center"/>
          </w:tcPr>
          <w:p w14:paraId="66823203" w14:textId="77777777" w:rsidR="00FF0710" w:rsidRPr="008B2536" w:rsidRDefault="00FF0710" w:rsidP="008B2536">
            <w:pPr>
              <w:spacing w:before="0" w:after="0" w:line="240" w:lineRule="auto"/>
              <w:rPr>
                <w:rFonts w:eastAsia="Times New Roman" w:cs="Arial"/>
                <w:b/>
                <w:bCs/>
                <w:sz w:val="20"/>
                <w:lang w:eastAsia="en-US"/>
              </w:rPr>
            </w:pPr>
            <w:r w:rsidRPr="008B2536">
              <w:rPr>
                <w:rFonts w:eastAsia="Times New Roman" w:cs="Arial"/>
                <w:b/>
                <w:bCs/>
                <w:sz w:val="20"/>
                <w:lang w:eastAsia="en-US"/>
              </w:rPr>
              <w:t>Ergonomic Features</w:t>
            </w:r>
          </w:p>
        </w:tc>
        <w:tc>
          <w:tcPr>
            <w:tcW w:w="5670" w:type="dxa"/>
            <w:tcBorders>
              <w:top w:val="single" w:sz="4" w:space="0" w:color="auto"/>
              <w:left w:val="single" w:sz="4" w:space="0" w:color="auto"/>
              <w:bottom w:val="single" w:sz="4" w:space="0" w:color="auto"/>
              <w:right w:val="single" w:sz="4" w:space="0" w:color="auto"/>
            </w:tcBorders>
            <w:noWrap/>
            <w:vAlign w:val="center"/>
          </w:tcPr>
          <w:p w14:paraId="2BC580D2" w14:textId="77777777" w:rsidR="00FF0710" w:rsidRPr="008B2536" w:rsidRDefault="00FF0710" w:rsidP="008B2536">
            <w:pPr>
              <w:spacing w:before="0" w:after="0" w:line="240" w:lineRule="auto"/>
              <w:rPr>
                <w:rFonts w:eastAsia="Times New Roman" w:cs="Arial"/>
                <w:sz w:val="20"/>
                <w:lang w:eastAsia="en-US"/>
              </w:rPr>
            </w:pPr>
            <w:r w:rsidRPr="008B2536">
              <w:rPr>
                <w:rFonts w:eastAsia="Times New Roman" w:cs="Arial"/>
                <w:sz w:val="20"/>
                <w:lang w:eastAsia="en-US"/>
              </w:rPr>
              <w:t>Tilt: -5 to +22</w:t>
            </w:r>
            <w:r w:rsidRPr="008B2536">
              <w:rPr>
                <w:rFonts w:eastAsia="Times New Roman" w:cs="Arial"/>
                <w:sz w:val="20"/>
                <w:vertAlign w:val="superscript"/>
                <w:lang w:eastAsia="en-US"/>
              </w:rPr>
              <w:t>0</w:t>
            </w:r>
          </w:p>
        </w:tc>
      </w:tr>
      <w:tr w:rsidR="008B2536" w:rsidRPr="008B2536" w14:paraId="5F1335B5" w14:textId="77777777" w:rsidTr="008B2536">
        <w:trPr>
          <w:trHeight w:val="240"/>
        </w:trPr>
        <w:tc>
          <w:tcPr>
            <w:tcW w:w="3060" w:type="dxa"/>
            <w:tcBorders>
              <w:top w:val="single" w:sz="4" w:space="0" w:color="auto"/>
              <w:left w:val="single" w:sz="4" w:space="0" w:color="auto"/>
              <w:bottom w:val="single" w:sz="4" w:space="0" w:color="auto"/>
              <w:right w:val="single" w:sz="4" w:space="0" w:color="auto"/>
            </w:tcBorders>
            <w:noWrap/>
            <w:vAlign w:val="center"/>
            <w:hideMark/>
          </w:tcPr>
          <w:p w14:paraId="3A8D3D4F" w14:textId="77777777" w:rsidR="00FF0710" w:rsidRPr="008B2536" w:rsidRDefault="00FF0710" w:rsidP="008B2536">
            <w:pPr>
              <w:spacing w:before="0" w:after="0" w:line="240" w:lineRule="auto"/>
              <w:rPr>
                <w:rFonts w:eastAsia="Times New Roman" w:cs="Arial"/>
                <w:b/>
                <w:bCs/>
                <w:sz w:val="20"/>
                <w:lang w:eastAsia="en-US"/>
              </w:rPr>
            </w:pPr>
            <w:r w:rsidRPr="008B2536">
              <w:rPr>
                <w:rFonts w:eastAsia="Times New Roman" w:cs="Arial"/>
                <w:b/>
                <w:bCs/>
                <w:sz w:val="20"/>
                <w:lang w:eastAsia="en-US"/>
              </w:rPr>
              <w:t>Energy efficiency</w:t>
            </w:r>
          </w:p>
        </w:tc>
        <w:tc>
          <w:tcPr>
            <w:tcW w:w="5670" w:type="dxa"/>
            <w:tcBorders>
              <w:top w:val="single" w:sz="4" w:space="0" w:color="auto"/>
              <w:left w:val="single" w:sz="4" w:space="0" w:color="auto"/>
              <w:bottom w:val="single" w:sz="4" w:space="0" w:color="auto"/>
              <w:right w:val="single" w:sz="4" w:space="0" w:color="auto"/>
            </w:tcBorders>
            <w:noWrap/>
            <w:vAlign w:val="center"/>
            <w:hideMark/>
          </w:tcPr>
          <w:p w14:paraId="5775D903" w14:textId="77777777" w:rsidR="00FF0710" w:rsidRPr="008B2536" w:rsidRDefault="00FF0710" w:rsidP="008B2536">
            <w:pPr>
              <w:spacing w:before="0" w:after="0" w:line="240" w:lineRule="auto"/>
              <w:rPr>
                <w:rFonts w:eastAsia="Times New Roman" w:cs="Arial"/>
                <w:sz w:val="20"/>
                <w:lang w:eastAsia="en-US"/>
              </w:rPr>
            </w:pPr>
            <w:r w:rsidRPr="008B2536">
              <w:rPr>
                <w:rFonts w:eastAsia="Times New Roman" w:cs="Arial"/>
                <w:sz w:val="20"/>
                <w:lang w:eastAsia="en-US"/>
              </w:rPr>
              <w:t>ENERGY STAR® certified</w:t>
            </w:r>
          </w:p>
        </w:tc>
      </w:tr>
      <w:tr w:rsidR="008B2536" w:rsidRPr="008B2536" w14:paraId="4C3ABD4A" w14:textId="77777777" w:rsidTr="008B2536">
        <w:trPr>
          <w:trHeight w:val="240"/>
        </w:trPr>
        <w:tc>
          <w:tcPr>
            <w:tcW w:w="3060" w:type="dxa"/>
            <w:tcBorders>
              <w:top w:val="single" w:sz="4" w:space="0" w:color="auto"/>
              <w:left w:val="single" w:sz="4" w:space="0" w:color="auto"/>
              <w:bottom w:val="single" w:sz="4" w:space="0" w:color="auto"/>
              <w:right w:val="single" w:sz="4" w:space="0" w:color="auto"/>
            </w:tcBorders>
            <w:vAlign w:val="bottom"/>
            <w:hideMark/>
          </w:tcPr>
          <w:p w14:paraId="7F0056FD" w14:textId="77777777" w:rsidR="00FF0710" w:rsidRPr="008B2536" w:rsidRDefault="00FF0710" w:rsidP="008B2536">
            <w:pPr>
              <w:spacing w:before="0" w:after="0" w:line="240" w:lineRule="auto"/>
              <w:rPr>
                <w:rFonts w:eastAsia="Times New Roman" w:cs="Arial"/>
                <w:b/>
                <w:bCs/>
                <w:sz w:val="20"/>
                <w:lang w:eastAsia="en-US"/>
              </w:rPr>
            </w:pPr>
            <w:r w:rsidRPr="008B2536">
              <w:rPr>
                <w:rFonts w:eastAsia="Times New Roman" w:cs="Arial"/>
                <w:b/>
                <w:bCs/>
                <w:sz w:val="20"/>
                <w:lang w:eastAsia="en-US"/>
              </w:rPr>
              <w:t>Operating Environment</w:t>
            </w:r>
          </w:p>
        </w:tc>
        <w:tc>
          <w:tcPr>
            <w:tcW w:w="5670" w:type="dxa"/>
            <w:tcBorders>
              <w:top w:val="single" w:sz="4" w:space="0" w:color="auto"/>
              <w:left w:val="single" w:sz="4" w:space="0" w:color="auto"/>
              <w:bottom w:val="single" w:sz="4" w:space="0" w:color="auto"/>
              <w:right w:val="single" w:sz="4" w:space="0" w:color="auto"/>
            </w:tcBorders>
            <w:vAlign w:val="bottom"/>
            <w:hideMark/>
          </w:tcPr>
          <w:p w14:paraId="4B1619E0" w14:textId="77777777" w:rsidR="00FF0710" w:rsidRPr="008B2536" w:rsidRDefault="00FF0710" w:rsidP="008B2536">
            <w:pPr>
              <w:spacing w:before="0" w:after="0" w:line="240" w:lineRule="auto"/>
              <w:rPr>
                <w:rFonts w:eastAsia="Times New Roman" w:cs="Arial"/>
                <w:sz w:val="20"/>
                <w:lang w:eastAsia="en-US"/>
              </w:rPr>
            </w:pPr>
            <w:r w:rsidRPr="008B2536">
              <w:rPr>
                <w:rFonts w:eastAsia="Times New Roman" w:cs="Arial"/>
                <w:sz w:val="20"/>
                <w:lang w:eastAsia="en-US"/>
              </w:rPr>
              <w:t>Operating temperature: 5 to 35°C</w:t>
            </w:r>
          </w:p>
          <w:p w14:paraId="29EB8ADB" w14:textId="77777777" w:rsidR="00FF0710" w:rsidRPr="008B2536" w:rsidRDefault="00FF0710" w:rsidP="008B2536">
            <w:pPr>
              <w:spacing w:before="0" w:after="0" w:line="240" w:lineRule="auto"/>
              <w:rPr>
                <w:rFonts w:eastAsia="Times New Roman" w:cs="Arial"/>
                <w:sz w:val="20"/>
                <w:lang w:eastAsia="en-US"/>
              </w:rPr>
            </w:pPr>
            <w:r w:rsidRPr="008B2536">
              <w:rPr>
                <w:rFonts w:eastAsia="Times New Roman" w:cs="Arial"/>
                <w:sz w:val="20"/>
                <w:lang w:eastAsia="en-US"/>
              </w:rPr>
              <w:t>Operating humidity: 20 to 80% RH</w:t>
            </w:r>
          </w:p>
        </w:tc>
      </w:tr>
      <w:tr w:rsidR="008B2536" w:rsidRPr="008B2536" w14:paraId="5214D38C" w14:textId="77777777" w:rsidTr="008B2536">
        <w:trPr>
          <w:trHeight w:val="240"/>
        </w:trPr>
        <w:tc>
          <w:tcPr>
            <w:tcW w:w="3060" w:type="dxa"/>
            <w:tcBorders>
              <w:top w:val="single" w:sz="4" w:space="0" w:color="auto"/>
              <w:left w:val="single" w:sz="4" w:space="0" w:color="auto"/>
              <w:bottom w:val="single" w:sz="4" w:space="0" w:color="auto"/>
              <w:right w:val="single" w:sz="4" w:space="0" w:color="auto"/>
            </w:tcBorders>
            <w:vAlign w:val="bottom"/>
            <w:hideMark/>
          </w:tcPr>
          <w:p w14:paraId="047C8F89" w14:textId="77777777" w:rsidR="00FF0710" w:rsidRPr="008B2536" w:rsidRDefault="00FF0710" w:rsidP="008B2536">
            <w:pPr>
              <w:spacing w:before="0" w:after="0" w:line="240" w:lineRule="auto"/>
              <w:rPr>
                <w:rFonts w:eastAsia="Times New Roman" w:cs="Arial"/>
                <w:b/>
                <w:bCs/>
                <w:sz w:val="20"/>
                <w:lang w:eastAsia="en-US"/>
              </w:rPr>
            </w:pPr>
            <w:r w:rsidRPr="008B2536">
              <w:rPr>
                <w:rFonts w:eastAsia="Times New Roman" w:cs="Arial"/>
                <w:b/>
                <w:bCs/>
                <w:sz w:val="20"/>
                <w:lang w:eastAsia="en-US"/>
              </w:rPr>
              <w:t>Environmental</w:t>
            </w:r>
          </w:p>
        </w:tc>
        <w:tc>
          <w:tcPr>
            <w:tcW w:w="5670" w:type="dxa"/>
            <w:tcBorders>
              <w:top w:val="single" w:sz="4" w:space="0" w:color="auto"/>
              <w:left w:val="single" w:sz="4" w:space="0" w:color="auto"/>
              <w:bottom w:val="single" w:sz="4" w:space="0" w:color="auto"/>
              <w:right w:val="single" w:sz="4" w:space="0" w:color="auto"/>
            </w:tcBorders>
            <w:noWrap/>
            <w:vAlign w:val="center"/>
            <w:hideMark/>
          </w:tcPr>
          <w:p w14:paraId="399B3178" w14:textId="77777777" w:rsidR="00FF0710" w:rsidRPr="008B2536" w:rsidRDefault="00FF0710" w:rsidP="008B2536">
            <w:pPr>
              <w:spacing w:before="0" w:after="0" w:line="240" w:lineRule="auto"/>
              <w:rPr>
                <w:rFonts w:eastAsia="Times New Roman" w:cs="Arial"/>
                <w:sz w:val="20"/>
                <w:lang w:eastAsia="en-US"/>
              </w:rPr>
            </w:pPr>
            <w:r w:rsidRPr="008B2536">
              <w:rPr>
                <w:rFonts w:eastAsia="Times New Roman" w:cs="Arial"/>
                <w:sz w:val="20"/>
                <w:lang w:eastAsia="en-US"/>
              </w:rPr>
              <w:t>Arsenic-free display glass</w:t>
            </w:r>
          </w:p>
          <w:p w14:paraId="11C59300" w14:textId="77777777" w:rsidR="00FF0710" w:rsidRPr="008B2536" w:rsidRDefault="00FF0710" w:rsidP="008B2536">
            <w:pPr>
              <w:spacing w:before="0" w:after="0" w:line="240" w:lineRule="auto"/>
              <w:rPr>
                <w:rFonts w:eastAsia="Times New Roman" w:cs="Arial"/>
                <w:sz w:val="20"/>
                <w:lang w:eastAsia="en-US"/>
              </w:rPr>
            </w:pPr>
            <w:r w:rsidRPr="008B2536">
              <w:rPr>
                <w:rFonts w:eastAsia="Times New Roman" w:cs="Arial"/>
                <w:sz w:val="20"/>
                <w:lang w:eastAsia="en-US"/>
              </w:rPr>
              <w:t>Mercury-free display backlights</w:t>
            </w:r>
          </w:p>
          <w:p w14:paraId="63A528A3" w14:textId="77777777" w:rsidR="00FF0710" w:rsidRPr="008B2536" w:rsidRDefault="00FF0710" w:rsidP="008B2536">
            <w:pPr>
              <w:spacing w:before="0" w:after="0" w:line="240" w:lineRule="auto"/>
              <w:rPr>
                <w:rFonts w:eastAsia="Times New Roman" w:cs="Arial"/>
                <w:sz w:val="20"/>
                <w:lang w:eastAsia="en-US"/>
              </w:rPr>
            </w:pPr>
            <w:r w:rsidRPr="008B2536">
              <w:rPr>
                <w:rFonts w:eastAsia="Times New Roman" w:cs="Arial"/>
                <w:sz w:val="20"/>
                <w:lang w:eastAsia="en-US"/>
              </w:rPr>
              <w:t>Low halogen</w:t>
            </w:r>
          </w:p>
        </w:tc>
      </w:tr>
      <w:tr w:rsidR="008B2536" w:rsidRPr="008B2536" w14:paraId="48C5030A" w14:textId="77777777" w:rsidTr="008B2536">
        <w:trPr>
          <w:trHeight w:val="240"/>
        </w:trPr>
        <w:tc>
          <w:tcPr>
            <w:tcW w:w="3060" w:type="dxa"/>
            <w:tcBorders>
              <w:top w:val="single" w:sz="4" w:space="0" w:color="auto"/>
              <w:left w:val="single" w:sz="4" w:space="0" w:color="auto"/>
              <w:bottom w:val="single" w:sz="4" w:space="0" w:color="auto"/>
              <w:right w:val="single" w:sz="4" w:space="0" w:color="auto"/>
            </w:tcBorders>
            <w:vAlign w:val="bottom"/>
          </w:tcPr>
          <w:p w14:paraId="04049601" w14:textId="77777777" w:rsidR="00FF0710" w:rsidRPr="008B2536" w:rsidRDefault="00FF0710" w:rsidP="008B2536">
            <w:pPr>
              <w:spacing w:before="0" w:after="0" w:line="240" w:lineRule="auto"/>
              <w:rPr>
                <w:rFonts w:eastAsia="Times New Roman" w:cs="Arial"/>
                <w:b/>
                <w:bCs/>
                <w:sz w:val="20"/>
                <w:lang w:eastAsia="en-US"/>
              </w:rPr>
            </w:pPr>
            <w:r w:rsidRPr="008B2536">
              <w:rPr>
                <w:rFonts w:eastAsia="Times New Roman" w:cs="Arial"/>
                <w:b/>
                <w:bCs/>
                <w:sz w:val="20"/>
                <w:lang w:eastAsia="en-US"/>
              </w:rPr>
              <w:t>What's in the box</w:t>
            </w:r>
          </w:p>
        </w:tc>
        <w:tc>
          <w:tcPr>
            <w:tcW w:w="5670" w:type="dxa"/>
            <w:tcBorders>
              <w:top w:val="single" w:sz="4" w:space="0" w:color="auto"/>
              <w:left w:val="single" w:sz="4" w:space="0" w:color="auto"/>
              <w:bottom w:val="single" w:sz="4" w:space="0" w:color="auto"/>
              <w:right w:val="single" w:sz="4" w:space="0" w:color="auto"/>
            </w:tcBorders>
            <w:noWrap/>
            <w:vAlign w:val="center"/>
          </w:tcPr>
          <w:p w14:paraId="3EFB464E" w14:textId="77777777" w:rsidR="00FF0710" w:rsidRPr="008B2536" w:rsidRDefault="00FF0710" w:rsidP="008B2536">
            <w:pPr>
              <w:spacing w:before="0" w:after="0" w:line="240" w:lineRule="auto"/>
              <w:rPr>
                <w:rFonts w:eastAsia="Times New Roman" w:cs="Arial"/>
                <w:sz w:val="20"/>
                <w:lang w:eastAsia="en-US"/>
              </w:rPr>
            </w:pPr>
            <w:r w:rsidRPr="008B2536">
              <w:rPr>
                <w:rFonts w:eastAsia="Times New Roman" w:cs="Arial"/>
                <w:sz w:val="20"/>
                <w:lang w:eastAsia="en-US"/>
              </w:rPr>
              <w:t>Monitor; External power supply; VGA cable; CD (includes user guide, warranty, drivers); HP Display Assistant</w:t>
            </w:r>
          </w:p>
        </w:tc>
      </w:tr>
      <w:tr w:rsidR="008B2536" w:rsidRPr="008B2536" w14:paraId="2B39A9E2" w14:textId="77777777" w:rsidTr="008B2536">
        <w:trPr>
          <w:trHeight w:val="240"/>
        </w:trPr>
        <w:tc>
          <w:tcPr>
            <w:tcW w:w="3060" w:type="dxa"/>
            <w:tcBorders>
              <w:top w:val="single" w:sz="4" w:space="0" w:color="auto"/>
              <w:left w:val="single" w:sz="4" w:space="0" w:color="auto"/>
              <w:bottom w:val="single" w:sz="4" w:space="0" w:color="auto"/>
              <w:right w:val="single" w:sz="4" w:space="0" w:color="auto"/>
            </w:tcBorders>
            <w:vAlign w:val="bottom"/>
          </w:tcPr>
          <w:p w14:paraId="49127544" w14:textId="77777777" w:rsidR="00FF0710" w:rsidRPr="008B2536" w:rsidRDefault="00FF0710" w:rsidP="008B2536">
            <w:pPr>
              <w:spacing w:before="0" w:after="0" w:line="240" w:lineRule="auto"/>
              <w:rPr>
                <w:rFonts w:eastAsia="Times New Roman" w:cs="Arial"/>
                <w:b/>
                <w:bCs/>
                <w:sz w:val="20"/>
                <w:lang w:eastAsia="en-US"/>
              </w:rPr>
            </w:pPr>
            <w:r w:rsidRPr="008B2536">
              <w:rPr>
                <w:rFonts w:eastAsia="Times New Roman" w:cs="Arial"/>
                <w:b/>
                <w:bCs/>
                <w:sz w:val="20"/>
                <w:lang w:eastAsia="en-US"/>
              </w:rPr>
              <w:t>Warranty</w:t>
            </w:r>
          </w:p>
        </w:tc>
        <w:tc>
          <w:tcPr>
            <w:tcW w:w="5670" w:type="dxa"/>
            <w:tcBorders>
              <w:top w:val="single" w:sz="4" w:space="0" w:color="auto"/>
              <w:left w:val="single" w:sz="4" w:space="0" w:color="auto"/>
              <w:bottom w:val="single" w:sz="4" w:space="0" w:color="auto"/>
              <w:right w:val="single" w:sz="4" w:space="0" w:color="auto"/>
            </w:tcBorders>
            <w:noWrap/>
            <w:vAlign w:val="center"/>
          </w:tcPr>
          <w:p w14:paraId="64299B5A" w14:textId="77777777" w:rsidR="00FF0710" w:rsidRPr="008B2536" w:rsidRDefault="00FF0710" w:rsidP="008B2536">
            <w:pPr>
              <w:spacing w:before="0" w:after="0" w:line="240" w:lineRule="auto"/>
              <w:rPr>
                <w:rFonts w:eastAsia="Times New Roman" w:cs="Arial"/>
                <w:sz w:val="20"/>
                <w:lang w:eastAsia="en-US"/>
              </w:rPr>
            </w:pPr>
            <w:r w:rsidRPr="008B2536">
              <w:rPr>
                <w:rFonts w:eastAsia="Times New Roman" w:cs="Arial"/>
                <w:sz w:val="20"/>
                <w:lang w:eastAsia="en-US"/>
              </w:rPr>
              <w:t xml:space="preserve">Protected by HP, including a </w:t>
            </w:r>
            <w:proofErr w:type="gramStart"/>
            <w:r w:rsidRPr="008B2536">
              <w:rPr>
                <w:rFonts w:eastAsia="Times New Roman" w:cs="Arial"/>
                <w:sz w:val="20"/>
                <w:lang w:eastAsia="en-US"/>
              </w:rPr>
              <w:t>3 year</w:t>
            </w:r>
            <w:proofErr w:type="gramEnd"/>
            <w:r w:rsidRPr="008B2536">
              <w:rPr>
                <w:rFonts w:eastAsia="Times New Roman" w:cs="Arial"/>
                <w:sz w:val="20"/>
                <w:lang w:eastAsia="en-US"/>
              </w:rPr>
              <w:t xml:space="preserve"> standard limited warranty.</w:t>
            </w:r>
            <w:r w:rsidR="00F455D9">
              <w:rPr>
                <w:rStyle w:val="CommentReference"/>
                <w:rFonts w:eastAsia="Times New Roman" w:cs="Times New Roman"/>
                <w:lang w:eastAsia="en-US"/>
              </w:rPr>
              <w:commentReference w:id="351"/>
            </w:r>
          </w:p>
        </w:tc>
      </w:tr>
    </w:tbl>
    <w:p w14:paraId="09B697FA" w14:textId="77777777" w:rsidR="00FF0710" w:rsidRDefault="00FF0710" w:rsidP="00FF0710">
      <w:pPr>
        <w:pStyle w:val="ic"/>
        <w:ind w:left="0"/>
        <w:jc w:val="left"/>
        <w:rPr>
          <w:del w:id="352" w:author="Jasbinder Singh" w:date="2017-09-19T22:38:00Z"/>
        </w:rPr>
      </w:pPr>
    </w:p>
    <w:p w14:paraId="1860071F" w14:textId="6FE76E4F" w:rsidR="006F7F0F" w:rsidRDefault="006F7F0F">
      <w:pPr>
        <w:pStyle w:val="TCText"/>
        <w:numPr>
          <w:ilvl w:val="0"/>
          <w:numId w:val="0"/>
        </w:numPr>
        <w:rPr>
          <w:ins w:id="353" w:author="Jasbinder Singh" w:date="2017-09-19T22:32:00Z"/>
        </w:rPr>
        <w:pPrChange w:id="354" w:author="Jasbinder Singh" w:date="2017-09-19T22:38:00Z">
          <w:pPr>
            <w:pStyle w:val="TCText"/>
          </w:pPr>
        </w:pPrChange>
      </w:pPr>
    </w:p>
    <w:p w14:paraId="5EC5DB3C" w14:textId="0E3F755F" w:rsidR="006F7F0F" w:rsidRDefault="006F7F0F" w:rsidP="006F7F0F">
      <w:pPr>
        <w:pStyle w:val="TCText"/>
        <w:rPr>
          <w:ins w:id="355" w:author="Jasbinder Singh" w:date="2017-09-19T22:38:00Z"/>
        </w:rPr>
      </w:pPr>
      <w:ins w:id="356" w:author="Jasbinder Singh" w:date="2017-09-19T22:33:00Z">
        <w:r>
          <w:t>Schema</w:t>
        </w:r>
      </w:ins>
      <w:ins w:id="357" w:author="Jasbinder Singh" w:date="2017-09-19T22:38:00Z">
        <w:r>
          <w:t>t</w:t>
        </w:r>
      </w:ins>
      <w:ins w:id="358" w:author="Jasbinder Singh" w:date="2017-09-19T22:33:00Z">
        <w:r>
          <w:t>ic Drawing for SCADA</w:t>
        </w:r>
      </w:ins>
    </w:p>
    <w:p w14:paraId="338676E8" w14:textId="4D79E631" w:rsidR="006F7F0F" w:rsidRPr="006F7F0F" w:rsidRDefault="006F7F0F">
      <w:pPr>
        <w:pStyle w:val="TCHeading11"/>
        <w:numPr>
          <w:ilvl w:val="0"/>
          <w:numId w:val="0"/>
        </w:numPr>
        <w:ind w:left="576"/>
        <w:rPr>
          <w:ins w:id="359" w:author="Jasbinder Singh" w:date="2017-09-19T22:33:00Z"/>
          <w:b w:val="0"/>
          <w:rPrChange w:id="360" w:author="Jasbinder Singh" w:date="2017-09-19T22:38:00Z">
            <w:rPr>
              <w:ins w:id="361" w:author="Jasbinder Singh" w:date="2017-09-19T22:33:00Z"/>
            </w:rPr>
          </w:rPrChange>
        </w:rPr>
        <w:pPrChange w:id="362" w:author="Jasbinder Singh" w:date="2017-09-19T22:38:00Z">
          <w:pPr>
            <w:pStyle w:val="TCText"/>
          </w:pPr>
        </w:pPrChange>
      </w:pPr>
      <w:ins w:id="363" w:author="Jasbinder Singh" w:date="2017-09-19T22:38:00Z">
        <w:r w:rsidRPr="006F7F0F">
          <w:rPr>
            <w:b w:val="0"/>
            <w:rPrChange w:id="364" w:author="Jasbinder Singh" w:date="2017-09-19T22:38:00Z">
              <w:rPr/>
            </w:rPrChange>
          </w:rPr>
          <w:t>Plea</w:t>
        </w:r>
        <w:r>
          <w:rPr>
            <w:b w:val="0"/>
          </w:rPr>
          <w:t>s</w:t>
        </w:r>
        <w:r w:rsidRPr="006F7F0F">
          <w:rPr>
            <w:b w:val="0"/>
            <w:rPrChange w:id="365" w:author="Jasbinder Singh" w:date="2017-09-19T22:38:00Z">
              <w:rPr/>
            </w:rPrChange>
          </w:rPr>
          <w:t>e add</w:t>
        </w:r>
        <w:r>
          <w:rPr>
            <w:b w:val="0"/>
          </w:rPr>
          <w:t xml:space="preserve"> here and </w:t>
        </w:r>
        <w:proofErr w:type="spellStart"/>
        <w:r>
          <w:rPr>
            <w:b w:val="0"/>
          </w:rPr>
          <w:t>attahed</w:t>
        </w:r>
        <w:proofErr w:type="spellEnd"/>
        <w:r>
          <w:rPr>
            <w:b w:val="0"/>
          </w:rPr>
          <w:t xml:space="preserve"> relevant drawing in Appendix</w:t>
        </w:r>
      </w:ins>
    </w:p>
    <w:p w14:paraId="39541531" w14:textId="70FFA052" w:rsidR="006F7F0F" w:rsidRDefault="006F7F0F" w:rsidP="006F7F0F">
      <w:pPr>
        <w:pStyle w:val="TCText"/>
        <w:rPr>
          <w:ins w:id="366" w:author="Jasbinder Singh" w:date="2017-09-19T22:33:00Z"/>
        </w:rPr>
      </w:pPr>
      <w:ins w:id="367" w:author="Jasbinder Singh" w:date="2017-09-19T22:33:00Z">
        <w:r>
          <w:lastRenderedPageBreak/>
          <w:t>Installation Drawing for SCADA</w:t>
        </w:r>
      </w:ins>
    </w:p>
    <w:p w14:paraId="3AB9E69C" w14:textId="3EEF4FF6" w:rsidR="002D0181" w:rsidRPr="006F7F0F" w:rsidRDefault="006F7F0F">
      <w:pPr>
        <w:pStyle w:val="ic"/>
        <w:ind w:left="432"/>
        <w:jc w:val="left"/>
        <w:rPr>
          <w:b w:val="0"/>
          <w:rPrChange w:id="368" w:author="Jasbinder Singh" w:date="2017-09-20T13:53:00Z">
            <w:rPr/>
          </w:rPrChange>
        </w:rPr>
        <w:pPrChange w:id="369" w:author="Jasbinder Singh" w:date="2017-09-20T13:53:00Z">
          <w:pPr>
            <w:pStyle w:val="ic"/>
          </w:pPr>
        </w:pPrChange>
      </w:pPr>
      <w:ins w:id="370" w:author="Jasbinder Singh" w:date="2017-09-19T22:39:00Z">
        <w:r w:rsidRPr="006F7F0F">
          <w:rPr>
            <w:b w:val="0"/>
            <w:rPrChange w:id="371" w:author="Jasbinder Singh" w:date="2017-09-19T22:39:00Z">
              <w:rPr/>
            </w:rPrChange>
          </w:rPr>
          <w:t>Plea</w:t>
        </w:r>
        <w:r>
          <w:rPr>
            <w:b w:val="0"/>
          </w:rPr>
          <w:t>se add here and attached the relevant drawing in Appendix</w:t>
        </w:r>
      </w:ins>
    </w:p>
    <w:p w14:paraId="08D0B21C" w14:textId="77777777" w:rsidR="002D0181" w:rsidRDefault="002D0181" w:rsidP="00A51C7A">
      <w:pPr>
        <w:pStyle w:val="ic"/>
      </w:pPr>
    </w:p>
    <w:p w14:paraId="496DEA93" w14:textId="77777777" w:rsidR="002C5C2E" w:rsidRDefault="002C5C2E" w:rsidP="00A51C7A">
      <w:pPr>
        <w:pStyle w:val="ic"/>
      </w:pPr>
    </w:p>
    <w:p w14:paraId="37C8BDB9" w14:textId="77777777" w:rsidR="002C5C2E" w:rsidRDefault="002C5C2E" w:rsidP="002C5C2E">
      <w:pPr>
        <w:pStyle w:val="Heading1"/>
        <w:keepLines w:val="0"/>
        <w:numPr>
          <w:ilvl w:val="0"/>
          <w:numId w:val="8"/>
        </w:numPr>
        <w:tabs>
          <w:tab w:val="left" w:pos="0"/>
          <w:tab w:val="left" w:pos="709"/>
        </w:tabs>
        <w:spacing w:before="500" w:after="200" w:line="400" w:lineRule="exact"/>
      </w:pPr>
      <w:bookmarkStart w:id="372" w:name="Section5WRef"/>
      <w:bookmarkStart w:id="373" w:name="_Toc482887590"/>
      <w:bookmarkStart w:id="374" w:name="_Toc489305758"/>
      <w:bookmarkStart w:id="375" w:name="_Toc492278904"/>
      <w:r w:rsidRPr="00AA1BE2">
        <w:t>Software Functionality</w:t>
      </w:r>
      <w:bookmarkEnd w:id="372"/>
      <w:bookmarkEnd w:id="373"/>
      <w:bookmarkEnd w:id="374"/>
      <w:bookmarkEnd w:id="375"/>
    </w:p>
    <w:p w14:paraId="2553E9C0" w14:textId="767C266C" w:rsidR="005C1649" w:rsidRPr="005C1649" w:rsidRDefault="005C1649" w:rsidP="005C1649">
      <w:pPr>
        <w:pStyle w:val="Heading2"/>
        <w:keepLines w:val="0"/>
        <w:numPr>
          <w:ilvl w:val="1"/>
          <w:numId w:val="8"/>
        </w:numPr>
        <w:tabs>
          <w:tab w:val="left" w:pos="709"/>
        </w:tabs>
        <w:spacing w:before="200" w:after="200" w:line="288" w:lineRule="auto"/>
        <w:ind w:hanging="4121"/>
        <w:rPr>
          <w:lang w:val="en-MY"/>
        </w:rPr>
      </w:pPr>
      <w:bookmarkStart w:id="376" w:name="_Toc492278905"/>
      <w:r>
        <w:rPr>
          <w:lang w:val="id-ID"/>
        </w:rPr>
        <w:t xml:space="preserve">Zenon </w:t>
      </w:r>
      <w:r>
        <w:rPr>
          <w:lang w:val="en-GB"/>
        </w:rPr>
        <w:t>Product Family</w:t>
      </w:r>
      <w:bookmarkEnd w:id="376"/>
      <w:r>
        <w:rPr>
          <w:lang w:val="en-GB"/>
        </w:rPr>
        <w:t xml:space="preserve"> </w:t>
      </w:r>
      <w:r w:rsidRPr="00D16213">
        <w:rPr>
          <w:rFonts w:eastAsia="Times New Roman" w:cs="Arial"/>
          <w:b w:val="0"/>
          <w:sz w:val="24"/>
          <w:szCs w:val="24"/>
          <w:lang w:eastAsia="en-ID"/>
        </w:rPr>
        <w:t xml:space="preserve"> </w:t>
      </w:r>
    </w:p>
    <w:p w14:paraId="486E96FC" w14:textId="77777777" w:rsidR="005A2E38" w:rsidRPr="005A2E38" w:rsidRDefault="005C1649" w:rsidP="004C1C8F">
      <w:pPr>
        <w:spacing w:before="0" w:after="0" w:line="360" w:lineRule="auto"/>
        <w:jc w:val="both"/>
      </w:pPr>
      <w:r w:rsidRPr="00991954">
        <w:t xml:space="preserve">As </w:t>
      </w:r>
      <w:hyperlink r:id="rId44" w:anchor="o168846" w:tooltip="automation" w:history="1">
        <w:r w:rsidRPr="00991954">
          <w:t>automation</w:t>
        </w:r>
      </w:hyperlink>
      <w:r w:rsidRPr="00991954">
        <w:t xml:space="preserve"> software for HMI, </w:t>
      </w:r>
      <w:hyperlink r:id="rId45" w:anchor="o168781" w:tooltip="SCADA" w:history="1">
        <w:r w:rsidRPr="00991954">
          <w:t>SCADA</w:t>
        </w:r>
      </w:hyperlink>
      <w:r w:rsidRPr="00991954">
        <w:t xml:space="preserve"> and reporting </w:t>
      </w:r>
      <w:proofErr w:type="spellStart"/>
      <w:r w:rsidRPr="00991954">
        <w:t>zenon</w:t>
      </w:r>
      <w:proofErr w:type="spellEnd"/>
      <w:r w:rsidRPr="00991954">
        <w:t xml:space="preserve"> provides a plethora of </w:t>
      </w:r>
      <w:r w:rsidRPr="005A2E38">
        <w:t>integrated functions for engineering and</w:t>
      </w:r>
      <w:r w:rsidR="005A2E38" w:rsidRPr="005A2E38">
        <w:t xml:space="preserve"> Runtime platform-independent.  </w:t>
      </w:r>
    </w:p>
    <w:p w14:paraId="310BE06C" w14:textId="55A30ECC" w:rsidR="005C1649" w:rsidRPr="005A2E38" w:rsidRDefault="005A2E38" w:rsidP="004C1C8F">
      <w:pPr>
        <w:spacing w:before="0" w:after="0" w:line="360" w:lineRule="auto"/>
        <w:jc w:val="both"/>
      </w:pPr>
      <w:r w:rsidRPr="005A2E38">
        <w:t>Z</w:t>
      </w:r>
      <w:r w:rsidR="005C1649" w:rsidRPr="005A2E38">
        <w:t>enon has been used for over 25 years by many companies worldwide and in various industries. Zenon is firmly positioned in automation, particularly in the Automotive, Railway, Food &amp; Beverage, Energy and Pharmaceutical industries.</w:t>
      </w:r>
    </w:p>
    <w:p w14:paraId="101F9EE1" w14:textId="40822221" w:rsidR="005C1649" w:rsidRPr="00991954" w:rsidRDefault="005A2E38" w:rsidP="005C1649">
      <w:r>
        <w:t xml:space="preserve">With </w:t>
      </w:r>
      <w:proofErr w:type="spellStart"/>
      <w:r>
        <w:t>zenon</w:t>
      </w:r>
      <w:proofErr w:type="spellEnd"/>
      <w:r>
        <w:t xml:space="preserve"> function is</w:t>
      </w:r>
      <w:r w:rsidR="005C1649" w:rsidRPr="00991954">
        <w:t>:</w:t>
      </w:r>
    </w:p>
    <w:p w14:paraId="281EE572" w14:textId="77777777" w:rsidR="005C1649" w:rsidRPr="00991954" w:rsidRDefault="005C1649" w:rsidP="00B245D5">
      <w:pPr>
        <w:numPr>
          <w:ilvl w:val="0"/>
          <w:numId w:val="75"/>
        </w:numPr>
        <w:spacing w:before="0" w:after="100" w:afterAutospacing="1" w:line="288" w:lineRule="auto"/>
        <w:jc w:val="both"/>
        <w:rPr>
          <w:rFonts w:cs="Arial"/>
          <w:bCs/>
        </w:rPr>
      </w:pPr>
      <w:r w:rsidRPr="00991954">
        <w:rPr>
          <w:rFonts w:cs="Arial"/>
          <w:bCs/>
        </w:rPr>
        <w:t xml:space="preserve">Create, distribute, edit and execute automation projects </w:t>
      </w:r>
    </w:p>
    <w:p w14:paraId="445519BC" w14:textId="77777777" w:rsidR="005C1649" w:rsidRPr="00991954" w:rsidRDefault="005C1649" w:rsidP="00B245D5">
      <w:pPr>
        <w:numPr>
          <w:ilvl w:val="0"/>
          <w:numId w:val="75"/>
        </w:numPr>
        <w:spacing w:before="0" w:after="100" w:afterAutospacing="1" w:line="288" w:lineRule="auto"/>
        <w:jc w:val="both"/>
        <w:rPr>
          <w:rFonts w:cs="Arial"/>
          <w:bCs/>
        </w:rPr>
      </w:pPr>
      <w:r w:rsidRPr="00991954">
        <w:rPr>
          <w:rFonts w:cs="Arial"/>
          <w:bCs/>
        </w:rPr>
        <w:t xml:space="preserve">use integrated Soft-SPS </w:t>
      </w:r>
      <w:proofErr w:type="spellStart"/>
      <w:r w:rsidRPr="00991954">
        <w:rPr>
          <w:rFonts w:cs="Arial"/>
          <w:bCs/>
        </w:rPr>
        <w:t>zenon</w:t>
      </w:r>
      <w:proofErr w:type="spellEnd"/>
      <w:r w:rsidRPr="00991954">
        <w:rPr>
          <w:rFonts w:cs="Arial"/>
          <w:bCs/>
        </w:rPr>
        <w:t xml:space="preserve"> Logic </w:t>
      </w:r>
    </w:p>
    <w:p w14:paraId="13595B4B" w14:textId="5B0BC77E" w:rsidR="005C1649" w:rsidRPr="005C1649" w:rsidRDefault="005C1649" w:rsidP="00B245D5">
      <w:pPr>
        <w:numPr>
          <w:ilvl w:val="0"/>
          <w:numId w:val="75"/>
        </w:numPr>
        <w:spacing w:before="0" w:after="100" w:afterAutospacing="1" w:line="288" w:lineRule="auto"/>
        <w:jc w:val="both"/>
        <w:rPr>
          <w:rFonts w:cs="Arial"/>
          <w:bCs/>
        </w:rPr>
      </w:pPr>
      <w:r w:rsidRPr="00991954">
        <w:rPr>
          <w:rFonts w:cs="Arial"/>
          <w:bCs/>
        </w:rPr>
        <w:t xml:space="preserve">Collect and evaluate </w:t>
      </w:r>
      <w:hyperlink r:id="rId46" w:anchor="o168856" w:tooltip="equipment" w:history="1">
        <w:r w:rsidRPr="00991954">
          <w:rPr>
            <w:rFonts w:cs="Arial"/>
            <w:bCs/>
          </w:rPr>
          <w:t>equipment</w:t>
        </w:r>
      </w:hyperlink>
      <w:r w:rsidRPr="00991954">
        <w:rPr>
          <w:rFonts w:cs="Arial"/>
          <w:bCs/>
        </w:rPr>
        <w:t>-spanning data from a plethora of sources</w:t>
      </w:r>
    </w:p>
    <w:p w14:paraId="2B233A19" w14:textId="2AD90191" w:rsidR="002C5C2E" w:rsidRDefault="002C5C2E" w:rsidP="002C5C2E">
      <w:pPr>
        <w:spacing w:line="360" w:lineRule="auto"/>
        <w:jc w:val="both"/>
        <w:rPr>
          <w:del w:id="377" w:author="Jasbinder Singh" w:date="2017-09-19T22:45:00Z"/>
          <w:lang w:val="id-ID"/>
        </w:rPr>
      </w:pPr>
      <w:r>
        <w:rPr>
          <w:lang w:val="id-ID"/>
        </w:rPr>
        <w:t xml:space="preserve">HMI/SCADA software </w:t>
      </w:r>
      <w:ins w:id="378" w:author="Jasbinder Singh" w:date="2017-09-19T22:43:00Z">
        <w:r w:rsidR="00C95FB9">
          <w:rPr>
            <w:lang w:val="en-GB"/>
          </w:rPr>
          <w:t xml:space="preserve">from </w:t>
        </w:r>
      </w:ins>
      <w:r>
        <w:rPr>
          <w:lang w:val="id-ID"/>
        </w:rPr>
        <w:t>zenon</w:t>
      </w:r>
      <w:ins w:id="379" w:author="Jasbinder Singh" w:date="2017-09-19T22:44:00Z">
        <w:r w:rsidR="00A13189">
          <w:rPr>
            <w:lang w:val="en-GB"/>
          </w:rPr>
          <w:t xml:space="preserve"> i.e. the energy edition,</w:t>
        </w:r>
      </w:ins>
      <w:r>
        <w:rPr>
          <w:lang w:val="id-ID"/>
        </w:rPr>
        <w:t xml:space="preserve"> by COPA-DATA is used for developing automation software for HMI in this project. </w:t>
      </w:r>
      <w:del w:id="380" w:author="Jasbinder Singh" w:date="2017-09-19T22:45:00Z">
        <w:r>
          <w:rPr>
            <w:lang w:val="id-ID"/>
          </w:rPr>
          <w:delText>Zenon is available in two special editions, that is:</w:delText>
        </w:r>
      </w:del>
    </w:p>
    <w:p w14:paraId="0178AD66" w14:textId="621DE214" w:rsidR="002C5C2E" w:rsidRDefault="002C5C2E">
      <w:pPr>
        <w:spacing w:line="360" w:lineRule="auto"/>
        <w:jc w:val="both"/>
        <w:rPr>
          <w:del w:id="381" w:author="Jasbinder Singh" w:date="2017-09-19T22:45:00Z"/>
          <w:lang w:val="id-ID"/>
        </w:rPr>
        <w:pPrChange w:id="382" w:author="Jasbinder Singh" w:date="2017-09-20T13:53:00Z">
          <w:pPr>
            <w:pStyle w:val="ListParagraph"/>
            <w:numPr>
              <w:numId w:val="56"/>
            </w:numPr>
            <w:spacing w:before="0" w:after="0" w:line="360" w:lineRule="auto"/>
            <w:ind w:hanging="360"/>
            <w:jc w:val="both"/>
          </w:pPr>
        </w:pPrChange>
      </w:pPr>
      <w:del w:id="383" w:author="Jasbinder Singh" w:date="2017-09-19T22:45:00Z">
        <w:r>
          <w:rPr>
            <w:lang w:val="id-ID"/>
          </w:rPr>
          <w:delText>Energy Edition: for energy and infrastructure companies</w:delText>
        </w:r>
      </w:del>
    </w:p>
    <w:p w14:paraId="0DA0CD24" w14:textId="2F770144" w:rsidR="002C5C2E" w:rsidRDefault="002C5C2E">
      <w:pPr>
        <w:spacing w:line="360" w:lineRule="auto"/>
        <w:jc w:val="both"/>
        <w:rPr>
          <w:lang w:val="id-ID"/>
        </w:rPr>
        <w:pPrChange w:id="384" w:author="Jasbinder Singh" w:date="2017-09-20T13:53:00Z">
          <w:pPr>
            <w:pStyle w:val="ListParagraph"/>
            <w:numPr>
              <w:numId w:val="56"/>
            </w:numPr>
            <w:spacing w:before="0" w:after="0" w:line="360" w:lineRule="auto"/>
            <w:ind w:hanging="360"/>
            <w:jc w:val="both"/>
          </w:pPr>
        </w:pPrChange>
      </w:pPr>
      <w:del w:id="385" w:author="Jasbinder Singh" w:date="2017-09-19T22:45:00Z">
        <w:r>
          <w:rPr>
            <w:lang w:val="id-ID"/>
          </w:rPr>
          <w:delText>Pharma Edition: for the pharmaceutical industry</w:delText>
        </w:r>
      </w:del>
    </w:p>
    <w:p w14:paraId="6CEAA290" w14:textId="77777777" w:rsidR="002C5C2E" w:rsidRPr="009E5DD8" w:rsidRDefault="002C5C2E" w:rsidP="002C5C2E">
      <w:pPr>
        <w:spacing w:line="360" w:lineRule="auto"/>
        <w:jc w:val="both"/>
        <w:rPr>
          <w:lang w:val="id-ID"/>
        </w:rPr>
      </w:pPr>
      <w:r>
        <w:rPr>
          <w:lang w:val="id-ID"/>
        </w:rPr>
        <w:t>Zenon Energy Edition (EE) is used for this project, for both server and client. Z</w:t>
      </w:r>
      <w:r w:rsidRPr="009E5DD8">
        <w:rPr>
          <w:lang w:val="id-ID"/>
        </w:rPr>
        <w:t xml:space="preserve">enon Energy Edition is </w:t>
      </w:r>
      <w:r>
        <w:rPr>
          <w:lang w:val="id-ID"/>
        </w:rPr>
        <w:t>the industry specifi</w:t>
      </w:r>
      <w:r w:rsidRPr="009E5DD8">
        <w:rPr>
          <w:lang w:val="id-ID"/>
        </w:rPr>
        <w:t>c SCADA</w:t>
      </w:r>
      <w:r>
        <w:rPr>
          <w:lang w:val="id-ID"/>
        </w:rPr>
        <w:t xml:space="preserve"> </w:t>
      </w:r>
      <w:r w:rsidRPr="009E5DD8">
        <w:rPr>
          <w:lang w:val="id-ID"/>
        </w:rPr>
        <w:t xml:space="preserve">solution from COPA-DATA </w:t>
      </w:r>
      <w:r>
        <w:rPr>
          <w:lang w:val="id-ID"/>
        </w:rPr>
        <w:t xml:space="preserve">especially </w:t>
      </w:r>
      <w:r w:rsidRPr="009E5DD8">
        <w:rPr>
          <w:lang w:val="id-ID"/>
        </w:rPr>
        <w:t>for power plant automation</w:t>
      </w:r>
      <w:r>
        <w:rPr>
          <w:lang w:val="id-ID"/>
        </w:rPr>
        <w:t xml:space="preserve"> </w:t>
      </w:r>
      <w:r w:rsidRPr="009E5DD8">
        <w:rPr>
          <w:lang w:val="id-ID"/>
        </w:rPr>
        <w:t>and substation automation, grid control technology and</w:t>
      </w:r>
      <w:r>
        <w:rPr>
          <w:lang w:val="id-ID"/>
        </w:rPr>
        <w:t xml:space="preserve"> </w:t>
      </w:r>
      <w:r w:rsidRPr="009E5DD8">
        <w:rPr>
          <w:lang w:val="id-ID"/>
        </w:rPr>
        <w:t>wind park management.</w:t>
      </w:r>
    </w:p>
    <w:p w14:paraId="006B5468" w14:textId="1F1DC06D" w:rsidR="002C5C2E" w:rsidRDefault="002C5C2E" w:rsidP="002C5C2E">
      <w:pPr>
        <w:spacing w:line="360" w:lineRule="auto"/>
        <w:jc w:val="both"/>
        <w:rPr>
          <w:lang w:val="id-ID"/>
        </w:rPr>
      </w:pPr>
      <w:r w:rsidRPr="009E5DD8">
        <w:rPr>
          <w:lang w:val="id-ID"/>
        </w:rPr>
        <w:t xml:space="preserve">The drivers </w:t>
      </w:r>
      <w:del w:id="386" w:author="Jasbinder Singh" w:date="2017-09-19T22:46:00Z">
        <w:r w:rsidRPr="009E5DD8">
          <w:rPr>
            <w:lang w:val="id-ID"/>
          </w:rPr>
          <w:delText>developed by COPA-DATA</w:delText>
        </w:r>
      </w:del>
      <w:ins w:id="387" w:author="Jasbinder Singh" w:date="2017-09-19T22:46:00Z">
        <w:r w:rsidR="00A13189">
          <w:rPr>
            <w:lang w:val="en-GB"/>
          </w:rPr>
          <w:t>available in Zenon</w:t>
        </w:r>
      </w:ins>
      <w:r w:rsidRPr="009E5DD8">
        <w:rPr>
          <w:lang w:val="id-ID"/>
        </w:rPr>
        <w:t xml:space="preserve"> guarantee</w:t>
      </w:r>
      <w:r>
        <w:rPr>
          <w:lang w:val="id-ID"/>
        </w:rPr>
        <w:t xml:space="preserve"> </w:t>
      </w:r>
      <w:r w:rsidRPr="009E5DD8">
        <w:rPr>
          <w:lang w:val="id-ID"/>
        </w:rPr>
        <w:t>adherence to international standards such as IEC 61850/</w:t>
      </w:r>
      <w:r>
        <w:rPr>
          <w:lang w:val="id-ID"/>
        </w:rPr>
        <w:t xml:space="preserve"> </w:t>
      </w:r>
      <w:r w:rsidRPr="009E5DD8">
        <w:rPr>
          <w:lang w:val="id-ID"/>
        </w:rPr>
        <w:t>EC 61400-25, IEC 60870 and DNP3.</w:t>
      </w:r>
      <w:r>
        <w:rPr>
          <w:lang w:val="id-ID"/>
        </w:rPr>
        <w:t xml:space="preserve"> </w:t>
      </w:r>
      <w:r w:rsidRPr="002546BE">
        <w:rPr>
          <w:lang w:val="id-ID"/>
        </w:rPr>
        <w:t>Further</w:t>
      </w:r>
      <w:r>
        <w:rPr>
          <w:lang w:val="id-ID"/>
        </w:rPr>
        <w:t>more, COPA-DATA is SIL 2 certifi</w:t>
      </w:r>
      <w:r w:rsidRPr="002546BE">
        <w:rPr>
          <w:lang w:val="id-ID"/>
        </w:rPr>
        <w:t>ed, thus enabling</w:t>
      </w:r>
      <w:r>
        <w:rPr>
          <w:lang w:val="id-ID"/>
        </w:rPr>
        <w:t xml:space="preserve"> </w:t>
      </w:r>
      <w:r w:rsidRPr="002546BE">
        <w:rPr>
          <w:lang w:val="id-ID"/>
        </w:rPr>
        <w:t>the implementation of zenon for process visualization and</w:t>
      </w:r>
      <w:r>
        <w:rPr>
          <w:lang w:val="id-ID"/>
        </w:rPr>
        <w:t xml:space="preserve"> </w:t>
      </w:r>
      <w:r w:rsidRPr="002546BE">
        <w:rPr>
          <w:lang w:val="id-ID"/>
        </w:rPr>
        <w:t>control in safety-critical applications</w:t>
      </w:r>
      <w:r>
        <w:rPr>
          <w:lang w:val="id-ID"/>
        </w:rPr>
        <w:t>.</w:t>
      </w:r>
    </w:p>
    <w:p w14:paraId="3091CCCF" w14:textId="77777777" w:rsidR="002C5C2E" w:rsidRDefault="002C5C2E" w:rsidP="002C5C2E">
      <w:pPr>
        <w:spacing w:line="360" w:lineRule="auto"/>
        <w:jc w:val="both"/>
        <w:rPr>
          <w:lang w:val="id-ID"/>
        </w:rPr>
      </w:pPr>
      <w:r>
        <w:rPr>
          <w:lang w:val="id-ID"/>
        </w:rPr>
        <w:t>Zenon security features including:</w:t>
      </w:r>
    </w:p>
    <w:p w14:paraId="646AEF6C" w14:textId="77777777" w:rsidR="002C5C2E" w:rsidRDefault="002C5C2E" w:rsidP="00B245D5">
      <w:pPr>
        <w:pStyle w:val="ListParagraph"/>
        <w:numPr>
          <w:ilvl w:val="0"/>
          <w:numId w:val="57"/>
        </w:numPr>
        <w:spacing w:line="360" w:lineRule="auto"/>
        <w:jc w:val="both"/>
        <w:rPr>
          <w:lang w:val="id-ID"/>
        </w:rPr>
      </w:pPr>
      <w:r w:rsidRPr="00B05DFB">
        <w:rPr>
          <w:lang w:val="id-ID"/>
        </w:rPr>
        <w:t>IEC 61850 authentication</w:t>
      </w:r>
    </w:p>
    <w:p w14:paraId="756FFFD9" w14:textId="77777777" w:rsidR="002C5C2E" w:rsidRDefault="002C5C2E" w:rsidP="00B245D5">
      <w:pPr>
        <w:pStyle w:val="ListParagraph"/>
        <w:numPr>
          <w:ilvl w:val="0"/>
          <w:numId w:val="57"/>
        </w:numPr>
        <w:spacing w:line="360" w:lineRule="auto"/>
        <w:jc w:val="both"/>
        <w:rPr>
          <w:lang w:val="id-ID"/>
        </w:rPr>
      </w:pPr>
      <w:r w:rsidRPr="00B05DFB">
        <w:rPr>
          <w:lang w:val="id-ID"/>
        </w:rPr>
        <w:t>DNP 3 secure authentication v2 and v5</w:t>
      </w:r>
    </w:p>
    <w:p w14:paraId="64B728DB" w14:textId="77777777" w:rsidR="002C5C2E" w:rsidRDefault="002C5C2E" w:rsidP="00B245D5">
      <w:pPr>
        <w:pStyle w:val="ListParagraph"/>
        <w:numPr>
          <w:ilvl w:val="0"/>
          <w:numId w:val="57"/>
        </w:numPr>
        <w:spacing w:line="360" w:lineRule="auto"/>
        <w:jc w:val="both"/>
        <w:rPr>
          <w:lang w:val="id-ID"/>
        </w:rPr>
      </w:pPr>
      <w:r w:rsidRPr="00B05DFB">
        <w:rPr>
          <w:lang w:val="id-ID"/>
        </w:rPr>
        <w:lastRenderedPageBreak/>
        <w:t>Encrypted network communication</w:t>
      </w:r>
    </w:p>
    <w:p w14:paraId="61A751AB" w14:textId="77777777" w:rsidR="002C5C2E" w:rsidRDefault="002C5C2E" w:rsidP="00B245D5">
      <w:pPr>
        <w:pStyle w:val="ListParagraph"/>
        <w:numPr>
          <w:ilvl w:val="0"/>
          <w:numId w:val="57"/>
        </w:numPr>
        <w:spacing w:line="360" w:lineRule="auto"/>
        <w:jc w:val="both"/>
        <w:rPr>
          <w:lang w:val="id-ID"/>
        </w:rPr>
      </w:pPr>
      <w:r w:rsidRPr="00B05DFB">
        <w:rPr>
          <w:lang w:val="id-ID"/>
        </w:rPr>
        <w:t>Data encryption with password and hash encryption</w:t>
      </w:r>
    </w:p>
    <w:p w14:paraId="6AF4ED7A" w14:textId="77777777" w:rsidR="002C5C2E" w:rsidRDefault="002C5C2E" w:rsidP="00B245D5">
      <w:pPr>
        <w:pStyle w:val="ListParagraph"/>
        <w:numPr>
          <w:ilvl w:val="0"/>
          <w:numId w:val="57"/>
        </w:numPr>
        <w:spacing w:line="360" w:lineRule="auto"/>
        <w:jc w:val="both"/>
        <w:rPr>
          <w:lang w:val="id-ID"/>
        </w:rPr>
      </w:pPr>
      <w:r w:rsidRPr="00B05DFB">
        <w:rPr>
          <w:lang w:val="id-ID"/>
        </w:rPr>
        <w:t>Certified for Windows 10 – supporting all its sophisticated security features</w:t>
      </w:r>
    </w:p>
    <w:p w14:paraId="514751C9" w14:textId="77777777" w:rsidR="002C5C2E" w:rsidRDefault="002C5C2E" w:rsidP="00B245D5">
      <w:pPr>
        <w:pStyle w:val="ListParagraph"/>
        <w:numPr>
          <w:ilvl w:val="0"/>
          <w:numId w:val="57"/>
        </w:numPr>
        <w:spacing w:line="360" w:lineRule="auto"/>
        <w:jc w:val="both"/>
        <w:rPr>
          <w:lang w:val="id-ID"/>
        </w:rPr>
      </w:pPr>
      <w:r w:rsidRPr="00B05DFB">
        <w:rPr>
          <w:lang w:val="id-ID"/>
        </w:rPr>
        <w:t>Active Directory</w:t>
      </w:r>
    </w:p>
    <w:p w14:paraId="38197E96" w14:textId="77777777" w:rsidR="002C5C2E" w:rsidRDefault="002C5C2E" w:rsidP="00B245D5">
      <w:pPr>
        <w:pStyle w:val="ListParagraph"/>
        <w:numPr>
          <w:ilvl w:val="0"/>
          <w:numId w:val="57"/>
        </w:numPr>
        <w:spacing w:line="360" w:lineRule="auto"/>
        <w:jc w:val="both"/>
        <w:rPr>
          <w:lang w:val="id-ID"/>
        </w:rPr>
      </w:pPr>
      <w:r w:rsidRPr="00B05DFB">
        <w:rPr>
          <w:lang w:val="id-ID"/>
        </w:rPr>
        <w:t>No data stored in plain text</w:t>
      </w:r>
    </w:p>
    <w:p w14:paraId="451A0FEB" w14:textId="77777777" w:rsidR="002C5C2E" w:rsidRDefault="002C5C2E" w:rsidP="00B245D5">
      <w:pPr>
        <w:pStyle w:val="ListParagraph"/>
        <w:numPr>
          <w:ilvl w:val="0"/>
          <w:numId w:val="57"/>
        </w:numPr>
        <w:spacing w:line="360" w:lineRule="auto"/>
        <w:jc w:val="both"/>
        <w:rPr>
          <w:lang w:val="id-ID"/>
        </w:rPr>
      </w:pPr>
      <w:r w:rsidRPr="00B05DFB">
        <w:rPr>
          <w:lang w:val="id-ID"/>
        </w:rPr>
        <w:t>Signed files</w:t>
      </w:r>
    </w:p>
    <w:p w14:paraId="13E17288" w14:textId="77777777" w:rsidR="002C5C2E" w:rsidRDefault="002C5C2E" w:rsidP="00B245D5">
      <w:pPr>
        <w:pStyle w:val="ListParagraph"/>
        <w:numPr>
          <w:ilvl w:val="0"/>
          <w:numId w:val="57"/>
        </w:numPr>
        <w:spacing w:line="360" w:lineRule="auto"/>
        <w:jc w:val="both"/>
        <w:rPr>
          <w:lang w:val="id-ID"/>
        </w:rPr>
      </w:pPr>
      <w:r w:rsidRPr="00B05DFB">
        <w:rPr>
          <w:lang w:val="id-ID"/>
        </w:rPr>
        <w:t>Password protected SQL database access</w:t>
      </w:r>
    </w:p>
    <w:p w14:paraId="4AF37BCF" w14:textId="77777777" w:rsidR="002C5C2E" w:rsidRDefault="002C5C2E" w:rsidP="00B245D5">
      <w:pPr>
        <w:pStyle w:val="ListParagraph"/>
        <w:numPr>
          <w:ilvl w:val="0"/>
          <w:numId w:val="57"/>
        </w:numPr>
        <w:spacing w:line="360" w:lineRule="auto"/>
        <w:jc w:val="both"/>
        <w:rPr>
          <w:lang w:val="id-ID"/>
        </w:rPr>
      </w:pPr>
      <w:r w:rsidRPr="00B05DFB">
        <w:rPr>
          <w:lang w:val="id-ID"/>
        </w:rPr>
        <w:t>Each action can be locked/attributed to user rights</w:t>
      </w:r>
    </w:p>
    <w:p w14:paraId="79E19B13" w14:textId="77777777" w:rsidR="002C5C2E" w:rsidRDefault="002C5C2E" w:rsidP="00B245D5">
      <w:pPr>
        <w:pStyle w:val="ListParagraph"/>
        <w:numPr>
          <w:ilvl w:val="0"/>
          <w:numId w:val="57"/>
        </w:numPr>
        <w:spacing w:line="360" w:lineRule="auto"/>
        <w:jc w:val="both"/>
        <w:rPr>
          <w:lang w:val="id-ID"/>
        </w:rPr>
      </w:pPr>
      <w:r w:rsidRPr="00B05DFB">
        <w:rPr>
          <w:lang w:val="id-ID"/>
        </w:rPr>
        <w:t>Change history logging</w:t>
      </w:r>
    </w:p>
    <w:p w14:paraId="5F0710CD" w14:textId="77777777" w:rsidR="002C5C2E" w:rsidRDefault="002C5C2E" w:rsidP="00B245D5">
      <w:pPr>
        <w:pStyle w:val="ListParagraph"/>
        <w:numPr>
          <w:ilvl w:val="0"/>
          <w:numId w:val="57"/>
        </w:numPr>
        <w:spacing w:line="360" w:lineRule="auto"/>
        <w:jc w:val="both"/>
        <w:rPr>
          <w:lang w:val="id-ID"/>
        </w:rPr>
      </w:pPr>
      <w:r w:rsidRPr="00B05DFB">
        <w:rPr>
          <w:lang w:val="id-ID"/>
        </w:rPr>
        <w:t>Chronological Event List (CEL) logging security incidents</w:t>
      </w:r>
    </w:p>
    <w:p w14:paraId="2D1C6DB4" w14:textId="77777777" w:rsidR="002C5C2E" w:rsidRDefault="002C5C2E" w:rsidP="00B245D5">
      <w:pPr>
        <w:pStyle w:val="ListParagraph"/>
        <w:numPr>
          <w:ilvl w:val="0"/>
          <w:numId w:val="57"/>
        </w:numPr>
        <w:spacing w:line="360" w:lineRule="auto"/>
        <w:jc w:val="both"/>
        <w:rPr>
          <w:lang w:val="id-ID"/>
        </w:rPr>
      </w:pPr>
      <w:r w:rsidRPr="00B05DFB">
        <w:rPr>
          <w:lang w:val="id-ID"/>
        </w:rPr>
        <w:t>For NERC/CIP we provide information and documentation for parts CIP-002 through CIP-009</w:t>
      </w:r>
    </w:p>
    <w:p w14:paraId="36A95514" w14:textId="77777777" w:rsidR="002C5C2E" w:rsidRDefault="002C5C2E" w:rsidP="00B245D5">
      <w:pPr>
        <w:pStyle w:val="ListParagraph"/>
        <w:numPr>
          <w:ilvl w:val="0"/>
          <w:numId w:val="57"/>
        </w:numPr>
        <w:spacing w:line="360" w:lineRule="auto"/>
        <w:jc w:val="both"/>
        <w:rPr>
          <w:lang w:val="id-ID"/>
        </w:rPr>
      </w:pPr>
      <w:r w:rsidRPr="00B05DFB">
        <w:rPr>
          <w:lang w:val="id-ID"/>
        </w:rPr>
        <w:t>Webserver offers HTTP Tunneling</w:t>
      </w:r>
    </w:p>
    <w:p w14:paraId="1931AD12" w14:textId="77777777" w:rsidR="002C5C2E" w:rsidRDefault="002C5C2E" w:rsidP="00B245D5">
      <w:pPr>
        <w:pStyle w:val="ListParagraph"/>
        <w:numPr>
          <w:ilvl w:val="0"/>
          <w:numId w:val="57"/>
        </w:numPr>
        <w:spacing w:line="360" w:lineRule="auto"/>
        <w:jc w:val="both"/>
        <w:rPr>
          <w:lang w:val="id-ID"/>
        </w:rPr>
      </w:pPr>
      <w:r w:rsidRPr="00B05DFB">
        <w:rPr>
          <w:lang w:val="id-ID"/>
        </w:rPr>
        <w:t>Webserver available solely for monitoring without</w:t>
      </w:r>
      <w:r>
        <w:rPr>
          <w:lang w:val="id-ID"/>
        </w:rPr>
        <w:t xml:space="preserve"> </w:t>
      </w:r>
      <w:r w:rsidRPr="00B05DFB">
        <w:rPr>
          <w:lang w:val="id-ID"/>
        </w:rPr>
        <w:t>operational functions</w:t>
      </w:r>
    </w:p>
    <w:p w14:paraId="21C945FC" w14:textId="77777777" w:rsidR="002C5C2E" w:rsidRDefault="002C5C2E" w:rsidP="002C5C2E">
      <w:pPr>
        <w:spacing w:line="360" w:lineRule="auto"/>
        <w:jc w:val="both"/>
        <w:rPr>
          <w:lang w:val="id-ID"/>
        </w:rPr>
      </w:pPr>
      <w:r w:rsidRPr="00B05DFB">
        <w:rPr>
          <w:lang w:val="id-ID"/>
        </w:rPr>
        <w:t>With its native drivers and communication protocols, zenon</w:t>
      </w:r>
      <w:r>
        <w:rPr>
          <w:lang w:val="id-ID"/>
        </w:rPr>
        <w:t xml:space="preserve"> </w:t>
      </w:r>
      <w:r w:rsidRPr="00B05DFB">
        <w:rPr>
          <w:lang w:val="id-ID"/>
        </w:rPr>
        <w:t>Energy Edition is perfectly suited for all communication tasks,</w:t>
      </w:r>
      <w:r>
        <w:rPr>
          <w:lang w:val="id-ID"/>
        </w:rPr>
        <w:t xml:space="preserve"> </w:t>
      </w:r>
      <w:r w:rsidRPr="00B05DFB">
        <w:rPr>
          <w:lang w:val="id-ID"/>
        </w:rPr>
        <w:t>whether with various IEDs or to remote systems.</w:t>
      </w:r>
      <w:r>
        <w:rPr>
          <w:lang w:val="id-ID"/>
        </w:rPr>
        <w:t xml:space="preserve"> Zenon Energy Edition drivers and protocols including:</w:t>
      </w:r>
    </w:p>
    <w:p w14:paraId="418EA219" w14:textId="77777777" w:rsidR="002C5C2E" w:rsidRDefault="002C5C2E" w:rsidP="00B245D5">
      <w:pPr>
        <w:pStyle w:val="ListParagraph"/>
        <w:numPr>
          <w:ilvl w:val="0"/>
          <w:numId w:val="58"/>
        </w:numPr>
        <w:spacing w:line="360" w:lineRule="auto"/>
        <w:jc w:val="both"/>
        <w:rPr>
          <w:lang w:val="id-ID"/>
        </w:rPr>
      </w:pPr>
      <w:r w:rsidRPr="00B05DFB">
        <w:rPr>
          <w:lang w:val="id-ID"/>
        </w:rPr>
        <w:t>IEC 61850 Client/Server and GOOSE</w:t>
      </w:r>
    </w:p>
    <w:p w14:paraId="17ED72D9" w14:textId="77777777" w:rsidR="002C5C2E" w:rsidRDefault="002C5C2E" w:rsidP="00B245D5">
      <w:pPr>
        <w:pStyle w:val="ListParagraph"/>
        <w:numPr>
          <w:ilvl w:val="0"/>
          <w:numId w:val="58"/>
        </w:numPr>
        <w:spacing w:line="360" w:lineRule="auto"/>
        <w:jc w:val="both"/>
        <w:rPr>
          <w:lang w:val="id-ID"/>
        </w:rPr>
      </w:pPr>
      <w:r>
        <w:rPr>
          <w:lang w:val="id-ID"/>
        </w:rPr>
        <w:t>TÜV SÜD certifi</w:t>
      </w:r>
      <w:r w:rsidRPr="00B05DFB">
        <w:rPr>
          <w:lang w:val="id-ID"/>
        </w:rPr>
        <w:t>cate for IEC 61850 Edition 2</w:t>
      </w:r>
    </w:p>
    <w:p w14:paraId="0B5BB98A" w14:textId="77777777" w:rsidR="002C5C2E" w:rsidRDefault="002C5C2E" w:rsidP="00B245D5">
      <w:pPr>
        <w:pStyle w:val="ListParagraph"/>
        <w:numPr>
          <w:ilvl w:val="0"/>
          <w:numId w:val="58"/>
        </w:numPr>
        <w:spacing w:line="360" w:lineRule="auto"/>
        <w:jc w:val="both"/>
        <w:rPr>
          <w:lang w:val="id-ID"/>
        </w:rPr>
      </w:pPr>
      <w:r w:rsidRPr="00B05DFB">
        <w:rPr>
          <w:lang w:val="id-ID"/>
        </w:rPr>
        <w:t>IEC 61400-25</w:t>
      </w:r>
    </w:p>
    <w:p w14:paraId="58E99A47" w14:textId="77777777" w:rsidR="002C5C2E" w:rsidRDefault="002C5C2E" w:rsidP="00B245D5">
      <w:pPr>
        <w:pStyle w:val="ListParagraph"/>
        <w:numPr>
          <w:ilvl w:val="0"/>
          <w:numId w:val="58"/>
        </w:numPr>
        <w:spacing w:line="360" w:lineRule="auto"/>
        <w:jc w:val="both"/>
        <w:rPr>
          <w:lang w:val="id-ID"/>
        </w:rPr>
      </w:pPr>
      <w:r w:rsidRPr="00B05DFB">
        <w:rPr>
          <w:lang w:val="id-ID"/>
        </w:rPr>
        <w:t>IEC 60870-5 (101/103/104)</w:t>
      </w:r>
    </w:p>
    <w:p w14:paraId="14D08A02" w14:textId="77777777" w:rsidR="002C5C2E" w:rsidRDefault="002C5C2E" w:rsidP="00B245D5">
      <w:pPr>
        <w:pStyle w:val="ListParagraph"/>
        <w:numPr>
          <w:ilvl w:val="0"/>
          <w:numId w:val="58"/>
        </w:numPr>
        <w:spacing w:line="360" w:lineRule="auto"/>
        <w:jc w:val="both"/>
        <w:rPr>
          <w:lang w:val="id-ID"/>
        </w:rPr>
      </w:pPr>
      <w:r w:rsidRPr="00B05DFB">
        <w:rPr>
          <w:lang w:val="id-ID"/>
        </w:rPr>
        <w:t>DNP3</w:t>
      </w:r>
    </w:p>
    <w:p w14:paraId="1F4B3E01" w14:textId="77777777" w:rsidR="002C5C2E" w:rsidRDefault="002C5C2E" w:rsidP="00B245D5">
      <w:pPr>
        <w:pStyle w:val="ListParagraph"/>
        <w:numPr>
          <w:ilvl w:val="0"/>
          <w:numId w:val="58"/>
        </w:numPr>
        <w:spacing w:line="360" w:lineRule="auto"/>
        <w:jc w:val="both"/>
        <w:rPr>
          <w:lang w:val="id-ID"/>
        </w:rPr>
      </w:pPr>
      <w:r w:rsidRPr="00B05DFB">
        <w:rPr>
          <w:lang w:val="id-ID"/>
        </w:rPr>
        <w:t>IEC 62056-21</w:t>
      </w:r>
    </w:p>
    <w:p w14:paraId="24966696" w14:textId="77777777" w:rsidR="002C5C2E" w:rsidRDefault="002C5C2E" w:rsidP="00B245D5">
      <w:pPr>
        <w:pStyle w:val="ListParagraph"/>
        <w:numPr>
          <w:ilvl w:val="0"/>
          <w:numId w:val="58"/>
        </w:numPr>
        <w:spacing w:line="360" w:lineRule="auto"/>
        <w:jc w:val="both"/>
        <w:rPr>
          <w:lang w:val="id-ID"/>
        </w:rPr>
      </w:pPr>
      <w:r w:rsidRPr="00B05DFB">
        <w:rPr>
          <w:lang w:val="id-ID"/>
        </w:rPr>
        <w:t>OPC UA</w:t>
      </w:r>
    </w:p>
    <w:p w14:paraId="38EA4124" w14:textId="77777777" w:rsidR="002C5C2E" w:rsidRDefault="002C5C2E" w:rsidP="00B245D5">
      <w:pPr>
        <w:pStyle w:val="ListParagraph"/>
        <w:numPr>
          <w:ilvl w:val="0"/>
          <w:numId w:val="58"/>
        </w:numPr>
        <w:spacing w:line="360" w:lineRule="auto"/>
        <w:jc w:val="both"/>
        <w:rPr>
          <w:lang w:val="id-ID"/>
        </w:rPr>
      </w:pPr>
      <w:r w:rsidRPr="00B05DFB">
        <w:rPr>
          <w:lang w:val="id-ID"/>
        </w:rPr>
        <w:t>Modbus</w:t>
      </w:r>
    </w:p>
    <w:p w14:paraId="0DD1C1D8" w14:textId="77777777" w:rsidR="002C5C2E" w:rsidRDefault="002C5C2E" w:rsidP="00B245D5">
      <w:pPr>
        <w:pStyle w:val="ListParagraph"/>
        <w:numPr>
          <w:ilvl w:val="0"/>
          <w:numId w:val="58"/>
        </w:numPr>
        <w:spacing w:line="360" w:lineRule="auto"/>
        <w:jc w:val="both"/>
        <w:rPr>
          <w:lang w:val="id-ID"/>
        </w:rPr>
      </w:pPr>
      <w:r w:rsidRPr="00B05DFB">
        <w:rPr>
          <w:lang w:val="id-ID"/>
        </w:rPr>
        <w:t>IEEE C37.118 (Synchrophasor)</w:t>
      </w:r>
    </w:p>
    <w:p w14:paraId="4306450C" w14:textId="77777777" w:rsidR="002C5C2E" w:rsidRDefault="002C5C2E" w:rsidP="00B245D5">
      <w:pPr>
        <w:pStyle w:val="ListParagraph"/>
        <w:numPr>
          <w:ilvl w:val="0"/>
          <w:numId w:val="58"/>
        </w:numPr>
        <w:spacing w:line="360" w:lineRule="auto"/>
        <w:jc w:val="both"/>
        <w:rPr>
          <w:lang w:val="id-ID"/>
        </w:rPr>
      </w:pPr>
      <w:r w:rsidRPr="00B05DFB">
        <w:rPr>
          <w:lang w:val="id-ID"/>
        </w:rPr>
        <w:t>IEC 61850-90-5</w:t>
      </w:r>
    </w:p>
    <w:p w14:paraId="6293C56F" w14:textId="77777777" w:rsidR="002C5C2E" w:rsidRDefault="002C5C2E" w:rsidP="00B245D5">
      <w:pPr>
        <w:pStyle w:val="ListParagraph"/>
        <w:numPr>
          <w:ilvl w:val="0"/>
          <w:numId w:val="58"/>
        </w:numPr>
        <w:spacing w:line="360" w:lineRule="auto"/>
        <w:jc w:val="both"/>
        <w:rPr>
          <w:lang w:val="id-ID"/>
        </w:rPr>
      </w:pPr>
      <w:r w:rsidRPr="00B05DFB">
        <w:rPr>
          <w:lang w:val="id-ID"/>
        </w:rPr>
        <w:t>Slave/Server Side with the zenon Process Gateway for ICCP/ TASE.2/ IEC 60870-6, IEC 60870-5, DNP3, OPC UA, Modbus</w:t>
      </w:r>
    </w:p>
    <w:p w14:paraId="5A0A18A0" w14:textId="77777777" w:rsidR="002C5C2E" w:rsidRPr="00B05DFB" w:rsidRDefault="002C5C2E" w:rsidP="00B245D5">
      <w:pPr>
        <w:pStyle w:val="ListParagraph"/>
        <w:numPr>
          <w:ilvl w:val="0"/>
          <w:numId w:val="58"/>
        </w:numPr>
        <w:spacing w:line="360" w:lineRule="auto"/>
        <w:jc w:val="both"/>
        <w:rPr>
          <w:lang w:val="id-ID"/>
        </w:rPr>
      </w:pPr>
      <w:r w:rsidRPr="00B05DFB">
        <w:rPr>
          <w:lang w:val="id-ID"/>
        </w:rPr>
        <w:t>Integrated SCL Editor for IEC 61850 document</w:t>
      </w:r>
      <w:r>
        <w:rPr>
          <w:lang w:val="id-ID"/>
        </w:rPr>
        <w:t>s</w:t>
      </w:r>
    </w:p>
    <w:p w14:paraId="505FA224" w14:textId="77777777" w:rsidR="002C5C2E" w:rsidRPr="00D16213" w:rsidRDefault="002C5C2E" w:rsidP="002C5C2E">
      <w:pPr>
        <w:pStyle w:val="Heading2"/>
        <w:keepLines w:val="0"/>
        <w:numPr>
          <w:ilvl w:val="1"/>
          <w:numId w:val="8"/>
        </w:numPr>
        <w:tabs>
          <w:tab w:val="left" w:pos="709"/>
        </w:tabs>
        <w:spacing w:before="200" w:after="200" w:line="288" w:lineRule="auto"/>
        <w:ind w:hanging="4121"/>
        <w:rPr>
          <w:lang w:val="en-MY"/>
        </w:rPr>
      </w:pPr>
      <w:bookmarkStart w:id="388" w:name="DVANRef"/>
      <w:bookmarkStart w:id="389" w:name="_Toc489305762"/>
      <w:bookmarkStart w:id="390" w:name="_Toc492278906"/>
      <w:bookmarkEnd w:id="388"/>
      <w:r>
        <w:rPr>
          <w:lang w:val="id-ID"/>
        </w:rPr>
        <w:t xml:space="preserve">Zenon </w:t>
      </w:r>
      <w:r w:rsidRPr="00242E9A">
        <w:rPr>
          <w:lang w:val="id-ID"/>
        </w:rPr>
        <w:t>Editor</w:t>
      </w:r>
      <w:bookmarkEnd w:id="389"/>
      <w:bookmarkEnd w:id="390"/>
      <w:r w:rsidRPr="00D16213">
        <w:rPr>
          <w:rFonts w:eastAsia="Times New Roman" w:cs="Arial"/>
          <w:b w:val="0"/>
          <w:sz w:val="24"/>
          <w:szCs w:val="24"/>
          <w:lang w:eastAsia="en-ID"/>
        </w:rPr>
        <w:t xml:space="preserve"> </w:t>
      </w:r>
    </w:p>
    <w:p w14:paraId="7FDC2E1E" w14:textId="77777777" w:rsidR="002C5C2E" w:rsidRDefault="002C5C2E" w:rsidP="002C5C2E">
      <w:pPr>
        <w:spacing w:line="360" w:lineRule="auto"/>
        <w:jc w:val="both"/>
        <w:rPr>
          <w:rFonts w:eastAsia="Times New Roman"/>
          <w:szCs w:val="22"/>
          <w:lang w:eastAsia="en-ID"/>
        </w:rPr>
      </w:pPr>
      <w:r w:rsidRPr="002B6BD9">
        <w:rPr>
          <w:rFonts w:eastAsia="Times New Roman"/>
          <w:szCs w:val="22"/>
          <w:lang w:eastAsia="en-ID"/>
        </w:rPr>
        <w:t xml:space="preserve">Zenon consists of two main components; Editor and </w:t>
      </w:r>
      <w:r w:rsidRPr="0006458A">
        <w:rPr>
          <w:rFonts w:eastAsia="Times New Roman"/>
          <w:szCs w:val="22"/>
          <w:lang w:eastAsia="en-ID"/>
        </w:rPr>
        <w:t>Runtime</w:t>
      </w:r>
      <w:r w:rsidRPr="002B6BD9">
        <w:rPr>
          <w:rFonts w:eastAsia="Times New Roman"/>
          <w:szCs w:val="22"/>
          <w:lang w:eastAsia="en-ID"/>
        </w:rPr>
        <w:t>. Projects are created in the Editor, operation and mon</w:t>
      </w:r>
      <w:r>
        <w:rPr>
          <w:rFonts w:eastAsia="Times New Roman"/>
          <w:szCs w:val="22"/>
          <w:lang w:eastAsia="en-ID"/>
        </w:rPr>
        <w:t>itoring is done in the Runtime.</w:t>
      </w:r>
    </w:p>
    <w:p w14:paraId="3CE23C72" w14:textId="77777777" w:rsidR="002C5C2E" w:rsidRPr="00991954" w:rsidRDefault="002C5C2E" w:rsidP="002C5C2E">
      <w:pPr>
        <w:spacing w:line="360" w:lineRule="auto"/>
        <w:jc w:val="both"/>
        <w:rPr>
          <w:rFonts w:eastAsia="Times New Roman"/>
          <w:lang w:eastAsia="en-ID"/>
        </w:rPr>
      </w:pPr>
      <w:r>
        <w:rPr>
          <w:rFonts w:eastAsia="Times New Roman"/>
          <w:lang w:val="id-ID" w:eastAsia="en-ID"/>
        </w:rPr>
        <w:lastRenderedPageBreak/>
        <w:t>Zenon</w:t>
      </w:r>
      <w:r w:rsidRPr="00991954">
        <w:rPr>
          <w:rFonts w:eastAsia="Times New Roman"/>
          <w:lang w:eastAsia="en-ID"/>
        </w:rPr>
        <w:t xml:space="preserve"> Editor´s user interface consists of different areas: </w:t>
      </w:r>
    </w:p>
    <w:p w14:paraId="4E35AB85" w14:textId="77777777" w:rsidR="002C5C2E" w:rsidRDefault="002C5C2E" w:rsidP="002C5C2E">
      <w:pPr>
        <w:rPr>
          <w:rFonts w:eastAsia="Times New Roman"/>
          <w:lang w:val="id-ID" w:eastAsia="en-ID"/>
        </w:rPr>
      </w:pPr>
      <w:r>
        <w:rPr>
          <w:noProof/>
          <w:lang w:val="en-GB" w:eastAsia="en-GB"/>
        </w:rPr>
        <w:drawing>
          <wp:inline distT="0" distB="0" distL="0" distR="0" wp14:anchorId="18DCC4A4" wp14:editId="687084B8">
            <wp:extent cx="5486400" cy="462915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4629150"/>
                    </a:xfrm>
                    <a:prstGeom prst="rect">
                      <a:avLst/>
                    </a:prstGeom>
                  </pic:spPr>
                </pic:pic>
              </a:graphicData>
            </a:graphic>
          </wp:inline>
        </w:drawing>
      </w:r>
    </w:p>
    <w:p w14:paraId="7C01D971" w14:textId="7BB150C6" w:rsidR="002C5C2E" w:rsidRDefault="002C5C2E" w:rsidP="002C5C2E">
      <w:pPr>
        <w:pStyle w:val="Caption"/>
        <w:jc w:val="center"/>
        <w:rPr>
          <w:lang w:val="id-ID"/>
        </w:rPr>
      </w:pPr>
      <w:bookmarkStart w:id="391" w:name="_Toc491988661"/>
      <w:r>
        <w:t xml:space="preserve">Figure </w:t>
      </w:r>
      <w:fldSimple w:instr=" SEQ Figure \* ARABIC ">
        <w:r w:rsidR="006E34F4">
          <w:rPr>
            <w:noProof/>
          </w:rPr>
          <w:t>10</w:t>
        </w:r>
      </w:fldSimple>
      <w:r>
        <w:rPr>
          <w:lang w:val="id-ID"/>
        </w:rPr>
        <w:t xml:space="preserve"> – Zenon Editor Interface</w:t>
      </w:r>
      <w:bookmarkEnd w:id="391"/>
    </w:p>
    <w:p w14:paraId="6DFFB2DE" w14:textId="77777777" w:rsidR="002C5C2E" w:rsidRPr="00D16213" w:rsidRDefault="002C5C2E" w:rsidP="002C5C2E">
      <w:pPr>
        <w:jc w:val="center"/>
        <w:rPr>
          <w:rFonts w:eastAsia="Times New Roman"/>
          <w:lang w:val="id-ID" w:eastAsia="en-ID"/>
        </w:rPr>
      </w:pPr>
    </w:p>
    <w:tbl>
      <w:tblPr>
        <w:tblStyle w:val="LightShading-Accent11"/>
        <w:tblW w:w="5000" w:type="pct"/>
        <w:tblLook w:val="04A0" w:firstRow="1" w:lastRow="0" w:firstColumn="1" w:lastColumn="0" w:noHBand="0" w:noVBand="1"/>
      </w:tblPr>
      <w:tblGrid>
        <w:gridCol w:w="2972"/>
        <w:gridCol w:w="5768"/>
      </w:tblGrid>
      <w:tr w:rsidR="002C5C2E" w:rsidRPr="00356201" w14:paraId="0C327398" w14:textId="77777777" w:rsidTr="004C1C8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83" w:type="pct"/>
            <w:hideMark/>
          </w:tcPr>
          <w:p w14:paraId="057DE15E" w14:textId="77777777" w:rsidR="002C5C2E" w:rsidRPr="00356201" w:rsidRDefault="002C5C2E" w:rsidP="009D466F">
            <w:pPr>
              <w:spacing w:before="100" w:beforeAutospacing="1" w:after="100" w:afterAutospacing="1"/>
              <w:jc w:val="center"/>
              <w:rPr>
                <w:rFonts w:cs="Arial"/>
                <w:b w:val="0"/>
                <w:bCs w:val="0"/>
                <w:sz w:val="20"/>
                <w:lang w:eastAsia="en-ID"/>
              </w:rPr>
            </w:pPr>
            <w:r w:rsidRPr="00356201">
              <w:rPr>
                <w:rFonts w:cs="Arial"/>
                <w:b w:val="0"/>
                <w:bCs w:val="0"/>
                <w:sz w:val="20"/>
                <w:lang w:eastAsia="en-ID"/>
              </w:rPr>
              <w:t>Element</w:t>
            </w:r>
          </w:p>
        </w:tc>
        <w:tc>
          <w:tcPr>
            <w:tcW w:w="3266" w:type="pct"/>
            <w:hideMark/>
          </w:tcPr>
          <w:p w14:paraId="493B8A38" w14:textId="77777777" w:rsidR="002C5C2E" w:rsidRPr="00356201" w:rsidRDefault="002C5C2E" w:rsidP="009D466F">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cs="Arial"/>
                <w:b w:val="0"/>
                <w:bCs w:val="0"/>
                <w:sz w:val="20"/>
                <w:lang w:eastAsia="en-ID"/>
              </w:rPr>
            </w:pPr>
            <w:r w:rsidRPr="00356201">
              <w:rPr>
                <w:rFonts w:cs="Arial"/>
                <w:b w:val="0"/>
                <w:bCs w:val="0"/>
                <w:sz w:val="20"/>
                <w:lang w:eastAsia="en-ID"/>
              </w:rPr>
              <w:t>Contents</w:t>
            </w:r>
          </w:p>
        </w:tc>
      </w:tr>
      <w:tr w:rsidR="002C5C2E" w:rsidRPr="00356201" w14:paraId="3866637E" w14:textId="77777777" w:rsidTr="009D46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pct"/>
            <w:hideMark/>
          </w:tcPr>
          <w:p w14:paraId="06893B41" w14:textId="77777777" w:rsidR="002C5C2E" w:rsidRPr="00356201" w:rsidRDefault="002C5C2E" w:rsidP="009D466F">
            <w:pPr>
              <w:spacing w:before="100" w:beforeAutospacing="1" w:after="100" w:afterAutospacing="1"/>
              <w:rPr>
                <w:rFonts w:cs="Arial"/>
                <w:sz w:val="20"/>
                <w:lang w:eastAsia="en-ID"/>
              </w:rPr>
            </w:pPr>
            <w:r w:rsidRPr="00356201">
              <w:rPr>
                <w:rFonts w:cs="Arial"/>
                <w:sz w:val="20"/>
                <w:lang w:eastAsia="en-ID"/>
              </w:rPr>
              <w:t>01 - Toolbars:</w:t>
            </w:r>
          </w:p>
        </w:tc>
        <w:tc>
          <w:tcPr>
            <w:tcW w:w="3266" w:type="pct"/>
            <w:hideMark/>
          </w:tcPr>
          <w:p w14:paraId="59B2E675" w14:textId="77777777" w:rsidR="002C5C2E" w:rsidRPr="00356201" w:rsidRDefault="002C5C2E" w:rsidP="009D466F">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cs="Arial"/>
                <w:sz w:val="20"/>
                <w:lang w:eastAsia="en-ID"/>
              </w:rPr>
            </w:pPr>
            <w:r w:rsidRPr="00356201">
              <w:rPr>
                <w:rFonts w:cs="Arial"/>
                <w:sz w:val="20"/>
                <w:lang w:eastAsia="en-ID"/>
              </w:rPr>
              <w:t xml:space="preserve">A collection of </w:t>
            </w:r>
            <w:hyperlink r:id="rId48" w:tgtFrame="_self" w:tooltip="Toolbars" w:history="1">
              <w:r w:rsidRPr="00356201">
                <w:rPr>
                  <w:rFonts w:cs="Arial"/>
                  <w:sz w:val="20"/>
                  <w:lang w:eastAsia="en-ID"/>
                </w:rPr>
                <w:t>Toolbars</w:t>
              </w:r>
            </w:hyperlink>
            <w:r w:rsidRPr="00356201">
              <w:rPr>
                <w:rFonts w:cs="Arial"/>
                <w:sz w:val="20"/>
                <w:lang w:eastAsia="en-ID"/>
              </w:rPr>
              <w:t xml:space="preserve"> for the Editor and its modules. They are available for:</w:t>
            </w:r>
          </w:p>
          <w:p w14:paraId="3F3FF909" w14:textId="77777777" w:rsidR="002C5C2E" w:rsidRPr="00356201" w:rsidRDefault="00555316" w:rsidP="00B245D5">
            <w:pPr>
              <w:numPr>
                <w:ilvl w:val="0"/>
                <w:numId w:val="54"/>
              </w:num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cs="Arial"/>
                <w:sz w:val="20"/>
                <w:lang w:eastAsia="en-ID"/>
              </w:rPr>
            </w:pPr>
            <w:hyperlink r:id="rId49" w:tgtFrame="_self" w:tooltip="Toolbar dockable windows" w:history="1">
              <w:proofErr w:type="spellStart"/>
              <w:r w:rsidR="002C5C2E" w:rsidRPr="00356201">
                <w:rPr>
                  <w:rFonts w:cs="Arial"/>
                  <w:sz w:val="20"/>
                  <w:lang w:eastAsia="en-ID"/>
                </w:rPr>
                <w:t>Dockable</w:t>
              </w:r>
              <w:proofErr w:type="spellEnd"/>
            </w:hyperlink>
            <w:r w:rsidR="002C5C2E" w:rsidRPr="00356201">
              <w:rPr>
                <w:rFonts w:cs="Arial"/>
                <w:sz w:val="20"/>
                <w:lang w:eastAsia="en-ID"/>
              </w:rPr>
              <w:t xml:space="preserve"> windows </w:t>
            </w:r>
          </w:p>
          <w:p w14:paraId="1441A2A4" w14:textId="77777777" w:rsidR="002C5C2E" w:rsidRPr="00356201" w:rsidRDefault="00555316" w:rsidP="00B245D5">
            <w:pPr>
              <w:numPr>
                <w:ilvl w:val="0"/>
                <w:numId w:val="54"/>
              </w:num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cs="Arial"/>
                <w:sz w:val="20"/>
                <w:lang w:eastAsia="en-ID"/>
              </w:rPr>
            </w:pPr>
            <w:hyperlink r:id="rId50" w:tgtFrame="_self" w:tooltip="Toolbar alignment" w:history="1">
              <w:r w:rsidR="002C5C2E" w:rsidRPr="00356201">
                <w:rPr>
                  <w:rFonts w:cs="Arial"/>
                  <w:sz w:val="20"/>
                  <w:lang w:eastAsia="en-ID"/>
                </w:rPr>
                <w:t>Alignment</w:t>
              </w:r>
            </w:hyperlink>
            <w:r w:rsidR="002C5C2E" w:rsidRPr="00356201">
              <w:rPr>
                <w:rFonts w:cs="Arial"/>
                <w:sz w:val="20"/>
                <w:lang w:eastAsia="en-ID"/>
              </w:rPr>
              <w:t xml:space="preserve"> </w:t>
            </w:r>
          </w:p>
          <w:p w14:paraId="35093549" w14:textId="77777777" w:rsidR="002C5C2E" w:rsidRPr="00356201" w:rsidRDefault="00555316" w:rsidP="00B245D5">
            <w:pPr>
              <w:numPr>
                <w:ilvl w:val="0"/>
                <w:numId w:val="54"/>
              </w:num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cs="Arial"/>
                <w:sz w:val="20"/>
                <w:lang w:eastAsia="en-ID"/>
              </w:rPr>
            </w:pPr>
            <w:hyperlink r:id="rId51" w:tgtFrame="_self" w:tooltip="Toolbar screens" w:history="1">
              <w:r w:rsidR="002C5C2E" w:rsidRPr="00356201">
                <w:rPr>
                  <w:rFonts w:cs="Arial"/>
                  <w:sz w:val="20"/>
                  <w:lang w:eastAsia="en-ID"/>
                </w:rPr>
                <w:t>Screens</w:t>
              </w:r>
            </w:hyperlink>
            <w:r w:rsidR="002C5C2E" w:rsidRPr="00356201">
              <w:rPr>
                <w:rFonts w:cs="Arial"/>
                <w:sz w:val="20"/>
                <w:lang w:eastAsia="en-ID"/>
              </w:rPr>
              <w:t xml:space="preserve"> / </w:t>
            </w:r>
            <w:hyperlink r:id="rId52" w:tgtFrame="_self" w:tooltip="Toolbar symbols" w:history="1">
              <w:r w:rsidR="002C5C2E" w:rsidRPr="00356201">
                <w:rPr>
                  <w:rFonts w:cs="Arial"/>
                  <w:sz w:val="20"/>
                  <w:lang w:eastAsia="en-ID"/>
                </w:rPr>
                <w:t>Symbols</w:t>
              </w:r>
            </w:hyperlink>
            <w:r w:rsidR="002C5C2E" w:rsidRPr="00356201">
              <w:rPr>
                <w:rFonts w:cs="Arial"/>
                <w:sz w:val="20"/>
                <w:lang w:eastAsia="en-ID"/>
              </w:rPr>
              <w:t xml:space="preserve"> </w:t>
            </w:r>
          </w:p>
          <w:p w14:paraId="3D4E04D7" w14:textId="77777777" w:rsidR="002C5C2E" w:rsidRPr="00356201" w:rsidRDefault="00555316" w:rsidP="00B245D5">
            <w:pPr>
              <w:numPr>
                <w:ilvl w:val="0"/>
                <w:numId w:val="54"/>
              </w:num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cs="Arial"/>
                <w:sz w:val="20"/>
                <w:lang w:eastAsia="en-ID"/>
              </w:rPr>
            </w:pPr>
            <w:hyperlink r:id="rId53" w:tgtFrame="_self" w:tooltip="Toolbar Editor profiles" w:history="1">
              <w:r w:rsidR="002C5C2E" w:rsidRPr="00356201">
                <w:rPr>
                  <w:rFonts w:cs="Arial"/>
                  <w:sz w:val="20"/>
                  <w:lang w:eastAsia="en-ID"/>
                </w:rPr>
                <w:t>Editor profiles</w:t>
              </w:r>
            </w:hyperlink>
            <w:r w:rsidR="002C5C2E" w:rsidRPr="00356201">
              <w:rPr>
                <w:rFonts w:cs="Arial"/>
                <w:sz w:val="20"/>
                <w:lang w:eastAsia="en-ID"/>
              </w:rPr>
              <w:t xml:space="preserve"> </w:t>
            </w:r>
          </w:p>
          <w:p w14:paraId="751C8558" w14:textId="77777777" w:rsidR="002C5C2E" w:rsidRPr="00356201" w:rsidRDefault="00555316" w:rsidP="00B245D5">
            <w:pPr>
              <w:numPr>
                <w:ilvl w:val="0"/>
                <w:numId w:val="54"/>
              </w:num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cs="Arial"/>
                <w:sz w:val="20"/>
                <w:lang w:eastAsia="en-ID"/>
              </w:rPr>
            </w:pPr>
            <w:hyperlink r:id="rId54" w:tgtFrame="_self" w:tooltip="Toolbar Elements" w:history="1">
              <w:r w:rsidR="002C5C2E" w:rsidRPr="00356201">
                <w:rPr>
                  <w:rFonts w:cs="Arial"/>
                  <w:sz w:val="20"/>
                  <w:lang w:eastAsia="en-ID"/>
                </w:rPr>
                <w:t>Elements</w:t>
              </w:r>
            </w:hyperlink>
            <w:r w:rsidR="002C5C2E" w:rsidRPr="00356201">
              <w:rPr>
                <w:rFonts w:cs="Arial"/>
                <w:sz w:val="20"/>
                <w:lang w:eastAsia="en-ID"/>
              </w:rPr>
              <w:t xml:space="preserve"> </w:t>
            </w:r>
          </w:p>
          <w:p w14:paraId="6234679E" w14:textId="77777777" w:rsidR="002C5C2E" w:rsidRPr="00356201" w:rsidRDefault="00555316" w:rsidP="00B245D5">
            <w:pPr>
              <w:numPr>
                <w:ilvl w:val="0"/>
                <w:numId w:val="54"/>
              </w:num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cs="Arial"/>
                <w:sz w:val="20"/>
                <w:lang w:eastAsia="en-ID"/>
              </w:rPr>
            </w:pPr>
            <w:hyperlink r:id="rId55" w:tgtFrame="_self" w:tooltip="Toolbar symbols" w:history="1">
              <w:r w:rsidR="002C5C2E" w:rsidRPr="00356201">
                <w:rPr>
                  <w:rFonts w:cs="Arial"/>
                  <w:sz w:val="20"/>
                  <w:lang w:eastAsia="en-ID"/>
                </w:rPr>
                <w:t>Menu bar</w:t>
              </w:r>
            </w:hyperlink>
            <w:r w:rsidR="002C5C2E" w:rsidRPr="00356201">
              <w:rPr>
                <w:rFonts w:cs="Arial"/>
                <w:sz w:val="20"/>
                <w:lang w:eastAsia="en-ID"/>
              </w:rPr>
              <w:t xml:space="preserve"> </w:t>
            </w:r>
          </w:p>
          <w:p w14:paraId="0F7812E9" w14:textId="77777777" w:rsidR="002C5C2E" w:rsidRPr="00356201" w:rsidRDefault="00555316" w:rsidP="00B245D5">
            <w:pPr>
              <w:numPr>
                <w:ilvl w:val="0"/>
                <w:numId w:val="54"/>
              </w:num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cs="Arial"/>
                <w:sz w:val="20"/>
                <w:lang w:eastAsia="en-ID"/>
              </w:rPr>
            </w:pPr>
            <w:hyperlink r:id="rId56" w:tgtFrame="_self" w:tooltip="Toolbar Production and Facility Scheduler" w:history="1">
              <w:r w:rsidR="002C5C2E" w:rsidRPr="00356201">
                <w:rPr>
                  <w:rFonts w:cs="Arial"/>
                  <w:sz w:val="20"/>
                  <w:lang w:eastAsia="en-ID"/>
                </w:rPr>
                <w:t>Production &amp; Facility Scheduler</w:t>
              </w:r>
            </w:hyperlink>
            <w:r w:rsidR="002C5C2E" w:rsidRPr="00356201">
              <w:rPr>
                <w:rFonts w:cs="Arial"/>
                <w:sz w:val="20"/>
                <w:lang w:eastAsia="en-ID"/>
              </w:rPr>
              <w:t xml:space="preserve"> </w:t>
            </w:r>
          </w:p>
          <w:p w14:paraId="0C7A2773" w14:textId="77777777" w:rsidR="002C5C2E" w:rsidRPr="00356201" w:rsidRDefault="00555316" w:rsidP="00B245D5">
            <w:pPr>
              <w:numPr>
                <w:ilvl w:val="0"/>
                <w:numId w:val="54"/>
              </w:num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cs="Arial"/>
                <w:sz w:val="20"/>
                <w:lang w:eastAsia="en-ID"/>
              </w:rPr>
            </w:pPr>
            <w:hyperlink r:id="rId57" w:tgtFrame="_self" w:tooltip="Toolbar Remote Transport" w:history="1">
              <w:r w:rsidR="002C5C2E" w:rsidRPr="00356201">
                <w:rPr>
                  <w:rFonts w:cs="Arial"/>
                  <w:sz w:val="20"/>
                  <w:lang w:eastAsia="en-ID"/>
                </w:rPr>
                <w:t>Remote Transport</w:t>
              </w:r>
            </w:hyperlink>
            <w:r w:rsidR="002C5C2E" w:rsidRPr="00356201">
              <w:rPr>
                <w:rFonts w:cs="Arial"/>
                <w:sz w:val="20"/>
                <w:lang w:eastAsia="en-ID"/>
              </w:rPr>
              <w:t xml:space="preserve"> </w:t>
            </w:r>
          </w:p>
          <w:p w14:paraId="45482019" w14:textId="77777777" w:rsidR="002C5C2E" w:rsidRPr="00356201" w:rsidRDefault="00555316" w:rsidP="00B245D5">
            <w:pPr>
              <w:numPr>
                <w:ilvl w:val="0"/>
                <w:numId w:val="54"/>
              </w:num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cs="Arial"/>
                <w:sz w:val="20"/>
                <w:lang w:eastAsia="en-ID"/>
              </w:rPr>
            </w:pPr>
            <w:hyperlink r:id="rId58" w:tgtFrame="_self" w:tooltip="Toolbar Report Generator" w:history="1">
              <w:r w:rsidR="002C5C2E" w:rsidRPr="00356201">
                <w:rPr>
                  <w:rFonts w:cs="Arial"/>
                  <w:sz w:val="20"/>
                  <w:lang w:eastAsia="en-ID"/>
                </w:rPr>
                <w:t>Report Generator</w:t>
              </w:r>
            </w:hyperlink>
            <w:r w:rsidR="002C5C2E" w:rsidRPr="00356201">
              <w:rPr>
                <w:rFonts w:cs="Arial"/>
                <w:sz w:val="20"/>
                <w:lang w:eastAsia="en-ID"/>
              </w:rPr>
              <w:t xml:space="preserve"> </w:t>
            </w:r>
          </w:p>
          <w:p w14:paraId="7B043732" w14:textId="77777777" w:rsidR="002C5C2E" w:rsidRPr="00356201" w:rsidRDefault="00555316" w:rsidP="00B245D5">
            <w:pPr>
              <w:numPr>
                <w:ilvl w:val="0"/>
                <w:numId w:val="54"/>
              </w:num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cs="Arial"/>
                <w:sz w:val="20"/>
                <w:lang w:eastAsia="en-ID"/>
              </w:rPr>
            </w:pPr>
            <w:hyperlink r:id="rId59" w:tgtFrame="_self" w:tooltip="Toolbar Runtime files" w:history="1">
              <w:r w:rsidR="002C5C2E" w:rsidRPr="00356201">
                <w:rPr>
                  <w:rFonts w:cs="Arial"/>
                  <w:sz w:val="20"/>
                  <w:lang w:eastAsia="en-ID"/>
                </w:rPr>
                <w:t>Runtime Files</w:t>
              </w:r>
            </w:hyperlink>
            <w:r w:rsidR="002C5C2E" w:rsidRPr="00356201">
              <w:rPr>
                <w:rFonts w:cs="Arial"/>
                <w:sz w:val="20"/>
                <w:lang w:eastAsia="en-ID"/>
              </w:rPr>
              <w:t xml:space="preserve"> </w:t>
            </w:r>
          </w:p>
          <w:p w14:paraId="6BC66A61" w14:textId="77777777" w:rsidR="002C5C2E" w:rsidRPr="00356201" w:rsidRDefault="00555316" w:rsidP="00B245D5">
            <w:pPr>
              <w:numPr>
                <w:ilvl w:val="0"/>
                <w:numId w:val="54"/>
              </w:num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cs="Arial"/>
                <w:sz w:val="20"/>
                <w:lang w:eastAsia="en-ID"/>
              </w:rPr>
            </w:pPr>
            <w:hyperlink r:id="rId60" w:tgtFrame="_self" w:tooltip="Toolbar visibility levels" w:history="1">
              <w:r w:rsidR="002C5C2E" w:rsidRPr="00356201">
                <w:rPr>
                  <w:rFonts w:cs="Arial"/>
                  <w:sz w:val="20"/>
                  <w:lang w:eastAsia="en-ID"/>
                </w:rPr>
                <w:t>Visibility levels</w:t>
              </w:r>
            </w:hyperlink>
            <w:r w:rsidR="002C5C2E" w:rsidRPr="00356201">
              <w:rPr>
                <w:rFonts w:cs="Arial"/>
                <w:sz w:val="20"/>
                <w:lang w:eastAsia="en-ID"/>
              </w:rPr>
              <w:t xml:space="preserve"> </w:t>
            </w:r>
          </w:p>
          <w:p w14:paraId="35EBF6C3" w14:textId="77777777" w:rsidR="002C5C2E" w:rsidRPr="00356201" w:rsidRDefault="00555316" w:rsidP="00B245D5">
            <w:pPr>
              <w:numPr>
                <w:ilvl w:val="0"/>
                <w:numId w:val="54"/>
              </w:num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cs="Arial"/>
                <w:sz w:val="20"/>
                <w:lang w:eastAsia="en-ID"/>
              </w:rPr>
            </w:pPr>
            <w:hyperlink r:id="rId61" w:tgtFrame="_self" w:tooltip="Tool bar macro list" w:history="1">
              <w:r w:rsidR="002C5C2E" w:rsidRPr="00356201">
                <w:rPr>
                  <w:rFonts w:cs="Arial"/>
                  <w:sz w:val="20"/>
                  <w:lang w:eastAsia="en-ID"/>
                </w:rPr>
                <w:t>VBA macros</w:t>
              </w:r>
            </w:hyperlink>
          </w:p>
        </w:tc>
      </w:tr>
      <w:tr w:rsidR="002C5C2E" w:rsidRPr="00356201" w14:paraId="3B283B50" w14:textId="77777777" w:rsidTr="009D466F">
        <w:tc>
          <w:tcPr>
            <w:cnfStyle w:val="001000000000" w:firstRow="0" w:lastRow="0" w:firstColumn="1" w:lastColumn="0" w:oddVBand="0" w:evenVBand="0" w:oddHBand="0" w:evenHBand="0" w:firstRowFirstColumn="0" w:firstRowLastColumn="0" w:lastRowFirstColumn="0" w:lastRowLastColumn="0"/>
            <w:tcW w:w="1683" w:type="pct"/>
            <w:hideMark/>
          </w:tcPr>
          <w:p w14:paraId="4B03ABA5" w14:textId="77777777" w:rsidR="002C5C2E" w:rsidRPr="00356201" w:rsidRDefault="002C5C2E" w:rsidP="009D466F">
            <w:pPr>
              <w:spacing w:before="100" w:beforeAutospacing="1" w:after="100" w:afterAutospacing="1"/>
              <w:rPr>
                <w:rFonts w:cs="Arial"/>
                <w:sz w:val="20"/>
                <w:lang w:eastAsia="en-ID"/>
              </w:rPr>
            </w:pPr>
            <w:r w:rsidRPr="00356201">
              <w:rPr>
                <w:rFonts w:cs="Arial"/>
                <w:sz w:val="20"/>
                <w:lang w:eastAsia="en-ID"/>
              </w:rPr>
              <w:t>02 - Project Manager:</w:t>
            </w:r>
          </w:p>
        </w:tc>
        <w:tc>
          <w:tcPr>
            <w:tcW w:w="3266" w:type="pct"/>
            <w:hideMark/>
          </w:tcPr>
          <w:p w14:paraId="66DCAEBB" w14:textId="77777777" w:rsidR="002C5C2E" w:rsidRPr="00356201" w:rsidRDefault="002C5C2E" w:rsidP="009D466F">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cs="Arial"/>
                <w:sz w:val="20"/>
                <w:lang w:eastAsia="en-ID"/>
              </w:rPr>
            </w:pPr>
            <w:r w:rsidRPr="00356201">
              <w:rPr>
                <w:rFonts w:cs="Arial"/>
                <w:sz w:val="20"/>
                <w:lang w:eastAsia="en-ID"/>
              </w:rPr>
              <w:t>Tree view of the Project Manager.</w:t>
            </w:r>
          </w:p>
        </w:tc>
      </w:tr>
      <w:tr w:rsidR="002C5C2E" w:rsidRPr="00356201" w14:paraId="7D834E0D" w14:textId="77777777" w:rsidTr="009D46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pct"/>
            <w:hideMark/>
          </w:tcPr>
          <w:p w14:paraId="11783DD0" w14:textId="77777777" w:rsidR="002C5C2E" w:rsidRPr="00356201" w:rsidRDefault="002C5C2E" w:rsidP="009D466F">
            <w:pPr>
              <w:spacing w:before="100" w:beforeAutospacing="1" w:after="100" w:afterAutospacing="1"/>
              <w:rPr>
                <w:rFonts w:cs="Arial"/>
                <w:sz w:val="20"/>
                <w:lang w:eastAsia="en-ID"/>
              </w:rPr>
            </w:pPr>
            <w:r w:rsidRPr="00356201">
              <w:rPr>
                <w:rFonts w:cs="Arial"/>
                <w:sz w:val="20"/>
                <w:lang w:eastAsia="en-ID"/>
              </w:rPr>
              <w:t>03 - Detail view of the Project Manager:</w:t>
            </w:r>
          </w:p>
        </w:tc>
        <w:tc>
          <w:tcPr>
            <w:tcW w:w="3266" w:type="pct"/>
            <w:hideMark/>
          </w:tcPr>
          <w:p w14:paraId="4CE80E8E" w14:textId="77777777" w:rsidR="002C5C2E" w:rsidRPr="00356201" w:rsidRDefault="002C5C2E" w:rsidP="009D466F">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cs="Arial"/>
                <w:sz w:val="20"/>
                <w:lang w:eastAsia="en-ID"/>
              </w:rPr>
            </w:pPr>
            <w:r w:rsidRPr="00356201">
              <w:rPr>
                <w:rFonts w:cs="Arial"/>
                <w:sz w:val="20"/>
                <w:lang w:eastAsia="en-ID"/>
              </w:rPr>
              <w:t>Details for the module selected in the Project Manager.</w:t>
            </w:r>
          </w:p>
        </w:tc>
      </w:tr>
      <w:tr w:rsidR="002C5C2E" w:rsidRPr="00356201" w14:paraId="7BE815F6" w14:textId="77777777" w:rsidTr="009D466F">
        <w:tc>
          <w:tcPr>
            <w:cnfStyle w:val="001000000000" w:firstRow="0" w:lastRow="0" w:firstColumn="1" w:lastColumn="0" w:oddVBand="0" w:evenVBand="0" w:oddHBand="0" w:evenHBand="0" w:firstRowFirstColumn="0" w:firstRowLastColumn="0" w:lastRowFirstColumn="0" w:lastRowLastColumn="0"/>
            <w:tcW w:w="1683" w:type="pct"/>
            <w:hideMark/>
          </w:tcPr>
          <w:p w14:paraId="31563B37" w14:textId="77777777" w:rsidR="002C5C2E" w:rsidRPr="00356201" w:rsidRDefault="002C5C2E" w:rsidP="009D466F">
            <w:pPr>
              <w:spacing w:before="100" w:beforeAutospacing="1" w:after="100" w:afterAutospacing="1"/>
              <w:rPr>
                <w:rFonts w:cs="Arial"/>
                <w:sz w:val="20"/>
                <w:lang w:eastAsia="en-ID"/>
              </w:rPr>
            </w:pPr>
            <w:r w:rsidRPr="00356201">
              <w:rPr>
                <w:rFonts w:cs="Arial"/>
                <w:sz w:val="20"/>
                <w:lang w:eastAsia="en-ID"/>
              </w:rPr>
              <w:lastRenderedPageBreak/>
              <w:t xml:space="preserve">04 - Main </w:t>
            </w:r>
            <w:hyperlink r:id="rId62" w:anchor="o168899" w:tooltip="window" w:history="1">
              <w:r w:rsidRPr="00356201">
                <w:rPr>
                  <w:rFonts w:cs="Arial"/>
                  <w:sz w:val="20"/>
                  <w:lang w:eastAsia="en-ID"/>
                </w:rPr>
                <w:t>window</w:t>
              </w:r>
            </w:hyperlink>
            <w:r w:rsidRPr="00356201">
              <w:rPr>
                <w:rFonts w:cs="Arial"/>
                <w:sz w:val="20"/>
                <w:lang w:eastAsia="en-ID"/>
              </w:rPr>
              <w:t>:</w:t>
            </w:r>
          </w:p>
        </w:tc>
        <w:tc>
          <w:tcPr>
            <w:tcW w:w="3266" w:type="pct"/>
            <w:hideMark/>
          </w:tcPr>
          <w:p w14:paraId="542A756F" w14:textId="77777777" w:rsidR="002C5C2E" w:rsidRPr="00356201" w:rsidRDefault="002C5C2E" w:rsidP="009D466F">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cs="Arial"/>
                <w:sz w:val="20"/>
                <w:lang w:eastAsia="en-ID"/>
              </w:rPr>
            </w:pPr>
            <w:r w:rsidRPr="00356201">
              <w:rPr>
                <w:rFonts w:cs="Arial"/>
                <w:sz w:val="20"/>
                <w:lang w:eastAsia="en-ID"/>
              </w:rPr>
              <w:t>Main work space; here documents such as screens or reports are displayed.</w:t>
            </w:r>
          </w:p>
        </w:tc>
      </w:tr>
      <w:tr w:rsidR="002C5C2E" w:rsidRPr="00356201" w14:paraId="64CA9068" w14:textId="77777777" w:rsidTr="009D46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pct"/>
            <w:hideMark/>
          </w:tcPr>
          <w:p w14:paraId="119F7B20" w14:textId="77777777" w:rsidR="002C5C2E" w:rsidRPr="00356201" w:rsidRDefault="002C5C2E" w:rsidP="009D466F">
            <w:pPr>
              <w:spacing w:before="100" w:beforeAutospacing="1" w:after="100" w:afterAutospacing="1"/>
              <w:rPr>
                <w:rFonts w:cs="Arial"/>
                <w:sz w:val="20"/>
                <w:lang w:eastAsia="en-ID"/>
              </w:rPr>
            </w:pPr>
            <w:r w:rsidRPr="00356201">
              <w:rPr>
                <w:rFonts w:cs="Arial"/>
                <w:sz w:val="20"/>
                <w:lang w:eastAsia="en-ID"/>
              </w:rPr>
              <w:t xml:space="preserve">05 - </w:t>
            </w:r>
            <w:hyperlink r:id="rId63" w:anchor="o168901" w:tooltip="toolbar" w:history="1">
              <w:r w:rsidRPr="00356201">
                <w:rPr>
                  <w:rFonts w:cs="Arial"/>
                  <w:sz w:val="20"/>
                  <w:lang w:eastAsia="en-ID"/>
                </w:rPr>
                <w:t>Toolbar</w:t>
              </w:r>
            </w:hyperlink>
            <w:r w:rsidRPr="00356201">
              <w:rPr>
                <w:rFonts w:cs="Arial"/>
                <w:sz w:val="20"/>
                <w:lang w:eastAsia="en-ID"/>
              </w:rPr>
              <w:t xml:space="preserve"> elements:</w:t>
            </w:r>
          </w:p>
        </w:tc>
        <w:tc>
          <w:tcPr>
            <w:tcW w:w="3266" w:type="pct"/>
            <w:hideMark/>
          </w:tcPr>
          <w:p w14:paraId="2E433EBC" w14:textId="77777777" w:rsidR="002C5C2E" w:rsidRPr="00356201" w:rsidRDefault="002C5C2E" w:rsidP="009D466F">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cs="Arial"/>
                <w:sz w:val="20"/>
                <w:lang w:eastAsia="en-ID"/>
              </w:rPr>
            </w:pPr>
            <w:r w:rsidRPr="00356201">
              <w:rPr>
                <w:rFonts w:cs="Arial"/>
                <w:sz w:val="20"/>
                <w:lang w:eastAsia="en-ID"/>
              </w:rPr>
              <w:t xml:space="preserve">Toolbar for </w:t>
            </w:r>
            <w:hyperlink r:id="rId64" w:anchor="o168516" w:tooltip="Screen" w:history="1">
              <w:r w:rsidRPr="00356201">
                <w:rPr>
                  <w:rFonts w:cs="Arial"/>
                  <w:sz w:val="20"/>
                  <w:lang w:eastAsia="en-ID"/>
                </w:rPr>
                <w:t>screen</w:t>
              </w:r>
            </w:hyperlink>
            <w:r w:rsidRPr="00356201">
              <w:rPr>
                <w:rFonts w:cs="Arial"/>
                <w:sz w:val="20"/>
                <w:lang w:eastAsia="en-ID"/>
              </w:rPr>
              <w:t xml:space="preserve"> elements - vector elements and dynamic elements.</w:t>
            </w:r>
          </w:p>
        </w:tc>
      </w:tr>
      <w:tr w:rsidR="002C5C2E" w:rsidRPr="00356201" w14:paraId="6C742BD7" w14:textId="77777777" w:rsidTr="009D466F">
        <w:tc>
          <w:tcPr>
            <w:cnfStyle w:val="001000000000" w:firstRow="0" w:lastRow="0" w:firstColumn="1" w:lastColumn="0" w:oddVBand="0" w:evenVBand="0" w:oddHBand="0" w:evenHBand="0" w:firstRowFirstColumn="0" w:firstRowLastColumn="0" w:lastRowFirstColumn="0" w:lastRowLastColumn="0"/>
            <w:tcW w:w="1683" w:type="pct"/>
            <w:hideMark/>
          </w:tcPr>
          <w:p w14:paraId="4A12C504" w14:textId="77777777" w:rsidR="002C5C2E" w:rsidRPr="00356201" w:rsidRDefault="002C5C2E" w:rsidP="009D466F">
            <w:pPr>
              <w:spacing w:before="100" w:beforeAutospacing="1" w:after="100" w:afterAutospacing="1"/>
              <w:rPr>
                <w:rFonts w:cs="Arial"/>
                <w:sz w:val="20"/>
                <w:lang w:eastAsia="en-ID"/>
              </w:rPr>
            </w:pPr>
            <w:r w:rsidRPr="00356201">
              <w:rPr>
                <w:rFonts w:cs="Arial"/>
                <w:sz w:val="20"/>
                <w:lang w:eastAsia="en-ID"/>
              </w:rPr>
              <w:t>06 – Properties</w:t>
            </w:r>
          </w:p>
        </w:tc>
        <w:tc>
          <w:tcPr>
            <w:tcW w:w="3266" w:type="pct"/>
            <w:hideMark/>
          </w:tcPr>
          <w:p w14:paraId="4D1CFF1F" w14:textId="77777777" w:rsidR="002C5C2E" w:rsidRPr="00356201" w:rsidRDefault="002C5C2E" w:rsidP="009D466F">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cs="Arial"/>
                <w:sz w:val="20"/>
                <w:lang w:eastAsia="en-ID"/>
              </w:rPr>
            </w:pPr>
            <w:r w:rsidRPr="00356201">
              <w:rPr>
                <w:rFonts w:cs="Arial"/>
                <w:sz w:val="20"/>
                <w:lang w:eastAsia="en-ID"/>
              </w:rPr>
              <w:t xml:space="preserve">Displays the properties of a selected object. Three modes are available and can be selected from the </w:t>
            </w:r>
            <w:hyperlink r:id="rId65" w:tgtFrame="_self" w:tooltip="Toolbar properties" w:history="1">
              <w:r w:rsidRPr="00356201">
                <w:rPr>
                  <w:rFonts w:cs="Arial"/>
                  <w:sz w:val="20"/>
                  <w:lang w:eastAsia="en-ID"/>
                </w:rPr>
                <w:t>Properties toolbar</w:t>
              </w:r>
            </w:hyperlink>
            <w:r w:rsidRPr="00356201">
              <w:rPr>
                <w:rFonts w:cs="Arial"/>
                <w:sz w:val="20"/>
                <w:lang w:eastAsia="en-ID"/>
              </w:rPr>
              <w:t>.</w:t>
            </w:r>
          </w:p>
        </w:tc>
      </w:tr>
      <w:tr w:rsidR="002C5C2E" w:rsidRPr="00356201" w14:paraId="2F44F078" w14:textId="77777777" w:rsidTr="009D46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pct"/>
            <w:hideMark/>
          </w:tcPr>
          <w:p w14:paraId="3FC2C04E" w14:textId="77777777" w:rsidR="002C5C2E" w:rsidRPr="00356201" w:rsidRDefault="002C5C2E" w:rsidP="009D466F">
            <w:pPr>
              <w:spacing w:before="100" w:beforeAutospacing="1" w:after="100" w:afterAutospacing="1"/>
              <w:rPr>
                <w:rFonts w:cs="Arial"/>
                <w:sz w:val="20"/>
                <w:lang w:eastAsia="en-ID"/>
              </w:rPr>
            </w:pPr>
            <w:r w:rsidRPr="00356201">
              <w:rPr>
                <w:rFonts w:cs="Arial"/>
                <w:sz w:val="20"/>
                <w:lang w:eastAsia="en-ID"/>
              </w:rPr>
              <w:t>07 - Properties help:</w:t>
            </w:r>
          </w:p>
        </w:tc>
        <w:tc>
          <w:tcPr>
            <w:tcW w:w="3266" w:type="pct"/>
            <w:hideMark/>
          </w:tcPr>
          <w:p w14:paraId="2D584B13" w14:textId="77777777" w:rsidR="002C5C2E" w:rsidRPr="00356201" w:rsidRDefault="002C5C2E" w:rsidP="009D466F">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cs="Arial"/>
                <w:sz w:val="20"/>
                <w:lang w:eastAsia="en-ID"/>
              </w:rPr>
            </w:pPr>
            <w:r w:rsidRPr="00356201">
              <w:rPr>
                <w:rFonts w:cs="Arial"/>
                <w:sz w:val="20"/>
                <w:lang w:eastAsia="en-ID"/>
              </w:rPr>
              <w:t>Displays short help messages for properties of screens, variables, functions and other elements which can be engineered.</w:t>
            </w:r>
          </w:p>
        </w:tc>
      </w:tr>
      <w:tr w:rsidR="002C5C2E" w:rsidRPr="00356201" w14:paraId="0EEB10DF" w14:textId="77777777" w:rsidTr="009D466F">
        <w:tc>
          <w:tcPr>
            <w:cnfStyle w:val="001000000000" w:firstRow="0" w:lastRow="0" w:firstColumn="1" w:lastColumn="0" w:oddVBand="0" w:evenVBand="0" w:oddHBand="0" w:evenHBand="0" w:firstRowFirstColumn="0" w:firstRowLastColumn="0" w:lastRowFirstColumn="0" w:lastRowLastColumn="0"/>
            <w:tcW w:w="1683" w:type="pct"/>
            <w:hideMark/>
          </w:tcPr>
          <w:p w14:paraId="02C9F9E6" w14:textId="77777777" w:rsidR="002C5C2E" w:rsidRPr="00356201" w:rsidRDefault="002C5C2E" w:rsidP="009D466F">
            <w:pPr>
              <w:spacing w:before="100" w:beforeAutospacing="1" w:after="100" w:afterAutospacing="1"/>
              <w:rPr>
                <w:rFonts w:cs="Arial"/>
                <w:sz w:val="20"/>
                <w:lang w:eastAsia="en-ID"/>
              </w:rPr>
            </w:pPr>
            <w:r w:rsidRPr="00356201">
              <w:rPr>
                <w:rFonts w:cs="Arial"/>
                <w:sz w:val="20"/>
                <w:lang w:eastAsia="en-ID"/>
              </w:rPr>
              <w:t>08 - Output window</w:t>
            </w:r>
          </w:p>
        </w:tc>
        <w:tc>
          <w:tcPr>
            <w:tcW w:w="3266" w:type="pct"/>
            <w:hideMark/>
          </w:tcPr>
          <w:p w14:paraId="198498EA" w14:textId="77777777" w:rsidR="002C5C2E" w:rsidRPr="00356201" w:rsidRDefault="002C5C2E" w:rsidP="009D466F">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cs="Arial"/>
                <w:sz w:val="20"/>
                <w:lang w:eastAsia="en-ID"/>
              </w:rPr>
            </w:pPr>
            <w:r w:rsidRPr="00356201">
              <w:rPr>
                <w:rFonts w:cs="Arial"/>
                <w:sz w:val="20"/>
                <w:lang w:eastAsia="en-ID"/>
              </w:rPr>
              <w:t>Messages are displayed here if projects are compiled and sent to Runtime.</w:t>
            </w:r>
          </w:p>
        </w:tc>
      </w:tr>
      <w:tr w:rsidR="002C5C2E" w:rsidRPr="00356201" w14:paraId="5FBF3D9B" w14:textId="77777777" w:rsidTr="009D46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pct"/>
            <w:hideMark/>
          </w:tcPr>
          <w:p w14:paraId="6AF2E68B" w14:textId="77777777" w:rsidR="002C5C2E" w:rsidRPr="00356201" w:rsidRDefault="002C5C2E" w:rsidP="009D466F">
            <w:pPr>
              <w:spacing w:before="100" w:beforeAutospacing="1" w:after="100" w:afterAutospacing="1"/>
              <w:rPr>
                <w:rFonts w:cs="Arial"/>
                <w:sz w:val="20"/>
                <w:lang w:eastAsia="en-ID"/>
              </w:rPr>
            </w:pPr>
            <w:r w:rsidRPr="00356201">
              <w:rPr>
                <w:rFonts w:cs="Arial"/>
                <w:sz w:val="20"/>
                <w:lang w:eastAsia="en-ID"/>
              </w:rPr>
              <w:t>09 - Status bar:</w:t>
            </w:r>
          </w:p>
        </w:tc>
        <w:tc>
          <w:tcPr>
            <w:tcW w:w="3266" w:type="pct"/>
            <w:hideMark/>
          </w:tcPr>
          <w:p w14:paraId="038350CB" w14:textId="77777777" w:rsidR="002C5C2E" w:rsidRPr="00356201" w:rsidRDefault="002C5C2E" w:rsidP="009D466F">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cs="Arial"/>
                <w:sz w:val="20"/>
                <w:lang w:eastAsia="en-ID"/>
              </w:rPr>
            </w:pPr>
            <w:r w:rsidRPr="00356201">
              <w:rPr>
                <w:rFonts w:cs="Arial"/>
                <w:sz w:val="20"/>
                <w:lang w:eastAsia="en-ID"/>
              </w:rPr>
              <w:t>Shows status information for Editor readiness and screens.</w:t>
            </w:r>
          </w:p>
        </w:tc>
      </w:tr>
      <w:tr w:rsidR="002C5C2E" w:rsidRPr="00356201" w14:paraId="2304D6A6" w14:textId="77777777" w:rsidTr="009D466F">
        <w:tc>
          <w:tcPr>
            <w:cnfStyle w:val="001000000000" w:firstRow="0" w:lastRow="0" w:firstColumn="1" w:lastColumn="0" w:oddVBand="0" w:evenVBand="0" w:oddHBand="0" w:evenHBand="0" w:firstRowFirstColumn="0" w:firstRowLastColumn="0" w:lastRowFirstColumn="0" w:lastRowLastColumn="0"/>
            <w:tcW w:w="1683" w:type="pct"/>
            <w:hideMark/>
          </w:tcPr>
          <w:p w14:paraId="46AB568C" w14:textId="77777777" w:rsidR="002C5C2E" w:rsidRPr="00356201" w:rsidRDefault="002C5C2E" w:rsidP="009D466F">
            <w:pPr>
              <w:spacing w:before="100" w:beforeAutospacing="1" w:after="100" w:afterAutospacing="1"/>
              <w:rPr>
                <w:rFonts w:cs="Arial"/>
                <w:sz w:val="20"/>
                <w:lang w:eastAsia="en-ID"/>
              </w:rPr>
            </w:pPr>
            <w:r w:rsidRPr="00356201">
              <w:rPr>
                <w:rFonts w:cs="Arial"/>
                <w:sz w:val="20"/>
                <w:lang w:eastAsia="en-ID"/>
              </w:rPr>
              <w:t>10 - Toolbar properties:</w:t>
            </w:r>
          </w:p>
        </w:tc>
        <w:tc>
          <w:tcPr>
            <w:tcW w:w="3266" w:type="pct"/>
            <w:hideMark/>
          </w:tcPr>
          <w:p w14:paraId="362420A3" w14:textId="77777777" w:rsidR="002C5C2E" w:rsidRPr="00356201" w:rsidRDefault="002C5C2E" w:rsidP="009D466F">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cs="Arial"/>
                <w:sz w:val="20"/>
                <w:lang w:eastAsia="en-ID"/>
              </w:rPr>
            </w:pPr>
            <w:r w:rsidRPr="00356201">
              <w:rPr>
                <w:rFonts w:cs="Arial"/>
                <w:sz w:val="20"/>
                <w:lang w:eastAsia="en-ID"/>
              </w:rPr>
              <w:t xml:space="preserve">Defines display and sorting options of the properties, shows </w:t>
            </w:r>
            <w:hyperlink r:id="rId66" w:tgtFrame="_self" w:tooltip="Property help" w:history="1">
              <w:r w:rsidRPr="00356201">
                <w:rPr>
                  <w:rFonts w:cs="Arial"/>
                  <w:sz w:val="20"/>
                  <w:lang w:eastAsia="en-ID"/>
                </w:rPr>
                <w:t>Properties help</w:t>
              </w:r>
            </w:hyperlink>
            <w:r w:rsidRPr="00356201">
              <w:rPr>
                <w:rFonts w:cs="Arial"/>
                <w:sz w:val="20"/>
                <w:lang w:eastAsia="en-ID"/>
              </w:rPr>
              <w:t xml:space="preserve">. </w:t>
            </w:r>
          </w:p>
        </w:tc>
      </w:tr>
      <w:tr w:rsidR="002C5C2E" w:rsidRPr="00356201" w14:paraId="200A1278" w14:textId="77777777" w:rsidTr="009D46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pct"/>
            <w:hideMark/>
          </w:tcPr>
          <w:p w14:paraId="0BAB5215" w14:textId="77777777" w:rsidR="002C5C2E" w:rsidRPr="00356201" w:rsidRDefault="002C5C2E" w:rsidP="009D466F">
            <w:pPr>
              <w:spacing w:before="100" w:beforeAutospacing="1" w:after="100" w:afterAutospacing="1"/>
              <w:rPr>
                <w:rFonts w:cs="Arial"/>
                <w:sz w:val="20"/>
                <w:lang w:eastAsia="en-ID"/>
              </w:rPr>
            </w:pPr>
            <w:r w:rsidRPr="00356201">
              <w:rPr>
                <w:rFonts w:cs="Arial"/>
                <w:sz w:val="20"/>
                <w:lang w:eastAsia="en-ID"/>
              </w:rPr>
              <w:t>11 - Cross-reference list:</w:t>
            </w:r>
          </w:p>
        </w:tc>
        <w:tc>
          <w:tcPr>
            <w:tcW w:w="3266" w:type="pct"/>
            <w:hideMark/>
          </w:tcPr>
          <w:p w14:paraId="4678B6D0" w14:textId="77777777" w:rsidR="002C5C2E" w:rsidRPr="00356201" w:rsidRDefault="002C5C2E" w:rsidP="009D466F">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cs="Arial"/>
                <w:sz w:val="20"/>
                <w:lang w:eastAsia="en-ID"/>
              </w:rPr>
            </w:pPr>
            <w:r w:rsidRPr="00356201">
              <w:rPr>
                <w:rFonts w:cs="Arial"/>
                <w:sz w:val="20"/>
                <w:lang w:eastAsia="en-ID"/>
              </w:rPr>
              <w:t> </w:t>
            </w:r>
          </w:p>
        </w:tc>
      </w:tr>
    </w:tbl>
    <w:p w14:paraId="3D735551" w14:textId="48E3A07F" w:rsidR="002C5C2E" w:rsidRDefault="002C5C2E" w:rsidP="002C5C2E">
      <w:pPr>
        <w:pStyle w:val="Caption"/>
        <w:jc w:val="center"/>
        <w:rPr>
          <w:ins w:id="392" w:author="Jasbinder Singh" w:date="2017-09-20T14:11:00Z"/>
          <w:lang w:val="id-ID"/>
        </w:rPr>
      </w:pPr>
      <w:bookmarkStart w:id="393" w:name="_Toc491988751"/>
      <w:r>
        <w:t xml:space="preserve">Table </w:t>
      </w:r>
      <w:fldSimple w:instr=" SEQ Table \* ARABIC ">
        <w:r w:rsidR="006E34F4">
          <w:rPr>
            <w:noProof/>
          </w:rPr>
          <w:t>6</w:t>
        </w:r>
      </w:fldSimple>
      <w:r>
        <w:rPr>
          <w:lang w:val="id-ID"/>
        </w:rPr>
        <w:t xml:space="preserve"> – Zenon Editor Interface Element</w:t>
      </w:r>
      <w:bookmarkEnd w:id="393"/>
    </w:p>
    <w:p w14:paraId="5F9108A5" w14:textId="3B76CAF8" w:rsidR="00DE309D" w:rsidRDefault="00DE309D" w:rsidP="00DE309D">
      <w:pPr>
        <w:rPr>
          <w:ins w:id="394" w:author="Jasbinder Singh" w:date="2017-09-20T14:11:00Z"/>
          <w:lang w:val="id-ID"/>
        </w:rPr>
        <w:pPrChange w:id="395" w:author="Jasbinder Singh" w:date="2017-09-20T14:11:00Z">
          <w:pPr>
            <w:pStyle w:val="Caption"/>
            <w:jc w:val="center"/>
          </w:pPr>
        </w:pPrChange>
      </w:pPr>
    </w:p>
    <w:p w14:paraId="57555F7D" w14:textId="7F6AFD92" w:rsidR="00DE309D" w:rsidRPr="00DE309D" w:rsidRDefault="00DE309D" w:rsidP="00DE309D">
      <w:pPr>
        <w:rPr>
          <w:lang w:val="en-GB"/>
          <w:rPrChange w:id="396" w:author="Jasbinder Singh" w:date="2017-09-20T14:11:00Z">
            <w:rPr>
              <w:lang w:val="id-ID"/>
            </w:rPr>
          </w:rPrChange>
        </w:rPr>
        <w:pPrChange w:id="397" w:author="Jasbinder Singh" w:date="2017-09-20T14:11:00Z">
          <w:pPr>
            <w:pStyle w:val="Caption"/>
            <w:jc w:val="center"/>
          </w:pPr>
        </w:pPrChange>
      </w:pPr>
      <w:ins w:id="398" w:author="Jasbinder Singh" w:date="2017-09-20T14:11:00Z">
        <w:r>
          <w:rPr>
            <w:lang w:val="en-GB"/>
          </w:rPr>
          <w:t xml:space="preserve">Please add graphical possibilities table here </w:t>
        </w:r>
      </w:ins>
    </w:p>
    <w:p w14:paraId="0C9CE875" w14:textId="77777777" w:rsidR="002C5C2E" w:rsidRPr="00756A0D" w:rsidRDefault="002C5C2E" w:rsidP="002C5C2E">
      <w:pPr>
        <w:pStyle w:val="Heading2"/>
        <w:keepLines w:val="0"/>
        <w:numPr>
          <w:ilvl w:val="1"/>
          <w:numId w:val="8"/>
        </w:numPr>
        <w:tabs>
          <w:tab w:val="left" w:pos="709"/>
        </w:tabs>
        <w:spacing w:before="200" w:after="200" w:line="288" w:lineRule="auto"/>
        <w:ind w:hanging="4121"/>
        <w:rPr>
          <w:rFonts w:ascii="Arial" w:hAnsi="Arial" w:cs="Arial"/>
          <w:lang w:val="en-MY"/>
        </w:rPr>
      </w:pPr>
      <w:bookmarkStart w:id="399" w:name="_Toc489305771"/>
      <w:bookmarkStart w:id="400" w:name="_Toc492278907"/>
      <w:r>
        <w:rPr>
          <w:rFonts w:ascii="Arial" w:hAnsi="Arial" w:cs="Arial"/>
          <w:lang w:val="id-ID"/>
        </w:rPr>
        <w:t xml:space="preserve">Zenon </w:t>
      </w:r>
      <w:r w:rsidRPr="00756A0D">
        <w:rPr>
          <w:rFonts w:ascii="Arial" w:hAnsi="Arial" w:cs="Arial"/>
          <w:lang w:val="en-MY"/>
        </w:rPr>
        <w:t>Runtime</w:t>
      </w:r>
      <w:bookmarkEnd w:id="399"/>
      <w:bookmarkEnd w:id="400"/>
    </w:p>
    <w:p w14:paraId="7A8E96C9" w14:textId="77777777" w:rsidR="002C5C2E" w:rsidRDefault="002C5C2E" w:rsidP="002C5C2E">
      <w:pPr>
        <w:spacing w:line="360" w:lineRule="auto"/>
        <w:jc w:val="both"/>
        <w:rPr>
          <w:rFonts w:eastAsia="Times New Roman"/>
          <w:szCs w:val="22"/>
          <w:lang w:eastAsia="en-ID"/>
        </w:rPr>
      </w:pPr>
      <w:r w:rsidRPr="0006458A">
        <w:rPr>
          <w:rFonts w:eastAsia="Times New Roman"/>
          <w:szCs w:val="22"/>
          <w:lang w:val="id-ID" w:eastAsia="en-ID"/>
        </w:rPr>
        <w:t xml:space="preserve">Zenon </w:t>
      </w:r>
      <w:r w:rsidRPr="0006458A">
        <w:rPr>
          <w:rFonts w:eastAsia="Times New Roman"/>
          <w:szCs w:val="22"/>
          <w:lang w:eastAsia="en-ID"/>
        </w:rPr>
        <w:t>Runtime is software that supports graphic display possibilities for HMI/</w:t>
      </w:r>
      <w:hyperlink r:id="rId67" w:anchor="o168781" w:tooltip="SCADA" w:history="1">
        <w:r w:rsidRPr="0006458A">
          <w:rPr>
            <w:rFonts w:eastAsia="Times New Roman"/>
            <w:szCs w:val="22"/>
            <w:lang w:eastAsia="en-ID"/>
          </w:rPr>
          <w:t>SCADA</w:t>
        </w:r>
      </w:hyperlink>
      <w:r w:rsidRPr="0006458A">
        <w:rPr>
          <w:rFonts w:eastAsia="Times New Roman"/>
          <w:szCs w:val="22"/>
          <w:lang w:eastAsia="en-ID"/>
        </w:rPr>
        <w:t xml:space="preserve"> projects.</w:t>
      </w:r>
      <w:r w:rsidRPr="0006458A">
        <w:rPr>
          <w:rFonts w:eastAsia="Times New Roman"/>
          <w:szCs w:val="22"/>
          <w:lang w:val="id-ID" w:eastAsia="en-ID"/>
        </w:rPr>
        <w:t xml:space="preserve"> </w:t>
      </w:r>
      <w:r>
        <w:rPr>
          <w:rFonts w:eastAsia="Times New Roman"/>
          <w:szCs w:val="22"/>
          <w:lang w:val="id-ID" w:eastAsia="en-ID"/>
        </w:rPr>
        <w:t>Zenon Runtime</w:t>
      </w:r>
      <w:r w:rsidRPr="0006458A">
        <w:rPr>
          <w:rFonts w:eastAsia="Times New Roman"/>
          <w:szCs w:val="22"/>
          <w:lang w:eastAsia="en-ID"/>
        </w:rPr>
        <w:t xml:space="preserve"> offers:</w:t>
      </w:r>
    </w:p>
    <w:p w14:paraId="4B3B8565" w14:textId="77777777" w:rsidR="002C5C2E" w:rsidRDefault="002C5C2E" w:rsidP="00B245D5">
      <w:pPr>
        <w:pStyle w:val="ListParagraph"/>
        <w:numPr>
          <w:ilvl w:val="0"/>
          <w:numId w:val="55"/>
        </w:numPr>
        <w:spacing w:before="100" w:beforeAutospacing="1" w:after="100" w:afterAutospacing="1" w:line="360" w:lineRule="auto"/>
        <w:jc w:val="both"/>
        <w:rPr>
          <w:rFonts w:eastAsia="Times New Roman" w:cs="Arial"/>
          <w:szCs w:val="22"/>
          <w:lang w:eastAsia="en-ID"/>
        </w:rPr>
      </w:pPr>
      <w:r w:rsidRPr="0006458A">
        <w:rPr>
          <w:rFonts w:eastAsia="Times New Roman"/>
          <w:szCs w:val="22"/>
          <w:lang w:val="id-ID" w:eastAsia="en-ID"/>
        </w:rPr>
        <w:t>P</w:t>
      </w:r>
      <w:proofErr w:type="spellStart"/>
      <w:r w:rsidRPr="0006458A">
        <w:rPr>
          <w:rFonts w:eastAsia="Times New Roman" w:cs="Arial"/>
          <w:szCs w:val="22"/>
          <w:lang w:eastAsia="en-ID"/>
        </w:rPr>
        <w:t>r</w:t>
      </w:r>
      <w:r>
        <w:rPr>
          <w:rFonts w:eastAsia="Times New Roman" w:cs="Arial"/>
          <w:szCs w:val="22"/>
          <w:lang w:eastAsia="en-ID"/>
        </w:rPr>
        <w:t>ocess</w:t>
      </w:r>
      <w:proofErr w:type="spellEnd"/>
      <w:r>
        <w:rPr>
          <w:rFonts w:eastAsia="Times New Roman" w:cs="Arial"/>
          <w:szCs w:val="22"/>
          <w:lang w:eastAsia="en-ID"/>
        </w:rPr>
        <w:t xml:space="preserve"> display</w:t>
      </w:r>
    </w:p>
    <w:p w14:paraId="45794E94" w14:textId="77777777" w:rsidR="002C5C2E" w:rsidRDefault="002C5C2E" w:rsidP="00B245D5">
      <w:pPr>
        <w:pStyle w:val="ListParagraph"/>
        <w:numPr>
          <w:ilvl w:val="0"/>
          <w:numId w:val="55"/>
        </w:numPr>
        <w:spacing w:before="100" w:beforeAutospacing="1" w:after="100" w:afterAutospacing="1" w:line="360" w:lineRule="auto"/>
        <w:jc w:val="both"/>
        <w:rPr>
          <w:rFonts w:eastAsia="Times New Roman" w:cs="Arial"/>
          <w:szCs w:val="22"/>
          <w:lang w:eastAsia="en-ID"/>
        </w:rPr>
      </w:pPr>
      <w:r w:rsidRPr="0006458A">
        <w:rPr>
          <w:rFonts w:eastAsia="Times New Roman" w:cs="Arial"/>
          <w:szCs w:val="22"/>
          <w:lang w:eastAsia="en-ID"/>
        </w:rPr>
        <w:t xml:space="preserve">Archiving of data such </w:t>
      </w:r>
      <w:r>
        <w:rPr>
          <w:rFonts w:eastAsia="Times New Roman" w:cs="Arial"/>
          <w:szCs w:val="22"/>
          <w:lang w:eastAsia="en-ID"/>
        </w:rPr>
        <w:t>as messages and process values</w:t>
      </w:r>
    </w:p>
    <w:p w14:paraId="59C86A44" w14:textId="77777777" w:rsidR="002C5C2E" w:rsidRDefault="002C5C2E" w:rsidP="00B245D5">
      <w:pPr>
        <w:pStyle w:val="ListParagraph"/>
        <w:numPr>
          <w:ilvl w:val="0"/>
          <w:numId w:val="55"/>
        </w:numPr>
        <w:spacing w:before="100" w:beforeAutospacing="1" w:after="100" w:afterAutospacing="1" w:line="360" w:lineRule="auto"/>
        <w:jc w:val="both"/>
        <w:rPr>
          <w:rFonts w:eastAsia="Times New Roman" w:cs="Arial"/>
          <w:szCs w:val="22"/>
          <w:lang w:eastAsia="en-ID"/>
        </w:rPr>
      </w:pPr>
      <w:r w:rsidRPr="0006458A">
        <w:rPr>
          <w:rFonts w:eastAsia="Times New Roman" w:cs="Arial"/>
          <w:szCs w:val="22"/>
          <w:lang w:eastAsia="en-ID"/>
        </w:rPr>
        <w:t>Integrated alarm message list</w:t>
      </w:r>
    </w:p>
    <w:p w14:paraId="78A19F1F" w14:textId="77777777" w:rsidR="002C5C2E" w:rsidRDefault="002C5C2E" w:rsidP="00B245D5">
      <w:pPr>
        <w:pStyle w:val="ListParagraph"/>
        <w:numPr>
          <w:ilvl w:val="0"/>
          <w:numId w:val="55"/>
        </w:numPr>
        <w:spacing w:before="100" w:beforeAutospacing="1" w:after="100" w:afterAutospacing="1" w:line="360" w:lineRule="auto"/>
        <w:jc w:val="both"/>
        <w:rPr>
          <w:rFonts w:eastAsia="Times New Roman" w:cs="Arial"/>
          <w:szCs w:val="22"/>
          <w:lang w:eastAsia="en-ID"/>
        </w:rPr>
      </w:pPr>
      <w:r w:rsidRPr="0006458A">
        <w:rPr>
          <w:rFonts w:eastAsia="Times New Roman" w:cs="Arial"/>
          <w:szCs w:val="22"/>
          <w:lang w:eastAsia="en-ID"/>
        </w:rPr>
        <w:t>Recipes</w:t>
      </w:r>
    </w:p>
    <w:p w14:paraId="6B626218" w14:textId="77777777" w:rsidR="002C5C2E" w:rsidRPr="006862FB" w:rsidRDefault="002C5C2E" w:rsidP="00B245D5">
      <w:pPr>
        <w:pStyle w:val="ListParagraph"/>
        <w:numPr>
          <w:ilvl w:val="0"/>
          <w:numId w:val="55"/>
        </w:numPr>
        <w:spacing w:before="100" w:beforeAutospacing="1" w:after="100" w:afterAutospacing="1" w:line="360" w:lineRule="auto"/>
        <w:jc w:val="both"/>
        <w:rPr>
          <w:rFonts w:eastAsia="Times New Roman" w:cs="Arial"/>
          <w:szCs w:val="24"/>
          <w:lang w:val="id-ID" w:eastAsia="en-ID"/>
        </w:rPr>
      </w:pPr>
      <w:r w:rsidRPr="006862FB">
        <w:rPr>
          <w:rFonts w:eastAsia="Times New Roman" w:cs="Arial"/>
          <w:szCs w:val="22"/>
          <w:lang w:eastAsia="en-ID"/>
        </w:rPr>
        <w:t>Multi-Touch</w:t>
      </w:r>
      <w:r w:rsidRPr="006862FB">
        <w:rPr>
          <w:rFonts w:eastAsia="Times New Roman" w:cs="Arial"/>
          <w:szCs w:val="22"/>
          <w:lang w:val="id-ID" w:eastAsia="en-ID"/>
        </w:rPr>
        <w:t>,</w:t>
      </w:r>
      <w:r w:rsidRPr="006862FB">
        <w:rPr>
          <w:rFonts w:eastAsia="Times New Roman" w:cs="Arial"/>
          <w:szCs w:val="22"/>
          <w:lang w:eastAsia="en-ID"/>
        </w:rPr>
        <w:t xml:space="preserve"> </w:t>
      </w:r>
      <w:r w:rsidRPr="006862FB">
        <w:rPr>
          <w:rFonts w:eastAsia="Times New Roman" w:cs="Arial"/>
          <w:szCs w:val="22"/>
          <w:lang w:val="id-ID" w:eastAsia="en-ID"/>
        </w:rPr>
        <w:t>etc</w:t>
      </w:r>
      <w:r w:rsidRPr="006862FB">
        <w:rPr>
          <w:rFonts w:eastAsia="Times New Roman" w:cs="Arial"/>
          <w:szCs w:val="22"/>
          <w:lang w:eastAsia="en-ID"/>
        </w:rPr>
        <w:t>.</w:t>
      </w:r>
    </w:p>
    <w:p w14:paraId="385A1A0C" w14:textId="77777777" w:rsidR="002C5C2E" w:rsidRDefault="002C5C2E" w:rsidP="002C5C2E">
      <w:pPr>
        <w:spacing w:before="100" w:beforeAutospacing="1" w:after="100" w:afterAutospacing="1" w:line="360" w:lineRule="auto"/>
        <w:jc w:val="both"/>
        <w:rPr>
          <w:rFonts w:eastAsia="Times New Roman" w:cs="Arial"/>
          <w:szCs w:val="24"/>
          <w:lang w:val="id-ID" w:eastAsia="en-ID"/>
        </w:rPr>
      </w:pPr>
      <w:commentRangeStart w:id="401"/>
      <w:r w:rsidRPr="006862FB">
        <w:rPr>
          <w:rFonts w:eastAsia="Times New Roman" w:cs="Arial"/>
          <w:szCs w:val="24"/>
          <w:lang w:val="id-ID" w:eastAsia="en-ID"/>
        </w:rPr>
        <w:t xml:space="preserve">The </w:t>
      </w:r>
      <w:r>
        <w:rPr>
          <w:rFonts w:eastAsia="Times New Roman" w:cs="Arial"/>
          <w:szCs w:val="24"/>
          <w:lang w:val="id-ID" w:eastAsia="en-ID"/>
        </w:rPr>
        <w:t>minimum requirements for running zenon Runtime are listed in the following table:</w:t>
      </w:r>
    </w:p>
    <w:tbl>
      <w:tblPr>
        <w:tblStyle w:val="LightShading-Accent11"/>
        <w:tblW w:w="5028" w:type="pct"/>
        <w:tblLook w:val="04A0" w:firstRow="1" w:lastRow="0" w:firstColumn="1" w:lastColumn="0" w:noHBand="0" w:noVBand="1"/>
      </w:tblPr>
      <w:tblGrid>
        <w:gridCol w:w="1792"/>
        <w:gridCol w:w="3879"/>
        <w:gridCol w:w="3118"/>
      </w:tblGrid>
      <w:tr w:rsidR="002C5C2E" w:rsidRPr="00356201" w14:paraId="4AAF96CF" w14:textId="77777777" w:rsidTr="004C1C8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019" w:type="pct"/>
            <w:hideMark/>
          </w:tcPr>
          <w:p w14:paraId="73A6046A" w14:textId="77777777" w:rsidR="002C5C2E" w:rsidRPr="00356201" w:rsidRDefault="002C5C2E" w:rsidP="009D466F">
            <w:pPr>
              <w:spacing w:before="100" w:beforeAutospacing="1" w:after="100" w:afterAutospacing="1"/>
              <w:jc w:val="center"/>
              <w:rPr>
                <w:rFonts w:cs="Arial"/>
                <w:b w:val="0"/>
                <w:bCs w:val="0"/>
                <w:sz w:val="20"/>
                <w:szCs w:val="24"/>
                <w:lang w:eastAsia="en-ID"/>
              </w:rPr>
            </w:pPr>
            <w:r w:rsidRPr="00356201">
              <w:rPr>
                <w:rFonts w:cs="Arial"/>
                <w:b w:val="0"/>
                <w:bCs w:val="0"/>
                <w:sz w:val="20"/>
                <w:szCs w:val="24"/>
                <w:lang w:eastAsia="en-ID"/>
              </w:rPr>
              <w:t>Element</w:t>
            </w:r>
          </w:p>
        </w:tc>
        <w:tc>
          <w:tcPr>
            <w:tcW w:w="2207" w:type="pct"/>
            <w:hideMark/>
          </w:tcPr>
          <w:p w14:paraId="43045057" w14:textId="77777777" w:rsidR="002C5C2E" w:rsidRPr="00356201" w:rsidRDefault="002C5C2E" w:rsidP="009D466F">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cs="Arial"/>
                <w:b w:val="0"/>
                <w:bCs w:val="0"/>
                <w:sz w:val="20"/>
                <w:szCs w:val="24"/>
                <w:lang w:eastAsia="en-ID"/>
              </w:rPr>
            </w:pPr>
            <w:r w:rsidRPr="00356201">
              <w:rPr>
                <w:rFonts w:cs="Arial"/>
                <w:b w:val="0"/>
                <w:bCs w:val="0"/>
                <w:sz w:val="20"/>
                <w:szCs w:val="24"/>
                <w:lang w:eastAsia="en-ID"/>
              </w:rPr>
              <w:t>Contents</w:t>
            </w:r>
          </w:p>
        </w:tc>
        <w:tc>
          <w:tcPr>
            <w:tcW w:w="1774" w:type="pct"/>
          </w:tcPr>
          <w:p w14:paraId="178B00EF" w14:textId="77777777" w:rsidR="002C5C2E" w:rsidRPr="00356201" w:rsidRDefault="002C5C2E" w:rsidP="009D466F">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cs="Arial"/>
                <w:b w:val="0"/>
                <w:bCs w:val="0"/>
                <w:sz w:val="20"/>
                <w:szCs w:val="24"/>
                <w:lang w:val="id-ID" w:eastAsia="en-ID"/>
              </w:rPr>
            </w:pPr>
            <w:r w:rsidRPr="00356201">
              <w:rPr>
                <w:rFonts w:cs="Arial"/>
                <w:b w:val="0"/>
                <w:bCs w:val="0"/>
                <w:sz w:val="20"/>
                <w:szCs w:val="24"/>
                <w:lang w:val="id-ID" w:eastAsia="en-ID"/>
              </w:rPr>
              <w:t>Recommended</w:t>
            </w:r>
          </w:p>
        </w:tc>
      </w:tr>
      <w:tr w:rsidR="002C5C2E" w:rsidRPr="00356201" w14:paraId="052A18B5" w14:textId="77777777" w:rsidTr="009D46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9" w:type="pct"/>
            <w:hideMark/>
          </w:tcPr>
          <w:p w14:paraId="4D394FB3" w14:textId="77777777" w:rsidR="002C5C2E" w:rsidRPr="00356201" w:rsidRDefault="002C5C2E" w:rsidP="009D466F">
            <w:pPr>
              <w:spacing w:before="100" w:beforeAutospacing="1" w:after="100" w:afterAutospacing="1"/>
              <w:rPr>
                <w:rFonts w:cs="Arial"/>
                <w:sz w:val="20"/>
                <w:szCs w:val="24"/>
                <w:lang w:val="id-ID" w:eastAsia="en-ID"/>
              </w:rPr>
            </w:pPr>
            <w:r w:rsidRPr="00356201">
              <w:rPr>
                <w:rFonts w:cs="Arial"/>
                <w:sz w:val="20"/>
                <w:szCs w:val="24"/>
                <w:lang w:val="id-ID" w:eastAsia="en-ID"/>
              </w:rPr>
              <w:t>CPU</w:t>
            </w:r>
          </w:p>
        </w:tc>
        <w:tc>
          <w:tcPr>
            <w:tcW w:w="2207" w:type="pct"/>
            <w:hideMark/>
          </w:tcPr>
          <w:p w14:paraId="2AB37154" w14:textId="77777777" w:rsidR="002C5C2E" w:rsidRPr="00356201" w:rsidRDefault="002C5C2E" w:rsidP="009D466F">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cs="Arial"/>
                <w:sz w:val="20"/>
                <w:szCs w:val="24"/>
                <w:lang w:val="id-ID" w:eastAsia="en-ID"/>
              </w:rPr>
            </w:pPr>
            <w:r w:rsidRPr="00356201">
              <w:rPr>
                <w:rFonts w:cs="Arial"/>
                <w:sz w:val="20"/>
                <w:szCs w:val="24"/>
                <w:lang w:val="id-ID" w:eastAsia="en-ID"/>
              </w:rPr>
              <w:t>Single core with SSE2 support</w:t>
            </w:r>
          </w:p>
        </w:tc>
        <w:tc>
          <w:tcPr>
            <w:tcW w:w="1774" w:type="pct"/>
          </w:tcPr>
          <w:p w14:paraId="410F5B30" w14:textId="77777777" w:rsidR="002C5C2E" w:rsidRPr="00356201" w:rsidRDefault="002C5C2E" w:rsidP="009D466F">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cs="Arial"/>
                <w:sz w:val="20"/>
                <w:szCs w:val="24"/>
                <w:lang w:val="id-ID" w:eastAsia="en-ID"/>
              </w:rPr>
            </w:pPr>
            <w:r w:rsidRPr="00356201">
              <w:rPr>
                <w:rFonts w:cs="Arial"/>
                <w:sz w:val="20"/>
                <w:szCs w:val="24"/>
                <w:lang w:val="id-ID" w:eastAsia="en-ID"/>
              </w:rPr>
              <w:t>Quad Core</w:t>
            </w:r>
          </w:p>
        </w:tc>
      </w:tr>
      <w:tr w:rsidR="002C5C2E" w:rsidRPr="00356201" w14:paraId="5174A8FD" w14:textId="77777777" w:rsidTr="009D466F">
        <w:tc>
          <w:tcPr>
            <w:cnfStyle w:val="001000000000" w:firstRow="0" w:lastRow="0" w:firstColumn="1" w:lastColumn="0" w:oddVBand="0" w:evenVBand="0" w:oddHBand="0" w:evenHBand="0" w:firstRowFirstColumn="0" w:firstRowLastColumn="0" w:lastRowFirstColumn="0" w:lastRowLastColumn="0"/>
            <w:tcW w:w="1019" w:type="pct"/>
            <w:hideMark/>
          </w:tcPr>
          <w:p w14:paraId="3B028A2E" w14:textId="77777777" w:rsidR="002C5C2E" w:rsidRPr="00356201" w:rsidRDefault="002C5C2E" w:rsidP="009D466F">
            <w:pPr>
              <w:spacing w:before="100" w:beforeAutospacing="1" w:after="100" w:afterAutospacing="1"/>
              <w:rPr>
                <w:rFonts w:cs="Arial"/>
                <w:sz w:val="20"/>
                <w:szCs w:val="24"/>
                <w:lang w:val="id-ID" w:eastAsia="en-ID"/>
              </w:rPr>
            </w:pPr>
            <w:r w:rsidRPr="00356201">
              <w:rPr>
                <w:rFonts w:cs="Arial"/>
                <w:sz w:val="20"/>
                <w:szCs w:val="24"/>
                <w:lang w:val="id-ID" w:eastAsia="en-ID"/>
              </w:rPr>
              <w:t>RAM memory</w:t>
            </w:r>
          </w:p>
        </w:tc>
        <w:tc>
          <w:tcPr>
            <w:tcW w:w="2207" w:type="pct"/>
            <w:hideMark/>
          </w:tcPr>
          <w:p w14:paraId="6B7BE9EA" w14:textId="77777777" w:rsidR="002C5C2E" w:rsidRPr="00356201" w:rsidRDefault="002C5C2E" w:rsidP="009D466F">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cs="Arial"/>
                <w:sz w:val="20"/>
                <w:szCs w:val="24"/>
                <w:lang w:val="id-ID" w:eastAsia="en-ID"/>
              </w:rPr>
            </w:pPr>
            <w:r w:rsidRPr="00356201">
              <w:rPr>
                <w:rFonts w:cs="Arial"/>
                <w:sz w:val="20"/>
                <w:szCs w:val="24"/>
                <w:lang w:val="id-ID" w:eastAsia="en-ID"/>
              </w:rPr>
              <w:t xml:space="preserve">Windows 7/8: from 512 MB </w:t>
            </w:r>
          </w:p>
        </w:tc>
        <w:tc>
          <w:tcPr>
            <w:tcW w:w="1774" w:type="pct"/>
          </w:tcPr>
          <w:p w14:paraId="0BC9A2BB" w14:textId="77777777" w:rsidR="002C5C2E" w:rsidRPr="00356201" w:rsidRDefault="002C5C2E" w:rsidP="009D466F">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cs="Arial"/>
                <w:sz w:val="20"/>
                <w:szCs w:val="24"/>
                <w:lang w:val="id-ID" w:eastAsia="en-ID"/>
              </w:rPr>
            </w:pPr>
            <w:r w:rsidRPr="00356201">
              <w:rPr>
                <w:rFonts w:cs="Arial"/>
                <w:sz w:val="20"/>
                <w:szCs w:val="24"/>
                <w:lang w:val="id-ID" w:eastAsia="en-ID"/>
              </w:rPr>
              <w:t>Windows 7/8: 4096 MB</w:t>
            </w:r>
          </w:p>
        </w:tc>
      </w:tr>
      <w:tr w:rsidR="002C5C2E" w:rsidRPr="00356201" w14:paraId="766230B0" w14:textId="77777777" w:rsidTr="009D46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9" w:type="pct"/>
            <w:hideMark/>
          </w:tcPr>
          <w:p w14:paraId="0383CF93" w14:textId="77777777" w:rsidR="002C5C2E" w:rsidRPr="00356201" w:rsidRDefault="002C5C2E" w:rsidP="009D466F">
            <w:pPr>
              <w:spacing w:before="100" w:beforeAutospacing="1" w:after="100" w:afterAutospacing="1"/>
              <w:rPr>
                <w:rFonts w:cs="Arial"/>
                <w:sz w:val="20"/>
                <w:szCs w:val="24"/>
                <w:lang w:val="id-ID" w:eastAsia="en-ID"/>
              </w:rPr>
            </w:pPr>
            <w:r w:rsidRPr="00356201">
              <w:rPr>
                <w:rFonts w:cs="Arial"/>
                <w:sz w:val="20"/>
                <w:szCs w:val="24"/>
                <w:lang w:val="id-ID" w:eastAsia="en-ID"/>
              </w:rPr>
              <w:t>Harddisk</w:t>
            </w:r>
          </w:p>
        </w:tc>
        <w:tc>
          <w:tcPr>
            <w:tcW w:w="2207" w:type="pct"/>
            <w:hideMark/>
          </w:tcPr>
          <w:p w14:paraId="72BEEFD3" w14:textId="77777777" w:rsidR="002C5C2E" w:rsidRPr="00356201" w:rsidRDefault="002C5C2E" w:rsidP="009D466F">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cs="Arial"/>
                <w:sz w:val="20"/>
                <w:szCs w:val="24"/>
                <w:lang w:eastAsia="en-ID"/>
              </w:rPr>
            </w:pPr>
            <w:r w:rsidRPr="00356201">
              <w:rPr>
                <w:rFonts w:cs="Arial"/>
                <w:sz w:val="20"/>
                <w:szCs w:val="24"/>
                <w:lang w:eastAsia="en-ID"/>
              </w:rPr>
              <w:t>2 GB free space for the Runtime-installation plus</w:t>
            </w:r>
            <w:r w:rsidRPr="00356201">
              <w:rPr>
                <w:rFonts w:cs="Arial"/>
                <w:sz w:val="20"/>
                <w:szCs w:val="24"/>
                <w:lang w:val="id-ID" w:eastAsia="en-ID"/>
              </w:rPr>
              <w:t xml:space="preserve"> </w:t>
            </w:r>
            <w:r w:rsidRPr="00356201">
              <w:rPr>
                <w:rFonts w:cs="Arial"/>
                <w:sz w:val="20"/>
                <w:szCs w:val="24"/>
                <w:lang w:eastAsia="en-ID"/>
              </w:rPr>
              <w:t>additional space for the projects</w:t>
            </w:r>
          </w:p>
        </w:tc>
        <w:tc>
          <w:tcPr>
            <w:tcW w:w="1774" w:type="pct"/>
          </w:tcPr>
          <w:p w14:paraId="22035F0D" w14:textId="77777777" w:rsidR="002C5C2E" w:rsidRPr="00356201" w:rsidRDefault="002C5C2E" w:rsidP="009D466F">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cs="Arial"/>
                <w:sz w:val="20"/>
                <w:szCs w:val="24"/>
                <w:lang w:eastAsia="en-ID"/>
              </w:rPr>
            </w:pPr>
          </w:p>
        </w:tc>
      </w:tr>
      <w:tr w:rsidR="002C5C2E" w:rsidRPr="00356201" w14:paraId="404C6B04" w14:textId="77777777" w:rsidTr="009D466F">
        <w:tc>
          <w:tcPr>
            <w:cnfStyle w:val="001000000000" w:firstRow="0" w:lastRow="0" w:firstColumn="1" w:lastColumn="0" w:oddVBand="0" w:evenVBand="0" w:oddHBand="0" w:evenHBand="0" w:firstRowFirstColumn="0" w:firstRowLastColumn="0" w:lastRowFirstColumn="0" w:lastRowLastColumn="0"/>
            <w:tcW w:w="1019" w:type="pct"/>
            <w:hideMark/>
          </w:tcPr>
          <w:p w14:paraId="2FF2CE45" w14:textId="77777777" w:rsidR="002C5C2E" w:rsidRPr="00356201" w:rsidRDefault="002C5C2E" w:rsidP="009D466F">
            <w:pPr>
              <w:spacing w:before="100" w:beforeAutospacing="1" w:after="100" w:afterAutospacing="1"/>
              <w:rPr>
                <w:rFonts w:cs="Arial"/>
                <w:sz w:val="20"/>
                <w:szCs w:val="24"/>
                <w:lang w:val="id-ID" w:eastAsia="en-ID"/>
              </w:rPr>
            </w:pPr>
            <w:r w:rsidRPr="00356201">
              <w:rPr>
                <w:rFonts w:cs="Arial"/>
                <w:sz w:val="20"/>
                <w:szCs w:val="24"/>
                <w:lang w:val="id-ID" w:eastAsia="en-ID"/>
              </w:rPr>
              <w:t>Monitor resolution</w:t>
            </w:r>
          </w:p>
        </w:tc>
        <w:tc>
          <w:tcPr>
            <w:tcW w:w="2207" w:type="pct"/>
            <w:hideMark/>
          </w:tcPr>
          <w:p w14:paraId="10DFEA23" w14:textId="77777777" w:rsidR="002C5C2E" w:rsidRPr="00356201" w:rsidRDefault="002C5C2E" w:rsidP="009D466F">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cs="Arial"/>
                <w:sz w:val="20"/>
                <w:szCs w:val="24"/>
                <w:lang w:eastAsia="en-ID"/>
              </w:rPr>
            </w:pPr>
            <w:r w:rsidRPr="00356201">
              <w:rPr>
                <w:rFonts w:cs="Arial"/>
                <w:sz w:val="20"/>
                <w:szCs w:val="24"/>
                <w:lang w:eastAsia="en-ID"/>
              </w:rPr>
              <w:t>VGA with 640 x 480 pixels</w:t>
            </w:r>
          </w:p>
        </w:tc>
        <w:tc>
          <w:tcPr>
            <w:tcW w:w="1774" w:type="pct"/>
          </w:tcPr>
          <w:p w14:paraId="7925F59C" w14:textId="77777777" w:rsidR="002C5C2E" w:rsidRPr="00356201" w:rsidRDefault="002C5C2E" w:rsidP="009D466F">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cs="Arial"/>
                <w:sz w:val="20"/>
                <w:szCs w:val="24"/>
                <w:lang w:eastAsia="en-ID"/>
              </w:rPr>
            </w:pPr>
          </w:p>
        </w:tc>
      </w:tr>
      <w:tr w:rsidR="002C5C2E" w:rsidRPr="00356201" w14:paraId="320449CB" w14:textId="77777777" w:rsidTr="009D46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9" w:type="pct"/>
            <w:hideMark/>
          </w:tcPr>
          <w:p w14:paraId="4EB25058" w14:textId="77777777" w:rsidR="002C5C2E" w:rsidRPr="00356201" w:rsidRDefault="002C5C2E" w:rsidP="009D466F">
            <w:pPr>
              <w:spacing w:before="100" w:beforeAutospacing="1" w:after="100" w:afterAutospacing="1"/>
              <w:rPr>
                <w:rFonts w:cs="Arial"/>
                <w:sz w:val="20"/>
                <w:szCs w:val="24"/>
                <w:lang w:val="id-ID" w:eastAsia="en-ID"/>
              </w:rPr>
            </w:pPr>
            <w:r w:rsidRPr="00356201">
              <w:rPr>
                <w:rFonts w:cs="Arial"/>
                <w:sz w:val="20"/>
                <w:szCs w:val="24"/>
                <w:lang w:val="id-ID" w:eastAsia="en-ID"/>
              </w:rPr>
              <w:t>Graphics adapter</w:t>
            </w:r>
          </w:p>
        </w:tc>
        <w:tc>
          <w:tcPr>
            <w:tcW w:w="2207" w:type="pct"/>
            <w:hideMark/>
          </w:tcPr>
          <w:p w14:paraId="29C11C48" w14:textId="77777777" w:rsidR="002C5C2E" w:rsidRPr="00356201" w:rsidRDefault="002C5C2E" w:rsidP="009D466F">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cs="Arial"/>
                <w:sz w:val="20"/>
                <w:szCs w:val="24"/>
                <w:lang w:eastAsia="en-ID"/>
              </w:rPr>
            </w:pPr>
            <w:r w:rsidRPr="00356201">
              <w:rPr>
                <w:rFonts w:cs="Arial"/>
                <w:sz w:val="20"/>
                <w:szCs w:val="24"/>
                <w:lang w:eastAsia="en-ID"/>
              </w:rPr>
              <w:t>64 MB dedicated memory. Cards with shared</w:t>
            </w:r>
            <w:r w:rsidRPr="00356201">
              <w:rPr>
                <w:rFonts w:cs="Arial"/>
                <w:sz w:val="20"/>
                <w:szCs w:val="24"/>
                <w:lang w:val="id-ID" w:eastAsia="en-ID"/>
              </w:rPr>
              <w:t xml:space="preserve"> </w:t>
            </w:r>
            <w:r w:rsidRPr="00356201">
              <w:rPr>
                <w:rFonts w:cs="Arial"/>
                <w:sz w:val="20"/>
                <w:szCs w:val="24"/>
                <w:lang w:eastAsia="en-ID"/>
              </w:rPr>
              <w:t>memory can lead to performance loss.</w:t>
            </w:r>
          </w:p>
        </w:tc>
        <w:tc>
          <w:tcPr>
            <w:tcW w:w="1774" w:type="pct"/>
          </w:tcPr>
          <w:p w14:paraId="7066C79A" w14:textId="77777777" w:rsidR="002C5C2E" w:rsidRPr="00356201" w:rsidRDefault="002C5C2E" w:rsidP="009D466F">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cs="Arial"/>
                <w:sz w:val="20"/>
                <w:szCs w:val="24"/>
                <w:lang w:eastAsia="en-ID"/>
              </w:rPr>
            </w:pPr>
          </w:p>
        </w:tc>
      </w:tr>
      <w:tr w:rsidR="002C5C2E" w:rsidRPr="00356201" w14:paraId="657722F6" w14:textId="77777777" w:rsidTr="009D466F">
        <w:tc>
          <w:tcPr>
            <w:cnfStyle w:val="001000000000" w:firstRow="0" w:lastRow="0" w:firstColumn="1" w:lastColumn="0" w:oddVBand="0" w:evenVBand="0" w:oddHBand="0" w:evenHBand="0" w:firstRowFirstColumn="0" w:firstRowLastColumn="0" w:lastRowFirstColumn="0" w:lastRowLastColumn="0"/>
            <w:tcW w:w="1019" w:type="pct"/>
            <w:hideMark/>
          </w:tcPr>
          <w:p w14:paraId="698FCB7B" w14:textId="77777777" w:rsidR="002C5C2E" w:rsidRPr="00356201" w:rsidRDefault="002C5C2E" w:rsidP="009D466F">
            <w:pPr>
              <w:spacing w:before="100" w:beforeAutospacing="1" w:after="100" w:afterAutospacing="1"/>
              <w:rPr>
                <w:rFonts w:cs="Arial"/>
                <w:sz w:val="20"/>
                <w:szCs w:val="24"/>
                <w:lang w:val="id-ID" w:eastAsia="en-ID"/>
              </w:rPr>
            </w:pPr>
            <w:r w:rsidRPr="00356201">
              <w:rPr>
                <w:rFonts w:cs="Arial"/>
                <w:sz w:val="20"/>
                <w:szCs w:val="24"/>
                <w:lang w:val="id-ID" w:eastAsia="en-ID"/>
              </w:rPr>
              <w:t>Input devices</w:t>
            </w:r>
          </w:p>
        </w:tc>
        <w:tc>
          <w:tcPr>
            <w:tcW w:w="2207" w:type="pct"/>
            <w:hideMark/>
          </w:tcPr>
          <w:p w14:paraId="4C7E2C9D" w14:textId="77777777" w:rsidR="002C5C2E" w:rsidRPr="00356201" w:rsidRDefault="002C5C2E" w:rsidP="009D466F">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cs="Arial"/>
                <w:sz w:val="20"/>
                <w:szCs w:val="24"/>
                <w:lang w:eastAsia="en-ID"/>
              </w:rPr>
            </w:pPr>
            <w:r w:rsidRPr="00356201">
              <w:rPr>
                <w:rFonts w:cs="Arial"/>
                <w:sz w:val="20"/>
                <w:szCs w:val="24"/>
                <w:lang w:eastAsia="en-ID"/>
              </w:rPr>
              <w:t>Keyboard and/or mouse. Operation via touchscreen</w:t>
            </w:r>
            <w:r w:rsidRPr="00356201">
              <w:rPr>
                <w:rFonts w:cs="Arial"/>
                <w:sz w:val="20"/>
                <w:szCs w:val="24"/>
                <w:lang w:val="id-ID" w:eastAsia="en-ID"/>
              </w:rPr>
              <w:t xml:space="preserve"> </w:t>
            </w:r>
            <w:r w:rsidRPr="00356201">
              <w:rPr>
                <w:rFonts w:cs="Arial"/>
                <w:sz w:val="20"/>
                <w:szCs w:val="24"/>
                <w:lang w:eastAsia="en-ID"/>
              </w:rPr>
              <w:t>is also possible.</w:t>
            </w:r>
          </w:p>
        </w:tc>
        <w:tc>
          <w:tcPr>
            <w:tcW w:w="1774" w:type="pct"/>
          </w:tcPr>
          <w:p w14:paraId="1F825156" w14:textId="77777777" w:rsidR="002C5C2E" w:rsidRPr="00356201" w:rsidRDefault="002C5C2E" w:rsidP="009D466F">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cs="Arial"/>
                <w:sz w:val="20"/>
                <w:szCs w:val="24"/>
                <w:lang w:eastAsia="en-ID"/>
              </w:rPr>
            </w:pPr>
          </w:p>
        </w:tc>
      </w:tr>
      <w:tr w:rsidR="002C5C2E" w:rsidRPr="00356201" w14:paraId="60E88255" w14:textId="77777777" w:rsidTr="009D46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9" w:type="pct"/>
            <w:hideMark/>
          </w:tcPr>
          <w:p w14:paraId="26852597" w14:textId="77777777" w:rsidR="002C5C2E" w:rsidRPr="00356201" w:rsidRDefault="002C5C2E" w:rsidP="009D466F">
            <w:pPr>
              <w:spacing w:before="100" w:beforeAutospacing="1" w:after="100" w:afterAutospacing="1"/>
              <w:rPr>
                <w:rFonts w:cs="Arial"/>
                <w:sz w:val="20"/>
                <w:szCs w:val="24"/>
                <w:lang w:val="id-ID" w:eastAsia="en-ID"/>
              </w:rPr>
            </w:pPr>
            <w:r w:rsidRPr="00356201">
              <w:rPr>
                <w:rFonts w:cs="Arial"/>
                <w:sz w:val="20"/>
                <w:szCs w:val="24"/>
                <w:lang w:val="id-ID" w:eastAsia="en-ID"/>
              </w:rPr>
              <w:t>USB interface (optional)</w:t>
            </w:r>
          </w:p>
        </w:tc>
        <w:tc>
          <w:tcPr>
            <w:tcW w:w="2207" w:type="pct"/>
            <w:hideMark/>
          </w:tcPr>
          <w:p w14:paraId="5CFFCCBF" w14:textId="77777777" w:rsidR="002C5C2E" w:rsidRPr="00356201" w:rsidRDefault="002C5C2E" w:rsidP="00B245D5">
            <w:pPr>
              <w:pStyle w:val="ListParagraph"/>
              <w:numPr>
                <w:ilvl w:val="0"/>
                <w:numId w:val="59"/>
              </w:numPr>
              <w:spacing w:before="100" w:beforeAutospacing="1" w:after="100" w:afterAutospacing="1"/>
              <w:ind w:left="370" w:hanging="370"/>
              <w:cnfStyle w:val="000000100000" w:firstRow="0" w:lastRow="0" w:firstColumn="0" w:lastColumn="0" w:oddVBand="0" w:evenVBand="0" w:oddHBand="1" w:evenHBand="0" w:firstRowFirstColumn="0" w:firstRowLastColumn="0" w:lastRowFirstColumn="0" w:lastRowLastColumn="0"/>
              <w:rPr>
                <w:rFonts w:cs="Arial"/>
                <w:sz w:val="20"/>
                <w:szCs w:val="24"/>
                <w:lang w:eastAsia="en-ID"/>
              </w:rPr>
            </w:pPr>
            <w:r w:rsidRPr="00356201">
              <w:rPr>
                <w:rFonts w:cs="Arial"/>
                <w:sz w:val="20"/>
                <w:szCs w:val="24"/>
                <w:lang w:eastAsia="en-ID"/>
              </w:rPr>
              <w:t>For installation.</w:t>
            </w:r>
            <w:r w:rsidRPr="00356201">
              <w:rPr>
                <w:rFonts w:cs="Arial"/>
                <w:sz w:val="20"/>
                <w:szCs w:val="24"/>
                <w:lang w:val="id-ID" w:eastAsia="en-ID"/>
              </w:rPr>
              <w:t xml:space="preserve"> </w:t>
            </w:r>
            <w:r w:rsidRPr="00356201">
              <w:rPr>
                <w:rFonts w:cs="Arial"/>
                <w:sz w:val="20"/>
                <w:szCs w:val="24"/>
                <w:lang w:eastAsia="en-ID"/>
              </w:rPr>
              <w:t>Installation also possible via network or other</w:t>
            </w:r>
            <w:r w:rsidRPr="00356201">
              <w:rPr>
                <w:rFonts w:cs="Arial"/>
                <w:sz w:val="20"/>
                <w:szCs w:val="24"/>
                <w:lang w:val="id-ID" w:eastAsia="en-ID"/>
              </w:rPr>
              <w:t xml:space="preserve"> </w:t>
            </w:r>
            <w:r w:rsidRPr="00356201">
              <w:rPr>
                <w:rFonts w:cs="Arial"/>
                <w:sz w:val="20"/>
                <w:szCs w:val="24"/>
                <w:lang w:eastAsia="en-ID"/>
              </w:rPr>
              <w:t>storage media.</w:t>
            </w:r>
          </w:p>
          <w:p w14:paraId="5C5EB2BF" w14:textId="77777777" w:rsidR="002C5C2E" w:rsidRPr="00356201" w:rsidRDefault="002C5C2E" w:rsidP="00B245D5">
            <w:pPr>
              <w:pStyle w:val="ListParagraph"/>
              <w:numPr>
                <w:ilvl w:val="0"/>
                <w:numId w:val="59"/>
              </w:numPr>
              <w:spacing w:before="100" w:beforeAutospacing="1" w:after="100" w:afterAutospacing="1"/>
              <w:ind w:left="370" w:hanging="370"/>
              <w:cnfStyle w:val="000000100000" w:firstRow="0" w:lastRow="0" w:firstColumn="0" w:lastColumn="0" w:oddVBand="0" w:evenVBand="0" w:oddHBand="1" w:evenHBand="0" w:firstRowFirstColumn="0" w:firstRowLastColumn="0" w:lastRowFirstColumn="0" w:lastRowLastColumn="0"/>
              <w:rPr>
                <w:rFonts w:cs="Arial"/>
                <w:sz w:val="20"/>
                <w:szCs w:val="24"/>
                <w:lang w:eastAsia="en-ID"/>
              </w:rPr>
            </w:pPr>
            <w:r w:rsidRPr="00356201">
              <w:rPr>
                <w:rFonts w:cs="Arial"/>
                <w:sz w:val="20"/>
                <w:szCs w:val="24"/>
                <w:lang w:eastAsia="en-ID"/>
              </w:rPr>
              <w:lastRenderedPageBreak/>
              <w:t>For dongle. Network dongle also available.</w:t>
            </w:r>
          </w:p>
        </w:tc>
        <w:tc>
          <w:tcPr>
            <w:tcW w:w="1774" w:type="pct"/>
          </w:tcPr>
          <w:p w14:paraId="37FC30CA" w14:textId="77777777" w:rsidR="002C5C2E" w:rsidRPr="00356201" w:rsidRDefault="002C5C2E" w:rsidP="009D466F">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cs="Arial"/>
                <w:sz w:val="20"/>
                <w:szCs w:val="24"/>
                <w:lang w:eastAsia="en-ID"/>
              </w:rPr>
            </w:pPr>
          </w:p>
        </w:tc>
      </w:tr>
      <w:tr w:rsidR="002C5C2E" w:rsidRPr="00356201" w14:paraId="0ADF74F2" w14:textId="77777777" w:rsidTr="009D466F">
        <w:tc>
          <w:tcPr>
            <w:cnfStyle w:val="001000000000" w:firstRow="0" w:lastRow="0" w:firstColumn="1" w:lastColumn="0" w:oddVBand="0" w:evenVBand="0" w:oddHBand="0" w:evenHBand="0" w:firstRowFirstColumn="0" w:firstRowLastColumn="0" w:lastRowFirstColumn="0" w:lastRowLastColumn="0"/>
            <w:tcW w:w="1019" w:type="pct"/>
            <w:hideMark/>
          </w:tcPr>
          <w:p w14:paraId="52DCE59F" w14:textId="77777777" w:rsidR="002C5C2E" w:rsidRPr="00356201" w:rsidRDefault="002C5C2E" w:rsidP="009D466F">
            <w:pPr>
              <w:spacing w:before="100" w:beforeAutospacing="1" w:after="100" w:afterAutospacing="1"/>
              <w:rPr>
                <w:rFonts w:cs="Arial"/>
                <w:sz w:val="20"/>
                <w:szCs w:val="24"/>
                <w:lang w:val="id-ID" w:eastAsia="en-ID"/>
              </w:rPr>
            </w:pPr>
            <w:r w:rsidRPr="00356201">
              <w:rPr>
                <w:rFonts w:cs="Arial"/>
                <w:sz w:val="20"/>
                <w:szCs w:val="24"/>
                <w:lang w:val="id-ID" w:eastAsia="en-ID"/>
              </w:rPr>
              <w:t>Network connection (optional)</w:t>
            </w:r>
          </w:p>
        </w:tc>
        <w:tc>
          <w:tcPr>
            <w:tcW w:w="2207" w:type="pct"/>
            <w:hideMark/>
          </w:tcPr>
          <w:p w14:paraId="7F61F06E" w14:textId="77777777" w:rsidR="002C5C2E" w:rsidRPr="00356201" w:rsidRDefault="002C5C2E" w:rsidP="009D466F">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cs="Arial"/>
                <w:sz w:val="20"/>
                <w:szCs w:val="24"/>
                <w:lang w:eastAsia="en-ID"/>
              </w:rPr>
            </w:pPr>
            <w:r w:rsidRPr="00356201">
              <w:rPr>
                <w:rFonts w:cs="Arial"/>
                <w:sz w:val="20"/>
                <w:szCs w:val="24"/>
                <w:lang w:eastAsia="en-ID"/>
              </w:rPr>
              <w:t xml:space="preserve">64 </w:t>
            </w:r>
            <w:proofErr w:type="spellStart"/>
            <w:r w:rsidRPr="00356201">
              <w:rPr>
                <w:rFonts w:cs="Arial"/>
                <w:sz w:val="20"/>
                <w:szCs w:val="24"/>
                <w:lang w:eastAsia="en-ID"/>
              </w:rPr>
              <w:t>kBits</w:t>
            </w:r>
            <w:proofErr w:type="spellEnd"/>
            <w:r w:rsidRPr="00356201">
              <w:rPr>
                <w:rFonts w:cs="Arial"/>
                <w:sz w:val="20"/>
                <w:szCs w:val="24"/>
                <w:lang w:eastAsia="en-ID"/>
              </w:rPr>
              <w:t>/s for standard Client/Server projects.</w:t>
            </w:r>
          </w:p>
          <w:p w14:paraId="6B51ACD6" w14:textId="77777777" w:rsidR="002C5C2E" w:rsidRPr="00356201" w:rsidRDefault="002C5C2E" w:rsidP="009D466F">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cs="Arial"/>
                <w:sz w:val="20"/>
                <w:szCs w:val="24"/>
                <w:lang w:eastAsia="en-ID"/>
              </w:rPr>
            </w:pPr>
            <w:r w:rsidRPr="00356201">
              <w:rPr>
                <w:rFonts w:cs="Arial"/>
                <w:sz w:val="20"/>
                <w:szCs w:val="24"/>
                <w:lang w:eastAsia="en-ID"/>
              </w:rPr>
              <w:t>100 Mbit/s full duplex for redundant operation.</w:t>
            </w:r>
          </w:p>
        </w:tc>
        <w:tc>
          <w:tcPr>
            <w:tcW w:w="1774" w:type="pct"/>
          </w:tcPr>
          <w:p w14:paraId="376077C4" w14:textId="77777777" w:rsidR="002C5C2E" w:rsidRPr="00356201" w:rsidRDefault="002C5C2E" w:rsidP="009D466F">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cs="Arial"/>
                <w:sz w:val="20"/>
                <w:szCs w:val="24"/>
                <w:lang w:eastAsia="en-ID"/>
              </w:rPr>
            </w:pPr>
            <w:r w:rsidRPr="00356201">
              <w:rPr>
                <w:rFonts w:cs="Arial"/>
                <w:sz w:val="20"/>
                <w:szCs w:val="24"/>
                <w:lang w:eastAsia="en-ID"/>
              </w:rPr>
              <w:t xml:space="preserve">100 </w:t>
            </w:r>
            <w:proofErr w:type="spellStart"/>
            <w:r w:rsidRPr="00356201">
              <w:rPr>
                <w:rFonts w:cs="Arial"/>
                <w:sz w:val="20"/>
                <w:szCs w:val="24"/>
                <w:lang w:eastAsia="en-ID"/>
              </w:rPr>
              <w:t>Mbits</w:t>
            </w:r>
            <w:proofErr w:type="spellEnd"/>
            <w:r w:rsidRPr="00356201">
              <w:rPr>
                <w:rFonts w:cs="Arial"/>
                <w:sz w:val="20"/>
                <w:szCs w:val="24"/>
                <w:lang w:eastAsia="en-ID"/>
              </w:rPr>
              <w:t>/s full duplex</w:t>
            </w:r>
            <w:r w:rsidRPr="00356201">
              <w:rPr>
                <w:rFonts w:cs="Arial"/>
                <w:sz w:val="20"/>
                <w:szCs w:val="24"/>
                <w:lang w:val="id-ID" w:eastAsia="en-ID"/>
              </w:rPr>
              <w:t xml:space="preserve"> </w:t>
            </w:r>
            <w:r w:rsidRPr="00356201">
              <w:rPr>
                <w:rFonts w:cs="Arial"/>
                <w:sz w:val="20"/>
                <w:szCs w:val="24"/>
                <w:lang w:eastAsia="en-ID"/>
              </w:rPr>
              <w:t>for standard Client/Server</w:t>
            </w:r>
            <w:r w:rsidRPr="00356201">
              <w:rPr>
                <w:rFonts w:cs="Arial"/>
                <w:sz w:val="20"/>
                <w:szCs w:val="24"/>
                <w:lang w:val="id-ID" w:eastAsia="en-ID"/>
              </w:rPr>
              <w:t xml:space="preserve"> </w:t>
            </w:r>
            <w:r w:rsidRPr="00356201">
              <w:rPr>
                <w:rFonts w:cs="Arial"/>
                <w:sz w:val="20"/>
                <w:szCs w:val="24"/>
                <w:lang w:eastAsia="en-ID"/>
              </w:rPr>
              <w:t>projects</w:t>
            </w:r>
          </w:p>
        </w:tc>
      </w:tr>
      <w:tr w:rsidR="002C5C2E" w:rsidRPr="00356201" w14:paraId="46DC911B" w14:textId="77777777" w:rsidTr="009D46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9" w:type="pct"/>
            <w:hideMark/>
          </w:tcPr>
          <w:p w14:paraId="39961A1E" w14:textId="77777777" w:rsidR="002C5C2E" w:rsidRPr="00356201" w:rsidRDefault="002C5C2E" w:rsidP="009D466F">
            <w:pPr>
              <w:spacing w:before="100" w:beforeAutospacing="1" w:after="100" w:afterAutospacing="1"/>
              <w:rPr>
                <w:rFonts w:cs="Arial"/>
                <w:sz w:val="20"/>
                <w:szCs w:val="24"/>
                <w:lang w:val="id-ID" w:eastAsia="en-ID"/>
              </w:rPr>
            </w:pPr>
            <w:r w:rsidRPr="00356201">
              <w:rPr>
                <w:rFonts w:cs="Arial"/>
                <w:sz w:val="20"/>
                <w:szCs w:val="24"/>
                <w:lang w:val="id-ID" w:eastAsia="en-ID"/>
              </w:rPr>
              <w:t>Interfaces (optional)</w:t>
            </w:r>
          </w:p>
        </w:tc>
        <w:tc>
          <w:tcPr>
            <w:tcW w:w="2207" w:type="pct"/>
            <w:hideMark/>
          </w:tcPr>
          <w:p w14:paraId="4E74BF33" w14:textId="77777777" w:rsidR="002C5C2E" w:rsidRPr="00356201" w:rsidRDefault="002C5C2E" w:rsidP="009D466F">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cs="Arial"/>
                <w:sz w:val="20"/>
                <w:szCs w:val="24"/>
                <w:lang w:eastAsia="en-ID"/>
              </w:rPr>
            </w:pPr>
            <w:r w:rsidRPr="00356201">
              <w:rPr>
                <w:rFonts w:cs="Arial"/>
                <w:sz w:val="20"/>
                <w:szCs w:val="24"/>
                <w:lang w:eastAsia="en-ID"/>
              </w:rPr>
              <w:t>The necessary interfaces depend on the</w:t>
            </w:r>
            <w:r w:rsidRPr="00356201">
              <w:rPr>
                <w:rFonts w:cs="Arial"/>
                <w:sz w:val="20"/>
                <w:szCs w:val="24"/>
                <w:lang w:val="id-ID" w:eastAsia="en-ID"/>
              </w:rPr>
              <w:t xml:space="preserve"> </w:t>
            </w:r>
            <w:r w:rsidRPr="00356201">
              <w:rPr>
                <w:rFonts w:cs="Arial"/>
                <w:sz w:val="20"/>
                <w:szCs w:val="24"/>
                <w:lang w:eastAsia="en-ID"/>
              </w:rPr>
              <w:t>requirements of the PLC and/or the bus connection,</w:t>
            </w:r>
            <w:r w:rsidRPr="00356201">
              <w:rPr>
                <w:rFonts w:cs="Arial"/>
                <w:sz w:val="20"/>
                <w:szCs w:val="24"/>
                <w:lang w:val="id-ID" w:eastAsia="en-ID"/>
              </w:rPr>
              <w:t xml:space="preserve"> </w:t>
            </w:r>
            <w:r w:rsidRPr="00356201">
              <w:rPr>
                <w:rFonts w:cs="Arial"/>
                <w:sz w:val="20"/>
                <w:szCs w:val="24"/>
                <w:lang w:eastAsia="en-ID"/>
              </w:rPr>
              <w:t>for example serial RS232 or RS422/485 interfaces,</w:t>
            </w:r>
            <w:r w:rsidRPr="00356201">
              <w:rPr>
                <w:rFonts w:cs="Arial"/>
                <w:sz w:val="20"/>
                <w:szCs w:val="24"/>
                <w:lang w:val="id-ID" w:eastAsia="en-ID"/>
              </w:rPr>
              <w:t xml:space="preserve"> </w:t>
            </w:r>
            <w:r w:rsidRPr="00356201">
              <w:rPr>
                <w:rFonts w:cs="Arial"/>
                <w:sz w:val="20"/>
                <w:szCs w:val="24"/>
                <w:lang w:eastAsia="en-ID"/>
              </w:rPr>
              <w:t>ISA/PCI slots, etc.</w:t>
            </w:r>
          </w:p>
        </w:tc>
        <w:tc>
          <w:tcPr>
            <w:tcW w:w="1774" w:type="pct"/>
          </w:tcPr>
          <w:p w14:paraId="6FD7DA3F" w14:textId="77777777" w:rsidR="002C5C2E" w:rsidRPr="00356201" w:rsidRDefault="002C5C2E" w:rsidP="009D466F">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cs="Arial"/>
                <w:sz w:val="20"/>
                <w:szCs w:val="24"/>
                <w:lang w:eastAsia="en-ID"/>
              </w:rPr>
            </w:pPr>
          </w:p>
        </w:tc>
      </w:tr>
    </w:tbl>
    <w:p w14:paraId="16B79A25" w14:textId="67E6C351" w:rsidR="002C5C2E" w:rsidRPr="00356201" w:rsidRDefault="002C5C2E" w:rsidP="002C5C2E">
      <w:pPr>
        <w:pStyle w:val="Caption"/>
        <w:jc w:val="center"/>
        <w:rPr>
          <w:rFonts w:eastAsia="Times New Roman" w:cs="Arial"/>
          <w:szCs w:val="24"/>
          <w:lang w:val="id-ID" w:eastAsia="en-ID"/>
        </w:rPr>
      </w:pPr>
      <w:bookmarkStart w:id="402" w:name="_Toc491988752"/>
      <w:r>
        <w:t xml:space="preserve">Table </w:t>
      </w:r>
      <w:fldSimple w:instr=" SEQ Table \* ARABIC ">
        <w:r w:rsidR="006E34F4">
          <w:rPr>
            <w:noProof/>
          </w:rPr>
          <w:t>7</w:t>
        </w:r>
      </w:fldSimple>
      <w:r>
        <w:rPr>
          <w:lang w:val="id-ID"/>
        </w:rPr>
        <w:t xml:space="preserve"> – Zenon Runtime Minimum Requirements</w:t>
      </w:r>
      <w:bookmarkEnd w:id="402"/>
    </w:p>
    <w:p w14:paraId="1CA12F0C" w14:textId="77777777" w:rsidR="002C5C2E" w:rsidRDefault="002C5C2E" w:rsidP="002C5C2E">
      <w:pPr>
        <w:spacing w:before="100" w:beforeAutospacing="1" w:after="100" w:afterAutospacing="1" w:line="360" w:lineRule="auto"/>
        <w:jc w:val="both"/>
        <w:rPr>
          <w:rFonts w:eastAsia="Times New Roman" w:cs="Arial"/>
          <w:szCs w:val="24"/>
          <w:lang w:val="id-ID" w:eastAsia="en-ID"/>
        </w:rPr>
      </w:pPr>
      <w:r>
        <w:rPr>
          <w:rFonts w:eastAsia="Times New Roman" w:cs="Arial"/>
          <w:szCs w:val="24"/>
          <w:lang w:val="id-ID" w:eastAsia="en-ID"/>
        </w:rPr>
        <w:t xml:space="preserve">Zenon </w:t>
      </w:r>
      <w:r w:rsidRPr="009F294C">
        <w:rPr>
          <w:rFonts w:eastAsia="Times New Roman" w:cs="Arial"/>
          <w:szCs w:val="24"/>
          <w:lang w:val="id-ID" w:eastAsia="en-ID"/>
        </w:rPr>
        <w:t>Runtime communicates with all possible controllers using drivers. The drivers support a number of</w:t>
      </w:r>
      <w:r>
        <w:rPr>
          <w:rFonts w:eastAsia="Times New Roman" w:cs="Arial"/>
          <w:szCs w:val="24"/>
          <w:lang w:val="id-ID" w:eastAsia="en-ID"/>
        </w:rPr>
        <w:t xml:space="preserve"> </w:t>
      </w:r>
      <w:r w:rsidRPr="009F294C">
        <w:rPr>
          <w:rFonts w:eastAsia="Times New Roman" w:cs="Arial"/>
          <w:szCs w:val="24"/>
          <w:lang w:val="id-ID" w:eastAsia="en-ID"/>
        </w:rPr>
        <w:t>protocols</w:t>
      </w:r>
      <w:r>
        <w:rPr>
          <w:rFonts w:eastAsia="Times New Roman" w:cs="Arial"/>
          <w:szCs w:val="24"/>
          <w:lang w:val="id-ID" w:eastAsia="en-ID"/>
        </w:rPr>
        <w:t>, some of them is listed below:</w:t>
      </w:r>
    </w:p>
    <w:p w14:paraId="6E969C46" w14:textId="77777777" w:rsidR="002C5C2E" w:rsidRDefault="002C5C2E" w:rsidP="00B245D5">
      <w:pPr>
        <w:pStyle w:val="ListParagraph"/>
        <w:numPr>
          <w:ilvl w:val="0"/>
          <w:numId w:val="60"/>
        </w:numPr>
        <w:spacing w:before="100" w:beforeAutospacing="1" w:after="100" w:afterAutospacing="1" w:line="360" w:lineRule="auto"/>
        <w:jc w:val="both"/>
        <w:rPr>
          <w:rFonts w:eastAsia="Times New Roman" w:cs="Arial"/>
          <w:szCs w:val="24"/>
          <w:lang w:val="id-ID" w:eastAsia="en-ID"/>
        </w:rPr>
      </w:pPr>
      <w:r>
        <w:rPr>
          <w:rFonts w:eastAsia="Times New Roman" w:cs="Arial"/>
          <w:szCs w:val="24"/>
          <w:lang w:val="id-ID" w:eastAsia="en-ID"/>
        </w:rPr>
        <w:t>Allen Bradley DF1 and ODVA driver</w:t>
      </w:r>
    </w:p>
    <w:p w14:paraId="22F61D1F" w14:textId="77777777" w:rsidR="002C5C2E" w:rsidRDefault="002C5C2E" w:rsidP="00B245D5">
      <w:pPr>
        <w:pStyle w:val="ListParagraph"/>
        <w:numPr>
          <w:ilvl w:val="0"/>
          <w:numId w:val="60"/>
        </w:numPr>
        <w:spacing w:before="100" w:beforeAutospacing="1" w:after="100" w:afterAutospacing="1" w:line="360" w:lineRule="auto"/>
        <w:jc w:val="both"/>
        <w:rPr>
          <w:rFonts w:eastAsia="Times New Roman" w:cs="Arial"/>
          <w:szCs w:val="24"/>
          <w:lang w:val="id-ID" w:eastAsia="en-ID"/>
        </w:rPr>
      </w:pPr>
      <w:r>
        <w:rPr>
          <w:rFonts w:eastAsia="Times New Roman" w:cs="Arial"/>
          <w:szCs w:val="24"/>
          <w:lang w:val="id-ID" w:eastAsia="en-ID"/>
        </w:rPr>
        <w:t>BACnet</w:t>
      </w:r>
    </w:p>
    <w:p w14:paraId="56C7F31F" w14:textId="77777777" w:rsidR="002C5C2E" w:rsidRDefault="002C5C2E" w:rsidP="00B245D5">
      <w:pPr>
        <w:pStyle w:val="ListParagraph"/>
        <w:numPr>
          <w:ilvl w:val="0"/>
          <w:numId w:val="60"/>
        </w:numPr>
        <w:spacing w:before="100" w:beforeAutospacing="1" w:after="100" w:afterAutospacing="1" w:line="360" w:lineRule="auto"/>
        <w:jc w:val="both"/>
        <w:rPr>
          <w:rFonts w:eastAsia="Times New Roman" w:cs="Arial"/>
          <w:szCs w:val="24"/>
          <w:lang w:val="id-ID" w:eastAsia="en-ID"/>
        </w:rPr>
      </w:pPr>
      <w:r>
        <w:rPr>
          <w:rFonts w:eastAsia="Times New Roman" w:cs="Arial"/>
          <w:szCs w:val="24"/>
          <w:lang w:val="id-ID" w:eastAsia="en-ID"/>
        </w:rPr>
        <w:t>DNP3 driver</w:t>
      </w:r>
    </w:p>
    <w:p w14:paraId="4FC6C354" w14:textId="77777777" w:rsidR="002C5C2E" w:rsidRDefault="002C5C2E" w:rsidP="00B245D5">
      <w:pPr>
        <w:pStyle w:val="ListParagraph"/>
        <w:numPr>
          <w:ilvl w:val="0"/>
          <w:numId w:val="60"/>
        </w:numPr>
        <w:spacing w:before="100" w:beforeAutospacing="1" w:after="100" w:afterAutospacing="1" w:line="360" w:lineRule="auto"/>
        <w:jc w:val="both"/>
        <w:rPr>
          <w:rFonts w:eastAsia="Times New Roman" w:cs="Arial"/>
          <w:szCs w:val="24"/>
          <w:lang w:val="id-ID" w:eastAsia="en-ID"/>
        </w:rPr>
      </w:pPr>
      <w:r>
        <w:rPr>
          <w:rFonts w:eastAsia="Times New Roman" w:cs="Arial"/>
          <w:szCs w:val="24"/>
          <w:lang w:val="id-ID" w:eastAsia="en-ID"/>
        </w:rPr>
        <w:t>IEC 60870, 61400, 61499, 61850 (Client and Server), 62056 and 60870 driver</w:t>
      </w:r>
    </w:p>
    <w:p w14:paraId="174049E8" w14:textId="77777777" w:rsidR="002C5C2E" w:rsidRDefault="002C5C2E" w:rsidP="00B245D5">
      <w:pPr>
        <w:pStyle w:val="ListParagraph"/>
        <w:numPr>
          <w:ilvl w:val="0"/>
          <w:numId w:val="60"/>
        </w:numPr>
        <w:spacing w:before="100" w:beforeAutospacing="1" w:after="100" w:afterAutospacing="1" w:line="360" w:lineRule="auto"/>
        <w:jc w:val="both"/>
        <w:rPr>
          <w:rFonts w:eastAsia="Times New Roman" w:cs="Arial"/>
          <w:szCs w:val="24"/>
          <w:lang w:val="id-ID" w:eastAsia="en-ID"/>
        </w:rPr>
      </w:pPr>
      <w:r>
        <w:rPr>
          <w:rFonts w:eastAsia="Times New Roman" w:cs="Arial"/>
          <w:szCs w:val="24"/>
          <w:lang w:val="id-ID" w:eastAsia="en-ID"/>
        </w:rPr>
        <w:t>Modbus Master and Slave protocol</w:t>
      </w:r>
    </w:p>
    <w:p w14:paraId="185FFB56" w14:textId="77777777" w:rsidR="002C5C2E" w:rsidRDefault="002C5C2E" w:rsidP="00B245D5">
      <w:pPr>
        <w:pStyle w:val="ListParagraph"/>
        <w:numPr>
          <w:ilvl w:val="0"/>
          <w:numId w:val="60"/>
        </w:numPr>
        <w:spacing w:before="100" w:beforeAutospacing="1" w:after="100" w:afterAutospacing="1" w:line="360" w:lineRule="auto"/>
        <w:jc w:val="both"/>
        <w:rPr>
          <w:rFonts w:eastAsia="Times New Roman" w:cs="Arial"/>
          <w:szCs w:val="24"/>
          <w:lang w:val="id-ID" w:eastAsia="en-ID"/>
        </w:rPr>
      </w:pPr>
      <w:r>
        <w:rPr>
          <w:rFonts w:eastAsia="Times New Roman" w:cs="Arial"/>
          <w:szCs w:val="24"/>
          <w:lang w:val="id-ID" w:eastAsia="en-ID"/>
        </w:rPr>
        <w:t>Modbus RTU and Open Modbus TCP</w:t>
      </w:r>
    </w:p>
    <w:p w14:paraId="3539D29B" w14:textId="77777777" w:rsidR="002C5C2E" w:rsidRDefault="002C5C2E" w:rsidP="00B245D5">
      <w:pPr>
        <w:pStyle w:val="ListParagraph"/>
        <w:numPr>
          <w:ilvl w:val="0"/>
          <w:numId w:val="60"/>
        </w:numPr>
        <w:spacing w:before="100" w:beforeAutospacing="1" w:after="100" w:afterAutospacing="1" w:line="360" w:lineRule="auto"/>
        <w:jc w:val="both"/>
        <w:rPr>
          <w:rFonts w:eastAsia="Times New Roman" w:cs="Arial"/>
          <w:szCs w:val="24"/>
          <w:lang w:val="id-ID" w:eastAsia="en-ID"/>
        </w:rPr>
      </w:pPr>
      <w:r>
        <w:rPr>
          <w:rFonts w:eastAsia="Times New Roman" w:cs="Arial"/>
          <w:szCs w:val="24"/>
          <w:lang w:val="id-ID" w:eastAsia="en-ID"/>
        </w:rPr>
        <w:t>OPC Client V2-0 and OPC UA Client driver</w:t>
      </w:r>
    </w:p>
    <w:p w14:paraId="06515F46" w14:textId="77777777" w:rsidR="002C5C2E" w:rsidRDefault="002C5C2E" w:rsidP="00B245D5">
      <w:pPr>
        <w:pStyle w:val="ListParagraph"/>
        <w:numPr>
          <w:ilvl w:val="0"/>
          <w:numId w:val="60"/>
        </w:numPr>
        <w:spacing w:before="100" w:beforeAutospacing="1" w:after="100" w:afterAutospacing="1" w:line="360" w:lineRule="auto"/>
        <w:jc w:val="both"/>
        <w:rPr>
          <w:rFonts w:eastAsia="Times New Roman" w:cs="Arial"/>
          <w:szCs w:val="24"/>
          <w:lang w:val="id-ID" w:eastAsia="en-ID"/>
        </w:rPr>
      </w:pPr>
      <w:r>
        <w:rPr>
          <w:rFonts w:eastAsia="Times New Roman" w:cs="Arial"/>
          <w:szCs w:val="24"/>
          <w:lang w:val="id-ID" w:eastAsia="en-ID"/>
        </w:rPr>
        <w:t>SNMP driver, etc.</w:t>
      </w:r>
      <w:commentRangeEnd w:id="401"/>
      <w:r w:rsidR="00476A5D">
        <w:rPr>
          <w:rStyle w:val="CommentReference"/>
          <w:rFonts w:eastAsia="Times New Roman" w:cs="Times New Roman"/>
          <w:lang w:eastAsia="en-US"/>
        </w:rPr>
        <w:commentReference w:id="401"/>
      </w:r>
    </w:p>
    <w:p w14:paraId="7AC0C789" w14:textId="77777777" w:rsidR="002C5C2E" w:rsidRPr="00317355" w:rsidRDefault="002C5C2E" w:rsidP="002C5C2E">
      <w:pPr>
        <w:pStyle w:val="Heading2"/>
        <w:keepLines w:val="0"/>
        <w:numPr>
          <w:ilvl w:val="1"/>
          <w:numId w:val="8"/>
        </w:numPr>
        <w:tabs>
          <w:tab w:val="left" w:pos="709"/>
        </w:tabs>
        <w:spacing w:before="200" w:after="200" w:line="288" w:lineRule="auto"/>
        <w:ind w:hanging="4121"/>
        <w:rPr>
          <w:rFonts w:ascii="Arial" w:hAnsi="Arial" w:cs="Arial"/>
          <w:lang w:val="en-MY"/>
        </w:rPr>
      </w:pPr>
      <w:bookmarkStart w:id="403" w:name="_Toc492278908"/>
      <w:r>
        <w:rPr>
          <w:rFonts w:ascii="Arial" w:hAnsi="Arial" w:cs="Arial"/>
          <w:lang w:val="id-ID"/>
        </w:rPr>
        <w:t>Zenon HMI Feature</w:t>
      </w:r>
      <w:bookmarkEnd w:id="403"/>
    </w:p>
    <w:p w14:paraId="50B3BB12" w14:textId="77777777" w:rsidR="002C5C2E" w:rsidRDefault="002C5C2E" w:rsidP="002C5C2E">
      <w:pPr>
        <w:spacing w:line="360" w:lineRule="auto"/>
        <w:jc w:val="both"/>
        <w:rPr>
          <w:rFonts w:eastAsia="Times New Roman"/>
          <w:szCs w:val="24"/>
          <w:lang w:val="id-ID" w:eastAsia="en-ID"/>
        </w:rPr>
      </w:pPr>
      <w:r>
        <w:rPr>
          <w:rFonts w:eastAsia="Times New Roman"/>
          <w:szCs w:val="24"/>
          <w:lang w:val="id-ID" w:eastAsia="en-ID"/>
        </w:rPr>
        <w:t>Zenon Energy Edition include several features which useful for development of HMI SCADA in this project, that is:</w:t>
      </w:r>
    </w:p>
    <w:p w14:paraId="1A1C7563" w14:textId="77777777" w:rsidR="002C5C2E" w:rsidRDefault="002C5C2E" w:rsidP="00B245D5">
      <w:pPr>
        <w:pStyle w:val="ListParagraph"/>
        <w:numPr>
          <w:ilvl w:val="0"/>
          <w:numId w:val="61"/>
        </w:numPr>
        <w:spacing w:line="360" w:lineRule="auto"/>
        <w:jc w:val="both"/>
        <w:rPr>
          <w:rFonts w:eastAsia="Times New Roman"/>
          <w:szCs w:val="24"/>
          <w:lang w:val="id-ID" w:eastAsia="en-ID"/>
        </w:rPr>
      </w:pPr>
      <w:r>
        <w:rPr>
          <w:rFonts w:eastAsia="Times New Roman"/>
          <w:szCs w:val="24"/>
          <w:lang w:val="id-ID" w:eastAsia="en-ID"/>
        </w:rPr>
        <w:t>Historian</w:t>
      </w:r>
    </w:p>
    <w:p w14:paraId="50D01441" w14:textId="77777777" w:rsidR="002C5C2E" w:rsidRDefault="002C5C2E" w:rsidP="00B245D5">
      <w:pPr>
        <w:pStyle w:val="ListParagraph"/>
        <w:numPr>
          <w:ilvl w:val="0"/>
          <w:numId w:val="61"/>
        </w:numPr>
        <w:spacing w:line="360" w:lineRule="auto"/>
        <w:jc w:val="both"/>
        <w:rPr>
          <w:rFonts w:eastAsia="Times New Roman"/>
          <w:szCs w:val="24"/>
          <w:lang w:val="id-ID" w:eastAsia="en-ID"/>
        </w:rPr>
      </w:pPr>
      <w:r>
        <w:rPr>
          <w:rFonts w:eastAsia="Times New Roman"/>
          <w:szCs w:val="24"/>
          <w:lang w:val="id-ID" w:eastAsia="en-ID"/>
        </w:rPr>
        <w:t>Chronological Event List (CEL)</w:t>
      </w:r>
    </w:p>
    <w:p w14:paraId="59A5F1C8" w14:textId="77777777" w:rsidR="002C5C2E" w:rsidRDefault="002C5C2E" w:rsidP="00B245D5">
      <w:pPr>
        <w:pStyle w:val="ListParagraph"/>
        <w:numPr>
          <w:ilvl w:val="0"/>
          <w:numId w:val="61"/>
        </w:numPr>
        <w:spacing w:line="360" w:lineRule="auto"/>
        <w:jc w:val="both"/>
        <w:rPr>
          <w:rFonts w:eastAsia="Times New Roman"/>
          <w:szCs w:val="24"/>
          <w:lang w:val="id-ID" w:eastAsia="en-ID"/>
        </w:rPr>
      </w:pPr>
      <w:r>
        <w:rPr>
          <w:rFonts w:eastAsia="Times New Roman"/>
          <w:szCs w:val="24"/>
          <w:lang w:val="id-ID" w:eastAsia="en-ID"/>
        </w:rPr>
        <w:t>Automatic Line Coloring (ALC)</w:t>
      </w:r>
    </w:p>
    <w:p w14:paraId="4E395C46" w14:textId="77777777" w:rsidR="002C5C2E" w:rsidRDefault="002C5C2E" w:rsidP="00B245D5">
      <w:pPr>
        <w:pStyle w:val="ListParagraph"/>
        <w:numPr>
          <w:ilvl w:val="0"/>
          <w:numId w:val="61"/>
        </w:numPr>
        <w:spacing w:line="360" w:lineRule="auto"/>
        <w:jc w:val="both"/>
        <w:rPr>
          <w:rFonts w:eastAsia="Times New Roman"/>
          <w:szCs w:val="24"/>
          <w:lang w:val="id-ID" w:eastAsia="en-ID"/>
        </w:rPr>
      </w:pPr>
      <w:r>
        <w:rPr>
          <w:rFonts w:eastAsia="Times New Roman"/>
          <w:szCs w:val="24"/>
          <w:lang w:val="id-ID" w:eastAsia="en-ID"/>
        </w:rPr>
        <w:t>Alarm administration</w:t>
      </w:r>
    </w:p>
    <w:p w14:paraId="0995C260" w14:textId="1A6D7F36" w:rsidR="002C5C2E" w:rsidRDefault="002C5C2E" w:rsidP="00B245D5">
      <w:pPr>
        <w:pStyle w:val="ListParagraph"/>
        <w:numPr>
          <w:ilvl w:val="0"/>
          <w:numId w:val="61"/>
        </w:numPr>
        <w:spacing w:line="360" w:lineRule="auto"/>
        <w:jc w:val="both"/>
        <w:rPr>
          <w:ins w:id="404" w:author="Jasbinder Singh" w:date="2017-09-20T14:04:00Z"/>
          <w:rFonts w:eastAsia="Times New Roman"/>
          <w:szCs w:val="24"/>
          <w:lang w:val="id-ID" w:eastAsia="en-ID"/>
        </w:rPr>
      </w:pPr>
      <w:r>
        <w:rPr>
          <w:rFonts w:eastAsia="Times New Roman"/>
          <w:szCs w:val="24"/>
          <w:lang w:val="id-ID" w:eastAsia="en-ID"/>
        </w:rPr>
        <w:t>User administration</w:t>
      </w:r>
    </w:p>
    <w:p w14:paraId="75B60D56" w14:textId="08567505" w:rsidR="00897A93" w:rsidRDefault="00897A93" w:rsidP="00B245D5">
      <w:pPr>
        <w:pStyle w:val="ListParagraph"/>
        <w:numPr>
          <w:ilvl w:val="0"/>
          <w:numId w:val="61"/>
        </w:numPr>
        <w:spacing w:line="360" w:lineRule="auto"/>
        <w:jc w:val="both"/>
        <w:rPr>
          <w:rFonts w:eastAsia="Times New Roman"/>
          <w:szCs w:val="24"/>
          <w:lang w:val="id-ID" w:eastAsia="en-ID"/>
        </w:rPr>
      </w:pPr>
      <w:ins w:id="405" w:author="Jasbinder Singh" w:date="2017-09-20T14:04:00Z">
        <w:r>
          <w:rPr>
            <w:rFonts w:eastAsia="Times New Roman"/>
            <w:szCs w:val="24"/>
            <w:lang w:val="en-GB" w:eastAsia="en-ID"/>
          </w:rPr>
          <w:t xml:space="preserve">Logic Control - </w:t>
        </w:r>
        <w:proofErr w:type="spellStart"/>
        <w:r>
          <w:rPr>
            <w:rFonts w:eastAsia="Times New Roman"/>
            <w:szCs w:val="24"/>
            <w:lang w:val="en-GB" w:eastAsia="en-ID"/>
          </w:rPr>
          <w:t>Straton</w:t>
        </w:r>
      </w:ins>
      <w:proofErr w:type="spellEnd"/>
    </w:p>
    <w:p w14:paraId="514E814A" w14:textId="77777777" w:rsidR="002C5C2E" w:rsidRPr="002C5C2E" w:rsidRDefault="002C5C2E" w:rsidP="002C5C2E">
      <w:pPr>
        <w:pStyle w:val="Heading3"/>
        <w:keepLines w:val="0"/>
        <w:numPr>
          <w:ilvl w:val="2"/>
          <w:numId w:val="8"/>
        </w:numPr>
        <w:tabs>
          <w:tab w:val="left" w:pos="709"/>
        </w:tabs>
        <w:spacing w:before="480" w:after="200" w:line="300" w:lineRule="exact"/>
        <w:rPr>
          <w:rFonts w:ascii="Arial" w:hAnsi="Arial" w:cs="Arial"/>
          <w:b/>
          <w:color w:val="auto"/>
        </w:rPr>
      </w:pPr>
      <w:bookmarkStart w:id="406" w:name="_Toc492278909"/>
      <w:r w:rsidRPr="002C5C2E">
        <w:rPr>
          <w:rFonts w:ascii="Arial" w:hAnsi="Arial" w:cs="Arial"/>
          <w:b/>
          <w:color w:val="auto"/>
          <w:lang w:val="id-ID"/>
        </w:rPr>
        <w:lastRenderedPageBreak/>
        <w:t>Historian</w:t>
      </w:r>
      <w:bookmarkEnd w:id="406"/>
    </w:p>
    <w:p w14:paraId="4BC2D85C" w14:textId="77777777" w:rsidR="002C5C2E" w:rsidRDefault="002C5C2E" w:rsidP="002C5C2E">
      <w:pPr>
        <w:spacing w:line="360" w:lineRule="auto"/>
        <w:jc w:val="both"/>
        <w:rPr>
          <w:bCs/>
        </w:rPr>
      </w:pPr>
      <w:r w:rsidRPr="00CC3664">
        <w:rPr>
          <w:bCs/>
        </w:rPr>
        <w:t xml:space="preserve">In </w:t>
      </w:r>
      <w:proofErr w:type="spellStart"/>
      <w:r w:rsidRPr="00CC3664">
        <w:rPr>
          <w:bCs/>
        </w:rPr>
        <w:t>zenon</w:t>
      </w:r>
      <w:proofErr w:type="spellEnd"/>
      <w:r w:rsidRPr="00CC3664">
        <w:rPr>
          <w:bCs/>
        </w:rPr>
        <w:t>, the Historian takes on the saving of process data as well as the export of the archived data.</w:t>
      </w:r>
      <w:r>
        <w:rPr>
          <w:bCs/>
          <w:lang w:val="id-ID"/>
        </w:rPr>
        <w:t xml:space="preserve"> </w:t>
      </w:r>
      <w:r w:rsidRPr="00CC3664">
        <w:rPr>
          <w:bCs/>
        </w:rPr>
        <w:t xml:space="preserve">The data is thus available for subsequent processing and evaluation - even outside of </w:t>
      </w:r>
      <w:proofErr w:type="spellStart"/>
      <w:r w:rsidRPr="00CC3664">
        <w:rPr>
          <w:bCs/>
        </w:rPr>
        <w:t>zenon</w:t>
      </w:r>
      <w:proofErr w:type="spellEnd"/>
      <w:r w:rsidRPr="00CC3664">
        <w:rPr>
          <w:bCs/>
        </w:rPr>
        <w:t>.</w:t>
      </w:r>
    </w:p>
    <w:p w14:paraId="0CF33185" w14:textId="77777777" w:rsidR="002C5C2E" w:rsidRDefault="002C5C2E" w:rsidP="002C5C2E">
      <w:pPr>
        <w:spacing w:line="360" w:lineRule="auto"/>
        <w:jc w:val="both"/>
        <w:rPr>
          <w:bCs/>
          <w:lang w:val="id-ID"/>
        </w:rPr>
      </w:pPr>
      <w:r>
        <w:rPr>
          <w:bCs/>
          <w:lang w:val="id-ID"/>
        </w:rPr>
        <w:t>Historian in zenon including some features like:</w:t>
      </w:r>
    </w:p>
    <w:p w14:paraId="68BF649A" w14:textId="77777777" w:rsidR="002C5C2E" w:rsidRPr="00A908F1" w:rsidRDefault="002C5C2E" w:rsidP="00B245D5">
      <w:pPr>
        <w:pStyle w:val="ListParagraph"/>
        <w:numPr>
          <w:ilvl w:val="0"/>
          <w:numId w:val="62"/>
        </w:numPr>
        <w:spacing w:line="360" w:lineRule="auto"/>
        <w:jc w:val="both"/>
        <w:rPr>
          <w:bCs/>
          <w:lang w:val="id-ID"/>
        </w:rPr>
      </w:pPr>
      <w:r w:rsidRPr="00A908F1">
        <w:rPr>
          <w:bCs/>
          <w:lang w:val="id-ID"/>
        </w:rPr>
        <w:t>Data logging: cyclic, event-triggered, on change</w:t>
      </w:r>
    </w:p>
    <w:p w14:paraId="11834502" w14:textId="77777777" w:rsidR="002C5C2E" w:rsidRPr="00A908F1" w:rsidRDefault="002C5C2E" w:rsidP="00B245D5">
      <w:pPr>
        <w:pStyle w:val="ListParagraph"/>
        <w:numPr>
          <w:ilvl w:val="0"/>
          <w:numId w:val="62"/>
        </w:numPr>
        <w:spacing w:line="360" w:lineRule="auto"/>
        <w:jc w:val="both"/>
        <w:rPr>
          <w:bCs/>
          <w:lang w:val="id-ID"/>
        </w:rPr>
      </w:pPr>
      <w:r w:rsidRPr="00A908F1">
        <w:rPr>
          <w:bCs/>
          <w:lang w:val="id-ID"/>
        </w:rPr>
        <w:t>Cascaded data aggregation (aggregated archives)</w:t>
      </w:r>
    </w:p>
    <w:p w14:paraId="73FB2821" w14:textId="314B93E4" w:rsidR="002C5C2E" w:rsidRPr="00A908F1" w:rsidRDefault="008C42FA" w:rsidP="00B245D5">
      <w:pPr>
        <w:pStyle w:val="ListParagraph"/>
        <w:numPr>
          <w:ilvl w:val="0"/>
          <w:numId w:val="62"/>
        </w:numPr>
        <w:spacing w:line="360" w:lineRule="auto"/>
        <w:jc w:val="both"/>
        <w:rPr>
          <w:bCs/>
          <w:lang w:val="id-ID"/>
        </w:rPr>
      </w:pPr>
      <w:r>
        <w:rPr>
          <w:bCs/>
          <w:lang w:val="id-ID"/>
        </w:rPr>
        <w:t>Event</w:t>
      </w:r>
      <w:r w:rsidR="002C5C2E" w:rsidRPr="00A908F1">
        <w:rPr>
          <w:bCs/>
          <w:lang w:val="id-ID"/>
        </w:rPr>
        <w:t xml:space="preserve"> recording</w:t>
      </w:r>
    </w:p>
    <w:p w14:paraId="053F61FE" w14:textId="77777777" w:rsidR="002C5C2E" w:rsidRPr="00A908F1" w:rsidRDefault="002C5C2E" w:rsidP="00B245D5">
      <w:pPr>
        <w:pStyle w:val="ListParagraph"/>
        <w:numPr>
          <w:ilvl w:val="0"/>
          <w:numId w:val="62"/>
        </w:numPr>
        <w:spacing w:line="360" w:lineRule="auto"/>
        <w:jc w:val="both"/>
        <w:rPr>
          <w:bCs/>
          <w:lang w:val="id-ID"/>
        </w:rPr>
      </w:pPr>
      <w:r w:rsidRPr="00A908F1">
        <w:rPr>
          <w:bCs/>
          <w:lang w:val="id-ID"/>
        </w:rPr>
        <w:t>RDA archiving</w:t>
      </w:r>
    </w:p>
    <w:p w14:paraId="6B9F053E" w14:textId="77777777" w:rsidR="002C5C2E" w:rsidRPr="00A908F1" w:rsidRDefault="002C5C2E" w:rsidP="00B245D5">
      <w:pPr>
        <w:pStyle w:val="ListParagraph"/>
        <w:numPr>
          <w:ilvl w:val="0"/>
          <w:numId w:val="62"/>
        </w:numPr>
        <w:spacing w:line="360" w:lineRule="auto"/>
        <w:jc w:val="both"/>
        <w:rPr>
          <w:bCs/>
          <w:lang w:val="id-ID"/>
        </w:rPr>
      </w:pPr>
      <w:r w:rsidRPr="00A908F1">
        <w:rPr>
          <w:bCs/>
          <w:lang w:val="id-ID"/>
        </w:rPr>
        <w:t>SQL evacuation</w:t>
      </w:r>
    </w:p>
    <w:p w14:paraId="4E990FA9" w14:textId="77777777" w:rsidR="002C5C2E" w:rsidRPr="00A908F1" w:rsidRDefault="002C5C2E" w:rsidP="00B245D5">
      <w:pPr>
        <w:pStyle w:val="ListParagraph"/>
        <w:numPr>
          <w:ilvl w:val="0"/>
          <w:numId w:val="62"/>
        </w:numPr>
        <w:spacing w:line="360" w:lineRule="auto"/>
        <w:jc w:val="both"/>
        <w:rPr>
          <w:bCs/>
          <w:lang w:val="id-ID"/>
        </w:rPr>
      </w:pPr>
      <w:r w:rsidRPr="00A908F1">
        <w:rPr>
          <w:bCs/>
          <w:lang w:val="id-ID"/>
        </w:rPr>
        <w:t>User-defined start/stop of recording</w:t>
      </w:r>
    </w:p>
    <w:p w14:paraId="60FAB536" w14:textId="77777777" w:rsidR="002C5C2E" w:rsidRPr="00A908F1" w:rsidRDefault="002C5C2E" w:rsidP="00B245D5">
      <w:pPr>
        <w:pStyle w:val="ListParagraph"/>
        <w:numPr>
          <w:ilvl w:val="0"/>
          <w:numId w:val="62"/>
        </w:numPr>
        <w:spacing w:line="360" w:lineRule="auto"/>
        <w:jc w:val="both"/>
        <w:rPr>
          <w:bCs/>
          <w:lang w:val="id-ID"/>
        </w:rPr>
      </w:pPr>
      <w:r w:rsidRPr="00A908F1">
        <w:rPr>
          <w:bCs/>
          <w:lang w:val="id-ID"/>
        </w:rPr>
        <w:t>Function execution when starting and closing the archive</w:t>
      </w:r>
    </w:p>
    <w:p w14:paraId="0D06CB43" w14:textId="77777777" w:rsidR="002C5C2E" w:rsidRPr="00A908F1" w:rsidRDefault="002C5C2E" w:rsidP="00B245D5">
      <w:pPr>
        <w:pStyle w:val="ListParagraph"/>
        <w:numPr>
          <w:ilvl w:val="0"/>
          <w:numId w:val="62"/>
        </w:numPr>
        <w:spacing w:line="360" w:lineRule="auto"/>
        <w:jc w:val="both"/>
        <w:rPr>
          <w:bCs/>
          <w:lang w:val="id-ID"/>
        </w:rPr>
      </w:pPr>
      <w:r w:rsidRPr="00A908F1">
        <w:rPr>
          <w:bCs/>
          <w:lang w:val="id-ID"/>
        </w:rPr>
        <w:t>Automatic data evacuation</w:t>
      </w:r>
    </w:p>
    <w:p w14:paraId="58B0795E" w14:textId="77777777" w:rsidR="002C5C2E" w:rsidRPr="00A908F1" w:rsidRDefault="002C5C2E" w:rsidP="00B245D5">
      <w:pPr>
        <w:pStyle w:val="ListParagraph"/>
        <w:numPr>
          <w:ilvl w:val="0"/>
          <w:numId w:val="62"/>
        </w:numPr>
        <w:spacing w:line="360" w:lineRule="auto"/>
        <w:jc w:val="both"/>
        <w:rPr>
          <w:bCs/>
          <w:lang w:val="id-ID"/>
        </w:rPr>
      </w:pPr>
      <w:r w:rsidRPr="00A908F1">
        <w:rPr>
          <w:bCs/>
          <w:lang w:val="id-ID"/>
        </w:rPr>
        <w:t>Automatic creation of substitute archives</w:t>
      </w:r>
    </w:p>
    <w:p w14:paraId="052CF58D" w14:textId="77777777" w:rsidR="002C5C2E" w:rsidRPr="00A908F1" w:rsidRDefault="002C5C2E" w:rsidP="00B245D5">
      <w:pPr>
        <w:pStyle w:val="ListParagraph"/>
        <w:numPr>
          <w:ilvl w:val="0"/>
          <w:numId w:val="62"/>
        </w:numPr>
        <w:spacing w:line="360" w:lineRule="auto"/>
        <w:jc w:val="both"/>
        <w:rPr>
          <w:bCs/>
          <w:lang w:val="id-ID"/>
        </w:rPr>
      </w:pPr>
      <w:r w:rsidRPr="00A908F1">
        <w:rPr>
          <w:bCs/>
          <w:lang w:val="id-ID"/>
        </w:rPr>
        <w:t>Data export via a function (to XML for example)</w:t>
      </w:r>
    </w:p>
    <w:p w14:paraId="28D4D301" w14:textId="77777777" w:rsidR="002C5C2E" w:rsidRDefault="002C5C2E" w:rsidP="00B245D5">
      <w:pPr>
        <w:pStyle w:val="ListParagraph"/>
        <w:numPr>
          <w:ilvl w:val="0"/>
          <w:numId w:val="62"/>
        </w:numPr>
        <w:spacing w:line="360" w:lineRule="auto"/>
        <w:jc w:val="both"/>
        <w:rPr>
          <w:bCs/>
          <w:lang w:val="id-ID"/>
        </w:rPr>
      </w:pPr>
      <w:r w:rsidRPr="00A908F1">
        <w:rPr>
          <w:bCs/>
          <w:lang w:val="id-ID"/>
        </w:rPr>
        <w:t>Manual revision of archive data</w:t>
      </w:r>
    </w:p>
    <w:p w14:paraId="07AF8A5C" w14:textId="77777777" w:rsidR="002C5C2E" w:rsidRDefault="002C5C2E" w:rsidP="002C5C2E">
      <w:pPr>
        <w:spacing w:line="360" w:lineRule="auto"/>
        <w:jc w:val="both"/>
        <w:rPr>
          <w:bCs/>
          <w:lang w:val="id-ID"/>
        </w:rPr>
      </w:pPr>
      <w:r>
        <w:rPr>
          <w:bCs/>
          <w:lang w:val="id-ID"/>
        </w:rPr>
        <w:t>Data from archiving can be reused in zenon for reporting purposes:</w:t>
      </w:r>
    </w:p>
    <w:p w14:paraId="745B995A" w14:textId="77777777" w:rsidR="002C5C2E" w:rsidRDefault="002C5C2E" w:rsidP="00B245D5">
      <w:pPr>
        <w:pStyle w:val="ListParagraph"/>
        <w:numPr>
          <w:ilvl w:val="0"/>
          <w:numId w:val="63"/>
        </w:numPr>
        <w:spacing w:line="360" w:lineRule="auto"/>
        <w:jc w:val="both"/>
        <w:rPr>
          <w:bCs/>
          <w:lang w:val="id-ID"/>
        </w:rPr>
      </w:pPr>
      <w:r w:rsidRPr="00A908F1">
        <w:rPr>
          <w:bCs/>
          <w:lang w:val="id-ID"/>
        </w:rPr>
        <w:t>Report Generator</w:t>
      </w:r>
      <w:r>
        <w:rPr>
          <w:bCs/>
          <w:lang w:val="id-ID"/>
        </w:rPr>
        <w:t>.</w:t>
      </w:r>
    </w:p>
    <w:p w14:paraId="7916F8CB" w14:textId="77777777" w:rsidR="002C5C2E" w:rsidRDefault="002C5C2E" w:rsidP="002C5C2E">
      <w:pPr>
        <w:pStyle w:val="ListParagraph"/>
        <w:spacing w:line="360" w:lineRule="auto"/>
        <w:jc w:val="both"/>
        <w:rPr>
          <w:bCs/>
          <w:lang w:val="id-ID"/>
        </w:rPr>
      </w:pPr>
      <w:r w:rsidRPr="00A908F1">
        <w:rPr>
          <w:bCs/>
          <w:lang w:val="id-ID"/>
        </w:rPr>
        <w:t>The Report Generator works on a cell-orientated basis. Each of these cells can be assigned certain formats and functions. A report is configured as its own screen as a Report Generator screen. The data is calculated, output and displayed using pre-defined report functions. These can be entered into the respective cells using a dialog or manually. To be able to</w:t>
      </w:r>
      <w:r>
        <w:rPr>
          <w:bCs/>
          <w:lang w:val="id-ID"/>
        </w:rPr>
        <w:t xml:space="preserve"> </w:t>
      </w:r>
      <w:r w:rsidRPr="00A908F1">
        <w:rPr>
          <w:bCs/>
          <w:lang w:val="id-ID"/>
        </w:rPr>
        <w:t>display reports in Runtime, they must be configured in the Editor.</w:t>
      </w:r>
    </w:p>
    <w:p w14:paraId="0153818E" w14:textId="77777777" w:rsidR="002C5C2E" w:rsidRDefault="002C5C2E" w:rsidP="002C5C2E">
      <w:pPr>
        <w:spacing w:line="360" w:lineRule="auto"/>
        <w:jc w:val="both"/>
        <w:rPr>
          <w:bCs/>
          <w:lang w:val="id-ID"/>
        </w:rPr>
      </w:pPr>
      <w:r>
        <w:rPr>
          <w:noProof/>
          <w:lang w:val="en-GB" w:eastAsia="en-GB"/>
        </w:rPr>
        <w:lastRenderedPageBreak/>
        <w:drawing>
          <wp:inline distT="0" distB="0" distL="0" distR="0" wp14:anchorId="3FA06913" wp14:editId="07EBDCC4">
            <wp:extent cx="5549900" cy="3517265"/>
            <wp:effectExtent l="0" t="0" r="0" b="698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49900" cy="3517265"/>
                    </a:xfrm>
                    <a:prstGeom prst="rect">
                      <a:avLst/>
                    </a:prstGeom>
                  </pic:spPr>
                </pic:pic>
              </a:graphicData>
            </a:graphic>
          </wp:inline>
        </w:drawing>
      </w:r>
    </w:p>
    <w:p w14:paraId="7B9DD729" w14:textId="7F263928" w:rsidR="002C5C2E" w:rsidRDefault="002C5C2E" w:rsidP="002C5C2E">
      <w:pPr>
        <w:pStyle w:val="Caption"/>
        <w:jc w:val="center"/>
        <w:rPr>
          <w:lang w:val="id-ID"/>
        </w:rPr>
      </w:pPr>
      <w:bookmarkStart w:id="407" w:name="_Toc491988662"/>
      <w:r>
        <w:t xml:space="preserve">Figure </w:t>
      </w:r>
      <w:fldSimple w:instr=" SEQ Figure \* ARABIC ">
        <w:r w:rsidR="006E34F4">
          <w:rPr>
            <w:noProof/>
          </w:rPr>
          <w:t>11</w:t>
        </w:r>
      </w:fldSimple>
      <w:r>
        <w:rPr>
          <w:lang w:val="id-ID"/>
        </w:rPr>
        <w:t xml:space="preserve"> – Zenon Report Generator Feature</w:t>
      </w:r>
      <w:bookmarkEnd w:id="407"/>
    </w:p>
    <w:p w14:paraId="71543109" w14:textId="77777777" w:rsidR="002C5C2E" w:rsidRDefault="002C5C2E" w:rsidP="00B245D5">
      <w:pPr>
        <w:pStyle w:val="ListParagraph"/>
        <w:numPr>
          <w:ilvl w:val="0"/>
          <w:numId w:val="63"/>
        </w:numPr>
        <w:spacing w:line="360" w:lineRule="auto"/>
        <w:jc w:val="both"/>
        <w:rPr>
          <w:lang w:val="id-ID"/>
        </w:rPr>
      </w:pPr>
      <w:r>
        <w:rPr>
          <w:lang w:val="id-ID"/>
        </w:rPr>
        <w:t>Report Viewer</w:t>
      </w:r>
    </w:p>
    <w:p w14:paraId="45EA164A" w14:textId="77777777" w:rsidR="002C5C2E" w:rsidRDefault="002C5C2E" w:rsidP="002C5C2E">
      <w:pPr>
        <w:pStyle w:val="ListParagraph"/>
        <w:spacing w:line="360" w:lineRule="auto"/>
        <w:jc w:val="both"/>
        <w:rPr>
          <w:lang w:val="id-ID"/>
        </w:rPr>
      </w:pPr>
      <w:r w:rsidRPr="00A908F1">
        <w:rPr>
          <w:lang w:val="id-ID"/>
        </w:rPr>
        <w:t>The Report Viewer also allows archive data to be prepared for the user. However, in contrast to the</w:t>
      </w:r>
      <w:r>
        <w:rPr>
          <w:lang w:val="id-ID"/>
        </w:rPr>
        <w:t xml:space="preserve"> </w:t>
      </w:r>
      <w:r w:rsidRPr="00A908F1">
        <w:rPr>
          <w:lang w:val="id-ID"/>
        </w:rPr>
        <w:t>Report Generator, these cannot longer be modified. For this, the Report Viewer offers extensive graphic</w:t>
      </w:r>
      <w:r>
        <w:rPr>
          <w:lang w:val="id-ID"/>
        </w:rPr>
        <w:t xml:space="preserve"> </w:t>
      </w:r>
      <w:r w:rsidRPr="00A908F1">
        <w:rPr>
          <w:lang w:val="id-ID"/>
        </w:rPr>
        <w:t>possibilities for display, such as diagrams. In addition, two time ranges for incoming analyses can be</w:t>
      </w:r>
      <w:r>
        <w:rPr>
          <w:lang w:val="id-ID"/>
        </w:rPr>
        <w:t xml:space="preserve"> </w:t>
      </w:r>
      <w:r w:rsidRPr="00A908F1">
        <w:rPr>
          <w:lang w:val="id-ID"/>
        </w:rPr>
        <w:t>compared with one another.</w:t>
      </w:r>
    </w:p>
    <w:p w14:paraId="4065DDA3" w14:textId="77777777" w:rsidR="002C5C2E" w:rsidRDefault="002C5C2E" w:rsidP="002C5C2E">
      <w:pPr>
        <w:spacing w:line="360" w:lineRule="auto"/>
        <w:jc w:val="both"/>
        <w:rPr>
          <w:lang w:val="id-ID"/>
        </w:rPr>
      </w:pPr>
      <w:r>
        <w:rPr>
          <w:noProof/>
          <w:lang w:val="en-GB" w:eastAsia="en-GB"/>
        </w:rPr>
        <w:drawing>
          <wp:inline distT="0" distB="0" distL="0" distR="0" wp14:anchorId="7E80FD07" wp14:editId="3577EDBB">
            <wp:extent cx="5549900" cy="238188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49900" cy="2381885"/>
                    </a:xfrm>
                    <a:prstGeom prst="rect">
                      <a:avLst/>
                    </a:prstGeom>
                  </pic:spPr>
                </pic:pic>
              </a:graphicData>
            </a:graphic>
          </wp:inline>
        </w:drawing>
      </w:r>
    </w:p>
    <w:p w14:paraId="1EF49E5E" w14:textId="16975E69" w:rsidR="002C5C2E" w:rsidRPr="00A908F1" w:rsidRDefault="002C5C2E" w:rsidP="002C5C2E">
      <w:pPr>
        <w:pStyle w:val="Caption"/>
        <w:jc w:val="center"/>
        <w:rPr>
          <w:lang w:val="id-ID"/>
        </w:rPr>
      </w:pPr>
      <w:bookmarkStart w:id="408" w:name="_Toc491988663"/>
      <w:r>
        <w:t xml:space="preserve">Figure </w:t>
      </w:r>
      <w:fldSimple w:instr=" SEQ Figure \* ARABIC ">
        <w:r w:rsidR="006E34F4">
          <w:rPr>
            <w:noProof/>
          </w:rPr>
          <w:t>12</w:t>
        </w:r>
      </w:fldSimple>
      <w:r>
        <w:rPr>
          <w:lang w:val="id-ID"/>
        </w:rPr>
        <w:t xml:space="preserve"> – Zenon Report Viewer Feature</w:t>
      </w:r>
      <w:bookmarkEnd w:id="408"/>
    </w:p>
    <w:p w14:paraId="296C420F" w14:textId="77777777" w:rsidR="002C5C2E" w:rsidRDefault="002C5C2E" w:rsidP="002C5C2E">
      <w:pPr>
        <w:pStyle w:val="ListParagraph"/>
        <w:spacing w:line="360" w:lineRule="auto"/>
        <w:jc w:val="both"/>
        <w:rPr>
          <w:lang w:val="id-ID"/>
        </w:rPr>
      </w:pPr>
      <w:r w:rsidRPr="00A908F1">
        <w:rPr>
          <w:lang w:val="id-ID"/>
        </w:rPr>
        <w:t>To be able to create reports using the Report Viewer, software from third-party providers will also be</w:t>
      </w:r>
      <w:r>
        <w:rPr>
          <w:lang w:val="id-ID"/>
        </w:rPr>
        <w:t xml:space="preserve"> </w:t>
      </w:r>
      <w:r w:rsidRPr="00A908F1">
        <w:rPr>
          <w:lang w:val="id-ID"/>
        </w:rPr>
        <w:t xml:space="preserve">required. Microsoft Report Designer is therefore also installed </w:t>
      </w:r>
      <w:r w:rsidRPr="00A908F1">
        <w:rPr>
          <w:lang w:val="id-ID"/>
        </w:rPr>
        <w:lastRenderedPageBreak/>
        <w:t>when zenon is installed. This opens as</w:t>
      </w:r>
      <w:r>
        <w:rPr>
          <w:lang w:val="id-ID"/>
        </w:rPr>
        <w:t xml:space="preserve"> </w:t>
      </w:r>
      <w:r w:rsidRPr="00A908F1">
        <w:rPr>
          <w:lang w:val="id-ID"/>
        </w:rPr>
        <w:t>soon as you create a new report. There is a separate screen type for display in Runtime.</w:t>
      </w:r>
    </w:p>
    <w:p w14:paraId="392EFEFC" w14:textId="77777777" w:rsidR="002C5C2E" w:rsidRDefault="002C5C2E" w:rsidP="00B245D5">
      <w:pPr>
        <w:pStyle w:val="ListParagraph"/>
        <w:numPr>
          <w:ilvl w:val="0"/>
          <w:numId w:val="63"/>
        </w:numPr>
        <w:spacing w:line="360" w:lineRule="auto"/>
        <w:jc w:val="both"/>
        <w:rPr>
          <w:lang w:val="id-ID"/>
        </w:rPr>
      </w:pPr>
      <w:r>
        <w:rPr>
          <w:lang w:val="id-ID"/>
        </w:rPr>
        <w:t>Extended Trend</w:t>
      </w:r>
    </w:p>
    <w:p w14:paraId="5AF8D29A" w14:textId="77777777" w:rsidR="002C5C2E" w:rsidRDefault="002C5C2E" w:rsidP="002C5C2E">
      <w:pPr>
        <w:pStyle w:val="ListParagraph"/>
        <w:spacing w:line="360" w:lineRule="auto"/>
        <w:jc w:val="both"/>
        <w:rPr>
          <w:lang w:val="id-ID"/>
        </w:rPr>
      </w:pPr>
      <w:r>
        <w:rPr>
          <w:lang w:val="id-ID"/>
        </w:rPr>
        <w:t xml:space="preserve">Extended Trend </w:t>
      </w:r>
      <w:r w:rsidRPr="00A908F1">
        <w:rPr>
          <w:lang w:val="id-ID"/>
        </w:rPr>
        <w:t xml:space="preserve">which </w:t>
      </w:r>
      <w:commentRangeStart w:id="409"/>
      <w:r w:rsidRPr="00A908F1">
        <w:rPr>
          <w:lang w:val="id-ID"/>
        </w:rPr>
        <w:t>requires a license</w:t>
      </w:r>
      <w:commentRangeEnd w:id="409"/>
      <w:r w:rsidR="00476A5D">
        <w:rPr>
          <w:rStyle w:val="CommentReference"/>
          <w:rFonts w:eastAsia="Times New Roman" w:cs="Times New Roman"/>
          <w:lang w:eastAsia="en-US"/>
        </w:rPr>
        <w:commentReference w:id="409"/>
      </w:r>
      <w:r w:rsidRPr="00A908F1">
        <w:rPr>
          <w:lang w:val="id-ID"/>
        </w:rPr>
        <w:t xml:space="preserve">, provides online values and archive values from variables as curves. In contrast to the trend dynamic element, it is possible to zoom, browse, query and scale online values and values from archives. As with the Report Generator and the Report Viewer, there is also a separate </w:t>
      </w:r>
      <w:r>
        <w:rPr>
          <w:lang w:val="id-ID"/>
        </w:rPr>
        <w:t>screen type for Extended Trend.</w:t>
      </w:r>
    </w:p>
    <w:p w14:paraId="16B43B9C" w14:textId="77777777" w:rsidR="002C5C2E" w:rsidRPr="002C5C2E" w:rsidRDefault="002C5C2E" w:rsidP="002C5C2E">
      <w:pPr>
        <w:pStyle w:val="Heading3"/>
        <w:keepLines w:val="0"/>
        <w:numPr>
          <w:ilvl w:val="2"/>
          <w:numId w:val="8"/>
        </w:numPr>
        <w:tabs>
          <w:tab w:val="left" w:pos="709"/>
        </w:tabs>
        <w:spacing w:before="480" w:after="200" w:line="300" w:lineRule="exact"/>
        <w:rPr>
          <w:rFonts w:ascii="Arial" w:hAnsi="Arial" w:cs="Arial"/>
          <w:b/>
          <w:color w:val="auto"/>
        </w:rPr>
      </w:pPr>
      <w:bookmarkStart w:id="410" w:name="_Toc492278910"/>
      <w:r w:rsidRPr="002C5C2E">
        <w:rPr>
          <w:rFonts w:ascii="Arial" w:hAnsi="Arial" w:cs="Arial"/>
          <w:b/>
          <w:color w:val="auto"/>
          <w:lang w:val="id-ID"/>
        </w:rPr>
        <w:t>Chronological Event List</w:t>
      </w:r>
      <w:bookmarkEnd w:id="410"/>
    </w:p>
    <w:p w14:paraId="1B5F8519" w14:textId="77777777" w:rsidR="002C5C2E" w:rsidRDefault="002C5C2E" w:rsidP="002C5C2E">
      <w:pPr>
        <w:spacing w:line="360" w:lineRule="auto"/>
        <w:jc w:val="both"/>
        <w:rPr>
          <w:bCs/>
        </w:rPr>
      </w:pPr>
      <w:r w:rsidRPr="00243F0B">
        <w:rPr>
          <w:bCs/>
        </w:rPr>
        <w:t>In the Chronological Event List (CEL) system events and user inputs can be logged, e.g.:</w:t>
      </w:r>
    </w:p>
    <w:p w14:paraId="3A81D71D" w14:textId="77777777" w:rsidR="002C5C2E" w:rsidRPr="00243F0B" w:rsidRDefault="002C5C2E" w:rsidP="00B245D5">
      <w:pPr>
        <w:pStyle w:val="ListParagraph"/>
        <w:numPr>
          <w:ilvl w:val="0"/>
          <w:numId w:val="63"/>
        </w:numPr>
        <w:spacing w:line="360" w:lineRule="auto"/>
        <w:jc w:val="both"/>
        <w:rPr>
          <w:bCs/>
        </w:rPr>
      </w:pPr>
      <w:r>
        <w:rPr>
          <w:bCs/>
          <w:lang w:val="id-ID"/>
        </w:rPr>
        <w:t>Alarm acknowledgement</w:t>
      </w:r>
    </w:p>
    <w:p w14:paraId="222654DF" w14:textId="77777777" w:rsidR="002C5C2E" w:rsidRPr="00243F0B" w:rsidRDefault="002C5C2E" w:rsidP="00B245D5">
      <w:pPr>
        <w:pStyle w:val="ListParagraph"/>
        <w:numPr>
          <w:ilvl w:val="0"/>
          <w:numId w:val="63"/>
        </w:numPr>
        <w:spacing w:line="360" w:lineRule="auto"/>
        <w:jc w:val="both"/>
        <w:rPr>
          <w:bCs/>
        </w:rPr>
      </w:pPr>
      <w:r>
        <w:rPr>
          <w:bCs/>
          <w:lang w:val="id-ID"/>
        </w:rPr>
        <w:t>Delete alarms</w:t>
      </w:r>
    </w:p>
    <w:p w14:paraId="3392A09E" w14:textId="77777777" w:rsidR="002C5C2E" w:rsidRPr="00243F0B" w:rsidRDefault="002C5C2E" w:rsidP="00B245D5">
      <w:pPr>
        <w:pStyle w:val="ListParagraph"/>
        <w:numPr>
          <w:ilvl w:val="0"/>
          <w:numId w:val="63"/>
        </w:numPr>
        <w:spacing w:line="360" w:lineRule="auto"/>
        <w:jc w:val="both"/>
        <w:rPr>
          <w:bCs/>
        </w:rPr>
      </w:pPr>
      <w:r>
        <w:rPr>
          <w:bCs/>
          <w:lang w:val="id-ID"/>
        </w:rPr>
        <w:t>Set value</w:t>
      </w:r>
    </w:p>
    <w:p w14:paraId="1B288A51" w14:textId="77777777" w:rsidR="002C5C2E" w:rsidRPr="00243F0B" w:rsidRDefault="002C5C2E" w:rsidP="00B245D5">
      <w:pPr>
        <w:pStyle w:val="ListParagraph"/>
        <w:numPr>
          <w:ilvl w:val="0"/>
          <w:numId w:val="63"/>
        </w:numPr>
        <w:spacing w:line="360" w:lineRule="auto"/>
        <w:jc w:val="both"/>
        <w:rPr>
          <w:bCs/>
        </w:rPr>
      </w:pPr>
      <w:r>
        <w:rPr>
          <w:bCs/>
          <w:lang w:val="id-ID"/>
        </w:rPr>
        <w:t>Send recipes</w:t>
      </w:r>
    </w:p>
    <w:p w14:paraId="7D4F12C0" w14:textId="77777777" w:rsidR="002C5C2E" w:rsidRPr="00243F0B" w:rsidRDefault="002C5C2E" w:rsidP="00B245D5">
      <w:pPr>
        <w:pStyle w:val="ListParagraph"/>
        <w:numPr>
          <w:ilvl w:val="0"/>
          <w:numId w:val="63"/>
        </w:numPr>
        <w:spacing w:line="360" w:lineRule="auto"/>
        <w:jc w:val="both"/>
        <w:rPr>
          <w:bCs/>
        </w:rPr>
      </w:pPr>
      <w:r>
        <w:rPr>
          <w:bCs/>
          <w:lang w:val="id-ID"/>
        </w:rPr>
        <w:t>Change recipe</w:t>
      </w:r>
    </w:p>
    <w:p w14:paraId="5D8F3AF9" w14:textId="77777777" w:rsidR="002C5C2E" w:rsidRPr="00243F0B" w:rsidRDefault="002C5C2E" w:rsidP="00B245D5">
      <w:pPr>
        <w:pStyle w:val="ListParagraph"/>
        <w:numPr>
          <w:ilvl w:val="0"/>
          <w:numId w:val="63"/>
        </w:numPr>
        <w:spacing w:line="360" w:lineRule="auto"/>
        <w:jc w:val="both"/>
        <w:rPr>
          <w:bCs/>
        </w:rPr>
      </w:pPr>
      <w:r>
        <w:rPr>
          <w:bCs/>
          <w:lang w:val="id-ID"/>
        </w:rPr>
        <w:t>Archive data</w:t>
      </w:r>
    </w:p>
    <w:p w14:paraId="5AD63999" w14:textId="77777777" w:rsidR="002C5C2E" w:rsidRPr="00243F0B" w:rsidRDefault="002C5C2E" w:rsidP="00B245D5">
      <w:pPr>
        <w:pStyle w:val="ListParagraph"/>
        <w:numPr>
          <w:ilvl w:val="0"/>
          <w:numId w:val="63"/>
        </w:numPr>
        <w:spacing w:line="360" w:lineRule="auto"/>
        <w:jc w:val="both"/>
        <w:rPr>
          <w:bCs/>
        </w:rPr>
      </w:pPr>
      <w:r>
        <w:rPr>
          <w:bCs/>
          <w:lang w:val="id-ID"/>
        </w:rPr>
        <w:t>User action</w:t>
      </w:r>
    </w:p>
    <w:p w14:paraId="676C85EF" w14:textId="77777777" w:rsidR="002C5C2E" w:rsidRPr="00243F0B" w:rsidRDefault="002C5C2E" w:rsidP="00B245D5">
      <w:pPr>
        <w:pStyle w:val="ListParagraph"/>
        <w:numPr>
          <w:ilvl w:val="0"/>
          <w:numId w:val="63"/>
        </w:numPr>
        <w:spacing w:line="360" w:lineRule="auto"/>
        <w:jc w:val="both"/>
        <w:rPr>
          <w:bCs/>
        </w:rPr>
      </w:pPr>
      <w:r>
        <w:rPr>
          <w:bCs/>
          <w:lang w:val="id-ID"/>
        </w:rPr>
        <w:t>Network action</w:t>
      </w:r>
    </w:p>
    <w:p w14:paraId="495B1C7B" w14:textId="77777777" w:rsidR="002C5C2E" w:rsidRDefault="002C5C2E" w:rsidP="002C5C2E">
      <w:pPr>
        <w:spacing w:line="360" w:lineRule="auto"/>
        <w:jc w:val="both"/>
        <w:rPr>
          <w:bCs/>
        </w:rPr>
      </w:pPr>
      <w:r w:rsidRPr="00243F0B">
        <w:rPr>
          <w:bCs/>
        </w:rPr>
        <w:t>A Chronological Event List screen makes it possible to log and display system events and user</w:t>
      </w:r>
      <w:r>
        <w:rPr>
          <w:bCs/>
          <w:lang w:val="id-ID"/>
        </w:rPr>
        <w:t xml:space="preserve"> </w:t>
      </w:r>
      <w:r w:rsidRPr="00243F0B">
        <w:rPr>
          <w:bCs/>
        </w:rPr>
        <w:t xml:space="preserve">operations in the Runtime. Which entries are displayed is defined via the </w:t>
      </w:r>
      <w:proofErr w:type="gramStart"/>
      <w:r w:rsidRPr="00243F0B">
        <w:rPr>
          <w:bCs/>
        </w:rPr>
        <w:t>engineering.</w:t>
      </w:r>
      <w:proofErr w:type="gramEnd"/>
      <w:r w:rsidRPr="00243F0B">
        <w:rPr>
          <w:bCs/>
        </w:rPr>
        <w:t xml:space="preserve"> The display can</w:t>
      </w:r>
      <w:r>
        <w:rPr>
          <w:bCs/>
          <w:lang w:val="id-ID"/>
        </w:rPr>
        <w:t xml:space="preserve"> </w:t>
      </w:r>
      <w:r w:rsidRPr="00243F0B">
        <w:rPr>
          <w:bCs/>
        </w:rPr>
        <w:t>be changed by filters in the engineering and in the Runtime. Functions make it possible to</w:t>
      </w:r>
      <w:r>
        <w:rPr>
          <w:bCs/>
          <w:lang w:val="id-ID"/>
        </w:rPr>
        <w:t xml:space="preserve"> </w:t>
      </w:r>
      <w:r w:rsidRPr="00243F0B">
        <w:rPr>
          <w:bCs/>
        </w:rPr>
        <w:t>export and print the displayed events.</w:t>
      </w:r>
    </w:p>
    <w:p w14:paraId="476081C9" w14:textId="77777777" w:rsidR="002C5C2E" w:rsidRDefault="002C5C2E" w:rsidP="002C5C2E">
      <w:pPr>
        <w:spacing w:line="360" w:lineRule="auto"/>
        <w:jc w:val="both"/>
        <w:rPr>
          <w:bCs/>
        </w:rPr>
      </w:pPr>
      <w:r>
        <w:rPr>
          <w:bCs/>
          <w:lang w:val="id-ID"/>
        </w:rPr>
        <w:t xml:space="preserve">CEL </w:t>
      </w:r>
      <w:r w:rsidRPr="00CF01DC">
        <w:rPr>
          <w:bCs/>
        </w:rPr>
        <w:t>Exports can be carried out in different formats. Which columns are exported, and how, depends on the</w:t>
      </w:r>
      <w:r>
        <w:rPr>
          <w:bCs/>
          <w:lang w:val="id-ID"/>
        </w:rPr>
        <w:t xml:space="preserve"> </w:t>
      </w:r>
      <w:r w:rsidRPr="00CF01DC">
        <w:rPr>
          <w:bCs/>
        </w:rPr>
        <w:t xml:space="preserve">source </w:t>
      </w:r>
      <w:r>
        <w:rPr>
          <w:bCs/>
        </w:rPr>
        <w:t>(AML/CEL) and the export format is listed below:</w:t>
      </w:r>
    </w:p>
    <w:p w14:paraId="5C5FD376" w14:textId="77777777" w:rsidR="002C5C2E" w:rsidRDefault="002C5C2E" w:rsidP="00B245D5">
      <w:pPr>
        <w:pStyle w:val="ListParagraph"/>
        <w:numPr>
          <w:ilvl w:val="0"/>
          <w:numId w:val="64"/>
        </w:numPr>
        <w:spacing w:line="360" w:lineRule="auto"/>
        <w:jc w:val="both"/>
        <w:rPr>
          <w:bCs/>
        </w:rPr>
      </w:pPr>
      <w:r w:rsidRPr="00CF01DC">
        <w:rPr>
          <w:bCs/>
        </w:rPr>
        <w:t>CSV</w:t>
      </w:r>
    </w:p>
    <w:p w14:paraId="63402EBB" w14:textId="77777777" w:rsidR="002C5C2E" w:rsidRDefault="002C5C2E" w:rsidP="00B245D5">
      <w:pPr>
        <w:pStyle w:val="ListParagraph"/>
        <w:numPr>
          <w:ilvl w:val="0"/>
          <w:numId w:val="64"/>
        </w:numPr>
        <w:spacing w:line="360" w:lineRule="auto"/>
        <w:jc w:val="both"/>
        <w:rPr>
          <w:bCs/>
        </w:rPr>
      </w:pPr>
      <w:r w:rsidRPr="00CF01DC">
        <w:rPr>
          <w:bCs/>
        </w:rPr>
        <w:t>dBase</w:t>
      </w:r>
    </w:p>
    <w:p w14:paraId="304DA61C" w14:textId="77777777" w:rsidR="002C5C2E" w:rsidRDefault="002C5C2E" w:rsidP="00B245D5">
      <w:pPr>
        <w:pStyle w:val="ListParagraph"/>
        <w:numPr>
          <w:ilvl w:val="0"/>
          <w:numId w:val="64"/>
        </w:numPr>
        <w:spacing w:line="360" w:lineRule="auto"/>
        <w:jc w:val="both"/>
        <w:rPr>
          <w:bCs/>
        </w:rPr>
      </w:pPr>
      <w:r w:rsidRPr="00CF01DC">
        <w:rPr>
          <w:bCs/>
        </w:rPr>
        <w:t>SQL</w:t>
      </w:r>
    </w:p>
    <w:p w14:paraId="2DEA4269" w14:textId="77777777" w:rsidR="002C5C2E" w:rsidRDefault="002C5C2E" w:rsidP="00B245D5">
      <w:pPr>
        <w:pStyle w:val="ListParagraph"/>
        <w:numPr>
          <w:ilvl w:val="0"/>
          <w:numId w:val="64"/>
        </w:numPr>
        <w:spacing w:line="360" w:lineRule="auto"/>
        <w:jc w:val="both"/>
        <w:rPr>
          <w:bCs/>
        </w:rPr>
      </w:pPr>
      <w:commentRangeStart w:id="411"/>
      <w:r w:rsidRPr="00CF01DC">
        <w:rPr>
          <w:bCs/>
        </w:rPr>
        <w:t>XML</w:t>
      </w:r>
      <w:commentRangeEnd w:id="411"/>
      <w:r w:rsidR="00476A5D">
        <w:rPr>
          <w:rStyle w:val="CommentReference"/>
          <w:rFonts w:eastAsia="Times New Roman" w:cs="Times New Roman"/>
          <w:lang w:eastAsia="en-US"/>
        </w:rPr>
        <w:commentReference w:id="411"/>
      </w:r>
    </w:p>
    <w:p w14:paraId="0F027F81" w14:textId="77777777" w:rsidR="002C5C2E" w:rsidRPr="002C5C2E" w:rsidRDefault="002C5C2E" w:rsidP="002C5C2E">
      <w:pPr>
        <w:pStyle w:val="Heading3"/>
        <w:keepLines w:val="0"/>
        <w:numPr>
          <w:ilvl w:val="2"/>
          <w:numId w:val="8"/>
        </w:numPr>
        <w:tabs>
          <w:tab w:val="left" w:pos="709"/>
        </w:tabs>
        <w:spacing w:before="480" w:after="200" w:line="300" w:lineRule="exact"/>
        <w:rPr>
          <w:rFonts w:ascii="Arial" w:hAnsi="Arial" w:cs="Arial"/>
          <w:b/>
          <w:color w:val="auto"/>
        </w:rPr>
      </w:pPr>
      <w:bookmarkStart w:id="412" w:name="_Toc492278911"/>
      <w:r w:rsidRPr="002C5C2E">
        <w:rPr>
          <w:rFonts w:ascii="Arial" w:hAnsi="Arial" w:cs="Arial"/>
          <w:b/>
          <w:color w:val="auto"/>
          <w:lang w:val="id-ID"/>
        </w:rPr>
        <w:t>Automatic Line Coloring (ALC)</w:t>
      </w:r>
      <w:bookmarkEnd w:id="412"/>
    </w:p>
    <w:p w14:paraId="6DE224AB" w14:textId="77777777" w:rsidR="002C5C2E" w:rsidRDefault="002C5C2E" w:rsidP="002C5C2E">
      <w:pPr>
        <w:spacing w:line="360" w:lineRule="auto"/>
        <w:jc w:val="both"/>
        <w:rPr>
          <w:bCs/>
          <w:lang w:val="id-ID"/>
        </w:rPr>
      </w:pPr>
      <w:r w:rsidRPr="00CF01DC">
        <w:rPr>
          <w:bCs/>
          <w:lang w:val="id-ID"/>
        </w:rPr>
        <w:t>Automatic Line Coloring (ALC) makes it possible to color lines depending on the process status. The</w:t>
      </w:r>
      <w:r>
        <w:rPr>
          <w:bCs/>
          <w:lang w:val="id-ID"/>
        </w:rPr>
        <w:t xml:space="preserve"> </w:t>
      </w:r>
      <w:r w:rsidRPr="00CF01DC">
        <w:rPr>
          <w:bCs/>
          <w:lang w:val="id-ID"/>
        </w:rPr>
        <w:t xml:space="preserve">combined element is used as the process element. Automatic line coloring </w:t>
      </w:r>
      <w:r w:rsidRPr="00CF01DC">
        <w:rPr>
          <w:bCs/>
          <w:lang w:val="id-ID"/>
        </w:rPr>
        <w:lastRenderedPageBreak/>
        <w:t>allows easy automatic</w:t>
      </w:r>
      <w:r>
        <w:rPr>
          <w:bCs/>
          <w:lang w:val="id-ID"/>
        </w:rPr>
        <w:t xml:space="preserve"> </w:t>
      </w:r>
      <w:r w:rsidRPr="00CF01DC">
        <w:rPr>
          <w:bCs/>
          <w:lang w:val="id-ID"/>
        </w:rPr>
        <w:t>dynamizing of tubes in technology (for media) as well as in the topological networks (for electricity).</w:t>
      </w:r>
    </w:p>
    <w:p w14:paraId="17A5A5CA" w14:textId="77777777" w:rsidR="002C5C2E" w:rsidRDefault="002C5C2E" w:rsidP="002C5C2E">
      <w:pPr>
        <w:spacing w:line="360" w:lineRule="auto"/>
        <w:jc w:val="center"/>
        <w:rPr>
          <w:bCs/>
          <w:lang w:val="id-ID"/>
        </w:rPr>
      </w:pPr>
      <w:r>
        <w:rPr>
          <w:noProof/>
          <w:lang w:val="en-GB" w:eastAsia="en-GB"/>
        </w:rPr>
        <w:drawing>
          <wp:inline distT="0" distB="0" distL="0" distR="0" wp14:anchorId="54E7DFE5" wp14:editId="5E854089">
            <wp:extent cx="2447925" cy="3752850"/>
            <wp:effectExtent l="0" t="0" r="952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47925" cy="3752850"/>
                    </a:xfrm>
                    <a:prstGeom prst="rect">
                      <a:avLst/>
                    </a:prstGeom>
                  </pic:spPr>
                </pic:pic>
              </a:graphicData>
            </a:graphic>
          </wp:inline>
        </w:drawing>
      </w:r>
    </w:p>
    <w:p w14:paraId="48D5FEFD" w14:textId="056CDE4D" w:rsidR="002C5C2E" w:rsidRPr="00CF01DC" w:rsidRDefault="002C5C2E" w:rsidP="002C5C2E">
      <w:pPr>
        <w:pStyle w:val="Caption"/>
        <w:jc w:val="center"/>
        <w:rPr>
          <w:bCs/>
          <w:lang w:val="id-ID"/>
        </w:rPr>
      </w:pPr>
      <w:bookmarkStart w:id="413" w:name="_Toc491988664"/>
      <w:r>
        <w:t xml:space="preserve">Figure </w:t>
      </w:r>
      <w:fldSimple w:instr=" SEQ Figure \* ARABIC ">
        <w:r w:rsidR="006E34F4">
          <w:rPr>
            <w:noProof/>
          </w:rPr>
          <w:t>13</w:t>
        </w:r>
      </w:fldSimple>
      <w:r>
        <w:rPr>
          <w:lang w:val="id-ID"/>
        </w:rPr>
        <w:t xml:space="preserve"> – Zenon ALC Example</w:t>
      </w:r>
      <w:bookmarkEnd w:id="413"/>
    </w:p>
    <w:p w14:paraId="54A40A1F" w14:textId="77777777" w:rsidR="002C5C2E" w:rsidRPr="002C5C2E" w:rsidRDefault="002C5C2E" w:rsidP="002C5C2E">
      <w:pPr>
        <w:pStyle w:val="Heading3"/>
        <w:keepLines w:val="0"/>
        <w:numPr>
          <w:ilvl w:val="2"/>
          <w:numId w:val="8"/>
        </w:numPr>
        <w:tabs>
          <w:tab w:val="left" w:pos="709"/>
        </w:tabs>
        <w:spacing w:before="480" w:after="200" w:line="300" w:lineRule="exact"/>
        <w:rPr>
          <w:rFonts w:ascii="Arial" w:hAnsi="Arial" w:cs="Arial"/>
          <w:b/>
          <w:color w:val="auto"/>
        </w:rPr>
      </w:pPr>
      <w:bookmarkStart w:id="414" w:name="_Toc492278912"/>
      <w:r w:rsidRPr="002C5C2E">
        <w:rPr>
          <w:rFonts w:ascii="Arial" w:hAnsi="Arial" w:cs="Arial"/>
          <w:b/>
          <w:color w:val="auto"/>
          <w:lang w:val="id-ID"/>
        </w:rPr>
        <w:t>Alarm Administration</w:t>
      </w:r>
      <w:bookmarkEnd w:id="414"/>
    </w:p>
    <w:p w14:paraId="34253BC7" w14:textId="77777777" w:rsidR="002C5C2E" w:rsidRDefault="002C5C2E" w:rsidP="002C5C2E">
      <w:pPr>
        <w:spacing w:line="360" w:lineRule="auto"/>
        <w:jc w:val="both"/>
        <w:rPr>
          <w:bCs/>
          <w:lang w:val="id-ID"/>
        </w:rPr>
      </w:pPr>
      <w:r w:rsidRPr="00562754">
        <w:rPr>
          <w:bCs/>
          <w:lang w:val="id-ID"/>
        </w:rPr>
        <w:t>Alarm administration informs faults that occur such as limit values being exceeded. It comprises:</w:t>
      </w:r>
    </w:p>
    <w:p w14:paraId="13730615" w14:textId="77777777" w:rsidR="002C5C2E" w:rsidRDefault="002C5C2E" w:rsidP="00B245D5">
      <w:pPr>
        <w:pStyle w:val="ListParagraph"/>
        <w:numPr>
          <w:ilvl w:val="0"/>
          <w:numId w:val="65"/>
        </w:numPr>
        <w:spacing w:line="360" w:lineRule="auto"/>
        <w:jc w:val="both"/>
        <w:rPr>
          <w:bCs/>
          <w:lang w:val="id-ID"/>
        </w:rPr>
      </w:pPr>
      <w:r>
        <w:rPr>
          <w:bCs/>
          <w:lang w:val="id-ID"/>
        </w:rPr>
        <w:t>Alarm status line</w:t>
      </w:r>
    </w:p>
    <w:p w14:paraId="3EBCFD5D" w14:textId="77777777" w:rsidR="002C5C2E" w:rsidRDefault="002C5C2E" w:rsidP="002C5C2E">
      <w:pPr>
        <w:pStyle w:val="ListParagraph"/>
        <w:spacing w:line="360" w:lineRule="auto"/>
        <w:jc w:val="both"/>
        <w:rPr>
          <w:bCs/>
          <w:lang w:val="id-ID"/>
        </w:rPr>
      </w:pPr>
      <w:r w:rsidRPr="00562754">
        <w:rPr>
          <w:bCs/>
          <w:lang w:val="id-ID"/>
        </w:rPr>
        <w:t>Information line that is always shown in the foreground in Runtime and contains, depending on</w:t>
      </w:r>
      <w:r>
        <w:rPr>
          <w:bCs/>
          <w:lang w:val="id-ID"/>
        </w:rPr>
        <w:t xml:space="preserve"> </w:t>
      </w:r>
      <w:r w:rsidRPr="00562754">
        <w:rPr>
          <w:bCs/>
          <w:lang w:val="id-ID"/>
        </w:rPr>
        <w:t>the configuration, the most recent or oldest unacknowledged alarms.</w:t>
      </w:r>
    </w:p>
    <w:p w14:paraId="7350B94A" w14:textId="77777777" w:rsidR="002C5C2E" w:rsidRDefault="002C5C2E" w:rsidP="00B245D5">
      <w:pPr>
        <w:pStyle w:val="ListParagraph"/>
        <w:numPr>
          <w:ilvl w:val="0"/>
          <w:numId w:val="65"/>
        </w:numPr>
        <w:spacing w:line="360" w:lineRule="auto"/>
        <w:jc w:val="both"/>
        <w:rPr>
          <w:bCs/>
          <w:lang w:val="id-ID"/>
        </w:rPr>
      </w:pPr>
      <w:r>
        <w:rPr>
          <w:bCs/>
          <w:lang w:val="id-ID"/>
        </w:rPr>
        <w:t>Alarm Message List (</w:t>
      </w:r>
      <w:commentRangeStart w:id="415"/>
      <w:r>
        <w:rPr>
          <w:bCs/>
          <w:lang w:val="id-ID"/>
        </w:rPr>
        <w:t>AML</w:t>
      </w:r>
      <w:commentRangeEnd w:id="415"/>
      <w:r w:rsidR="00476A5D">
        <w:rPr>
          <w:rStyle w:val="CommentReference"/>
          <w:rFonts w:eastAsia="Times New Roman" w:cs="Times New Roman"/>
          <w:lang w:eastAsia="en-US"/>
        </w:rPr>
        <w:commentReference w:id="415"/>
      </w:r>
      <w:r>
        <w:rPr>
          <w:bCs/>
          <w:lang w:val="id-ID"/>
        </w:rPr>
        <w:t>)</w:t>
      </w:r>
    </w:p>
    <w:p w14:paraId="7AE14A49" w14:textId="77777777" w:rsidR="002C5C2E" w:rsidRDefault="002C5C2E" w:rsidP="002C5C2E">
      <w:pPr>
        <w:pStyle w:val="ListParagraph"/>
        <w:spacing w:line="360" w:lineRule="auto"/>
        <w:jc w:val="both"/>
        <w:rPr>
          <w:bCs/>
          <w:lang w:val="id-ID"/>
        </w:rPr>
      </w:pPr>
      <w:r w:rsidRPr="00562754">
        <w:rPr>
          <w:bCs/>
          <w:lang w:val="id-ID"/>
        </w:rPr>
        <w:t>Administers the alarms in a list in Runtime. The AML:</w:t>
      </w:r>
    </w:p>
    <w:p w14:paraId="2FEBBCD8" w14:textId="77777777" w:rsidR="002C5C2E" w:rsidRDefault="002C5C2E" w:rsidP="00B245D5">
      <w:pPr>
        <w:pStyle w:val="ListParagraph"/>
        <w:numPr>
          <w:ilvl w:val="0"/>
          <w:numId w:val="66"/>
        </w:numPr>
        <w:spacing w:line="360" w:lineRule="auto"/>
        <w:jc w:val="both"/>
        <w:rPr>
          <w:bCs/>
          <w:lang w:val="id-ID"/>
        </w:rPr>
      </w:pPr>
      <w:r w:rsidRPr="00562754">
        <w:rPr>
          <w:bCs/>
          <w:lang w:val="id-ID"/>
        </w:rPr>
        <w:t>Displays alarms and their causes in an unfiltered or filtered list</w:t>
      </w:r>
    </w:p>
    <w:p w14:paraId="01B87AB9" w14:textId="77777777" w:rsidR="002C5C2E" w:rsidRDefault="002C5C2E" w:rsidP="00B245D5">
      <w:pPr>
        <w:pStyle w:val="ListParagraph"/>
        <w:numPr>
          <w:ilvl w:val="0"/>
          <w:numId w:val="66"/>
        </w:numPr>
        <w:spacing w:line="360" w:lineRule="auto"/>
        <w:jc w:val="both"/>
        <w:rPr>
          <w:bCs/>
          <w:lang w:val="id-ID"/>
        </w:rPr>
      </w:pPr>
      <w:r w:rsidRPr="00562754">
        <w:rPr>
          <w:bCs/>
          <w:lang w:val="id-ID"/>
        </w:rPr>
        <w:t>Enables localization of the cause of the alarm</w:t>
      </w:r>
    </w:p>
    <w:p w14:paraId="1D48ACED" w14:textId="77777777" w:rsidR="002C5C2E" w:rsidRDefault="002C5C2E" w:rsidP="00B245D5">
      <w:pPr>
        <w:pStyle w:val="ListParagraph"/>
        <w:numPr>
          <w:ilvl w:val="0"/>
          <w:numId w:val="66"/>
        </w:numPr>
        <w:spacing w:line="360" w:lineRule="auto"/>
        <w:jc w:val="both"/>
        <w:rPr>
          <w:bCs/>
          <w:lang w:val="id-ID"/>
        </w:rPr>
      </w:pPr>
      <w:r w:rsidRPr="00562754">
        <w:rPr>
          <w:bCs/>
          <w:lang w:val="id-ID"/>
        </w:rPr>
        <w:t>Enables acknowledgment of alarms</w:t>
      </w:r>
    </w:p>
    <w:p w14:paraId="081ECFE7" w14:textId="77777777" w:rsidR="002C5C2E" w:rsidRDefault="002C5C2E" w:rsidP="00B245D5">
      <w:pPr>
        <w:pStyle w:val="ListParagraph"/>
        <w:numPr>
          <w:ilvl w:val="0"/>
          <w:numId w:val="66"/>
        </w:numPr>
        <w:spacing w:line="360" w:lineRule="auto"/>
        <w:jc w:val="both"/>
        <w:rPr>
          <w:bCs/>
          <w:lang w:val="id-ID"/>
        </w:rPr>
      </w:pPr>
      <w:r w:rsidRPr="00562754">
        <w:rPr>
          <w:bCs/>
          <w:lang w:val="id-ID"/>
        </w:rPr>
        <w:t>Enables deletion of alarms.</w:t>
      </w:r>
    </w:p>
    <w:p w14:paraId="211A8632" w14:textId="77777777" w:rsidR="002C5C2E" w:rsidRDefault="002C5C2E" w:rsidP="00B245D5">
      <w:pPr>
        <w:pStyle w:val="ListParagraph"/>
        <w:numPr>
          <w:ilvl w:val="0"/>
          <w:numId w:val="66"/>
        </w:numPr>
        <w:spacing w:line="360" w:lineRule="auto"/>
        <w:jc w:val="both"/>
        <w:rPr>
          <w:bCs/>
          <w:lang w:val="id-ID"/>
        </w:rPr>
      </w:pPr>
      <w:r w:rsidRPr="00562754">
        <w:rPr>
          <w:bCs/>
          <w:lang w:val="id-ID"/>
        </w:rPr>
        <w:t>Enables printing and saving of alarms</w:t>
      </w:r>
    </w:p>
    <w:p w14:paraId="119AE543" w14:textId="77777777" w:rsidR="002C5C2E" w:rsidRDefault="002C5C2E" w:rsidP="002C5C2E">
      <w:pPr>
        <w:spacing w:line="360" w:lineRule="auto"/>
        <w:jc w:val="both"/>
        <w:rPr>
          <w:bCs/>
          <w:lang w:val="id-ID"/>
        </w:rPr>
      </w:pPr>
      <w:r>
        <w:rPr>
          <w:bCs/>
          <w:lang w:val="id-ID"/>
        </w:rPr>
        <w:t>Alarms can be exported in different formats:</w:t>
      </w:r>
    </w:p>
    <w:p w14:paraId="7E59FE8C" w14:textId="77777777" w:rsidR="002C5C2E" w:rsidRDefault="002C5C2E" w:rsidP="00B245D5">
      <w:pPr>
        <w:pStyle w:val="ListParagraph"/>
        <w:numPr>
          <w:ilvl w:val="0"/>
          <w:numId w:val="67"/>
        </w:numPr>
        <w:spacing w:line="360" w:lineRule="auto"/>
        <w:jc w:val="both"/>
        <w:rPr>
          <w:bCs/>
          <w:lang w:val="id-ID"/>
        </w:rPr>
      </w:pPr>
      <w:r>
        <w:rPr>
          <w:bCs/>
          <w:lang w:val="id-ID"/>
        </w:rPr>
        <w:lastRenderedPageBreak/>
        <w:t>dBase</w:t>
      </w:r>
    </w:p>
    <w:p w14:paraId="5D873E70" w14:textId="77777777" w:rsidR="002C5C2E" w:rsidRDefault="002C5C2E" w:rsidP="00B245D5">
      <w:pPr>
        <w:pStyle w:val="ListParagraph"/>
        <w:numPr>
          <w:ilvl w:val="0"/>
          <w:numId w:val="67"/>
        </w:numPr>
        <w:spacing w:line="360" w:lineRule="auto"/>
        <w:jc w:val="both"/>
        <w:rPr>
          <w:bCs/>
          <w:lang w:val="id-ID"/>
        </w:rPr>
      </w:pPr>
      <w:r>
        <w:rPr>
          <w:bCs/>
          <w:lang w:val="id-ID"/>
        </w:rPr>
        <w:t>CSV</w:t>
      </w:r>
    </w:p>
    <w:p w14:paraId="28733903" w14:textId="77777777" w:rsidR="002C5C2E" w:rsidRDefault="002C5C2E" w:rsidP="00B245D5">
      <w:pPr>
        <w:pStyle w:val="ListParagraph"/>
        <w:numPr>
          <w:ilvl w:val="0"/>
          <w:numId w:val="67"/>
        </w:numPr>
        <w:spacing w:line="360" w:lineRule="auto"/>
        <w:jc w:val="both"/>
        <w:rPr>
          <w:bCs/>
          <w:lang w:val="id-ID"/>
        </w:rPr>
      </w:pPr>
      <w:r>
        <w:rPr>
          <w:bCs/>
          <w:lang w:val="id-ID"/>
        </w:rPr>
        <w:t>XML</w:t>
      </w:r>
    </w:p>
    <w:p w14:paraId="675EF843" w14:textId="77777777" w:rsidR="002C5C2E" w:rsidRDefault="002C5C2E" w:rsidP="00B245D5">
      <w:pPr>
        <w:pStyle w:val="ListParagraph"/>
        <w:numPr>
          <w:ilvl w:val="0"/>
          <w:numId w:val="67"/>
        </w:numPr>
        <w:spacing w:line="360" w:lineRule="auto"/>
        <w:jc w:val="both"/>
        <w:rPr>
          <w:bCs/>
          <w:lang w:val="id-ID"/>
        </w:rPr>
      </w:pPr>
      <w:r>
        <w:rPr>
          <w:bCs/>
          <w:lang w:val="id-ID"/>
        </w:rPr>
        <w:t>SQL</w:t>
      </w:r>
    </w:p>
    <w:p w14:paraId="416709D1" w14:textId="77777777" w:rsidR="002C5C2E" w:rsidRPr="002C5C2E" w:rsidRDefault="002C5C2E" w:rsidP="002C5C2E">
      <w:pPr>
        <w:pStyle w:val="Heading3"/>
        <w:keepLines w:val="0"/>
        <w:numPr>
          <w:ilvl w:val="2"/>
          <w:numId w:val="8"/>
        </w:numPr>
        <w:tabs>
          <w:tab w:val="left" w:pos="709"/>
        </w:tabs>
        <w:spacing w:before="480" w:after="200" w:line="300" w:lineRule="exact"/>
        <w:rPr>
          <w:rFonts w:ascii="Arial" w:hAnsi="Arial" w:cs="Arial"/>
          <w:b/>
          <w:color w:val="auto"/>
        </w:rPr>
      </w:pPr>
      <w:bookmarkStart w:id="416" w:name="_Toc492278913"/>
      <w:r w:rsidRPr="002C5C2E">
        <w:rPr>
          <w:rFonts w:ascii="Arial" w:hAnsi="Arial" w:cs="Arial"/>
          <w:b/>
          <w:color w:val="auto"/>
          <w:lang w:val="id-ID"/>
        </w:rPr>
        <w:t>User administration</w:t>
      </w:r>
      <w:bookmarkEnd w:id="416"/>
    </w:p>
    <w:p w14:paraId="28F06AD9" w14:textId="77777777" w:rsidR="002C5C2E" w:rsidRPr="009A3740" w:rsidRDefault="002C5C2E" w:rsidP="002C5C2E">
      <w:pPr>
        <w:spacing w:line="360" w:lineRule="auto"/>
        <w:jc w:val="both"/>
        <w:rPr>
          <w:bCs/>
          <w:lang w:val="id-ID"/>
        </w:rPr>
      </w:pPr>
      <w:r>
        <w:rPr>
          <w:bCs/>
          <w:lang w:val="id-ID"/>
        </w:rPr>
        <w:t>Z</w:t>
      </w:r>
      <w:r w:rsidRPr="009A3740">
        <w:rPr>
          <w:bCs/>
          <w:lang w:val="id-ID"/>
        </w:rPr>
        <w:t>enon supports user administration for the Editor and for online operation Runtime</w:t>
      </w:r>
      <w:r>
        <w:rPr>
          <w:bCs/>
          <w:lang w:val="id-ID"/>
        </w:rPr>
        <w:t xml:space="preserve">. </w:t>
      </w:r>
      <w:r w:rsidRPr="009A3740">
        <w:rPr>
          <w:bCs/>
          <w:lang w:val="id-ID"/>
        </w:rPr>
        <w:t>The concept of zenon user administration assumes that different users have different operating rights</w:t>
      </w:r>
      <w:r>
        <w:rPr>
          <w:bCs/>
          <w:lang w:val="id-ID"/>
        </w:rPr>
        <w:t xml:space="preserve"> </w:t>
      </w:r>
      <w:r w:rsidRPr="009A3740">
        <w:rPr>
          <w:bCs/>
          <w:lang w:val="id-ID"/>
        </w:rPr>
        <w:t>(authorization levels and function authorizations). Administrators also have different rights, but have</w:t>
      </w:r>
      <w:r>
        <w:rPr>
          <w:bCs/>
          <w:lang w:val="id-ID"/>
        </w:rPr>
        <w:t xml:space="preserve"> </w:t>
      </w:r>
      <w:r w:rsidRPr="009A3740">
        <w:rPr>
          <w:bCs/>
          <w:lang w:val="id-ID"/>
        </w:rPr>
        <w:t>additional administrative rights, such as the administration of users. Users can be administered via</w:t>
      </w:r>
      <w:r>
        <w:rPr>
          <w:bCs/>
          <w:lang w:val="id-ID"/>
        </w:rPr>
        <w:t xml:space="preserve"> </w:t>
      </w:r>
      <w:r w:rsidRPr="009A3740">
        <w:rPr>
          <w:bCs/>
          <w:lang w:val="id-ID"/>
        </w:rPr>
        <w:t>zenon and the Windows Active Directory.</w:t>
      </w:r>
    </w:p>
    <w:p w14:paraId="2A3FCB18" w14:textId="77777777" w:rsidR="002C5C2E" w:rsidRPr="009A3740" w:rsidRDefault="002C5C2E" w:rsidP="002C5C2E">
      <w:pPr>
        <w:spacing w:line="360" w:lineRule="auto"/>
        <w:jc w:val="both"/>
        <w:rPr>
          <w:bCs/>
          <w:lang w:val="id-ID"/>
        </w:rPr>
      </w:pPr>
      <w:r w:rsidRPr="009A3740">
        <w:rPr>
          <w:bCs/>
          <w:lang w:val="id-ID"/>
        </w:rPr>
        <w:t>Each user can be assigned several different authorizations. A maximum of 128 (0 to 127) authorizations</w:t>
      </w:r>
      <w:r>
        <w:rPr>
          <w:bCs/>
          <w:lang w:val="id-ID"/>
        </w:rPr>
        <w:t xml:space="preserve"> </w:t>
      </w:r>
      <w:r w:rsidRPr="009A3740">
        <w:rPr>
          <w:bCs/>
          <w:lang w:val="id-ID"/>
        </w:rPr>
        <w:t>can be configured. Users can be assigned to the individual authorization levels and the attendant</w:t>
      </w:r>
      <w:r>
        <w:rPr>
          <w:bCs/>
          <w:lang w:val="id-ID"/>
        </w:rPr>
        <w:t xml:space="preserve"> </w:t>
      </w:r>
      <w:r w:rsidRPr="009A3740">
        <w:rPr>
          <w:bCs/>
          <w:lang w:val="id-ID"/>
        </w:rPr>
        <w:t>project-specific password design in relation to this can be created completely freely. Each user can have</w:t>
      </w:r>
      <w:r>
        <w:rPr>
          <w:bCs/>
          <w:lang w:val="id-ID"/>
        </w:rPr>
        <w:t xml:space="preserve"> </w:t>
      </w:r>
      <w:r w:rsidRPr="009A3740">
        <w:rPr>
          <w:bCs/>
          <w:lang w:val="id-ID"/>
        </w:rPr>
        <w:t>any level allocated. Thus e.g. user 1 can have levels 0, 1, 5 and 6 assigned and user 2 can have levels 0, 1,</w:t>
      </w:r>
      <w:r>
        <w:rPr>
          <w:bCs/>
          <w:lang w:val="id-ID"/>
        </w:rPr>
        <w:t xml:space="preserve"> </w:t>
      </w:r>
      <w:r w:rsidRPr="009A3740">
        <w:rPr>
          <w:bCs/>
          <w:lang w:val="id-ID"/>
        </w:rPr>
        <w:t>6, 8 and 10 assigned. Authorizations can only be issued if the administrator has those rights himself.</w:t>
      </w:r>
    </w:p>
    <w:p w14:paraId="6C5F1D66" w14:textId="7EB0FA7F" w:rsidR="002C5C2E" w:rsidRPr="009A3740" w:rsidRDefault="002C5C2E" w:rsidP="002C5C2E">
      <w:pPr>
        <w:spacing w:line="360" w:lineRule="auto"/>
        <w:jc w:val="both"/>
        <w:rPr>
          <w:bCs/>
          <w:lang w:val="id-ID"/>
        </w:rPr>
      </w:pPr>
      <w:r w:rsidRPr="009A3740">
        <w:rPr>
          <w:bCs/>
          <w:lang w:val="id-ID"/>
        </w:rPr>
        <w:t>The user is logged in in Runtime using the login function and a login screen. If the user is</w:t>
      </w:r>
      <w:r>
        <w:rPr>
          <w:bCs/>
          <w:lang w:val="id-ID"/>
        </w:rPr>
        <w:t xml:space="preserve"> </w:t>
      </w:r>
      <w:r w:rsidRPr="009A3740">
        <w:rPr>
          <w:bCs/>
          <w:lang w:val="id-ID"/>
        </w:rPr>
        <w:t>to be logged in automatically based on an event (e.g. position</w:t>
      </w:r>
      <w:r w:rsidR="00B709DF">
        <w:rPr>
          <w:bCs/>
          <w:lang w:val="id-ID"/>
        </w:rPr>
        <w:t xml:space="preserve"> of a key known to the system). </w:t>
      </w:r>
      <w:r w:rsidR="00B709DF" w:rsidRPr="00B709DF">
        <w:rPr>
          <w:bCs/>
          <w:lang w:val="id-ID"/>
        </w:rPr>
        <w:t>The SCADA workstations shall display the name of the operator who is currently logged in.</w:t>
      </w:r>
      <w:r w:rsidR="00B709DF">
        <w:rPr>
          <w:bCs/>
          <w:lang w:val="en-GB"/>
        </w:rPr>
        <w:t xml:space="preserve"> T</w:t>
      </w:r>
      <w:r w:rsidRPr="009A3740">
        <w:rPr>
          <w:bCs/>
          <w:lang w:val="id-ID"/>
        </w:rPr>
        <w:t>he Login</w:t>
      </w:r>
      <w:r>
        <w:rPr>
          <w:bCs/>
          <w:lang w:val="id-ID"/>
        </w:rPr>
        <w:t xml:space="preserve"> </w:t>
      </w:r>
      <w:r w:rsidRPr="009A3740">
        <w:rPr>
          <w:bCs/>
          <w:lang w:val="id-ID"/>
        </w:rPr>
        <w:t>without password function is used. This function is projected with a limit value or a Rema</w:t>
      </w:r>
      <w:r>
        <w:rPr>
          <w:bCs/>
          <w:lang w:val="id-ID"/>
        </w:rPr>
        <w:t xml:space="preserve"> </w:t>
      </w:r>
      <w:r w:rsidRPr="009A3740">
        <w:rPr>
          <w:bCs/>
          <w:lang w:val="id-ID"/>
        </w:rPr>
        <w:t>of the variable in the variable management, respectively. With multi-project administration, users can</w:t>
      </w:r>
      <w:r>
        <w:rPr>
          <w:bCs/>
          <w:lang w:val="id-ID"/>
        </w:rPr>
        <w:t xml:space="preserve"> </w:t>
      </w:r>
      <w:r w:rsidRPr="009A3740">
        <w:rPr>
          <w:bCs/>
          <w:lang w:val="id-ID"/>
        </w:rPr>
        <w:t>automatically be logged i</w:t>
      </w:r>
      <w:r>
        <w:rPr>
          <w:bCs/>
          <w:lang w:val="id-ID"/>
        </w:rPr>
        <w:t>n to subprojects with automatic</w:t>
      </w:r>
      <w:r w:rsidRPr="009A3740">
        <w:rPr>
          <w:bCs/>
          <w:lang w:val="id-ID"/>
        </w:rPr>
        <w:t xml:space="preserve"> login.</w:t>
      </w:r>
    </w:p>
    <w:p w14:paraId="0164F66C" w14:textId="154678BC" w:rsidR="004271A2" w:rsidRPr="00D6191A" w:rsidRDefault="002C5C2E" w:rsidP="00D6191A">
      <w:pPr>
        <w:pStyle w:val="ic"/>
        <w:spacing w:line="360" w:lineRule="auto"/>
        <w:ind w:left="0"/>
        <w:jc w:val="left"/>
        <w:rPr>
          <w:b w:val="0"/>
          <w:color w:val="auto"/>
          <w:sz w:val="22"/>
          <w:szCs w:val="22"/>
        </w:rPr>
      </w:pPr>
      <w:r w:rsidRPr="00100080">
        <w:rPr>
          <w:b w:val="0"/>
          <w:bCs/>
          <w:color w:val="auto"/>
          <w:sz w:val="22"/>
          <w:szCs w:val="22"/>
          <w:lang w:val="id-ID"/>
        </w:rPr>
        <w:t>If during a defined period of time there is no operation, an automatic time-triggered logout can be engineered. Users can log off from the system at any time using the logout function. The user SYSTEM is thus logged in.</w:t>
      </w:r>
    </w:p>
    <w:p w14:paraId="4C8ECE69" w14:textId="77777777" w:rsidR="002920E8" w:rsidRPr="002920E8" w:rsidRDefault="002920E8" w:rsidP="002920E8">
      <w:pPr>
        <w:spacing w:line="360" w:lineRule="auto"/>
        <w:rPr>
          <w:lang w:val="en-MY"/>
        </w:rPr>
      </w:pPr>
      <w:commentRangeStart w:id="417"/>
      <w:r w:rsidRPr="002920E8">
        <w:rPr>
          <w:lang w:val="en-MY"/>
        </w:rPr>
        <w:t>User access rights can be determined by use of a configuration table. In doing so, the following applies:</w:t>
      </w:r>
    </w:p>
    <w:p w14:paraId="1D916877" w14:textId="77777777" w:rsidR="002920E8" w:rsidRPr="002920E8" w:rsidRDefault="002920E8" w:rsidP="00B245D5">
      <w:pPr>
        <w:pStyle w:val="ListParagraph"/>
        <w:numPr>
          <w:ilvl w:val="0"/>
          <w:numId w:val="73"/>
        </w:numPr>
        <w:spacing w:before="0" w:after="0" w:line="360" w:lineRule="auto"/>
        <w:jc w:val="both"/>
        <w:rPr>
          <w:lang w:val="en-MY"/>
        </w:rPr>
      </w:pPr>
      <w:r w:rsidRPr="002920E8">
        <w:rPr>
          <w:lang w:val="en-MY"/>
        </w:rPr>
        <w:t>You must be logged in as an administrator.</w:t>
      </w:r>
    </w:p>
    <w:p w14:paraId="6E615A4B" w14:textId="77777777" w:rsidR="002920E8" w:rsidRPr="002920E8" w:rsidRDefault="002920E8" w:rsidP="00B245D5">
      <w:pPr>
        <w:pStyle w:val="ListParagraph"/>
        <w:numPr>
          <w:ilvl w:val="0"/>
          <w:numId w:val="73"/>
        </w:numPr>
        <w:spacing w:before="0" w:after="0" w:line="360" w:lineRule="auto"/>
        <w:jc w:val="both"/>
        <w:rPr>
          <w:lang w:val="en-MY"/>
        </w:rPr>
      </w:pPr>
      <w:r w:rsidRPr="002920E8">
        <w:rPr>
          <w:lang w:val="en-MY"/>
        </w:rPr>
        <w:t>You can create new users.</w:t>
      </w:r>
    </w:p>
    <w:p w14:paraId="27D1F0E0" w14:textId="77777777" w:rsidR="002920E8" w:rsidRPr="002920E8" w:rsidRDefault="002920E8" w:rsidP="00B245D5">
      <w:pPr>
        <w:pStyle w:val="ListParagraph"/>
        <w:numPr>
          <w:ilvl w:val="0"/>
          <w:numId w:val="73"/>
        </w:numPr>
        <w:spacing w:before="0" w:after="0" w:line="360" w:lineRule="auto"/>
        <w:jc w:val="both"/>
        <w:rPr>
          <w:lang w:val="en-MY"/>
        </w:rPr>
      </w:pPr>
      <w:r w:rsidRPr="002920E8">
        <w:rPr>
          <w:lang w:val="en-MY"/>
        </w:rPr>
        <w:t xml:space="preserve">You can edit </w:t>
      </w:r>
      <w:proofErr w:type="spellStart"/>
      <w:proofErr w:type="gramStart"/>
      <w:r w:rsidRPr="002920E8">
        <w:rPr>
          <w:lang w:val="en-MY"/>
        </w:rPr>
        <w:t>users.zenon</w:t>
      </w:r>
      <w:proofErr w:type="spellEnd"/>
      <w:proofErr w:type="gramEnd"/>
      <w:r w:rsidRPr="002920E8">
        <w:rPr>
          <w:lang w:val="en-MY"/>
        </w:rPr>
        <w:t xml:space="preserve"> login and user administration in Runtime</w:t>
      </w:r>
    </w:p>
    <w:p w14:paraId="3C127E24" w14:textId="77777777" w:rsidR="002920E8" w:rsidRPr="002920E8" w:rsidRDefault="002920E8" w:rsidP="00B245D5">
      <w:pPr>
        <w:pStyle w:val="ListParagraph"/>
        <w:numPr>
          <w:ilvl w:val="0"/>
          <w:numId w:val="73"/>
        </w:numPr>
        <w:spacing w:before="0" w:after="0" w:line="360" w:lineRule="auto"/>
        <w:jc w:val="both"/>
        <w:rPr>
          <w:lang w:val="en-MY"/>
        </w:rPr>
      </w:pPr>
      <w:r w:rsidRPr="002920E8">
        <w:rPr>
          <w:lang w:val="en-MY"/>
        </w:rPr>
        <w:t>You can delete users.</w:t>
      </w:r>
    </w:p>
    <w:p w14:paraId="2C7E10D5" w14:textId="0701D4E5" w:rsidR="002920E8" w:rsidRDefault="002920E8" w:rsidP="00B245D5">
      <w:pPr>
        <w:pStyle w:val="ListParagraph"/>
        <w:numPr>
          <w:ilvl w:val="0"/>
          <w:numId w:val="73"/>
        </w:numPr>
        <w:spacing w:before="0" w:after="0" w:line="360" w:lineRule="auto"/>
        <w:jc w:val="both"/>
        <w:rPr>
          <w:lang w:val="en-MY"/>
        </w:rPr>
      </w:pPr>
      <w:r w:rsidRPr="002920E8">
        <w:rPr>
          <w:lang w:val="en-MY"/>
        </w:rPr>
        <w:lastRenderedPageBreak/>
        <w:t>You can only issue function authorizations that you have yourself directly or as a member of a user group.</w:t>
      </w:r>
    </w:p>
    <w:p w14:paraId="6C50FF60" w14:textId="77777777" w:rsidR="00D6191A" w:rsidRPr="002920E8" w:rsidRDefault="00D6191A" w:rsidP="00D6191A">
      <w:pPr>
        <w:pStyle w:val="ListParagraph"/>
        <w:spacing w:before="0" w:after="0" w:line="360" w:lineRule="auto"/>
        <w:jc w:val="both"/>
        <w:rPr>
          <w:lang w:val="en-MY"/>
        </w:rPr>
      </w:pPr>
    </w:p>
    <w:p w14:paraId="7B58887A" w14:textId="77777777" w:rsidR="002920E8" w:rsidRPr="002920E8" w:rsidRDefault="002920E8" w:rsidP="002920E8">
      <w:pPr>
        <w:spacing w:line="360" w:lineRule="auto"/>
        <w:rPr>
          <w:lang w:val="en-MY"/>
        </w:rPr>
      </w:pPr>
      <w:r w:rsidRPr="002920E8">
        <w:rPr>
          <w:lang w:val="en-MY"/>
        </w:rPr>
        <w:t>To administer users in lists:</w:t>
      </w:r>
    </w:p>
    <w:p w14:paraId="0E78AD01" w14:textId="77777777" w:rsidR="002920E8" w:rsidRPr="002920E8" w:rsidRDefault="002920E8" w:rsidP="002920E8">
      <w:pPr>
        <w:spacing w:line="360" w:lineRule="auto"/>
        <w:rPr>
          <w:lang w:val="en-MY"/>
        </w:rPr>
      </w:pPr>
      <w:r w:rsidRPr="002920E8">
        <w:rPr>
          <w:lang w:val="en-MY"/>
        </w:rPr>
        <w:t>1. Log in as an administrator.</w:t>
      </w:r>
    </w:p>
    <w:p w14:paraId="4691BC6E" w14:textId="77777777" w:rsidR="002920E8" w:rsidRPr="002920E8" w:rsidRDefault="002920E8" w:rsidP="002920E8">
      <w:pPr>
        <w:spacing w:line="360" w:lineRule="auto"/>
        <w:rPr>
          <w:lang w:val="en-MY"/>
        </w:rPr>
      </w:pPr>
      <w:r w:rsidRPr="002920E8">
        <w:rPr>
          <w:lang w:val="en-MY"/>
        </w:rPr>
        <w:t>2. Create a user list screen.</w:t>
      </w:r>
    </w:p>
    <w:p w14:paraId="5FF6A339" w14:textId="77777777" w:rsidR="002920E8" w:rsidRPr="002920E8" w:rsidRDefault="002920E8" w:rsidP="002920E8">
      <w:pPr>
        <w:spacing w:line="360" w:lineRule="auto"/>
        <w:rPr>
          <w:lang w:val="en-MY"/>
        </w:rPr>
      </w:pPr>
      <w:r w:rsidRPr="002920E8">
        <w:rPr>
          <w:lang w:val="en-MY"/>
        </w:rPr>
        <w:t>3. Configure the desired settings.</w:t>
      </w:r>
    </w:p>
    <w:p w14:paraId="13E0A4B1" w14:textId="77777777" w:rsidR="002920E8" w:rsidRPr="002920E8" w:rsidRDefault="002920E8" w:rsidP="00B245D5">
      <w:pPr>
        <w:pStyle w:val="ListParagraph"/>
        <w:numPr>
          <w:ilvl w:val="0"/>
          <w:numId w:val="74"/>
        </w:numPr>
        <w:spacing w:line="360" w:lineRule="auto"/>
        <w:jc w:val="both"/>
        <w:rPr>
          <w:lang w:val="en-MY"/>
        </w:rPr>
      </w:pPr>
      <w:r w:rsidRPr="002920E8">
        <w:rPr>
          <w:lang w:val="en-MY"/>
        </w:rPr>
        <w:t>Clicking on New opens an edit user screen. This must be linked for screen switching.</w:t>
      </w:r>
    </w:p>
    <w:p w14:paraId="2C1ACBC1" w14:textId="77777777" w:rsidR="002920E8" w:rsidRPr="002920E8" w:rsidRDefault="002920E8" w:rsidP="00B245D5">
      <w:pPr>
        <w:pStyle w:val="ListParagraph"/>
        <w:numPr>
          <w:ilvl w:val="0"/>
          <w:numId w:val="74"/>
        </w:numPr>
        <w:spacing w:line="360" w:lineRule="auto"/>
        <w:jc w:val="both"/>
        <w:rPr>
          <w:lang w:val="en-MY"/>
        </w:rPr>
      </w:pPr>
      <w:r w:rsidRPr="002920E8">
        <w:rPr>
          <w:lang w:val="en-MY"/>
        </w:rPr>
        <w:t>Clicking on Edit opens an edit user screen. This must be linked for screen switching.</w:t>
      </w:r>
    </w:p>
    <w:p w14:paraId="1065B7CA" w14:textId="77777777" w:rsidR="002920E8" w:rsidRPr="002920E8" w:rsidRDefault="002920E8" w:rsidP="002920E8">
      <w:pPr>
        <w:keepNext/>
        <w:spacing w:line="360" w:lineRule="auto"/>
        <w:jc w:val="center"/>
      </w:pPr>
      <w:r w:rsidRPr="002920E8">
        <w:rPr>
          <w:noProof/>
          <w:lang w:val="en-GB" w:eastAsia="en-GB"/>
        </w:rPr>
        <w:drawing>
          <wp:inline distT="0" distB="0" distL="0" distR="0" wp14:anchorId="5FFB739A" wp14:editId="22C38BC3">
            <wp:extent cx="5551805" cy="2013585"/>
            <wp:effectExtent l="19050" t="19050" r="10795" b="2476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51805" cy="2013585"/>
                    </a:xfrm>
                    <a:prstGeom prst="rect">
                      <a:avLst/>
                    </a:prstGeom>
                    <a:noFill/>
                    <a:ln w="9525" cmpd="sng">
                      <a:solidFill>
                        <a:srgbClr val="000000"/>
                      </a:solidFill>
                      <a:miter lim="800000"/>
                      <a:headEnd/>
                      <a:tailEnd/>
                    </a:ln>
                    <a:effectLst/>
                  </pic:spPr>
                </pic:pic>
              </a:graphicData>
            </a:graphic>
          </wp:inline>
        </w:drawing>
      </w:r>
    </w:p>
    <w:p w14:paraId="1B078076" w14:textId="0475320E" w:rsidR="002920E8" w:rsidRDefault="002920E8" w:rsidP="002920E8">
      <w:pPr>
        <w:pStyle w:val="Caption"/>
        <w:jc w:val="center"/>
        <w:rPr>
          <w:color w:val="FF0000"/>
          <w:lang w:val="en-MY"/>
        </w:rPr>
      </w:pPr>
      <w:bookmarkStart w:id="418" w:name="_Toc491988665"/>
      <w:r>
        <w:t xml:space="preserve">Figure </w:t>
      </w:r>
      <w:fldSimple w:instr=" SEQ Figure \* ARABIC ">
        <w:r w:rsidR="006E34F4">
          <w:rPr>
            <w:noProof/>
          </w:rPr>
          <w:t>14</w:t>
        </w:r>
      </w:fldSimple>
      <w:r>
        <w:t xml:space="preserve"> - </w:t>
      </w:r>
      <w:r w:rsidRPr="00911A89">
        <w:t>User administer configuration table</w:t>
      </w:r>
      <w:bookmarkEnd w:id="418"/>
    </w:p>
    <w:p w14:paraId="314C8868" w14:textId="1E9E81EF" w:rsidR="007D4A2E" w:rsidRDefault="007D4A2E" w:rsidP="00A51C7A">
      <w:pPr>
        <w:pStyle w:val="ic"/>
      </w:pPr>
      <w:r>
        <w:br w:type="page"/>
      </w:r>
    </w:p>
    <w:p w14:paraId="515E1409" w14:textId="78BCC363" w:rsidR="00B1527B" w:rsidRDefault="00F2226C" w:rsidP="005B56B0">
      <w:pPr>
        <w:pStyle w:val="Heading1"/>
        <w:keepLines w:val="0"/>
        <w:numPr>
          <w:ilvl w:val="0"/>
          <w:numId w:val="8"/>
        </w:numPr>
        <w:tabs>
          <w:tab w:val="left" w:pos="0"/>
          <w:tab w:val="left" w:pos="709"/>
        </w:tabs>
        <w:spacing w:before="500" w:after="200" w:line="400" w:lineRule="exact"/>
      </w:pPr>
      <w:bookmarkStart w:id="419" w:name="_Toc492278914"/>
      <w:bookmarkStart w:id="420" w:name="_Toc482887620"/>
      <w:bookmarkStart w:id="421" w:name="_Toc489079241"/>
      <w:r>
        <w:lastRenderedPageBreak/>
        <w:t>Supplementary Functions</w:t>
      </w:r>
      <w:bookmarkEnd w:id="419"/>
      <w:commentRangeEnd w:id="417"/>
      <w:r w:rsidR="00476A5D">
        <w:rPr>
          <w:rStyle w:val="CommentReference"/>
          <w:rFonts w:ascii="Arial" w:eastAsia="Times New Roman" w:hAnsi="Arial" w:cs="Times New Roman"/>
          <w:b w:val="0"/>
          <w:caps w:val="0"/>
          <w:lang w:eastAsia="en-US"/>
        </w:rPr>
        <w:commentReference w:id="417"/>
      </w:r>
    </w:p>
    <w:p w14:paraId="1D6C8755" w14:textId="77777777" w:rsidR="00B1527B" w:rsidRPr="00AA1BE2" w:rsidRDefault="00B1527B" w:rsidP="00B1527B">
      <w:pPr>
        <w:pStyle w:val="Heading2"/>
        <w:keepLines w:val="0"/>
        <w:numPr>
          <w:ilvl w:val="1"/>
          <w:numId w:val="8"/>
        </w:numPr>
        <w:tabs>
          <w:tab w:val="left" w:pos="709"/>
        </w:tabs>
        <w:spacing w:before="200" w:after="200" w:line="288" w:lineRule="auto"/>
        <w:ind w:hanging="4121"/>
      </w:pPr>
      <w:bookmarkStart w:id="422" w:name="_Toc489079236"/>
      <w:bookmarkStart w:id="423" w:name="_Toc492278915"/>
      <w:r>
        <w:rPr>
          <w:lang w:val="id-ID"/>
        </w:rPr>
        <w:t>Redundancy</w:t>
      </w:r>
      <w:bookmarkEnd w:id="422"/>
      <w:bookmarkEnd w:id="423"/>
    </w:p>
    <w:p w14:paraId="67907A74" w14:textId="77777777" w:rsidR="00B1527B" w:rsidRDefault="00B1527B" w:rsidP="00B1527B">
      <w:pPr>
        <w:spacing w:line="360" w:lineRule="auto"/>
        <w:jc w:val="both"/>
        <w:rPr>
          <w:rFonts w:eastAsia="Times New Roman" w:cs="Arial"/>
          <w:szCs w:val="22"/>
          <w:lang w:val="id-ID" w:eastAsia="en-ID"/>
        </w:rPr>
      </w:pPr>
      <w:r w:rsidRPr="000B2149">
        <w:rPr>
          <w:rFonts w:eastAsia="Times New Roman" w:cs="Arial"/>
          <w:szCs w:val="22"/>
          <w:lang w:eastAsia="en-ID"/>
        </w:rPr>
        <w:t xml:space="preserve">Redundancy in </w:t>
      </w:r>
      <w:proofErr w:type="spellStart"/>
      <w:r w:rsidRPr="000B2149">
        <w:rPr>
          <w:rFonts w:eastAsia="Times New Roman" w:cs="Arial"/>
          <w:szCs w:val="22"/>
          <w:lang w:eastAsia="en-ID"/>
        </w:rPr>
        <w:t>zenon</w:t>
      </w:r>
      <w:proofErr w:type="spellEnd"/>
      <w:r w:rsidRPr="000B2149">
        <w:rPr>
          <w:rFonts w:eastAsia="Times New Roman" w:cs="Arial"/>
          <w:szCs w:val="22"/>
          <w:lang w:eastAsia="en-ID"/>
        </w:rPr>
        <w:t xml:space="preserve"> ensures that processes are not interrupted even in the event of a failure of the Primary Server and that no data is lost. </w:t>
      </w:r>
      <w:r>
        <w:rPr>
          <w:rFonts w:eastAsia="Times New Roman" w:cs="Arial"/>
          <w:szCs w:val="22"/>
          <w:lang w:val="id-ID" w:eastAsia="en-ID"/>
        </w:rPr>
        <w:t xml:space="preserve">Seamless redundancy in zenon </w:t>
      </w:r>
      <w:r w:rsidRPr="00DF1E68">
        <w:rPr>
          <w:rFonts w:eastAsia="Times New Roman" w:cs="Arial"/>
          <w:szCs w:val="22"/>
          <w:lang w:val="id-ID" w:eastAsia="en-ID"/>
        </w:rPr>
        <w:t>means that the time period between the failure of the Primary Server and detection of the failure is protected from data loss. This is implemented as follows:</w:t>
      </w:r>
    </w:p>
    <w:p w14:paraId="2CB6A549" w14:textId="77777777" w:rsidR="00B1527B" w:rsidRDefault="00B1527B" w:rsidP="00B245D5">
      <w:pPr>
        <w:pStyle w:val="ListParagraph"/>
        <w:numPr>
          <w:ilvl w:val="0"/>
          <w:numId w:val="82"/>
        </w:numPr>
        <w:spacing w:line="360" w:lineRule="auto"/>
        <w:jc w:val="both"/>
        <w:rPr>
          <w:rFonts w:eastAsia="Times New Roman" w:cs="Arial"/>
          <w:szCs w:val="22"/>
          <w:lang w:val="id-ID" w:eastAsia="en-ID"/>
        </w:rPr>
      </w:pPr>
      <w:r w:rsidRPr="00DF1E68">
        <w:rPr>
          <w:rFonts w:eastAsia="Times New Roman" w:cs="Arial"/>
          <w:szCs w:val="22"/>
          <w:lang w:val="id-ID" w:eastAsia="en-ID"/>
        </w:rPr>
        <w:t>The S</w:t>
      </w:r>
      <w:r>
        <w:rPr>
          <w:rFonts w:eastAsia="Times New Roman" w:cs="Arial"/>
          <w:szCs w:val="22"/>
          <w:lang w:val="id-ID" w:eastAsia="en-ID"/>
        </w:rPr>
        <w:t>tandby Server buffers all data.</w:t>
      </w:r>
    </w:p>
    <w:p w14:paraId="75EF9FA2" w14:textId="77777777" w:rsidR="00B1527B" w:rsidRPr="00DF1E68" w:rsidRDefault="00B1527B" w:rsidP="00B245D5">
      <w:pPr>
        <w:pStyle w:val="ListParagraph"/>
        <w:numPr>
          <w:ilvl w:val="0"/>
          <w:numId w:val="82"/>
        </w:numPr>
        <w:spacing w:line="360" w:lineRule="auto"/>
        <w:jc w:val="both"/>
        <w:rPr>
          <w:rFonts w:eastAsia="Times New Roman" w:cs="Arial"/>
          <w:szCs w:val="22"/>
          <w:lang w:eastAsia="en-ID"/>
        </w:rPr>
      </w:pPr>
      <w:r w:rsidRPr="00DF1E68">
        <w:rPr>
          <w:rFonts w:eastAsia="Times New Roman" w:cs="Arial"/>
          <w:szCs w:val="22"/>
          <w:lang w:val="id-ID" w:eastAsia="en-ID"/>
        </w:rPr>
        <w:t>The Standby Server detects the failure of the Primary Server and automatically takes on the complete functionality thereof.</w:t>
      </w:r>
    </w:p>
    <w:p w14:paraId="04CBF9F3" w14:textId="77777777" w:rsidR="00B1527B" w:rsidRDefault="00B1527B" w:rsidP="00B245D5">
      <w:pPr>
        <w:pStyle w:val="ListParagraph"/>
        <w:numPr>
          <w:ilvl w:val="0"/>
          <w:numId w:val="82"/>
        </w:numPr>
        <w:spacing w:line="360" w:lineRule="auto"/>
        <w:jc w:val="both"/>
        <w:rPr>
          <w:rFonts w:eastAsia="Times New Roman" w:cs="Arial"/>
          <w:szCs w:val="22"/>
          <w:lang w:eastAsia="en-ID"/>
        </w:rPr>
      </w:pPr>
      <w:r w:rsidRPr="00DF1E68">
        <w:rPr>
          <w:rFonts w:eastAsia="Times New Roman" w:cs="Arial"/>
          <w:szCs w:val="22"/>
          <w:lang w:val="id-ID" w:eastAsia="en-ID"/>
        </w:rPr>
        <w:t>The standby server adds the data from the buffer to the corresponding modules (AML, CEL, archives).</w:t>
      </w:r>
    </w:p>
    <w:p w14:paraId="20408891" w14:textId="77777777" w:rsidR="00B1527B" w:rsidRDefault="00B1527B" w:rsidP="00B1527B">
      <w:pPr>
        <w:spacing w:line="360" w:lineRule="auto"/>
        <w:jc w:val="both"/>
      </w:pPr>
      <w:r w:rsidRPr="00DF1E68">
        <w:t>Project changes need only be entered on the Primary Server; the standby server and the connected clients automatically synchronize online data. This ensures that the project status is the same on all computers.</w:t>
      </w:r>
    </w:p>
    <w:p w14:paraId="66C3D95F" w14:textId="77777777" w:rsidR="00B1527B" w:rsidRDefault="00B1527B" w:rsidP="00B1527B">
      <w:pPr>
        <w:spacing w:line="360" w:lineRule="auto"/>
        <w:jc w:val="both"/>
        <w:rPr>
          <w:lang w:val="id-ID"/>
        </w:rPr>
      </w:pPr>
      <w:r>
        <w:rPr>
          <w:lang w:val="id-ID"/>
        </w:rPr>
        <w:t>There are two kind of redundancy systems in zenon, that is:</w:t>
      </w:r>
    </w:p>
    <w:p w14:paraId="02770248" w14:textId="77777777" w:rsidR="00B1527B" w:rsidRDefault="00B1527B" w:rsidP="00B245D5">
      <w:pPr>
        <w:pStyle w:val="ListParagraph"/>
        <w:numPr>
          <w:ilvl w:val="0"/>
          <w:numId w:val="83"/>
        </w:numPr>
        <w:spacing w:line="360" w:lineRule="auto"/>
        <w:jc w:val="both"/>
        <w:rPr>
          <w:lang w:val="id-ID"/>
        </w:rPr>
      </w:pPr>
      <w:r>
        <w:rPr>
          <w:lang w:val="id-ID"/>
        </w:rPr>
        <w:t>Software redundancy</w:t>
      </w:r>
    </w:p>
    <w:p w14:paraId="2A9F45CC" w14:textId="77777777" w:rsidR="00B1527B" w:rsidRDefault="00B1527B" w:rsidP="00B1527B">
      <w:pPr>
        <w:pStyle w:val="ListParagraph"/>
        <w:spacing w:line="360" w:lineRule="auto"/>
        <w:jc w:val="both"/>
        <w:rPr>
          <w:lang w:val="id-ID"/>
        </w:rPr>
      </w:pPr>
      <w:r>
        <w:rPr>
          <w:lang w:val="id-ID"/>
        </w:rPr>
        <w:t>The primary server communicates with the controller on a two-way basis; the standby server is read only</w:t>
      </w:r>
    </w:p>
    <w:p w14:paraId="3B455B15" w14:textId="77777777" w:rsidR="00B1527B" w:rsidRDefault="00B1527B" w:rsidP="00B245D5">
      <w:pPr>
        <w:pStyle w:val="ListParagraph"/>
        <w:numPr>
          <w:ilvl w:val="0"/>
          <w:numId w:val="83"/>
        </w:numPr>
        <w:spacing w:line="360" w:lineRule="auto"/>
        <w:jc w:val="both"/>
        <w:rPr>
          <w:lang w:val="id-ID"/>
        </w:rPr>
      </w:pPr>
      <w:r>
        <w:rPr>
          <w:lang w:val="id-ID"/>
        </w:rPr>
        <w:t>Hardware redundancy</w:t>
      </w:r>
    </w:p>
    <w:p w14:paraId="6EC41968" w14:textId="77777777" w:rsidR="00B1527B" w:rsidRDefault="00B1527B" w:rsidP="00B1527B">
      <w:pPr>
        <w:pStyle w:val="ListParagraph"/>
        <w:spacing w:line="360" w:lineRule="auto"/>
        <w:jc w:val="both"/>
        <w:rPr>
          <w:lang w:val="id-ID"/>
        </w:rPr>
      </w:pPr>
      <w:r>
        <w:rPr>
          <w:lang w:val="id-ID"/>
        </w:rPr>
        <w:t>Both servers communicate on a two-way basis with the respective connected controller. This kind of redndancy is usually applied in conjunction with controllers connected in series.</w:t>
      </w:r>
    </w:p>
    <w:p w14:paraId="740F9062" w14:textId="77777777" w:rsidR="00B1527B" w:rsidRDefault="00B1527B" w:rsidP="00B1527B">
      <w:pPr>
        <w:spacing w:line="360" w:lineRule="auto"/>
        <w:jc w:val="both"/>
        <w:rPr>
          <w:lang w:val="id-ID"/>
        </w:rPr>
      </w:pPr>
      <w:r>
        <w:rPr>
          <w:lang w:val="id-ID"/>
        </w:rPr>
        <w:t>For this project, software redundancy system is used.</w:t>
      </w:r>
    </w:p>
    <w:p w14:paraId="1422E522" w14:textId="77777777" w:rsidR="00B1527B" w:rsidRDefault="00B1527B" w:rsidP="00B1527B">
      <w:pPr>
        <w:spacing w:line="360" w:lineRule="auto"/>
        <w:jc w:val="both"/>
        <w:rPr>
          <w:lang w:val="id-ID"/>
        </w:rPr>
      </w:pPr>
      <w:r>
        <w:rPr>
          <w:lang w:val="id-ID"/>
        </w:rPr>
        <w:t xml:space="preserve">In normal operation, </w:t>
      </w:r>
      <w:r w:rsidRPr="002B7732">
        <w:rPr>
          <w:lang w:val="id-ID"/>
        </w:rPr>
        <w:t>both computers communicate with the controller; in doing so:</w:t>
      </w:r>
    </w:p>
    <w:p w14:paraId="19BD01A0" w14:textId="77777777" w:rsidR="00B1527B" w:rsidRDefault="00B1527B" w:rsidP="00B245D5">
      <w:pPr>
        <w:pStyle w:val="ListParagraph"/>
        <w:numPr>
          <w:ilvl w:val="0"/>
          <w:numId w:val="84"/>
        </w:numPr>
        <w:spacing w:line="360" w:lineRule="auto"/>
        <w:jc w:val="both"/>
        <w:rPr>
          <w:lang w:val="id-ID"/>
        </w:rPr>
      </w:pPr>
      <w:r w:rsidRPr="002B7732">
        <w:rPr>
          <w:lang w:val="id-ID"/>
        </w:rPr>
        <w:t>The Primary Server communicates with the controller in two directions (read and write)</w:t>
      </w:r>
    </w:p>
    <w:p w14:paraId="02F41A6A" w14:textId="77777777" w:rsidR="00B1527B" w:rsidRDefault="00B1527B" w:rsidP="00B245D5">
      <w:pPr>
        <w:pStyle w:val="ListParagraph"/>
        <w:numPr>
          <w:ilvl w:val="0"/>
          <w:numId w:val="84"/>
        </w:numPr>
        <w:spacing w:line="360" w:lineRule="auto"/>
        <w:jc w:val="both"/>
        <w:rPr>
          <w:lang w:val="id-ID"/>
        </w:rPr>
      </w:pPr>
      <w:r w:rsidRPr="002B7732">
        <w:rPr>
          <w:lang w:val="id-ID"/>
        </w:rPr>
        <w:t>The Standby communicates with the controller as read only</w:t>
      </w:r>
    </w:p>
    <w:p w14:paraId="69A60C54" w14:textId="0305FF40" w:rsidR="00B1527B" w:rsidRDefault="00B1527B" w:rsidP="00B245D5">
      <w:pPr>
        <w:pStyle w:val="ListParagraph"/>
        <w:numPr>
          <w:ilvl w:val="0"/>
          <w:numId w:val="84"/>
        </w:numPr>
        <w:spacing w:line="360" w:lineRule="auto"/>
        <w:jc w:val="both"/>
        <w:rPr>
          <w:lang w:val="id-ID"/>
        </w:rPr>
      </w:pPr>
      <w:r>
        <w:rPr>
          <w:lang w:val="id-ID"/>
        </w:rPr>
        <w:t>Both computers keep the controller’s data current and synchronous</w:t>
      </w:r>
      <w:r w:rsidR="00AB2989">
        <w:rPr>
          <w:lang w:val="en-GB"/>
        </w:rPr>
        <w:t xml:space="preserve"> database</w:t>
      </w:r>
    </w:p>
    <w:p w14:paraId="2233D8B9" w14:textId="77777777" w:rsidR="00B1527B" w:rsidRDefault="00B1527B" w:rsidP="00B1527B">
      <w:pPr>
        <w:spacing w:line="360" w:lineRule="auto"/>
        <w:jc w:val="center"/>
        <w:rPr>
          <w:lang w:val="id-ID"/>
        </w:rPr>
      </w:pPr>
      <w:r>
        <w:rPr>
          <w:noProof/>
          <w:lang w:val="en-GB" w:eastAsia="en-GB"/>
        </w:rPr>
        <w:lastRenderedPageBreak/>
        <w:drawing>
          <wp:inline distT="0" distB="0" distL="0" distR="0" wp14:anchorId="78BC0A6B" wp14:editId="60E8ADFE">
            <wp:extent cx="5153025" cy="2943225"/>
            <wp:effectExtent l="0" t="0" r="9525" b="9525"/>
            <wp:docPr id="3823" name="Picture 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53025" cy="2943225"/>
                    </a:xfrm>
                    <a:prstGeom prst="rect">
                      <a:avLst/>
                    </a:prstGeom>
                  </pic:spPr>
                </pic:pic>
              </a:graphicData>
            </a:graphic>
          </wp:inline>
        </w:drawing>
      </w:r>
    </w:p>
    <w:p w14:paraId="3A0DF265" w14:textId="4144AB9F" w:rsidR="00B1527B" w:rsidRPr="002B7732" w:rsidRDefault="00B1527B" w:rsidP="00B1527B">
      <w:pPr>
        <w:pStyle w:val="Caption"/>
        <w:spacing w:line="360" w:lineRule="auto"/>
        <w:jc w:val="center"/>
        <w:rPr>
          <w:lang w:val="id-ID"/>
        </w:rPr>
      </w:pPr>
      <w:bookmarkStart w:id="424" w:name="_Toc491988666"/>
      <w:r>
        <w:t xml:space="preserve">Figure </w:t>
      </w:r>
      <w:fldSimple w:instr=" SEQ Figure \* ARABIC ">
        <w:r w:rsidR="006E34F4">
          <w:rPr>
            <w:noProof/>
          </w:rPr>
          <w:t>15</w:t>
        </w:r>
      </w:fldSimple>
      <w:r>
        <w:rPr>
          <w:lang w:val="id-ID"/>
        </w:rPr>
        <w:t xml:space="preserve"> – Zenon Software Redundancy Example</w:t>
      </w:r>
      <w:bookmarkEnd w:id="424"/>
    </w:p>
    <w:p w14:paraId="4418E794" w14:textId="77777777" w:rsidR="00B1527B" w:rsidRDefault="00B1527B" w:rsidP="00B1527B">
      <w:pPr>
        <w:spacing w:line="360" w:lineRule="auto"/>
        <w:jc w:val="both"/>
        <w:rPr>
          <w:lang w:val="id-ID"/>
        </w:rPr>
      </w:pPr>
      <w:r w:rsidRPr="002B7732">
        <w:rPr>
          <w:lang w:val="id-ID"/>
        </w:rPr>
        <w:t>In the event of a failure of the Primary Server:</w:t>
      </w:r>
    </w:p>
    <w:p w14:paraId="0A78FF45" w14:textId="77777777" w:rsidR="00B1527B" w:rsidRDefault="00B1527B" w:rsidP="00B245D5">
      <w:pPr>
        <w:pStyle w:val="ListParagraph"/>
        <w:numPr>
          <w:ilvl w:val="0"/>
          <w:numId w:val="85"/>
        </w:numPr>
        <w:spacing w:line="360" w:lineRule="auto"/>
        <w:jc w:val="both"/>
        <w:rPr>
          <w:lang w:val="id-ID"/>
        </w:rPr>
      </w:pPr>
      <w:r w:rsidRPr="002B7732">
        <w:rPr>
          <w:lang w:val="id-ID"/>
        </w:rPr>
        <w:t>The Standby Server becomes the new Primary Server</w:t>
      </w:r>
    </w:p>
    <w:p w14:paraId="5EE5C01F" w14:textId="77777777" w:rsidR="00B1527B" w:rsidRDefault="00B1527B" w:rsidP="00B245D5">
      <w:pPr>
        <w:pStyle w:val="ListParagraph"/>
        <w:numPr>
          <w:ilvl w:val="0"/>
          <w:numId w:val="85"/>
        </w:numPr>
        <w:spacing w:line="360" w:lineRule="auto"/>
        <w:jc w:val="both"/>
        <w:rPr>
          <w:lang w:val="id-ID"/>
        </w:rPr>
      </w:pPr>
      <w:r w:rsidRPr="002B7732">
        <w:rPr>
          <w:lang w:val="id-ID"/>
        </w:rPr>
        <w:t>The Seamless redundancy ensures that all data is complete without omissions, including data from the time between the failure and the switch</w:t>
      </w:r>
    </w:p>
    <w:p w14:paraId="2F085F19" w14:textId="77777777" w:rsidR="00B1527B" w:rsidRDefault="00B1527B" w:rsidP="00B245D5">
      <w:pPr>
        <w:pStyle w:val="ListParagraph"/>
        <w:numPr>
          <w:ilvl w:val="0"/>
          <w:numId w:val="85"/>
        </w:numPr>
        <w:spacing w:line="360" w:lineRule="auto"/>
        <w:jc w:val="both"/>
        <w:rPr>
          <w:lang w:val="id-ID"/>
        </w:rPr>
      </w:pPr>
      <w:r w:rsidRPr="002B7732">
        <w:rPr>
          <w:lang w:val="id-ID"/>
        </w:rPr>
        <w:t>The new Primary Server communicates with the PLC both ways</w:t>
      </w:r>
    </w:p>
    <w:p w14:paraId="6F3502E4" w14:textId="77777777" w:rsidR="00B1527B" w:rsidRDefault="00B1527B" w:rsidP="007D4A2E">
      <w:pPr>
        <w:spacing w:line="360" w:lineRule="auto"/>
        <w:jc w:val="both"/>
        <w:rPr>
          <w:lang w:val="id-ID"/>
        </w:rPr>
      </w:pPr>
      <w:r>
        <w:rPr>
          <w:lang w:val="id-ID"/>
        </w:rPr>
        <w:t xml:space="preserve">For software redundancy type, </w:t>
      </w:r>
      <w:r w:rsidRPr="000B3860">
        <w:rPr>
          <w:lang w:val="id-ID"/>
        </w:rPr>
        <w:t>there are three different</w:t>
      </w:r>
      <w:r>
        <w:rPr>
          <w:lang w:val="id-ID"/>
        </w:rPr>
        <w:t xml:space="preserve"> </w:t>
      </w:r>
      <w:r w:rsidRPr="000B3860">
        <w:rPr>
          <w:lang w:val="id-ID"/>
        </w:rPr>
        <w:t>redundancy modes available. The distribution of roles (Primary Server or Standby Server) during</w:t>
      </w:r>
      <w:r>
        <w:rPr>
          <w:lang w:val="id-ID"/>
        </w:rPr>
        <w:t xml:space="preserve"> </w:t>
      </w:r>
      <w:r w:rsidRPr="000B3860">
        <w:rPr>
          <w:lang w:val="id-ID"/>
        </w:rPr>
        <w:t>operation and after the re-availability of a server that failed beforehand depends on the selected</w:t>
      </w:r>
      <w:r>
        <w:rPr>
          <w:lang w:val="id-ID"/>
        </w:rPr>
        <w:t xml:space="preserve"> redundancy mode.</w:t>
      </w:r>
    </w:p>
    <w:p w14:paraId="5FBCE999" w14:textId="77777777" w:rsidR="00B1527B" w:rsidRDefault="00B1527B" w:rsidP="00B245D5">
      <w:pPr>
        <w:pStyle w:val="ListParagraph"/>
        <w:numPr>
          <w:ilvl w:val="0"/>
          <w:numId w:val="86"/>
        </w:numPr>
        <w:spacing w:line="360" w:lineRule="auto"/>
        <w:jc w:val="both"/>
        <w:rPr>
          <w:lang w:val="id-ID"/>
        </w:rPr>
      </w:pPr>
      <w:r>
        <w:rPr>
          <w:lang w:val="id-ID"/>
        </w:rPr>
        <w:t>Dominant</w:t>
      </w:r>
    </w:p>
    <w:p w14:paraId="6D5A8DB0" w14:textId="77777777" w:rsidR="00B1527B" w:rsidRPr="000B3860" w:rsidRDefault="00B1527B" w:rsidP="00B245D5">
      <w:pPr>
        <w:pStyle w:val="ListParagraph"/>
        <w:numPr>
          <w:ilvl w:val="0"/>
          <w:numId w:val="87"/>
        </w:numPr>
        <w:spacing w:line="360" w:lineRule="auto"/>
        <w:jc w:val="both"/>
        <w:rPr>
          <w:lang w:val="id-ID"/>
        </w:rPr>
      </w:pPr>
      <w:r w:rsidRPr="000B3860">
        <w:rPr>
          <w:lang w:val="id-ID"/>
        </w:rPr>
        <w:t>The Primary Server fails.</w:t>
      </w:r>
    </w:p>
    <w:p w14:paraId="45FA837C" w14:textId="77777777" w:rsidR="00B1527B" w:rsidRPr="000B3860" w:rsidRDefault="00B1527B" w:rsidP="00B245D5">
      <w:pPr>
        <w:pStyle w:val="ListParagraph"/>
        <w:numPr>
          <w:ilvl w:val="0"/>
          <w:numId w:val="87"/>
        </w:numPr>
        <w:spacing w:line="360" w:lineRule="auto"/>
        <w:jc w:val="both"/>
        <w:rPr>
          <w:lang w:val="id-ID"/>
        </w:rPr>
      </w:pPr>
      <w:r w:rsidRPr="000B3860">
        <w:rPr>
          <w:lang w:val="id-ID"/>
        </w:rPr>
        <w:t>The original Primary Server goes online again.</w:t>
      </w:r>
      <w:r>
        <w:rPr>
          <w:lang w:val="id-ID"/>
        </w:rPr>
        <w:t xml:space="preserve"> </w:t>
      </w:r>
      <w:r w:rsidRPr="000B3860">
        <w:rPr>
          <w:lang w:val="id-ID"/>
        </w:rPr>
        <w:t>In doing so:</w:t>
      </w:r>
    </w:p>
    <w:p w14:paraId="36931147" w14:textId="77777777" w:rsidR="00B1527B" w:rsidRPr="000B3860" w:rsidRDefault="00B1527B" w:rsidP="00B1527B">
      <w:pPr>
        <w:pStyle w:val="ListParagraph"/>
        <w:spacing w:line="360" w:lineRule="auto"/>
        <w:ind w:left="1080"/>
        <w:jc w:val="both"/>
        <w:rPr>
          <w:lang w:val="id-ID"/>
        </w:rPr>
      </w:pPr>
      <w:r w:rsidRPr="000B3860">
        <w:rPr>
          <w:lang w:val="id-ID"/>
        </w:rPr>
        <w:t>a) It connects to the current Primary Server</w:t>
      </w:r>
    </w:p>
    <w:p w14:paraId="430A937B" w14:textId="77777777" w:rsidR="00B1527B" w:rsidRPr="000B3860" w:rsidRDefault="00B1527B" w:rsidP="00B1527B">
      <w:pPr>
        <w:pStyle w:val="ListParagraph"/>
        <w:spacing w:line="360" w:lineRule="auto"/>
        <w:ind w:left="1080"/>
        <w:jc w:val="both"/>
        <w:rPr>
          <w:lang w:val="id-ID"/>
        </w:rPr>
      </w:pPr>
      <w:r w:rsidRPr="000B3860">
        <w:rPr>
          <w:lang w:val="id-ID"/>
        </w:rPr>
        <w:t>b) It synchronizes all data</w:t>
      </w:r>
    </w:p>
    <w:p w14:paraId="07C8A27D" w14:textId="77777777" w:rsidR="00B1527B" w:rsidRPr="000B3860" w:rsidRDefault="00B1527B" w:rsidP="00B1527B">
      <w:pPr>
        <w:pStyle w:val="ListParagraph"/>
        <w:spacing w:line="360" w:lineRule="auto"/>
        <w:ind w:left="1080"/>
        <w:jc w:val="both"/>
        <w:rPr>
          <w:lang w:val="id-ID"/>
        </w:rPr>
      </w:pPr>
      <w:r w:rsidRPr="000B3860">
        <w:rPr>
          <w:lang w:val="id-ID"/>
        </w:rPr>
        <w:t>c) It becomes the Primary Server itself again</w:t>
      </w:r>
    </w:p>
    <w:p w14:paraId="370E4FDB" w14:textId="77777777" w:rsidR="00B1527B" w:rsidRPr="000B3860" w:rsidRDefault="00B1527B" w:rsidP="00B245D5">
      <w:pPr>
        <w:pStyle w:val="ListParagraph"/>
        <w:numPr>
          <w:ilvl w:val="0"/>
          <w:numId w:val="87"/>
        </w:numPr>
        <w:spacing w:line="360" w:lineRule="auto"/>
        <w:jc w:val="both"/>
        <w:rPr>
          <w:lang w:val="id-ID"/>
        </w:rPr>
      </w:pPr>
      <w:r w:rsidRPr="000B3860">
        <w:rPr>
          <w:lang w:val="id-ID"/>
        </w:rPr>
        <w:t>The original Standby Server becomes the Standby Server again.</w:t>
      </w:r>
    </w:p>
    <w:p w14:paraId="3B1A521C" w14:textId="77777777" w:rsidR="00B1527B" w:rsidRDefault="00B1527B" w:rsidP="00B245D5">
      <w:pPr>
        <w:pStyle w:val="ListParagraph"/>
        <w:numPr>
          <w:ilvl w:val="0"/>
          <w:numId w:val="87"/>
        </w:numPr>
        <w:spacing w:line="360" w:lineRule="auto"/>
        <w:jc w:val="both"/>
        <w:rPr>
          <w:lang w:val="id-ID"/>
        </w:rPr>
      </w:pPr>
      <w:r w:rsidRPr="000B3860">
        <w:rPr>
          <w:lang w:val="id-ID"/>
        </w:rPr>
        <w:t>All Clients connect to the new Primary Server.</w:t>
      </w:r>
    </w:p>
    <w:p w14:paraId="7BCCD5EF" w14:textId="77777777" w:rsidR="00B1527B" w:rsidRDefault="00B1527B" w:rsidP="00B245D5">
      <w:pPr>
        <w:pStyle w:val="ListParagraph"/>
        <w:numPr>
          <w:ilvl w:val="0"/>
          <w:numId w:val="86"/>
        </w:numPr>
        <w:spacing w:line="360" w:lineRule="auto"/>
        <w:jc w:val="both"/>
        <w:rPr>
          <w:lang w:val="id-ID"/>
        </w:rPr>
      </w:pPr>
      <w:r>
        <w:rPr>
          <w:lang w:val="id-ID"/>
        </w:rPr>
        <w:t>Non-dominant</w:t>
      </w:r>
    </w:p>
    <w:p w14:paraId="7C3822E3" w14:textId="77777777" w:rsidR="00B1527B" w:rsidRPr="000B3860" w:rsidRDefault="00B1527B" w:rsidP="00B245D5">
      <w:pPr>
        <w:pStyle w:val="ListParagraph"/>
        <w:numPr>
          <w:ilvl w:val="0"/>
          <w:numId w:val="88"/>
        </w:numPr>
        <w:spacing w:line="360" w:lineRule="auto"/>
        <w:jc w:val="both"/>
        <w:rPr>
          <w:lang w:val="id-ID"/>
        </w:rPr>
      </w:pPr>
      <w:r w:rsidRPr="000B3860">
        <w:rPr>
          <w:lang w:val="id-ID"/>
        </w:rPr>
        <w:t>The Primary Server fails.</w:t>
      </w:r>
    </w:p>
    <w:p w14:paraId="109F626B" w14:textId="77777777" w:rsidR="00B1527B" w:rsidRPr="000B3860" w:rsidRDefault="00B1527B" w:rsidP="00B245D5">
      <w:pPr>
        <w:pStyle w:val="ListParagraph"/>
        <w:numPr>
          <w:ilvl w:val="0"/>
          <w:numId w:val="88"/>
        </w:numPr>
        <w:spacing w:line="360" w:lineRule="auto"/>
        <w:jc w:val="both"/>
        <w:rPr>
          <w:lang w:val="id-ID"/>
        </w:rPr>
      </w:pPr>
      <w:r w:rsidRPr="000B3860">
        <w:rPr>
          <w:lang w:val="id-ID"/>
        </w:rPr>
        <w:t>The original Primary Server goes online again.</w:t>
      </w:r>
      <w:r>
        <w:rPr>
          <w:lang w:val="id-ID"/>
        </w:rPr>
        <w:t xml:space="preserve"> </w:t>
      </w:r>
      <w:r w:rsidRPr="000B3860">
        <w:rPr>
          <w:lang w:val="id-ID"/>
        </w:rPr>
        <w:t>In doing so:</w:t>
      </w:r>
    </w:p>
    <w:p w14:paraId="4D8F5167" w14:textId="77777777" w:rsidR="00B1527B" w:rsidRPr="000B3860" w:rsidRDefault="00B1527B" w:rsidP="00B1527B">
      <w:pPr>
        <w:pStyle w:val="ListParagraph"/>
        <w:spacing w:line="360" w:lineRule="auto"/>
        <w:ind w:left="1080"/>
        <w:jc w:val="both"/>
        <w:rPr>
          <w:lang w:val="id-ID"/>
        </w:rPr>
      </w:pPr>
      <w:r w:rsidRPr="000B3860">
        <w:rPr>
          <w:lang w:val="id-ID"/>
        </w:rPr>
        <w:t>a) It connects to the current Primary Server</w:t>
      </w:r>
    </w:p>
    <w:p w14:paraId="0E32AE8B" w14:textId="77777777" w:rsidR="00B1527B" w:rsidRPr="000B3860" w:rsidRDefault="00B1527B" w:rsidP="00B1527B">
      <w:pPr>
        <w:pStyle w:val="ListParagraph"/>
        <w:spacing w:line="360" w:lineRule="auto"/>
        <w:ind w:left="1080"/>
        <w:jc w:val="both"/>
        <w:rPr>
          <w:lang w:val="id-ID"/>
        </w:rPr>
      </w:pPr>
      <w:r w:rsidRPr="000B3860">
        <w:rPr>
          <w:lang w:val="id-ID"/>
        </w:rPr>
        <w:lastRenderedPageBreak/>
        <w:t>b) It synchronizes all data</w:t>
      </w:r>
    </w:p>
    <w:p w14:paraId="495EC0F8" w14:textId="77777777" w:rsidR="00B1527B" w:rsidRPr="000B3860" w:rsidRDefault="00B1527B" w:rsidP="00B1527B">
      <w:pPr>
        <w:pStyle w:val="ListParagraph"/>
        <w:spacing w:line="360" w:lineRule="auto"/>
        <w:ind w:left="1080"/>
        <w:jc w:val="both"/>
        <w:rPr>
          <w:lang w:val="id-ID"/>
        </w:rPr>
      </w:pPr>
      <w:r w:rsidRPr="000B3860">
        <w:rPr>
          <w:lang w:val="id-ID"/>
        </w:rPr>
        <w:t xml:space="preserve">c) It becomes the </w:t>
      </w:r>
      <w:r>
        <w:rPr>
          <w:lang w:val="id-ID"/>
        </w:rPr>
        <w:t>Standby Server itself</w:t>
      </w:r>
    </w:p>
    <w:p w14:paraId="531DC5F4" w14:textId="77777777" w:rsidR="00B1527B" w:rsidRDefault="00B1527B" w:rsidP="00B245D5">
      <w:pPr>
        <w:pStyle w:val="ListParagraph"/>
        <w:numPr>
          <w:ilvl w:val="0"/>
          <w:numId w:val="88"/>
        </w:numPr>
        <w:spacing w:line="360" w:lineRule="auto"/>
        <w:jc w:val="both"/>
        <w:rPr>
          <w:lang w:val="id-ID"/>
        </w:rPr>
      </w:pPr>
      <w:r w:rsidRPr="000B3860">
        <w:rPr>
          <w:lang w:val="id-ID"/>
        </w:rPr>
        <w:t xml:space="preserve">The </w:t>
      </w:r>
      <w:r>
        <w:rPr>
          <w:lang w:val="id-ID"/>
        </w:rPr>
        <w:t>current Primary Server remains the Priimary Server.</w:t>
      </w:r>
    </w:p>
    <w:p w14:paraId="38401601" w14:textId="77777777" w:rsidR="00B1527B" w:rsidRDefault="00B1527B" w:rsidP="00B245D5">
      <w:pPr>
        <w:pStyle w:val="ListParagraph"/>
        <w:numPr>
          <w:ilvl w:val="0"/>
          <w:numId w:val="88"/>
        </w:numPr>
        <w:spacing w:line="360" w:lineRule="auto"/>
        <w:jc w:val="both"/>
        <w:rPr>
          <w:lang w:val="id-ID"/>
        </w:rPr>
      </w:pPr>
      <w:r w:rsidRPr="000B3860">
        <w:rPr>
          <w:lang w:val="id-ID"/>
        </w:rPr>
        <w:t xml:space="preserve">All Clients </w:t>
      </w:r>
      <w:r>
        <w:rPr>
          <w:lang w:val="id-ID"/>
        </w:rPr>
        <w:t>retain the connection to this.</w:t>
      </w:r>
    </w:p>
    <w:p w14:paraId="0D990194" w14:textId="77777777" w:rsidR="00B1527B" w:rsidRDefault="00B1527B" w:rsidP="00B245D5">
      <w:pPr>
        <w:pStyle w:val="ListParagraph"/>
        <w:numPr>
          <w:ilvl w:val="0"/>
          <w:numId w:val="86"/>
        </w:numPr>
        <w:spacing w:line="360" w:lineRule="auto"/>
        <w:jc w:val="both"/>
        <w:rPr>
          <w:lang w:val="id-ID"/>
        </w:rPr>
      </w:pPr>
      <w:r>
        <w:rPr>
          <w:lang w:val="id-ID"/>
        </w:rPr>
        <w:t>Rated</w:t>
      </w:r>
    </w:p>
    <w:p w14:paraId="41DE3CBE" w14:textId="77777777" w:rsidR="00B1527B" w:rsidRDefault="00B1527B" w:rsidP="00B1527B">
      <w:pPr>
        <w:pStyle w:val="ListParagraph"/>
        <w:spacing w:line="360" w:lineRule="auto"/>
        <w:jc w:val="both"/>
        <w:rPr>
          <w:lang w:val="id-ID"/>
        </w:rPr>
      </w:pPr>
      <w:r w:rsidRPr="000B3860">
        <w:rPr>
          <w:lang w:val="id-ID"/>
        </w:rPr>
        <w:t>With rated redundancy, the roles of Primary Server and Standby Server are given on the basis of an</w:t>
      </w:r>
      <w:r>
        <w:rPr>
          <w:lang w:val="id-ID"/>
        </w:rPr>
        <w:t xml:space="preserve"> </w:t>
      </w:r>
      <w:r w:rsidRPr="000B3860">
        <w:rPr>
          <w:lang w:val="id-ID"/>
        </w:rPr>
        <w:t>evaluation matrix.</w:t>
      </w:r>
      <w:r>
        <w:rPr>
          <w:lang w:val="id-ID"/>
        </w:rPr>
        <w:t xml:space="preserve"> </w:t>
      </w:r>
      <w:r w:rsidRPr="000B3860">
        <w:rPr>
          <w:lang w:val="id-ID"/>
        </w:rPr>
        <w:t>In doing so:</w:t>
      </w:r>
    </w:p>
    <w:p w14:paraId="05CD24C9" w14:textId="77777777" w:rsidR="00B1527B" w:rsidRDefault="00B1527B" w:rsidP="00B245D5">
      <w:pPr>
        <w:pStyle w:val="ListParagraph"/>
        <w:numPr>
          <w:ilvl w:val="0"/>
          <w:numId w:val="89"/>
        </w:numPr>
        <w:spacing w:line="360" w:lineRule="auto"/>
        <w:jc w:val="both"/>
        <w:rPr>
          <w:lang w:val="id-ID"/>
        </w:rPr>
      </w:pPr>
      <w:r w:rsidRPr="000B3860">
        <w:rPr>
          <w:lang w:val="id-ID"/>
        </w:rPr>
        <w:t>Both computers each carry out a rating calculation on the basis of configured rating criteria.</w:t>
      </w:r>
    </w:p>
    <w:p w14:paraId="2A08EBBE" w14:textId="77777777" w:rsidR="00B1527B" w:rsidRDefault="00B1527B" w:rsidP="00B245D5">
      <w:pPr>
        <w:pStyle w:val="ListParagraph"/>
        <w:numPr>
          <w:ilvl w:val="0"/>
          <w:numId w:val="89"/>
        </w:numPr>
        <w:spacing w:line="360" w:lineRule="auto"/>
        <w:jc w:val="both"/>
        <w:rPr>
          <w:lang w:val="id-ID"/>
        </w:rPr>
      </w:pPr>
      <w:r w:rsidRPr="000B3860">
        <w:rPr>
          <w:lang w:val="id-ID"/>
        </w:rPr>
        <w:t>The computer that has the higher rating becomes the Primary Server</w:t>
      </w:r>
    </w:p>
    <w:p w14:paraId="33489EC2" w14:textId="77777777" w:rsidR="00B1527B" w:rsidRDefault="00B1527B" w:rsidP="00B245D5">
      <w:pPr>
        <w:pStyle w:val="ListParagraph"/>
        <w:numPr>
          <w:ilvl w:val="0"/>
          <w:numId w:val="89"/>
        </w:numPr>
        <w:spacing w:line="360" w:lineRule="auto"/>
        <w:jc w:val="both"/>
        <w:rPr>
          <w:lang w:val="id-ID"/>
        </w:rPr>
      </w:pPr>
      <w:r w:rsidRPr="000B3860">
        <w:rPr>
          <w:lang w:val="id-ID"/>
        </w:rPr>
        <w:t>No change of roles is carried out if both computers have the same rating</w:t>
      </w:r>
    </w:p>
    <w:p w14:paraId="03FF3DF0" w14:textId="77777777" w:rsidR="00B1527B" w:rsidRDefault="00B1527B" w:rsidP="00B245D5">
      <w:pPr>
        <w:pStyle w:val="ListParagraph"/>
        <w:numPr>
          <w:ilvl w:val="0"/>
          <w:numId w:val="89"/>
        </w:numPr>
        <w:spacing w:line="360" w:lineRule="auto"/>
        <w:jc w:val="both"/>
        <w:rPr>
          <w:lang w:val="id-ID"/>
        </w:rPr>
      </w:pPr>
      <w:r w:rsidRPr="000B3860">
        <w:rPr>
          <w:lang w:val="id-ID"/>
        </w:rPr>
        <w:t>Alarms and CEL entries are written by the Primary Server</w:t>
      </w:r>
    </w:p>
    <w:p w14:paraId="71F7E246" w14:textId="77777777" w:rsidR="00B1527B" w:rsidRDefault="00B1527B" w:rsidP="00B245D5">
      <w:pPr>
        <w:pStyle w:val="ListParagraph"/>
        <w:numPr>
          <w:ilvl w:val="0"/>
          <w:numId w:val="89"/>
        </w:numPr>
        <w:spacing w:line="360" w:lineRule="auto"/>
        <w:jc w:val="both"/>
        <w:rPr>
          <w:lang w:val="id-ID"/>
        </w:rPr>
      </w:pPr>
      <w:r w:rsidRPr="000B3860">
        <w:rPr>
          <w:lang w:val="id-ID"/>
        </w:rPr>
        <w:t>The clients connect to the Primary Server</w:t>
      </w:r>
    </w:p>
    <w:p w14:paraId="4DB07936" w14:textId="77777777" w:rsidR="00B1527B" w:rsidRDefault="00B1527B" w:rsidP="00B1527B">
      <w:pPr>
        <w:spacing w:line="360" w:lineRule="auto"/>
        <w:jc w:val="both"/>
        <w:rPr>
          <w:lang w:val="id-ID"/>
        </w:rPr>
      </w:pPr>
      <w:r>
        <w:rPr>
          <w:lang w:val="id-ID"/>
        </w:rPr>
        <w:t>In this project, Dominant redundancy mode is used. Main server will act as Primary Server, and whenever Main server fails, Backup server will replace Main server as Primary Server. When Main server back to normal again, it will be act as Primary Server again, not Backup server.</w:t>
      </w:r>
    </w:p>
    <w:p w14:paraId="0626E81C" w14:textId="77777777" w:rsidR="00B1527B" w:rsidRPr="00AA1BE2" w:rsidRDefault="00B1527B" w:rsidP="00B1527B">
      <w:pPr>
        <w:pStyle w:val="Heading2"/>
        <w:keepLines w:val="0"/>
        <w:numPr>
          <w:ilvl w:val="1"/>
          <w:numId w:val="8"/>
        </w:numPr>
        <w:tabs>
          <w:tab w:val="left" w:pos="709"/>
        </w:tabs>
        <w:spacing w:before="200" w:after="200" w:line="288" w:lineRule="auto"/>
        <w:ind w:hanging="4121"/>
      </w:pPr>
      <w:bookmarkStart w:id="425" w:name="_Toc492278916"/>
      <w:r>
        <w:rPr>
          <w:lang w:val="id-ID"/>
        </w:rPr>
        <w:t>SIL 2 Safety Application</w:t>
      </w:r>
      <w:bookmarkEnd w:id="425"/>
    </w:p>
    <w:p w14:paraId="1DA32555" w14:textId="77777777" w:rsidR="00B1527B" w:rsidRDefault="00B1527B" w:rsidP="00B1527B">
      <w:pPr>
        <w:spacing w:line="360" w:lineRule="auto"/>
        <w:jc w:val="both"/>
        <w:rPr>
          <w:rFonts w:eastAsia="Times New Roman" w:cs="Arial"/>
          <w:szCs w:val="22"/>
          <w:lang w:eastAsia="en-ID"/>
        </w:rPr>
      </w:pPr>
      <w:r w:rsidRPr="0074220D">
        <w:rPr>
          <w:rFonts w:eastAsia="Times New Roman" w:cs="Arial"/>
          <w:szCs w:val="22"/>
          <w:lang w:eastAsia="en-ID"/>
        </w:rPr>
        <w:t xml:space="preserve">There are plants that need to correspond to </w:t>
      </w:r>
      <w:proofErr w:type="gramStart"/>
      <w:r w:rsidRPr="0074220D">
        <w:rPr>
          <w:rFonts w:eastAsia="Times New Roman" w:cs="Arial"/>
          <w:szCs w:val="22"/>
          <w:lang w:eastAsia="en-ID"/>
        </w:rPr>
        <w:t>particular safety</w:t>
      </w:r>
      <w:proofErr w:type="gramEnd"/>
      <w:r>
        <w:rPr>
          <w:rFonts w:eastAsia="Times New Roman" w:cs="Arial"/>
          <w:szCs w:val="22"/>
          <w:lang w:val="id-ID" w:eastAsia="en-ID"/>
        </w:rPr>
        <w:t xml:space="preserve"> </w:t>
      </w:r>
      <w:r w:rsidRPr="0074220D">
        <w:rPr>
          <w:rFonts w:eastAsia="Times New Roman" w:cs="Arial"/>
          <w:szCs w:val="22"/>
          <w:lang w:eastAsia="en-ID"/>
        </w:rPr>
        <w:t>standards. The IEC 61508 standard helps to ensure safety</w:t>
      </w:r>
      <w:r>
        <w:rPr>
          <w:rFonts w:eastAsia="Times New Roman" w:cs="Arial"/>
          <w:szCs w:val="22"/>
          <w:lang w:val="id-ID" w:eastAsia="en-ID"/>
        </w:rPr>
        <w:t xml:space="preserve"> </w:t>
      </w:r>
      <w:r w:rsidRPr="0074220D">
        <w:rPr>
          <w:rFonts w:eastAsia="Times New Roman" w:cs="Arial"/>
          <w:szCs w:val="22"/>
          <w:lang w:eastAsia="en-ID"/>
        </w:rPr>
        <w:t>with the Safety Integrity Levels (SIL). COPA-DATA is SIL</w:t>
      </w:r>
      <w:r>
        <w:rPr>
          <w:rFonts w:eastAsia="Times New Roman" w:cs="Arial"/>
          <w:szCs w:val="22"/>
          <w:lang w:val="id-ID" w:eastAsia="en-ID"/>
        </w:rPr>
        <w:t xml:space="preserve"> </w:t>
      </w:r>
      <w:r w:rsidRPr="0074220D">
        <w:rPr>
          <w:rFonts w:eastAsia="Times New Roman" w:cs="Arial"/>
          <w:szCs w:val="22"/>
          <w:lang w:eastAsia="en-ID"/>
        </w:rPr>
        <w:t xml:space="preserve">2 </w:t>
      </w:r>
      <w:proofErr w:type="spellStart"/>
      <w:r w:rsidRPr="0074220D">
        <w:rPr>
          <w:rFonts w:eastAsia="Times New Roman" w:cs="Arial"/>
          <w:szCs w:val="22"/>
          <w:lang w:eastAsia="en-ID"/>
        </w:rPr>
        <w:t>certif</w:t>
      </w:r>
      <w:proofErr w:type="spellEnd"/>
      <w:r>
        <w:rPr>
          <w:rFonts w:eastAsia="Times New Roman" w:cs="Arial"/>
          <w:szCs w:val="22"/>
          <w:lang w:val="id-ID" w:eastAsia="en-ID"/>
        </w:rPr>
        <w:t>i</w:t>
      </w:r>
      <w:proofErr w:type="spellStart"/>
      <w:r w:rsidRPr="0074220D">
        <w:rPr>
          <w:rFonts w:eastAsia="Times New Roman" w:cs="Arial"/>
          <w:szCs w:val="22"/>
          <w:lang w:eastAsia="en-ID"/>
        </w:rPr>
        <w:t>ed</w:t>
      </w:r>
      <w:proofErr w:type="spellEnd"/>
      <w:r w:rsidRPr="0074220D">
        <w:rPr>
          <w:rFonts w:eastAsia="Times New Roman" w:cs="Arial"/>
          <w:szCs w:val="22"/>
          <w:lang w:eastAsia="en-ID"/>
        </w:rPr>
        <w:t xml:space="preserve">, thus enabling the implementation of </w:t>
      </w:r>
      <w:proofErr w:type="spellStart"/>
      <w:r w:rsidRPr="0074220D">
        <w:rPr>
          <w:rFonts w:eastAsia="Times New Roman" w:cs="Arial"/>
          <w:szCs w:val="22"/>
          <w:lang w:eastAsia="en-ID"/>
        </w:rPr>
        <w:t>zenon</w:t>
      </w:r>
      <w:proofErr w:type="spellEnd"/>
      <w:r w:rsidRPr="0074220D">
        <w:rPr>
          <w:rFonts w:eastAsia="Times New Roman" w:cs="Arial"/>
          <w:szCs w:val="22"/>
          <w:lang w:eastAsia="en-ID"/>
        </w:rPr>
        <w:t xml:space="preserve"> for</w:t>
      </w:r>
      <w:r>
        <w:rPr>
          <w:rFonts w:eastAsia="Times New Roman" w:cs="Arial"/>
          <w:szCs w:val="22"/>
          <w:lang w:val="id-ID" w:eastAsia="en-ID"/>
        </w:rPr>
        <w:t xml:space="preserve"> </w:t>
      </w:r>
      <w:r w:rsidRPr="0074220D">
        <w:rPr>
          <w:rFonts w:eastAsia="Times New Roman" w:cs="Arial"/>
          <w:szCs w:val="22"/>
          <w:lang w:eastAsia="en-ID"/>
        </w:rPr>
        <w:t>process visualization and control in safety-critical applications.</w:t>
      </w:r>
    </w:p>
    <w:p w14:paraId="16DBF956" w14:textId="77777777" w:rsidR="00B1527B" w:rsidRDefault="00B1527B" w:rsidP="00B1527B">
      <w:pPr>
        <w:spacing w:line="360" w:lineRule="auto"/>
        <w:jc w:val="both"/>
        <w:rPr>
          <w:rFonts w:eastAsia="Times New Roman" w:cs="Arial"/>
          <w:szCs w:val="22"/>
          <w:lang w:val="id-ID" w:eastAsia="en-ID"/>
        </w:rPr>
      </w:pPr>
      <w:r w:rsidRPr="0074220D">
        <w:rPr>
          <w:rFonts w:eastAsia="Times New Roman" w:cs="Arial"/>
          <w:szCs w:val="22"/>
          <w:lang w:eastAsia="en-ID"/>
        </w:rPr>
        <w:t>The Safety Integrity Levels (SIL) are def</w:t>
      </w:r>
      <w:r>
        <w:rPr>
          <w:rFonts w:eastAsia="Times New Roman" w:cs="Arial"/>
          <w:szCs w:val="22"/>
          <w:lang w:val="id-ID" w:eastAsia="en-ID"/>
        </w:rPr>
        <w:t>i</w:t>
      </w:r>
      <w:proofErr w:type="spellStart"/>
      <w:r w:rsidRPr="0074220D">
        <w:rPr>
          <w:rFonts w:eastAsia="Times New Roman" w:cs="Arial"/>
          <w:szCs w:val="22"/>
          <w:lang w:eastAsia="en-ID"/>
        </w:rPr>
        <w:t>ned</w:t>
      </w:r>
      <w:proofErr w:type="spellEnd"/>
      <w:r w:rsidRPr="0074220D">
        <w:rPr>
          <w:rFonts w:eastAsia="Times New Roman" w:cs="Arial"/>
          <w:szCs w:val="22"/>
          <w:lang w:eastAsia="en-ID"/>
        </w:rPr>
        <w:t xml:space="preserve"> in the IEC</w:t>
      </w:r>
      <w:r>
        <w:rPr>
          <w:rFonts w:eastAsia="Times New Roman" w:cs="Arial"/>
          <w:szCs w:val="22"/>
          <w:lang w:val="id-ID" w:eastAsia="en-ID"/>
        </w:rPr>
        <w:t xml:space="preserve"> </w:t>
      </w:r>
      <w:r w:rsidRPr="0074220D">
        <w:rPr>
          <w:rFonts w:eastAsia="Times New Roman" w:cs="Arial"/>
          <w:szCs w:val="22"/>
          <w:lang w:eastAsia="en-ID"/>
        </w:rPr>
        <w:t>61508 standard. The SILs relate to electrical, electronic or</w:t>
      </w:r>
      <w:r>
        <w:rPr>
          <w:rFonts w:eastAsia="Times New Roman" w:cs="Arial"/>
          <w:szCs w:val="22"/>
          <w:lang w:val="id-ID" w:eastAsia="en-ID"/>
        </w:rPr>
        <w:t xml:space="preserve"> </w:t>
      </w:r>
      <w:r w:rsidRPr="0074220D">
        <w:rPr>
          <w:rFonts w:eastAsia="Times New Roman" w:cs="Arial"/>
          <w:szCs w:val="22"/>
          <w:lang w:eastAsia="en-ID"/>
        </w:rPr>
        <w:t>programmable electronic systems (E/E/PE systems), that</w:t>
      </w:r>
      <w:r>
        <w:rPr>
          <w:rFonts w:eastAsia="Times New Roman" w:cs="Arial"/>
          <w:szCs w:val="22"/>
          <w:lang w:val="id-ID" w:eastAsia="en-ID"/>
        </w:rPr>
        <w:t xml:space="preserve"> </w:t>
      </w:r>
      <w:r w:rsidRPr="0074220D">
        <w:rPr>
          <w:rFonts w:eastAsia="Times New Roman" w:cs="Arial"/>
          <w:szCs w:val="22"/>
          <w:lang w:eastAsia="en-ID"/>
        </w:rPr>
        <w:t>could cause damage. Companies that operate such safety</w:t>
      </w:r>
      <w:r>
        <w:rPr>
          <w:rFonts w:eastAsia="Times New Roman" w:cs="Arial"/>
          <w:szCs w:val="22"/>
          <w:lang w:val="id-ID" w:eastAsia="en-ID"/>
        </w:rPr>
        <w:t xml:space="preserve"> </w:t>
      </w:r>
      <w:r w:rsidRPr="0074220D">
        <w:rPr>
          <w:rFonts w:eastAsia="Times New Roman" w:cs="Arial"/>
          <w:szCs w:val="22"/>
          <w:lang w:eastAsia="en-ID"/>
        </w:rPr>
        <w:t>critical equipment can make standardized safety precautions</w:t>
      </w:r>
      <w:r>
        <w:rPr>
          <w:rFonts w:eastAsia="Times New Roman" w:cs="Arial"/>
          <w:szCs w:val="22"/>
          <w:lang w:val="id-ID" w:eastAsia="en-ID"/>
        </w:rPr>
        <w:t xml:space="preserve"> </w:t>
      </w:r>
      <w:r w:rsidRPr="0074220D">
        <w:rPr>
          <w:rFonts w:eastAsia="Times New Roman" w:cs="Arial"/>
          <w:szCs w:val="22"/>
          <w:lang w:eastAsia="en-ID"/>
        </w:rPr>
        <w:t xml:space="preserve">with the help of SIL </w:t>
      </w:r>
      <w:proofErr w:type="spellStart"/>
      <w:r w:rsidRPr="0074220D">
        <w:rPr>
          <w:rFonts w:eastAsia="Times New Roman" w:cs="Arial"/>
          <w:szCs w:val="22"/>
          <w:lang w:eastAsia="en-ID"/>
        </w:rPr>
        <w:t>certif</w:t>
      </w:r>
      <w:proofErr w:type="spellEnd"/>
      <w:r>
        <w:rPr>
          <w:rFonts w:eastAsia="Times New Roman" w:cs="Arial"/>
          <w:szCs w:val="22"/>
          <w:lang w:val="id-ID" w:eastAsia="en-ID"/>
        </w:rPr>
        <w:t>i</w:t>
      </w:r>
      <w:r w:rsidRPr="0074220D">
        <w:rPr>
          <w:rFonts w:eastAsia="Times New Roman" w:cs="Arial"/>
          <w:szCs w:val="22"/>
          <w:lang w:eastAsia="en-ID"/>
        </w:rPr>
        <w:t>cation and minimize the danger</w:t>
      </w:r>
      <w:r>
        <w:rPr>
          <w:rFonts w:eastAsia="Times New Roman" w:cs="Arial"/>
          <w:szCs w:val="22"/>
          <w:lang w:val="id-ID" w:eastAsia="en-ID"/>
        </w:rPr>
        <w:t xml:space="preserve"> </w:t>
      </w:r>
      <w:r w:rsidRPr="0074220D">
        <w:rPr>
          <w:rFonts w:eastAsia="Times New Roman" w:cs="Arial"/>
          <w:szCs w:val="22"/>
          <w:lang w:eastAsia="en-ID"/>
        </w:rPr>
        <w:t>of malfunctions. The safety levels range from 1 to 4 and</w:t>
      </w:r>
      <w:r>
        <w:rPr>
          <w:rFonts w:eastAsia="Times New Roman" w:cs="Arial"/>
          <w:szCs w:val="22"/>
          <w:lang w:val="id-ID" w:eastAsia="en-ID"/>
        </w:rPr>
        <w:t xml:space="preserve"> </w:t>
      </w:r>
      <w:r w:rsidRPr="0074220D">
        <w:rPr>
          <w:rFonts w:eastAsia="Times New Roman" w:cs="Arial"/>
          <w:szCs w:val="22"/>
          <w:lang w:eastAsia="en-ID"/>
        </w:rPr>
        <w:t xml:space="preserve">denote how </w:t>
      </w:r>
      <w:proofErr w:type="spellStart"/>
      <w:r w:rsidRPr="0074220D">
        <w:rPr>
          <w:rFonts w:eastAsia="Times New Roman" w:cs="Arial"/>
          <w:szCs w:val="22"/>
          <w:lang w:eastAsia="en-ID"/>
        </w:rPr>
        <w:t>signifcant</w:t>
      </w:r>
      <w:proofErr w:type="spellEnd"/>
      <w:r w:rsidRPr="0074220D">
        <w:rPr>
          <w:rFonts w:eastAsia="Times New Roman" w:cs="Arial"/>
          <w:szCs w:val="22"/>
          <w:lang w:eastAsia="en-ID"/>
        </w:rPr>
        <w:t xml:space="preserve"> any damage to be expected is and</w:t>
      </w:r>
      <w:r>
        <w:rPr>
          <w:rFonts w:eastAsia="Times New Roman" w:cs="Arial"/>
          <w:szCs w:val="22"/>
          <w:lang w:val="id-ID" w:eastAsia="en-ID"/>
        </w:rPr>
        <w:t xml:space="preserve"> </w:t>
      </w:r>
      <w:r w:rsidRPr="0074220D">
        <w:rPr>
          <w:rFonts w:eastAsia="Times New Roman" w:cs="Arial"/>
          <w:szCs w:val="22"/>
          <w:lang w:eastAsia="en-ID"/>
        </w:rPr>
        <w:t>the probability with which this may occur. The greater the</w:t>
      </w:r>
      <w:r>
        <w:rPr>
          <w:rFonts w:eastAsia="Times New Roman" w:cs="Arial"/>
          <w:szCs w:val="22"/>
          <w:lang w:val="id-ID" w:eastAsia="en-ID"/>
        </w:rPr>
        <w:t xml:space="preserve"> </w:t>
      </w:r>
      <w:r w:rsidRPr="0074220D">
        <w:rPr>
          <w:rFonts w:eastAsia="Times New Roman" w:cs="Arial"/>
          <w:szCs w:val="22"/>
          <w:lang w:eastAsia="en-ID"/>
        </w:rPr>
        <w:t>damage that can arise and the greater the risk that this</w:t>
      </w:r>
      <w:r>
        <w:rPr>
          <w:rFonts w:eastAsia="Times New Roman" w:cs="Arial"/>
          <w:szCs w:val="22"/>
          <w:lang w:val="id-ID" w:eastAsia="en-ID"/>
        </w:rPr>
        <w:t xml:space="preserve"> </w:t>
      </w:r>
      <w:r w:rsidRPr="0074220D">
        <w:rPr>
          <w:rFonts w:eastAsia="Times New Roman" w:cs="Arial"/>
          <w:szCs w:val="22"/>
          <w:lang w:eastAsia="en-ID"/>
        </w:rPr>
        <w:t>damage may occur, the higher the required level of safety</w:t>
      </w:r>
      <w:r>
        <w:rPr>
          <w:rFonts w:eastAsia="Times New Roman" w:cs="Arial"/>
          <w:szCs w:val="22"/>
          <w:lang w:val="id-ID" w:eastAsia="en-ID"/>
        </w:rPr>
        <w:t>.</w:t>
      </w:r>
    </w:p>
    <w:p w14:paraId="0FF90859" w14:textId="77777777" w:rsidR="00B1527B" w:rsidRDefault="00B1527B" w:rsidP="00B1527B">
      <w:pPr>
        <w:spacing w:line="360" w:lineRule="auto"/>
        <w:jc w:val="both"/>
        <w:rPr>
          <w:rFonts w:eastAsia="Times New Roman" w:cs="Arial"/>
          <w:szCs w:val="22"/>
          <w:lang w:val="id-ID" w:eastAsia="en-ID"/>
        </w:rPr>
      </w:pPr>
      <w:r w:rsidRPr="0074220D">
        <w:rPr>
          <w:rFonts w:eastAsia="Times New Roman" w:cs="Arial"/>
          <w:szCs w:val="22"/>
          <w:lang w:val="id-ID" w:eastAsia="en-ID"/>
        </w:rPr>
        <w:t>The level of the safety risk and the attendant SIL that is</w:t>
      </w:r>
      <w:r>
        <w:rPr>
          <w:rFonts w:eastAsia="Times New Roman" w:cs="Arial"/>
          <w:szCs w:val="22"/>
          <w:lang w:val="id-ID" w:eastAsia="en-ID"/>
        </w:rPr>
        <w:t xml:space="preserve"> </w:t>
      </w:r>
      <w:r w:rsidRPr="0074220D">
        <w:rPr>
          <w:rFonts w:eastAsia="Times New Roman" w:cs="Arial"/>
          <w:szCs w:val="22"/>
          <w:lang w:val="id-ID" w:eastAsia="en-ID"/>
        </w:rPr>
        <w:t>required is established using analyses of scenarios. The basis</w:t>
      </w:r>
      <w:r>
        <w:rPr>
          <w:rFonts w:eastAsia="Times New Roman" w:cs="Arial"/>
          <w:szCs w:val="22"/>
          <w:lang w:val="id-ID" w:eastAsia="en-ID"/>
        </w:rPr>
        <w:t xml:space="preserve"> </w:t>
      </w:r>
      <w:r w:rsidRPr="0074220D">
        <w:rPr>
          <w:rFonts w:eastAsia="Times New Roman" w:cs="Arial"/>
          <w:szCs w:val="22"/>
          <w:lang w:val="id-ID" w:eastAsia="en-ID"/>
        </w:rPr>
        <w:t>of this analysis is an estimation of the areas in which damage</w:t>
      </w:r>
      <w:r>
        <w:rPr>
          <w:rFonts w:eastAsia="Times New Roman" w:cs="Arial"/>
          <w:szCs w:val="22"/>
          <w:lang w:val="id-ID" w:eastAsia="en-ID"/>
        </w:rPr>
        <w:t xml:space="preserve"> </w:t>
      </w:r>
      <w:r w:rsidRPr="0074220D">
        <w:rPr>
          <w:rFonts w:eastAsia="Times New Roman" w:cs="Arial"/>
          <w:szCs w:val="22"/>
          <w:lang w:val="id-ID" w:eastAsia="en-ID"/>
        </w:rPr>
        <w:t>can occur in a company. Based on this, a calculation is made</w:t>
      </w:r>
      <w:r>
        <w:rPr>
          <w:rFonts w:eastAsia="Times New Roman" w:cs="Arial"/>
          <w:szCs w:val="22"/>
          <w:lang w:val="id-ID" w:eastAsia="en-ID"/>
        </w:rPr>
        <w:t xml:space="preserve"> </w:t>
      </w:r>
      <w:r w:rsidRPr="0074220D">
        <w:rPr>
          <w:rFonts w:eastAsia="Times New Roman" w:cs="Arial"/>
          <w:szCs w:val="22"/>
          <w:lang w:val="id-ID" w:eastAsia="en-ID"/>
        </w:rPr>
        <w:t>to determine how probable this damage is and how serious</w:t>
      </w:r>
      <w:r>
        <w:rPr>
          <w:rFonts w:eastAsia="Times New Roman" w:cs="Arial"/>
          <w:szCs w:val="22"/>
          <w:lang w:val="id-ID" w:eastAsia="en-ID"/>
        </w:rPr>
        <w:t xml:space="preserve"> </w:t>
      </w:r>
      <w:r w:rsidRPr="0074220D">
        <w:rPr>
          <w:rFonts w:eastAsia="Times New Roman" w:cs="Arial"/>
          <w:szCs w:val="22"/>
          <w:lang w:val="id-ID" w:eastAsia="en-ID"/>
        </w:rPr>
        <w:t>the consequences of this are if it occurs.</w:t>
      </w:r>
    </w:p>
    <w:p w14:paraId="5FC20955" w14:textId="77777777" w:rsidR="00B1527B" w:rsidRPr="0074220D" w:rsidRDefault="00B1527B" w:rsidP="00B1527B">
      <w:pPr>
        <w:spacing w:line="360" w:lineRule="auto"/>
        <w:jc w:val="both"/>
        <w:rPr>
          <w:rFonts w:eastAsia="Times New Roman" w:cs="Arial"/>
          <w:szCs w:val="22"/>
          <w:lang w:val="id-ID" w:eastAsia="en-ID"/>
        </w:rPr>
      </w:pPr>
      <w:r w:rsidRPr="0074220D">
        <w:rPr>
          <w:rFonts w:eastAsia="Times New Roman" w:cs="Arial"/>
          <w:szCs w:val="22"/>
          <w:lang w:val="id-ID" w:eastAsia="en-ID"/>
        </w:rPr>
        <w:lastRenderedPageBreak/>
        <w:t>Software planning and development according to IEC 61508-3 forces manufacturers to clearly defne their processes and</w:t>
      </w:r>
      <w:r>
        <w:rPr>
          <w:rFonts w:eastAsia="Times New Roman" w:cs="Arial"/>
          <w:szCs w:val="22"/>
          <w:lang w:val="id-ID" w:eastAsia="en-ID"/>
        </w:rPr>
        <w:t xml:space="preserve"> </w:t>
      </w:r>
      <w:r w:rsidRPr="0074220D">
        <w:rPr>
          <w:rFonts w:eastAsia="Times New Roman" w:cs="Arial"/>
          <w:szCs w:val="22"/>
          <w:lang w:val="id-ID" w:eastAsia="en-ID"/>
        </w:rPr>
        <w:t>procedures. Work steps need to be precisely documented and</w:t>
      </w:r>
      <w:r>
        <w:rPr>
          <w:rFonts w:eastAsia="Times New Roman" w:cs="Arial"/>
          <w:szCs w:val="22"/>
          <w:lang w:val="id-ID" w:eastAsia="en-ID"/>
        </w:rPr>
        <w:t xml:space="preserve"> </w:t>
      </w:r>
      <w:r w:rsidRPr="0074220D">
        <w:rPr>
          <w:rFonts w:eastAsia="Times New Roman" w:cs="Arial"/>
          <w:szCs w:val="22"/>
          <w:lang w:val="id-ID" w:eastAsia="en-ID"/>
        </w:rPr>
        <w:t>checked. The principle of dual control applies to every step of</w:t>
      </w:r>
      <w:r>
        <w:rPr>
          <w:rFonts w:eastAsia="Times New Roman" w:cs="Arial"/>
          <w:szCs w:val="22"/>
          <w:lang w:val="id-ID" w:eastAsia="en-ID"/>
        </w:rPr>
        <w:t xml:space="preserve"> the process</w:t>
      </w:r>
      <w:r w:rsidRPr="0074220D">
        <w:rPr>
          <w:rFonts w:eastAsia="Times New Roman" w:cs="Arial"/>
          <w:szCs w:val="22"/>
          <w:lang w:val="id-ID" w:eastAsia="en-ID"/>
        </w:rPr>
        <w:t>. COPADATA is certifed to SIL 2 in accordance with the requirements</w:t>
      </w:r>
      <w:r>
        <w:rPr>
          <w:rFonts w:eastAsia="Times New Roman" w:cs="Arial"/>
          <w:szCs w:val="22"/>
          <w:lang w:val="id-ID" w:eastAsia="en-ID"/>
        </w:rPr>
        <w:t xml:space="preserve"> </w:t>
      </w:r>
      <w:r w:rsidRPr="0074220D">
        <w:rPr>
          <w:rFonts w:eastAsia="Times New Roman" w:cs="Arial"/>
          <w:szCs w:val="22"/>
          <w:lang w:val="id-ID" w:eastAsia="en-ID"/>
        </w:rPr>
        <w:t>of the IEC 61508 standard.</w:t>
      </w:r>
    </w:p>
    <w:p w14:paraId="31ECFB44" w14:textId="77777777" w:rsidR="00B1527B" w:rsidRPr="0074220D" w:rsidRDefault="00B1527B" w:rsidP="00B1527B">
      <w:pPr>
        <w:spacing w:line="360" w:lineRule="auto"/>
        <w:jc w:val="both"/>
        <w:rPr>
          <w:rFonts w:eastAsia="Times New Roman" w:cs="Arial"/>
          <w:szCs w:val="22"/>
          <w:lang w:val="id-ID" w:eastAsia="en-ID"/>
        </w:rPr>
      </w:pPr>
      <w:r>
        <w:rPr>
          <w:rFonts w:eastAsia="Times New Roman" w:cs="Arial"/>
          <w:szCs w:val="22"/>
          <w:lang w:val="id-ID" w:eastAsia="en-ID"/>
        </w:rPr>
        <w:t>Z</w:t>
      </w:r>
      <w:r w:rsidRPr="0074220D">
        <w:rPr>
          <w:rFonts w:eastAsia="Times New Roman" w:cs="Arial"/>
          <w:szCs w:val="22"/>
          <w:lang w:val="id-ID" w:eastAsia="en-ID"/>
        </w:rPr>
        <w:t>enon can be implemented in safety-critical applications for</w:t>
      </w:r>
      <w:r>
        <w:rPr>
          <w:rFonts w:eastAsia="Times New Roman" w:cs="Arial"/>
          <w:szCs w:val="22"/>
          <w:lang w:val="id-ID" w:eastAsia="en-ID"/>
        </w:rPr>
        <w:t xml:space="preserve"> </w:t>
      </w:r>
      <w:r w:rsidRPr="0074220D">
        <w:rPr>
          <w:rFonts w:eastAsia="Times New Roman" w:cs="Arial"/>
          <w:szCs w:val="22"/>
          <w:lang w:val="id-ID" w:eastAsia="en-ID"/>
        </w:rPr>
        <w:t>process visualization and control. Numerous safety relevant</w:t>
      </w:r>
      <w:r>
        <w:rPr>
          <w:rFonts w:eastAsia="Times New Roman" w:cs="Arial"/>
          <w:szCs w:val="22"/>
          <w:lang w:val="id-ID" w:eastAsia="en-ID"/>
        </w:rPr>
        <w:t xml:space="preserve"> </w:t>
      </w:r>
      <w:r w:rsidRPr="0074220D">
        <w:rPr>
          <w:rFonts w:eastAsia="Times New Roman" w:cs="Arial"/>
          <w:szCs w:val="22"/>
          <w:lang w:val="id-ID" w:eastAsia="en-ID"/>
        </w:rPr>
        <w:t>functionalities support our customers in developing highly</w:t>
      </w:r>
      <w:r>
        <w:rPr>
          <w:rFonts w:eastAsia="Times New Roman" w:cs="Arial"/>
          <w:szCs w:val="22"/>
          <w:lang w:val="id-ID" w:eastAsia="en-ID"/>
        </w:rPr>
        <w:t xml:space="preserve"> </w:t>
      </w:r>
      <w:r w:rsidRPr="0074220D">
        <w:rPr>
          <w:rFonts w:eastAsia="Times New Roman" w:cs="Arial"/>
          <w:szCs w:val="22"/>
          <w:lang w:val="id-ID" w:eastAsia="en-ID"/>
        </w:rPr>
        <w:t>reliable applications. Furthermore, the TÜV Süd certifcation</w:t>
      </w:r>
      <w:r>
        <w:rPr>
          <w:rFonts w:eastAsia="Times New Roman" w:cs="Arial"/>
          <w:szCs w:val="22"/>
          <w:lang w:val="id-ID" w:eastAsia="en-ID"/>
        </w:rPr>
        <w:t xml:space="preserve"> </w:t>
      </w:r>
      <w:r w:rsidRPr="0074220D">
        <w:rPr>
          <w:rFonts w:eastAsia="Times New Roman" w:cs="Arial"/>
          <w:szCs w:val="22"/>
          <w:lang w:val="id-ID" w:eastAsia="en-ID"/>
        </w:rPr>
        <w:t>offers the necessary framework for a safety conform</w:t>
      </w:r>
      <w:r>
        <w:rPr>
          <w:rFonts w:eastAsia="Times New Roman" w:cs="Arial"/>
          <w:szCs w:val="22"/>
          <w:lang w:val="id-ID" w:eastAsia="en-ID"/>
        </w:rPr>
        <w:t xml:space="preserve"> </w:t>
      </w:r>
      <w:r w:rsidRPr="0074220D">
        <w:rPr>
          <w:rFonts w:eastAsia="Times New Roman" w:cs="Arial"/>
          <w:szCs w:val="22"/>
          <w:lang w:val="id-ID" w:eastAsia="en-ID"/>
        </w:rPr>
        <w:t>implementation.</w:t>
      </w:r>
    </w:p>
    <w:p w14:paraId="6B701D11" w14:textId="77777777" w:rsidR="00B1527B" w:rsidRPr="000B6A61" w:rsidRDefault="00B1527B" w:rsidP="00B1527B">
      <w:pPr>
        <w:pStyle w:val="Heading2"/>
        <w:keepLines w:val="0"/>
        <w:numPr>
          <w:ilvl w:val="1"/>
          <w:numId w:val="8"/>
        </w:numPr>
        <w:tabs>
          <w:tab w:val="left" w:pos="709"/>
        </w:tabs>
        <w:spacing w:before="200" w:after="200" w:line="288" w:lineRule="auto"/>
        <w:ind w:hanging="4121"/>
        <w:rPr>
          <w:lang w:val="id-ID"/>
        </w:rPr>
      </w:pPr>
      <w:bookmarkStart w:id="426" w:name="_Toc489079238"/>
      <w:bookmarkStart w:id="427" w:name="_Toc492278917"/>
      <w:r w:rsidRPr="000B6A61">
        <w:rPr>
          <w:lang w:val="id-ID"/>
        </w:rPr>
        <w:t>Signalling Driver</w:t>
      </w:r>
      <w:bookmarkEnd w:id="426"/>
      <w:bookmarkEnd w:id="427"/>
    </w:p>
    <w:p w14:paraId="0F69DB56" w14:textId="45C12474" w:rsidR="00277B14" w:rsidRDefault="00277B14" w:rsidP="00B1527B">
      <w:pPr>
        <w:spacing w:line="360" w:lineRule="auto"/>
        <w:jc w:val="both"/>
        <w:rPr>
          <w:ins w:id="428" w:author="Jasbinder Singh" w:date="2017-09-20T15:16:00Z"/>
        </w:rPr>
      </w:pPr>
      <w:ins w:id="429" w:author="Jasbinder Singh" w:date="2017-09-20T15:16:00Z">
        <w:r>
          <w:t xml:space="preserve">The requirement of the project is to interface with </w:t>
        </w:r>
        <w:proofErr w:type="spellStart"/>
        <w:r>
          <w:t>signalling</w:t>
        </w:r>
        <w:proofErr w:type="spellEnd"/>
        <w:r>
          <w:t xml:space="preserve"> system to get the relevant information for the train timetable, alarms </w:t>
        </w:r>
      </w:ins>
      <w:ins w:id="430" w:author="Jasbinder Singh" w:date="2017-09-20T15:17:00Z">
        <w:r>
          <w:t>and send some information of 3</w:t>
        </w:r>
        <w:r w:rsidRPr="00277B14">
          <w:rPr>
            <w:vertAlign w:val="superscript"/>
            <w:rPrChange w:id="431" w:author="Jasbinder Singh" w:date="2017-09-20T15:17:00Z">
              <w:rPr/>
            </w:rPrChange>
          </w:rPr>
          <w:t>rd</w:t>
        </w:r>
        <w:r>
          <w:t xml:space="preserve"> rails energisation to the </w:t>
        </w:r>
        <w:proofErr w:type="spellStart"/>
        <w:r>
          <w:t>signalling</w:t>
        </w:r>
        <w:proofErr w:type="spellEnd"/>
        <w:r>
          <w:t xml:space="preserve"> system. The </w:t>
        </w:r>
        <w:proofErr w:type="spellStart"/>
        <w:r>
          <w:t>signalling</w:t>
        </w:r>
        <w:proofErr w:type="spellEnd"/>
        <w:r>
          <w:t xml:space="preserve"> system WPC provided the </w:t>
        </w:r>
      </w:ins>
      <w:ins w:id="432" w:author="Jasbinder Singh" w:date="2017-09-20T15:18:00Z">
        <w:r>
          <w:t>protocol</w:t>
        </w:r>
      </w:ins>
      <w:ins w:id="433" w:author="Jasbinder Singh" w:date="2017-09-20T15:17:00Z">
        <w:r>
          <w:t xml:space="preserve"> </w:t>
        </w:r>
      </w:ins>
      <w:ins w:id="434" w:author="Jasbinder Singh" w:date="2017-09-20T15:18:00Z">
        <w:r>
          <w:t xml:space="preserve">document for this interface. </w:t>
        </w:r>
        <w:proofErr w:type="spellStart"/>
        <w:r>
          <w:t>Inline</w:t>
        </w:r>
        <w:proofErr w:type="spellEnd"/>
        <w:r>
          <w:t xml:space="preserve"> with this, the special driver in developed for the </w:t>
        </w:r>
        <w:proofErr w:type="spellStart"/>
        <w:r>
          <w:t>signalling</w:t>
        </w:r>
        <w:proofErr w:type="spellEnd"/>
        <w:r>
          <w:t xml:space="preserve"> protocol interface. </w:t>
        </w:r>
      </w:ins>
    </w:p>
    <w:p w14:paraId="47180C50" w14:textId="23A86CFD" w:rsidR="00B1527B" w:rsidRDefault="00B1527B" w:rsidP="00B1527B">
      <w:pPr>
        <w:spacing w:line="360" w:lineRule="auto"/>
        <w:jc w:val="both"/>
      </w:pPr>
      <w:r w:rsidRPr="00D9648E">
        <w:t>This driver consists some functions such as establishing connection, making communication for data exchange, auto reconnection, closing connection and sending heartbeat.</w:t>
      </w:r>
    </w:p>
    <w:p w14:paraId="009D2BB6" w14:textId="77777777" w:rsidR="00B1527B" w:rsidRDefault="00B1527B" w:rsidP="00B1527B">
      <w:pPr>
        <w:spacing w:line="360" w:lineRule="auto"/>
        <w:jc w:val="center"/>
      </w:pPr>
      <w:r>
        <w:rPr>
          <w:noProof/>
          <w:lang w:val="en-GB" w:eastAsia="en-GB"/>
        </w:rPr>
        <w:drawing>
          <wp:inline distT="0" distB="0" distL="0" distR="0" wp14:anchorId="5967E4AE" wp14:editId="01BCC746">
            <wp:extent cx="3695700" cy="1600200"/>
            <wp:effectExtent l="0" t="0" r="0" b="0"/>
            <wp:docPr id="3824" name="Picture 3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95700" cy="1600200"/>
                    </a:xfrm>
                    <a:prstGeom prst="rect">
                      <a:avLst/>
                    </a:prstGeom>
                  </pic:spPr>
                </pic:pic>
              </a:graphicData>
            </a:graphic>
          </wp:inline>
        </w:drawing>
      </w:r>
    </w:p>
    <w:p w14:paraId="28A2A602" w14:textId="6A6B462A" w:rsidR="00B1527B" w:rsidRPr="00D9648E" w:rsidRDefault="00B1527B" w:rsidP="00B1527B">
      <w:pPr>
        <w:pStyle w:val="Caption"/>
        <w:spacing w:line="360" w:lineRule="auto"/>
        <w:jc w:val="center"/>
        <w:rPr>
          <w:lang w:val="id-ID"/>
        </w:rPr>
      </w:pPr>
      <w:bookmarkStart w:id="435" w:name="_Toc491988667"/>
      <w:r>
        <w:t xml:space="preserve">Figure </w:t>
      </w:r>
      <w:fldSimple w:instr=" SEQ Figure \* ARABIC ">
        <w:r w:rsidR="006E34F4">
          <w:rPr>
            <w:noProof/>
          </w:rPr>
          <w:t>16</w:t>
        </w:r>
      </w:fldSimple>
      <w:r>
        <w:rPr>
          <w:lang w:val="id-ID"/>
        </w:rPr>
        <w:t xml:space="preserve"> – Signalling Driver Block Diagram</w:t>
      </w:r>
      <w:bookmarkEnd w:id="435"/>
    </w:p>
    <w:p w14:paraId="02C759BF" w14:textId="77777777" w:rsidR="00B1527B" w:rsidRPr="00D9648E" w:rsidRDefault="00B1527B" w:rsidP="00B1527B">
      <w:pPr>
        <w:spacing w:line="360" w:lineRule="auto"/>
        <w:jc w:val="both"/>
        <w:rPr>
          <w:lang w:val="id-ID"/>
        </w:rPr>
      </w:pPr>
      <w:r w:rsidRPr="00D9648E">
        <w:rPr>
          <w:lang w:val="id-ID"/>
        </w:rPr>
        <w:t xml:space="preserve">The driver will start communication with CTC server using TCP/IP Client-Server method through the port server. The CTC server will provide all of signaling data includes the data which are needed by SCADA client. The functionality provided by the driver will be embedded into the Client Application for the user or operator to be able to use the function in HMI. </w:t>
      </w:r>
    </w:p>
    <w:p w14:paraId="34CAAA26" w14:textId="77777777" w:rsidR="00B1527B" w:rsidRDefault="00B1527B" w:rsidP="00B1527B">
      <w:pPr>
        <w:spacing w:line="360" w:lineRule="auto"/>
        <w:jc w:val="both"/>
        <w:rPr>
          <w:lang w:val="id-ID"/>
        </w:rPr>
      </w:pPr>
      <w:r w:rsidRPr="00D9648E">
        <w:rPr>
          <w:lang w:val="id-ID"/>
        </w:rPr>
        <w:t>There are many types of data transferred between the C</w:t>
      </w:r>
      <w:r>
        <w:rPr>
          <w:lang w:val="id-ID"/>
        </w:rPr>
        <w:t>TC Server and the SCADA Client, that is:</w:t>
      </w:r>
    </w:p>
    <w:p w14:paraId="5DEE4703" w14:textId="77777777" w:rsidR="00B1527B" w:rsidRDefault="00B1527B" w:rsidP="00B245D5">
      <w:pPr>
        <w:pStyle w:val="ListParagraph"/>
        <w:numPr>
          <w:ilvl w:val="0"/>
          <w:numId w:val="86"/>
        </w:numPr>
        <w:spacing w:line="360" w:lineRule="auto"/>
        <w:jc w:val="both"/>
        <w:rPr>
          <w:lang w:val="id-ID"/>
        </w:rPr>
      </w:pPr>
      <w:r>
        <w:rPr>
          <w:lang w:val="id-ID"/>
        </w:rPr>
        <w:lastRenderedPageBreak/>
        <w:t>3rd rail status (SCADA to CTC Server)</w:t>
      </w:r>
    </w:p>
    <w:p w14:paraId="19273710" w14:textId="77777777" w:rsidR="00B1527B" w:rsidRDefault="00B1527B" w:rsidP="00B245D5">
      <w:pPr>
        <w:pStyle w:val="ListParagraph"/>
        <w:numPr>
          <w:ilvl w:val="0"/>
          <w:numId w:val="86"/>
        </w:numPr>
        <w:spacing w:line="360" w:lineRule="auto"/>
        <w:jc w:val="both"/>
        <w:rPr>
          <w:lang w:val="id-ID"/>
        </w:rPr>
      </w:pPr>
      <w:r>
        <w:rPr>
          <w:lang w:val="id-ID"/>
        </w:rPr>
        <w:t>Total schedule information</w:t>
      </w:r>
    </w:p>
    <w:p w14:paraId="10783170" w14:textId="77777777" w:rsidR="00B1527B" w:rsidRDefault="00B1527B" w:rsidP="00B245D5">
      <w:pPr>
        <w:pStyle w:val="ListParagraph"/>
        <w:numPr>
          <w:ilvl w:val="0"/>
          <w:numId w:val="86"/>
        </w:numPr>
        <w:spacing w:line="360" w:lineRule="auto"/>
        <w:jc w:val="both"/>
        <w:rPr>
          <w:lang w:val="id-ID"/>
        </w:rPr>
      </w:pPr>
      <w:r>
        <w:rPr>
          <w:lang w:val="id-ID"/>
        </w:rPr>
        <w:t>Today’s running schedule ID</w:t>
      </w:r>
    </w:p>
    <w:p w14:paraId="6E0D5A3F" w14:textId="77777777" w:rsidR="00B1527B" w:rsidRDefault="00B1527B" w:rsidP="00B245D5">
      <w:pPr>
        <w:pStyle w:val="ListParagraph"/>
        <w:numPr>
          <w:ilvl w:val="0"/>
          <w:numId w:val="86"/>
        </w:numPr>
        <w:spacing w:line="360" w:lineRule="auto"/>
        <w:jc w:val="both"/>
        <w:rPr>
          <w:lang w:val="id-ID"/>
        </w:rPr>
      </w:pPr>
      <w:r>
        <w:rPr>
          <w:lang w:val="id-ID"/>
        </w:rPr>
        <w:t>Modified schedule</w:t>
      </w:r>
    </w:p>
    <w:p w14:paraId="114C0472" w14:textId="77777777" w:rsidR="00B1527B" w:rsidRDefault="00B1527B" w:rsidP="00B245D5">
      <w:pPr>
        <w:pStyle w:val="ListParagraph"/>
        <w:numPr>
          <w:ilvl w:val="0"/>
          <w:numId w:val="86"/>
        </w:numPr>
        <w:spacing w:line="360" w:lineRule="auto"/>
        <w:jc w:val="both"/>
        <w:rPr>
          <w:lang w:val="id-ID"/>
        </w:rPr>
      </w:pPr>
      <w:r>
        <w:rPr>
          <w:lang w:val="id-ID"/>
        </w:rPr>
        <w:t>Train position</w:t>
      </w:r>
    </w:p>
    <w:p w14:paraId="2C535013" w14:textId="77777777" w:rsidR="00B1527B" w:rsidRPr="00441121" w:rsidRDefault="00B1527B" w:rsidP="00B245D5">
      <w:pPr>
        <w:pStyle w:val="ListParagraph"/>
        <w:numPr>
          <w:ilvl w:val="0"/>
          <w:numId w:val="86"/>
        </w:numPr>
        <w:spacing w:line="360" w:lineRule="auto"/>
        <w:jc w:val="both"/>
        <w:rPr>
          <w:lang w:val="id-ID"/>
        </w:rPr>
      </w:pPr>
      <w:r>
        <w:rPr>
          <w:lang w:val="id-ID"/>
        </w:rPr>
        <w:t>Alarm</w:t>
      </w:r>
    </w:p>
    <w:p w14:paraId="1333A765" w14:textId="77777777" w:rsidR="00B1527B" w:rsidRPr="00D9648E" w:rsidRDefault="00B1527B" w:rsidP="00B1527B">
      <w:pPr>
        <w:spacing w:line="360" w:lineRule="auto"/>
        <w:jc w:val="both"/>
        <w:rPr>
          <w:lang w:val="id-ID"/>
        </w:rPr>
      </w:pPr>
      <w:r w:rsidRPr="00D9648E">
        <w:rPr>
          <w:lang w:val="id-ID"/>
        </w:rPr>
        <w:t>One of data types is data schedule of train. The data schedule of train operation is sent to SCADA Client and saved in certain data base of time table. Every change of schedule must be sent to SCADA Client through the driver. So the Client Application always get updated schedule. It’s important to be used in HMI functions.</w:t>
      </w:r>
    </w:p>
    <w:p w14:paraId="3FA993E6" w14:textId="77777777" w:rsidR="00B1527B" w:rsidRDefault="00B1527B" w:rsidP="00B1527B">
      <w:pPr>
        <w:spacing w:line="360" w:lineRule="auto"/>
        <w:jc w:val="both"/>
        <w:rPr>
          <w:lang w:val="id-ID"/>
        </w:rPr>
      </w:pPr>
      <w:r w:rsidRPr="00D9648E">
        <w:rPr>
          <w:lang w:val="id-ID"/>
        </w:rPr>
        <w:t>The driver is very important thing here. If the driver is not working well so the client application can’t get update data from CTC s</w:t>
      </w:r>
      <w:r>
        <w:rPr>
          <w:lang w:val="id-ID"/>
        </w:rPr>
        <w:t>erver and send 3rd rail data</w:t>
      </w:r>
      <w:r w:rsidRPr="00D9648E">
        <w:rPr>
          <w:lang w:val="id-ID"/>
        </w:rPr>
        <w:t>. The driver must be designed robust and safe. Data base is needed to save time table or schedule of train temporary until newer time table comes. When communication is lost, the client application still can use time table in data base for meanwhile.</w:t>
      </w:r>
    </w:p>
    <w:p w14:paraId="679BBFF6" w14:textId="77777777" w:rsidR="00B1527B" w:rsidRDefault="00B1527B" w:rsidP="00B1527B">
      <w:pPr>
        <w:spacing w:line="360" w:lineRule="auto"/>
        <w:jc w:val="center"/>
        <w:rPr>
          <w:lang w:val="id-ID"/>
        </w:rPr>
      </w:pPr>
      <w:r>
        <w:rPr>
          <w:noProof/>
          <w:lang w:val="en-GB" w:eastAsia="en-GB"/>
        </w:rPr>
        <w:drawing>
          <wp:inline distT="0" distB="0" distL="0" distR="0" wp14:anchorId="423576A9" wp14:editId="18160E03">
            <wp:extent cx="3276600" cy="4057650"/>
            <wp:effectExtent l="0" t="0" r="0" b="0"/>
            <wp:docPr id="3825" name="Picture 3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76600" cy="4057650"/>
                    </a:xfrm>
                    <a:prstGeom prst="rect">
                      <a:avLst/>
                    </a:prstGeom>
                  </pic:spPr>
                </pic:pic>
              </a:graphicData>
            </a:graphic>
          </wp:inline>
        </w:drawing>
      </w:r>
    </w:p>
    <w:p w14:paraId="5D201F4D" w14:textId="62AED2EC" w:rsidR="00B1527B" w:rsidRPr="00441121" w:rsidRDefault="00B1527B" w:rsidP="00B1527B">
      <w:pPr>
        <w:pStyle w:val="Caption"/>
        <w:spacing w:line="360" w:lineRule="auto"/>
        <w:jc w:val="center"/>
        <w:rPr>
          <w:lang w:val="id-ID"/>
        </w:rPr>
      </w:pPr>
      <w:bookmarkStart w:id="436" w:name="_Toc491988668"/>
      <w:r>
        <w:t xml:space="preserve">Figure </w:t>
      </w:r>
      <w:fldSimple w:instr=" SEQ Figure \* ARABIC ">
        <w:r w:rsidR="006E34F4">
          <w:rPr>
            <w:noProof/>
          </w:rPr>
          <w:t>17</w:t>
        </w:r>
      </w:fldSimple>
      <w:r>
        <w:rPr>
          <w:lang w:val="id-ID"/>
        </w:rPr>
        <w:t xml:space="preserve"> – CTC – SCADA Data Flow Control</w:t>
      </w:r>
      <w:bookmarkEnd w:id="436"/>
    </w:p>
    <w:p w14:paraId="345DAC22" w14:textId="6704FA91" w:rsidR="00B1527B" w:rsidRDefault="00B1527B" w:rsidP="00B1527B">
      <w:pPr>
        <w:spacing w:line="360" w:lineRule="auto"/>
        <w:jc w:val="both"/>
        <w:rPr>
          <w:ins w:id="437" w:author="Jasbinder Singh" w:date="2017-09-20T15:09:00Z"/>
          <w:lang w:val="id-ID"/>
        </w:rPr>
      </w:pPr>
      <w:r w:rsidRPr="003B5A57">
        <w:rPr>
          <w:lang w:val="id-ID"/>
        </w:rPr>
        <w:lastRenderedPageBreak/>
        <w:t>With the driver, the client application can get signaling data (such as train schedules, train locations, alarms) and also send back 3rd status to CTC server. The CTC server and the client application communicate periodically in 3 seconds. This communication process is handled by the driver. The driver also handles about flow control of communication between server and client such as establishing connection, making communication for data exchanges, auto reconnection, closing connection and sending heartbeat must be handl</w:t>
      </w:r>
      <w:r>
        <w:rPr>
          <w:lang w:val="id-ID"/>
        </w:rPr>
        <w:t>ed by the driver.</w:t>
      </w:r>
    </w:p>
    <w:p w14:paraId="591CFE32" w14:textId="4C2E617E" w:rsidR="00406D98" w:rsidRDefault="00406D98" w:rsidP="00B1527B">
      <w:pPr>
        <w:spacing w:line="360" w:lineRule="auto"/>
        <w:jc w:val="both"/>
        <w:rPr>
          <w:ins w:id="438" w:author="Jasbinder Singh" w:date="2017-09-20T15:53:00Z"/>
          <w:lang w:val="en-GB"/>
        </w:rPr>
      </w:pPr>
      <w:ins w:id="439" w:author="Jasbinder Singh" w:date="2017-09-20T15:53:00Z">
        <w:r>
          <w:rPr>
            <w:lang w:val="en-GB"/>
          </w:rPr>
          <w:t>Please add the signalling driver architecture here.</w:t>
        </w:r>
      </w:ins>
    </w:p>
    <w:p w14:paraId="706E5EF8" w14:textId="0D10D08A" w:rsidR="006C6CC2" w:rsidRDefault="006C6CC2" w:rsidP="00B1527B">
      <w:pPr>
        <w:spacing w:line="360" w:lineRule="auto"/>
        <w:jc w:val="both"/>
        <w:rPr>
          <w:ins w:id="440" w:author="Jasbinder Singh" w:date="2017-09-20T15:10:00Z"/>
          <w:lang w:val="en-GB"/>
        </w:rPr>
      </w:pPr>
      <w:ins w:id="441" w:author="Jasbinder Singh" w:date="2017-09-20T15:09:00Z">
        <w:r>
          <w:rPr>
            <w:lang w:val="en-GB"/>
          </w:rPr>
          <w:t>Fo</w:t>
        </w:r>
      </w:ins>
      <w:ins w:id="442" w:author="Jasbinder Singh" w:date="2017-09-20T15:10:00Z">
        <w:r>
          <w:rPr>
            <w:lang w:val="en-GB"/>
          </w:rPr>
          <w:t>r</w:t>
        </w:r>
      </w:ins>
      <w:ins w:id="443" w:author="Jasbinder Singh" w:date="2017-09-20T15:09:00Z">
        <w:r>
          <w:rPr>
            <w:lang w:val="en-GB"/>
          </w:rPr>
          <w:t xml:space="preserve"> further </w:t>
        </w:r>
        <w:proofErr w:type="spellStart"/>
        <w:r>
          <w:rPr>
            <w:lang w:val="en-GB"/>
          </w:rPr>
          <w:t>detais</w:t>
        </w:r>
        <w:proofErr w:type="spellEnd"/>
        <w:r>
          <w:rPr>
            <w:lang w:val="en-GB"/>
          </w:rPr>
          <w:t xml:space="preserve"> for the</w:t>
        </w:r>
      </w:ins>
      <w:ins w:id="444" w:author="Jasbinder Singh" w:date="2017-09-20T15:10:00Z">
        <w:r>
          <w:rPr>
            <w:lang w:val="en-GB"/>
          </w:rPr>
          <w:t xml:space="preserve"> on the protocol between Signalling and SCADA please refer to ICD – XXX – XXXX</w:t>
        </w:r>
      </w:ins>
    </w:p>
    <w:p w14:paraId="450D7CC5" w14:textId="6ACDB38F" w:rsidR="006C6CC2" w:rsidRPr="006C6CC2" w:rsidRDefault="006C6CC2" w:rsidP="00B1527B">
      <w:pPr>
        <w:spacing w:line="360" w:lineRule="auto"/>
        <w:jc w:val="both"/>
        <w:rPr>
          <w:lang w:val="en-GB"/>
          <w:rPrChange w:id="445" w:author="Jasbinder Singh" w:date="2017-09-20T15:09:00Z">
            <w:rPr>
              <w:lang w:val="id-ID"/>
            </w:rPr>
          </w:rPrChange>
        </w:rPr>
      </w:pPr>
      <w:ins w:id="446" w:author="Jasbinder Singh" w:date="2017-09-20T15:09:00Z">
        <w:r>
          <w:rPr>
            <w:lang w:val="en-GB"/>
          </w:rPr>
          <w:t xml:space="preserve"> </w:t>
        </w:r>
      </w:ins>
    </w:p>
    <w:p w14:paraId="08A1620E" w14:textId="77777777" w:rsidR="00B1527B" w:rsidRPr="000B6A61" w:rsidRDefault="00B1527B" w:rsidP="00B1527B">
      <w:pPr>
        <w:pStyle w:val="Heading2"/>
        <w:keepLines w:val="0"/>
        <w:numPr>
          <w:ilvl w:val="1"/>
          <w:numId w:val="8"/>
        </w:numPr>
        <w:tabs>
          <w:tab w:val="left" w:pos="709"/>
        </w:tabs>
        <w:spacing w:before="200" w:after="200" w:line="288" w:lineRule="auto"/>
        <w:ind w:hanging="4121"/>
        <w:rPr>
          <w:lang w:val="id-ID"/>
        </w:rPr>
      </w:pPr>
      <w:bookmarkStart w:id="447" w:name="_Toc492278918"/>
      <w:r>
        <w:rPr>
          <w:lang w:val="id-ID"/>
        </w:rPr>
        <w:t>ONVIF</w:t>
      </w:r>
      <w:r w:rsidRPr="000B6A61">
        <w:rPr>
          <w:lang w:val="id-ID"/>
        </w:rPr>
        <w:t xml:space="preserve"> Driver</w:t>
      </w:r>
      <w:bookmarkEnd w:id="447"/>
    </w:p>
    <w:p w14:paraId="5E20FD2C" w14:textId="2FD52DF9" w:rsidR="001C6371" w:rsidRDefault="001C6371" w:rsidP="00B1527B">
      <w:pPr>
        <w:spacing w:line="360" w:lineRule="auto"/>
        <w:jc w:val="both"/>
        <w:rPr>
          <w:ins w:id="448" w:author="Jasbinder Singh" w:date="2017-09-20T15:28:00Z"/>
        </w:rPr>
      </w:pPr>
      <w:ins w:id="449" w:author="Jasbinder Singh" w:date="2017-09-20T15:28:00Z">
        <w:r>
          <w:t xml:space="preserve">The requirement of the tender </w:t>
        </w:r>
      </w:ins>
      <w:ins w:id="450" w:author="Jasbinder Singh" w:date="2017-09-20T15:29:00Z">
        <w:r>
          <w:t>is for SCADA to interface t</w:t>
        </w:r>
        <w:r w:rsidR="002C2E2D">
          <w:t>o CCTV system. This will be done</w:t>
        </w:r>
        <w:r>
          <w:t xml:space="preserve"> base on open protocol i.e. ONVIF. Via </w:t>
        </w:r>
      </w:ins>
      <w:ins w:id="451" w:author="Jasbinder Singh" w:date="2017-09-20T15:40:00Z">
        <w:r w:rsidR="002C2E2D">
          <w:t>this protocol only the live view</w:t>
        </w:r>
      </w:ins>
      <w:ins w:id="452" w:author="Jasbinder Singh" w:date="2017-09-20T15:41:00Z">
        <w:r w:rsidR="002C2E2D">
          <w:t xml:space="preserve"> (which is </w:t>
        </w:r>
        <w:proofErr w:type="spellStart"/>
        <w:r w:rsidR="002C2E2D">
          <w:t>relavant</w:t>
        </w:r>
        <w:proofErr w:type="spellEnd"/>
        <w:r w:rsidR="002C2E2D">
          <w:t xml:space="preserve"> to operation)</w:t>
        </w:r>
      </w:ins>
      <w:ins w:id="453" w:author="Jasbinder Singh" w:date="2017-09-20T15:40:00Z">
        <w:r w:rsidR="002C2E2D">
          <w:t xml:space="preserve"> for the C</w:t>
        </w:r>
      </w:ins>
      <w:ins w:id="454" w:author="Jasbinder Singh" w:date="2017-09-20T15:42:00Z">
        <w:r w:rsidR="002C2E2D">
          <w:t>C</w:t>
        </w:r>
      </w:ins>
      <w:ins w:id="455" w:author="Jasbinder Singh" w:date="2017-09-20T15:40:00Z">
        <w:r w:rsidR="002C2E2D">
          <w:t xml:space="preserve">TV will be shown in the SCADA system. All </w:t>
        </w:r>
      </w:ins>
      <w:ins w:id="456" w:author="Jasbinder Singh" w:date="2017-09-20T15:43:00Z">
        <w:r w:rsidR="002C2E2D">
          <w:t>p</w:t>
        </w:r>
      </w:ins>
      <w:ins w:id="457" w:author="Jasbinder Singh" w:date="2017-09-20T15:40:00Z">
        <w:r w:rsidR="002C2E2D">
          <w:t xml:space="preserve">layback and </w:t>
        </w:r>
        <w:proofErr w:type="gramStart"/>
        <w:r w:rsidR="002C2E2D">
          <w:t>other  CCTV</w:t>
        </w:r>
        <w:proofErr w:type="gramEnd"/>
        <w:r w:rsidR="002C2E2D">
          <w:t xml:space="preserve"> control be done within the CCTV workstation. </w:t>
        </w:r>
      </w:ins>
      <w:ins w:id="458" w:author="Jasbinder Singh" w:date="2017-09-20T15:43:00Z">
        <w:r w:rsidR="002C2E2D">
          <w:t xml:space="preserve">ONVIF has various profiles </w:t>
        </w:r>
        <w:proofErr w:type="spellStart"/>
        <w:r w:rsidR="002C2E2D">
          <w:t>witihon</w:t>
        </w:r>
        <w:proofErr w:type="spellEnd"/>
        <w:r w:rsidR="002C2E2D">
          <w:t xml:space="preserve"> the standard. Profile-S will be implemented for this interface. </w:t>
        </w:r>
      </w:ins>
      <w:ins w:id="459" w:author="Jasbinder Singh" w:date="2017-09-20T15:46:00Z">
        <w:r w:rsidR="002C2E2D">
          <w:t xml:space="preserve">Profile-S driver will be added and implemented in Zenon to execute this interface. </w:t>
        </w:r>
      </w:ins>
    </w:p>
    <w:p w14:paraId="323B746D" w14:textId="7360A82F" w:rsidR="00B1527B" w:rsidRDefault="00B1527B" w:rsidP="00B1527B">
      <w:pPr>
        <w:spacing w:line="360" w:lineRule="auto"/>
        <w:jc w:val="both"/>
      </w:pPr>
      <w:commentRangeStart w:id="460"/>
      <w:r w:rsidRPr="000E30EA">
        <w:t>ONVIF (Open Network Video Interface Forum) is a global and open industry forum with the goal of facilitating the development and use of a global open standard for the interface of physical IP-based security products,</w:t>
      </w:r>
      <w:r>
        <w:rPr>
          <w:lang w:val="id-ID"/>
        </w:rPr>
        <w:t xml:space="preserve"> for example</w:t>
      </w:r>
      <w:r w:rsidRPr="000E30EA">
        <w:t xml:space="preserve"> to create a standard for how IP products within video surveillance and other physical security areas can communicate with each other.</w:t>
      </w:r>
    </w:p>
    <w:p w14:paraId="2DEE3C0F" w14:textId="77777777" w:rsidR="00B1527B" w:rsidRDefault="00B1527B" w:rsidP="00B1527B">
      <w:pPr>
        <w:spacing w:line="360" w:lineRule="auto"/>
        <w:jc w:val="both"/>
        <w:rPr>
          <w:lang w:val="id-ID"/>
        </w:rPr>
      </w:pPr>
      <w:r w:rsidRPr="000E30EA">
        <w:t xml:space="preserve">Communication in the </w:t>
      </w:r>
      <w:proofErr w:type="spellStart"/>
      <w:r w:rsidRPr="000E30EA">
        <w:t>Onvif</w:t>
      </w:r>
      <w:proofErr w:type="spellEnd"/>
      <w:r w:rsidRPr="000E30EA">
        <w:t xml:space="preserve"> specification using web service technology. Web service is a standardization method for communication between applications using XML, SOAP, and WSDL standards. XML is used as description syntax, SOAP is used to transfer messages, and WSDL is used to describe services</w:t>
      </w:r>
      <w:r>
        <w:rPr>
          <w:lang w:val="id-ID"/>
        </w:rPr>
        <w:t>.</w:t>
      </w:r>
    </w:p>
    <w:p w14:paraId="2782E9B6" w14:textId="77777777" w:rsidR="00B1527B" w:rsidRDefault="00B1527B" w:rsidP="00B1527B">
      <w:pPr>
        <w:spacing w:line="360" w:lineRule="auto"/>
        <w:jc w:val="center"/>
      </w:pPr>
      <w:r>
        <w:object w:dxaOrig="3931" w:dyaOrig="2730" w14:anchorId="33173C2E">
          <v:shape id="_x0000_i1025" type="#_x0000_t75" style="width:221.3pt;height:153.7pt" o:ole="">
            <v:imagedata r:id="rId75" o:title=""/>
          </v:shape>
          <o:OLEObject Type="Embed" ProgID="Visio.Drawing.15" ShapeID="_x0000_i1025" DrawAspect="Content" ObjectID="_1567441569" r:id="rId76"/>
        </w:object>
      </w:r>
    </w:p>
    <w:p w14:paraId="644CB1EC" w14:textId="57990262" w:rsidR="00B1527B" w:rsidRDefault="00B1527B" w:rsidP="00B1527B">
      <w:pPr>
        <w:pStyle w:val="Caption"/>
        <w:spacing w:line="360" w:lineRule="auto"/>
        <w:jc w:val="center"/>
        <w:rPr>
          <w:lang w:val="id-ID"/>
        </w:rPr>
      </w:pPr>
      <w:bookmarkStart w:id="461" w:name="_Toc491988669"/>
      <w:r>
        <w:t xml:space="preserve">Figure </w:t>
      </w:r>
      <w:fldSimple w:instr=" SEQ Figure \* ARABIC ">
        <w:r w:rsidR="006E34F4">
          <w:rPr>
            <w:noProof/>
          </w:rPr>
          <w:t>18</w:t>
        </w:r>
      </w:fldSimple>
      <w:r>
        <w:rPr>
          <w:lang w:val="id-ID"/>
        </w:rPr>
        <w:t xml:space="preserve"> – Web Service WSDL System Overview</w:t>
      </w:r>
      <w:bookmarkEnd w:id="461"/>
    </w:p>
    <w:p w14:paraId="6D529D86" w14:textId="77777777" w:rsidR="00B1527B" w:rsidRPr="004326CA" w:rsidRDefault="00B1527B" w:rsidP="00B1527B">
      <w:pPr>
        <w:spacing w:line="360" w:lineRule="auto"/>
        <w:jc w:val="both"/>
        <w:rPr>
          <w:lang w:val="id-ID"/>
        </w:rPr>
      </w:pPr>
      <w:r>
        <w:t>Building on ONVIF Specifications, ONVIF Profiles are collections specifications that guarantee the interoperability of specific features between conformant devices.</w:t>
      </w:r>
      <w:r w:rsidRPr="004326CA">
        <w:rPr>
          <w:lang w:val="id-ID"/>
        </w:rPr>
        <w:t xml:space="preserve"> An ONVIF profile has a fixed set of functionalities that must be supported by a device or client. It ensures that a client that conforms to Profile S, for example, will work with a device that also conforms to Profile S. Clients and devices can support more than one ONVIF profile; for instance, a network camera with local storage can conform to both Profile S and G.</w:t>
      </w:r>
    </w:p>
    <w:p w14:paraId="15720203" w14:textId="77777777" w:rsidR="00B1527B" w:rsidRDefault="00B1527B" w:rsidP="00B1527B">
      <w:pPr>
        <w:spacing w:line="360" w:lineRule="auto"/>
        <w:jc w:val="both"/>
        <w:rPr>
          <w:lang w:val="id-ID"/>
        </w:rPr>
      </w:pPr>
      <w:r w:rsidRPr="004326CA">
        <w:rPr>
          <w:lang w:val="id-ID"/>
        </w:rPr>
        <w:t>Conformance to profiles is the only way that ensures compatibility between ONVIF conformant products; therefore, only registered products with conformance to a profile are considered to be ONVIF conformant.</w:t>
      </w:r>
    </w:p>
    <w:p w14:paraId="51C3E8F5" w14:textId="77777777" w:rsidR="00B1527B" w:rsidRDefault="00B1527B" w:rsidP="00B1527B">
      <w:pPr>
        <w:spacing w:line="360" w:lineRule="auto"/>
        <w:jc w:val="both"/>
        <w:rPr>
          <w:lang w:val="id-ID"/>
        </w:rPr>
      </w:pPr>
      <w:r>
        <w:rPr>
          <w:lang w:val="id-ID"/>
        </w:rPr>
        <w:t>There are several ONVIF profiles depend of their functionalities, that is:</w:t>
      </w:r>
    </w:p>
    <w:p w14:paraId="63CCDDDC" w14:textId="77777777" w:rsidR="00B1527B" w:rsidRDefault="00B1527B" w:rsidP="00B245D5">
      <w:pPr>
        <w:pStyle w:val="ListParagraph"/>
        <w:numPr>
          <w:ilvl w:val="0"/>
          <w:numId w:val="86"/>
        </w:numPr>
        <w:spacing w:line="360" w:lineRule="auto"/>
        <w:jc w:val="both"/>
        <w:rPr>
          <w:lang w:val="id-ID"/>
        </w:rPr>
      </w:pPr>
      <w:r w:rsidRPr="004326CA">
        <w:rPr>
          <w:lang w:val="id-ID"/>
        </w:rPr>
        <w:t>Profile S - Addresses common functionalities of IP video systems, such as video and audio streaming, PTZ</w:t>
      </w:r>
      <w:r>
        <w:rPr>
          <w:lang w:val="id-ID"/>
        </w:rPr>
        <w:t xml:space="preserve"> (Pan-Tilt-Zoom)</w:t>
      </w:r>
      <w:r w:rsidRPr="004326CA">
        <w:rPr>
          <w:lang w:val="id-ID"/>
        </w:rPr>
        <w:t xml:space="preserve"> co</w:t>
      </w:r>
      <w:r>
        <w:rPr>
          <w:lang w:val="id-ID"/>
        </w:rPr>
        <w:t>ntrol and relay output</w:t>
      </w:r>
      <w:r w:rsidRPr="004326CA">
        <w:rPr>
          <w:lang w:val="id-ID"/>
        </w:rPr>
        <w:t xml:space="preserve">, </w:t>
      </w:r>
      <w:r>
        <w:rPr>
          <w:lang w:val="id-ID"/>
        </w:rPr>
        <w:t>video configuration and multicast</w:t>
      </w:r>
      <w:r w:rsidRPr="004326CA">
        <w:rPr>
          <w:lang w:val="id-ID"/>
        </w:rPr>
        <w:t>.</w:t>
      </w:r>
    </w:p>
    <w:p w14:paraId="45683F7A" w14:textId="77777777" w:rsidR="00B1527B" w:rsidRDefault="00B1527B" w:rsidP="00B245D5">
      <w:pPr>
        <w:pStyle w:val="ListParagraph"/>
        <w:numPr>
          <w:ilvl w:val="0"/>
          <w:numId w:val="86"/>
        </w:numPr>
        <w:spacing w:line="360" w:lineRule="auto"/>
        <w:jc w:val="both"/>
        <w:rPr>
          <w:lang w:val="id-ID"/>
        </w:rPr>
      </w:pPr>
      <w:r w:rsidRPr="004326CA">
        <w:rPr>
          <w:lang w:val="id-ID"/>
        </w:rPr>
        <w:t xml:space="preserve">Profile C - Addresses common functionalities of IP access control systems, such as </w:t>
      </w:r>
      <w:r>
        <w:rPr>
          <w:lang w:val="id-ID"/>
        </w:rPr>
        <w:t>site information and configuration, event and alarm management, door access control</w:t>
      </w:r>
      <w:r w:rsidRPr="004326CA">
        <w:rPr>
          <w:lang w:val="id-ID"/>
        </w:rPr>
        <w:t>.</w:t>
      </w:r>
    </w:p>
    <w:p w14:paraId="4B57FD24" w14:textId="77777777" w:rsidR="00B1527B" w:rsidRDefault="00B1527B" w:rsidP="00B245D5">
      <w:pPr>
        <w:pStyle w:val="ListParagraph"/>
        <w:numPr>
          <w:ilvl w:val="0"/>
          <w:numId w:val="86"/>
        </w:numPr>
        <w:spacing w:line="360" w:lineRule="auto"/>
        <w:jc w:val="both"/>
        <w:rPr>
          <w:lang w:val="id-ID"/>
        </w:rPr>
      </w:pPr>
      <w:r w:rsidRPr="004326CA">
        <w:rPr>
          <w:lang w:val="id-ID"/>
        </w:rPr>
        <w:t xml:space="preserve">Profile G - Addresses </w:t>
      </w:r>
      <w:r>
        <w:rPr>
          <w:lang w:val="id-ID"/>
        </w:rPr>
        <w:t>edge storage and retrieval such as configure, request and control recording, receive audio and metadata stream</w:t>
      </w:r>
      <w:r w:rsidRPr="004326CA">
        <w:rPr>
          <w:lang w:val="id-ID"/>
        </w:rPr>
        <w:t>.</w:t>
      </w:r>
    </w:p>
    <w:p w14:paraId="09973568" w14:textId="77777777" w:rsidR="00B1527B" w:rsidRDefault="00B1527B" w:rsidP="00B245D5">
      <w:pPr>
        <w:pStyle w:val="ListParagraph"/>
        <w:numPr>
          <w:ilvl w:val="0"/>
          <w:numId w:val="86"/>
        </w:numPr>
        <w:spacing w:line="360" w:lineRule="auto"/>
        <w:jc w:val="both"/>
        <w:rPr>
          <w:lang w:val="id-ID"/>
        </w:rPr>
      </w:pPr>
      <w:r w:rsidRPr="004326CA">
        <w:rPr>
          <w:lang w:val="id-ID"/>
        </w:rPr>
        <w:t xml:space="preserve">Profile Q - Addresses </w:t>
      </w:r>
      <w:r>
        <w:rPr>
          <w:lang w:val="id-ID"/>
        </w:rPr>
        <w:t>discovery, configuration and control of conformant devices</w:t>
      </w:r>
      <w:r w:rsidRPr="004326CA">
        <w:rPr>
          <w:lang w:val="id-ID"/>
        </w:rPr>
        <w:t xml:space="preserve">, as well as </w:t>
      </w:r>
      <w:r>
        <w:rPr>
          <w:lang w:val="id-ID"/>
        </w:rPr>
        <w:t xml:space="preserve">advanced security functionality for example </w:t>
      </w:r>
      <w:r w:rsidRPr="004326CA">
        <w:rPr>
          <w:lang w:val="id-ID"/>
        </w:rPr>
        <w:t>the management of TLS certificates and keys</w:t>
      </w:r>
      <w:r>
        <w:rPr>
          <w:lang w:val="id-ID"/>
        </w:rPr>
        <w:t>.</w:t>
      </w:r>
    </w:p>
    <w:p w14:paraId="08E89CC5" w14:textId="77777777" w:rsidR="00B1527B" w:rsidRDefault="00B1527B" w:rsidP="00B245D5">
      <w:pPr>
        <w:pStyle w:val="ListParagraph"/>
        <w:numPr>
          <w:ilvl w:val="0"/>
          <w:numId w:val="86"/>
        </w:numPr>
        <w:spacing w:line="360" w:lineRule="auto"/>
        <w:jc w:val="both"/>
        <w:rPr>
          <w:lang w:val="id-ID"/>
        </w:rPr>
      </w:pPr>
      <w:r>
        <w:rPr>
          <w:lang w:val="id-ID"/>
        </w:rPr>
        <w:t>Profile A - Addresses for broader access control configuration such as granting/revoking credentials, creating schedules, and assigning access rules</w:t>
      </w:r>
    </w:p>
    <w:p w14:paraId="5ED2D7B4" w14:textId="77777777" w:rsidR="00B1527B" w:rsidRDefault="00B1527B" w:rsidP="00B245D5">
      <w:pPr>
        <w:pStyle w:val="ListParagraph"/>
        <w:numPr>
          <w:ilvl w:val="0"/>
          <w:numId w:val="86"/>
        </w:numPr>
        <w:spacing w:line="360" w:lineRule="auto"/>
        <w:jc w:val="both"/>
        <w:rPr>
          <w:lang w:val="id-ID"/>
        </w:rPr>
      </w:pPr>
      <w:r>
        <w:rPr>
          <w:lang w:val="id-ID"/>
        </w:rPr>
        <w:lastRenderedPageBreak/>
        <w:t>Profile T (Release Candidate) - Addresses for advanced video streaming such as H.264 and H.265 video comporession, HTTPS for secure streaming, imaging settings, alarm events, digital input and relay output, bidirectional audio</w:t>
      </w:r>
    </w:p>
    <w:p w14:paraId="59A9FFB0" w14:textId="77777777" w:rsidR="00B1527B" w:rsidRDefault="00B1527B" w:rsidP="00B1527B">
      <w:pPr>
        <w:spacing w:line="360" w:lineRule="auto"/>
        <w:jc w:val="both"/>
        <w:rPr>
          <w:rFonts w:cs="Arial"/>
        </w:rPr>
      </w:pPr>
      <w:r>
        <w:rPr>
          <w:lang w:val="id-ID"/>
        </w:rPr>
        <w:t xml:space="preserve">For this project, ONVIF Profile S is used in SCADA system, in order </w:t>
      </w:r>
      <w:r>
        <w:rPr>
          <w:rFonts w:cs="Arial"/>
        </w:rPr>
        <w:t>access and control PTZ camera to improving safety in remote or hazardous area.</w:t>
      </w:r>
      <w:commentRangeEnd w:id="460"/>
      <w:r w:rsidR="002C2E2D">
        <w:rPr>
          <w:rStyle w:val="CommentReference"/>
          <w:rFonts w:eastAsia="Times New Roman" w:cs="Times New Roman"/>
          <w:lang w:eastAsia="en-US"/>
        </w:rPr>
        <w:commentReference w:id="460"/>
      </w:r>
    </w:p>
    <w:p w14:paraId="69C2E0F8" w14:textId="77777777" w:rsidR="00B1527B" w:rsidRPr="00D601F8" w:rsidRDefault="00B1527B" w:rsidP="00B1527B">
      <w:pPr>
        <w:spacing w:line="360" w:lineRule="auto"/>
        <w:jc w:val="both"/>
        <w:rPr>
          <w:lang w:val="id-ID"/>
        </w:rPr>
      </w:pPr>
      <w:r w:rsidRPr="00D601F8">
        <w:rPr>
          <w:lang w:val="id-ID"/>
        </w:rPr>
        <w:t>An ONVIF device compliant to the Profile S is an ONVIF device that sends video data over an IP</w:t>
      </w:r>
      <w:r>
        <w:rPr>
          <w:lang w:val="id-ID"/>
        </w:rPr>
        <w:t xml:space="preserve"> </w:t>
      </w:r>
      <w:r w:rsidRPr="00D601F8">
        <w:rPr>
          <w:lang w:val="id-ID"/>
        </w:rPr>
        <w:t>network to a client. The Profile S also includes support for PTZ, audio and metadata streaming, and</w:t>
      </w:r>
      <w:r>
        <w:rPr>
          <w:lang w:val="id-ID"/>
        </w:rPr>
        <w:t xml:space="preserve"> </w:t>
      </w:r>
      <w:r w:rsidRPr="00D601F8">
        <w:rPr>
          <w:lang w:val="id-ID"/>
        </w:rPr>
        <w:t>relay outputs if those features are present on the device. For example, a device compliant to the</w:t>
      </w:r>
      <w:r>
        <w:rPr>
          <w:lang w:val="id-ID"/>
        </w:rPr>
        <w:t xml:space="preserve"> </w:t>
      </w:r>
      <w:r w:rsidRPr="00D601F8">
        <w:rPr>
          <w:lang w:val="id-ID"/>
        </w:rPr>
        <w:t>Profile S may be an IP network camera or an encoder device.</w:t>
      </w:r>
    </w:p>
    <w:p w14:paraId="743D88B8" w14:textId="77777777" w:rsidR="00B1527B" w:rsidRPr="00D601F8" w:rsidRDefault="00B1527B" w:rsidP="00B1527B">
      <w:pPr>
        <w:spacing w:line="360" w:lineRule="auto"/>
        <w:jc w:val="both"/>
        <w:rPr>
          <w:lang w:val="id-ID"/>
        </w:rPr>
      </w:pPr>
      <w:commentRangeStart w:id="462"/>
      <w:r w:rsidRPr="00D601F8">
        <w:rPr>
          <w:lang w:val="id-ID"/>
        </w:rPr>
        <w:t>An ONVIF client compliant to the Profile S is an ONVIF client that can configure, request, and</w:t>
      </w:r>
      <w:r>
        <w:rPr>
          <w:lang w:val="id-ID"/>
        </w:rPr>
        <w:t xml:space="preserve"> </w:t>
      </w:r>
      <w:r w:rsidRPr="00D601F8">
        <w:rPr>
          <w:lang w:val="id-ID"/>
        </w:rPr>
        <w:t>control streaming of video data over an IP network from an ONVIF device compliant to the Profile S.</w:t>
      </w:r>
      <w:r>
        <w:rPr>
          <w:lang w:val="id-ID"/>
        </w:rPr>
        <w:t xml:space="preserve"> </w:t>
      </w:r>
      <w:r w:rsidRPr="00D601F8">
        <w:rPr>
          <w:lang w:val="id-ID"/>
        </w:rPr>
        <w:t>The Profile S also includes support for control of PTZ, receiving audio and metadata stream, and</w:t>
      </w:r>
      <w:r>
        <w:rPr>
          <w:lang w:val="id-ID"/>
        </w:rPr>
        <w:t xml:space="preserve"> </w:t>
      </w:r>
      <w:r w:rsidRPr="00D601F8">
        <w:rPr>
          <w:lang w:val="id-ID"/>
        </w:rPr>
        <w:t>relay outputs if those features are supported by the client.</w:t>
      </w:r>
    </w:p>
    <w:p w14:paraId="77B2F9FE" w14:textId="77777777" w:rsidR="00B1527B" w:rsidRDefault="00B1527B" w:rsidP="00B1527B">
      <w:pPr>
        <w:spacing w:line="360" w:lineRule="auto"/>
        <w:jc w:val="both"/>
        <w:rPr>
          <w:lang w:val="id-ID"/>
        </w:rPr>
      </w:pPr>
      <w:r w:rsidRPr="00D601F8">
        <w:rPr>
          <w:lang w:val="id-ID"/>
        </w:rPr>
        <w:t>An ONVIF profile is described by a fixed set of functionalities through a number of services that are</w:t>
      </w:r>
      <w:r>
        <w:rPr>
          <w:lang w:val="id-ID"/>
        </w:rPr>
        <w:t xml:space="preserve"> </w:t>
      </w:r>
      <w:r w:rsidRPr="00D601F8">
        <w:rPr>
          <w:lang w:val="id-ID"/>
        </w:rPr>
        <w:t>provided by the ONVIF standard. A number of services and functionalities are mandatory for each</w:t>
      </w:r>
      <w:r>
        <w:rPr>
          <w:lang w:val="id-ID"/>
        </w:rPr>
        <w:t xml:space="preserve"> </w:t>
      </w:r>
      <w:r w:rsidRPr="00D601F8">
        <w:rPr>
          <w:lang w:val="id-ID"/>
        </w:rPr>
        <w:t>type of ONVIF profile. An ONVIF device and client may support any combination of profiles and</w:t>
      </w:r>
      <w:r>
        <w:rPr>
          <w:lang w:val="id-ID"/>
        </w:rPr>
        <w:t xml:space="preserve"> </w:t>
      </w:r>
      <w:r w:rsidRPr="00D601F8">
        <w:rPr>
          <w:lang w:val="id-ID"/>
        </w:rPr>
        <w:t>other optional services and functionalities.</w:t>
      </w:r>
    </w:p>
    <w:p w14:paraId="282D8EEB" w14:textId="77777777" w:rsidR="00B1527B" w:rsidRDefault="00B1527B" w:rsidP="00B1527B">
      <w:pPr>
        <w:spacing w:line="360" w:lineRule="auto"/>
        <w:jc w:val="both"/>
        <w:rPr>
          <w:lang w:val="id-ID"/>
        </w:rPr>
      </w:pPr>
      <w:r>
        <w:rPr>
          <w:noProof/>
          <w:lang w:val="en-GB" w:eastAsia="en-GB"/>
        </w:rPr>
        <w:lastRenderedPageBreak/>
        <w:drawing>
          <wp:inline distT="0" distB="0" distL="0" distR="0" wp14:anchorId="212440B0" wp14:editId="06D2713D">
            <wp:extent cx="4890135" cy="4970705"/>
            <wp:effectExtent l="0" t="0" r="5715" b="1905"/>
            <wp:docPr id="3826" name="Picture 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ONVIF FLOWCHART.png"/>
                    <pic:cNvPicPr/>
                  </pic:nvPicPr>
                  <pic:blipFill>
                    <a:blip r:embed="rId77"/>
                    <a:stretch>
                      <a:fillRect/>
                    </a:stretch>
                  </pic:blipFill>
                  <pic:spPr>
                    <a:xfrm>
                      <a:off x="0" y="0"/>
                      <a:ext cx="4896763" cy="4977442"/>
                    </a:xfrm>
                    <a:prstGeom prst="rect">
                      <a:avLst/>
                    </a:prstGeom>
                  </pic:spPr>
                </pic:pic>
              </a:graphicData>
            </a:graphic>
          </wp:inline>
        </w:drawing>
      </w:r>
    </w:p>
    <w:p w14:paraId="76D09AC5" w14:textId="7F987FC6" w:rsidR="00B1527B" w:rsidRPr="002F2746" w:rsidRDefault="00B1527B" w:rsidP="00B1527B">
      <w:pPr>
        <w:pStyle w:val="Caption"/>
        <w:spacing w:line="360" w:lineRule="auto"/>
        <w:jc w:val="center"/>
        <w:rPr>
          <w:lang w:val="id-ID"/>
        </w:rPr>
      </w:pPr>
      <w:bookmarkStart w:id="463" w:name="_Toc491988670"/>
      <w:r>
        <w:t xml:space="preserve">Figure </w:t>
      </w:r>
      <w:fldSimple w:instr=" SEQ Figure \* ARABIC ">
        <w:r w:rsidR="006E34F4">
          <w:rPr>
            <w:noProof/>
          </w:rPr>
          <w:t>19</w:t>
        </w:r>
      </w:fldSimple>
      <w:r>
        <w:rPr>
          <w:lang w:val="id-ID"/>
        </w:rPr>
        <w:t xml:space="preserve"> – ONVIF Profile S Flow Control</w:t>
      </w:r>
      <w:bookmarkEnd w:id="463"/>
    </w:p>
    <w:p w14:paraId="63DC6CDF" w14:textId="3BCE69C2" w:rsidR="00B1527B" w:rsidRPr="0045584C" w:rsidRDefault="00B1527B" w:rsidP="0045584C">
      <w:pPr>
        <w:pStyle w:val="Caption"/>
        <w:spacing w:before="0" w:after="0" w:line="360" w:lineRule="auto"/>
        <w:rPr>
          <w:i w:val="0"/>
        </w:rPr>
      </w:pPr>
      <w:r w:rsidRPr="0045584C">
        <w:rPr>
          <w:i w:val="0"/>
          <w:lang w:val="id-ID"/>
        </w:rPr>
        <w:t>Figure above shows ONVIF Profile S functionality for controlling PTZ. Two main functionalities for PTZ which ONVIF Profile S done in this project is video streaming and PTZ camera control movement. Device discovery and authentication must be done first, so the driver can access all services in the devices, including video streaming and camera control. Video streaming will be showed via monitor in SCR room in each station (local). Monitor in OCC room also can show video streaming from all station by selection.</w:t>
      </w:r>
      <w:commentRangeEnd w:id="462"/>
      <w:r w:rsidR="00406D98">
        <w:rPr>
          <w:rStyle w:val="CommentReference"/>
          <w:rFonts w:eastAsia="Times New Roman" w:cs="Times New Roman"/>
          <w:i w:val="0"/>
          <w:iCs w:val="0"/>
          <w:lang w:eastAsia="en-US"/>
        </w:rPr>
        <w:commentReference w:id="462"/>
      </w:r>
    </w:p>
    <w:p w14:paraId="14C69877" w14:textId="150D9041" w:rsidR="008D41EF" w:rsidRDefault="00406D98" w:rsidP="0045584C">
      <w:pPr>
        <w:pStyle w:val="Caption"/>
        <w:rPr>
          <w:ins w:id="464" w:author="Jasbinder Singh" w:date="2017-09-19T23:22:00Z"/>
        </w:rPr>
      </w:pPr>
      <w:ins w:id="465" w:author="Jasbinder Singh" w:date="2017-09-20T15:52:00Z">
        <w:r>
          <w:t xml:space="preserve">Please add the ONVIF Driver architecture </w:t>
        </w:r>
      </w:ins>
    </w:p>
    <w:p w14:paraId="024531FA" w14:textId="0BA49388" w:rsidR="008D41EF" w:rsidRPr="000B6A61" w:rsidRDefault="00967C79" w:rsidP="008D41EF">
      <w:pPr>
        <w:pStyle w:val="Heading2"/>
        <w:keepLines w:val="0"/>
        <w:numPr>
          <w:ilvl w:val="1"/>
          <w:numId w:val="8"/>
        </w:numPr>
        <w:tabs>
          <w:tab w:val="left" w:pos="709"/>
        </w:tabs>
        <w:spacing w:before="200" w:after="200" w:line="288" w:lineRule="auto"/>
        <w:ind w:hanging="4121"/>
        <w:rPr>
          <w:ins w:id="466" w:author="Jasbinder Singh" w:date="2017-09-19T23:22:00Z"/>
          <w:lang w:val="id-ID"/>
        </w:rPr>
      </w:pPr>
      <w:ins w:id="467" w:author="Jasbinder Singh" w:date="2017-09-19T23:22:00Z">
        <w:r>
          <w:rPr>
            <w:lang w:val="id-ID"/>
          </w:rPr>
          <w:t xml:space="preserve">PA/PIS </w:t>
        </w:r>
        <w:r w:rsidR="008D41EF" w:rsidRPr="000B6A61">
          <w:rPr>
            <w:lang w:val="id-ID"/>
          </w:rPr>
          <w:t xml:space="preserve"> Driver</w:t>
        </w:r>
        <w:r>
          <w:rPr>
            <w:lang w:val="en-GB"/>
          </w:rPr>
          <w:t>……is missing</w:t>
        </w:r>
      </w:ins>
    </w:p>
    <w:p w14:paraId="21336B6D" w14:textId="1FE0F93F" w:rsidR="007D4A2E" w:rsidRDefault="007D4A2E" w:rsidP="0045584C">
      <w:pPr>
        <w:pStyle w:val="Caption"/>
      </w:pPr>
      <w:r>
        <w:br w:type="page"/>
      </w:r>
    </w:p>
    <w:p w14:paraId="5813C12A" w14:textId="77777777" w:rsidR="00C92D1F" w:rsidRPr="00AA1BE2" w:rsidRDefault="00C92D1F" w:rsidP="005B56B0">
      <w:pPr>
        <w:pStyle w:val="Heading1"/>
        <w:keepLines w:val="0"/>
        <w:numPr>
          <w:ilvl w:val="0"/>
          <w:numId w:val="8"/>
        </w:numPr>
        <w:tabs>
          <w:tab w:val="left" w:pos="0"/>
          <w:tab w:val="left" w:pos="709"/>
        </w:tabs>
        <w:spacing w:before="500" w:after="200" w:line="400" w:lineRule="exact"/>
      </w:pPr>
      <w:bookmarkStart w:id="468" w:name="_Toc492278919"/>
      <w:r w:rsidRPr="00AA1BE2">
        <w:lastRenderedPageBreak/>
        <w:t>Project Specific Configuration</w:t>
      </w:r>
      <w:bookmarkEnd w:id="420"/>
      <w:bookmarkEnd w:id="421"/>
      <w:bookmarkEnd w:id="468"/>
    </w:p>
    <w:p w14:paraId="08E6598E" w14:textId="14DF26E7" w:rsidR="00C92D1F" w:rsidRPr="00AA1BE2" w:rsidRDefault="00C92D1F" w:rsidP="00281992">
      <w:pPr>
        <w:pStyle w:val="TCText"/>
      </w:pPr>
      <w:bookmarkStart w:id="469" w:name="_Toc489079242"/>
      <w:bookmarkStart w:id="470" w:name="_Toc492278920"/>
      <w:r>
        <w:t>General</w:t>
      </w:r>
      <w:bookmarkEnd w:id="469"/>
      <w:bookmarkEnd w:id="470"/>
    </w:p>
    <w:p w14:paraId="29A9926F" w14:textId="77777777" w:rsidR="001E6DBF" w:rsidRDefault="001E6DBF" w:rsidP="001E6DBF">
      <w:pPr>
        <w:spacing w:line="360" w:lineRule="auto"/>
      </w:pPr>
      <w:r>
        <w:t xml:space="preserve">For </w:t>
      </w:r>
      <w:r>
        <w:rPr>
          <w:lang w:val="id-ID"/>
        </w:rPr>
        <w:t>the Jakarta LRT o</w:t>
      </w:r>
      <w:proofErr w:type="spellStart"/>
      <w:r>
        <w:t>perational</w:t>
      </w:r>
      <w:proofErr w:type="spellEnd"/>
      <w:r>
        <w:t xml:space="preserve"> purposes, SCADA System will be comprise of the following major equipment, that are:</w:t>
      </w:r>
    </w:p>
    <w:p w14:paraId="69636D0F" w14:textId="77777777" w:rsidR="001E6DBF" w:rsidRDefault="001E6DBF" w:rsidP="00CC6200">
      <w:pPr>
        <w:pStyle w:val="ListParagraph"/>
        <w:numPr>
          <w:ilvl w:val="0"/>
          <w:numId w:val="11"/>
        </w:numPr>
        <w:spacing w:line="360" w:lineRule="auto"/>
        <w:jc w:val="both"/>
      </w:pPr>
      <w:r>
        <w:t>SCADA OCC Server</w:t>
      </w:r>
    </w:p>
    <w:p w14:paraId="265BD641" w14:textId="77777777" w:rsidR="001E6DBF" w:rsidRDefault="001E6DBF" w:rsidP="00CC6200">
      <w:pPr>
        <w:pStyle w:val="ListParagraph"/>
        <w:numPr>
          <w:ilvl w:val="0"/>
          <w:numId w:val="11"/>
        </w:numPr>
        <w:spacing w:line="360" w:lineRule="auto"/>
        <w:jc w:val="both"/>
      </w:pPr>
      <w:r>
        <w:t>SCADA OCC Workstation</w:t>
      </w:r>
    </w:p>
    <w:p w14:paraId="2FCD3460" w14:textId="6579EDBE" w:rsidR="001145D6" w:rsidRDefault="001145D6" w:rsidP="00CC6200">
      <w:pPr>
        <w:pStyle w:val="ListParagraph"/>
        <w:numPr>
          <w:ilvl w:val="0"/>
          <w:numId w:val="11"/>
        </w:numPr>
        <w:spacing w:line="360" w:lineRule="auto"/>
        <w:jc w:val="both"/>
        <w:rPr>
          <w:ins w:id="471" w:author="Jasbinder Singh" w:date="2017-09-20T16:17:00Z"/>
        </w:rPr>
      </w:pPr>
      <w:ins w:id="472" w:author="Jasbinder Singh" w:date="2017-09-20T16:17:00Z">
        <w:r>
          <w:t xml:space="preserve">SCADA Local Server </w:t>
        </w:r>
      </w:ins>
    </w:p>
    <w:p w14:paraId="2C37547B" w14:textId="322425DC" w:rsidR="001E6DBF" w:rsidRDefault="001E6DBF" w:rsidP="00CC6200">
      <w:pPr>
        <w:pStyle w:val="ListParagraph"/>
        <w:numPr>
          <w:ilvl w:val="0"/>
          <w:numId w:val="11"/>
        </w:numPr>
        <w:spacing w:line="360" w:lineRule="auto"/>
        <w:jc w:val="both"/>
      </w:pPr>
      <w:r>
        <w:t>SCADA Local Workstation</w:t>
      </w:r>
    </w:p>
    <w:p w14:paraId="61B0B67E" w14:textId="77777777" w:rsidR="001E6DBF" w:rsidRDefault="001E6DBF" w:rsidP="00CC6200">
      <w:pPr>
        <w:pStyle w:val="ListParagraph"/>
        <w:numPr>
          <w:ilvl w:val="0"/>
          <w:numId w:val="11"/>
        </w:numPr>
        <w:spacing w:line="360" w:lineRule="auto"/>
        <w:jc w:val="both"/>
      </w:pPr>
      <w:r>
        <w:t>SCADA RTU (Remote Terminal Unit)</w:t>
      </w:r>
    </w:p>
    <w:p w14:paraId="5355E85F" w14:textId="252450AB" w:rsidR="001E6DBF" w:rsidRDefault="001E6DBF" w:rsidP="007D4A2E">
      <w:pPr>
        <w:spacing w:line="360" w:lineRule="auto"/>
        <w:jc w:val="both"/>
      </w:pPr>
      <w:r>
        <w:t xml:space="preserve">SCADA Server will be responsible to interface with various of other subsystem to form data exchange for monitoring and controlling purposes. Whereas SCADA </w:t>
      </w:r>
      <w:ins w:id="473" w:author="Jasbinder Singh" w:date="2017-09-20T16:24:00Z">
        <w:r w:rsidR="00450BB0">
          <w:t xml:space="preserve">workstations both in </w:t>
        </w:r>
      </w:ins>
      <w:r>
        <w:t xml:space="preserve">OCC and local </w:t>
      </w:r>
      <w:del w:id="474" w:author="Jasbinder Singh" w:date="2017-09-20T16:24:00Z">
        <w:r w:rsidDel="00450BB0">
          <w:delText xml:space="preserve">Workstation </w:delText>
        </w:r>
      </w:del>
      <w:r>
        <w:t>will be the client of SCADA Server</w:t>
      </w:r>
      <w:ins w:id="475" w:author="Jasbinder Singh" w:date="2017-09-20T16:24:00Z">
        <w:r w:rsidR="00450BB0">
          <w:t xml:space="preserve"> </w:t>
        </w:r>
      </w:ins>
      <w:ins w:id="476" w:author="Jasbinder Singh" w:date="2017-09-20T16:25:00Z">
        <w:r w:rsidR="00450BB0">
          <w:t>respectfully</w:t>
        </w:r>
      </w:ins>
      <w:ins w:id="477" w:author="Jasbinder Singh" w:date="2017-09-20T16:24:00Z">
        <w:r w:rsidR="00450BB0">
          <w:t xml:space="preserve"> </w:t>
        </w:r>
      </w:ins>
      <w:del w:id="478" w:author="Jasbinder Singh" w:date="2017-09-20T16:25:00Z">
        <w:r w:rsidDel="00450BB0">
          <w:delText xml:space="preserve"> </w:delText>
        </w:r>
      </w:del>
      <w:r>
        <w:t xml:space="preserve">and will </w:t>
      </w:r>
      <w:del w:id="479" w:author="Jasbinder Singh" w:date="2017-09-20T16:25:00Z">
        <w:r w:rsidDel="00450BB0">
          <w:delText xml:space="preserve">be </w:delText>
        </w:r>
      </w:del>
      <w:ins w:id="480" w:author="Jasbinder Singh" w:date="2017-09-20T16:25:00Z">
        <w:r w:rsidR="00450BB0">
          <w:t xml:space="preserve">also </w:t>
        </w:r>
      </w:ins>
      <w:r>
        <w:t>act as an operator interface. SCADA RTU will be used as interface with the local system at each station or substation.</w:t>
      </w:r>
    </w:p>
    <w:p w14:paraId="21C0743B" w14:textId="77777777" w:rsidR="001E6DBF" w:rsidRDefault="001E6DBF" w:rsidP="001E6DBF">
      <w:pPr>
        <w:spacing w:line="360" w:lineRule="auto"/>
      </w:pPr>
      <w:r>
        <w:t>SCADA system will be connected and interface with the following subsystem:</w:t>
      </w:r>
    </w:p>
    <w:p w14:paraId="6F37CE9A" w14:textId="77777777" w:rsidR="001E6DBF" w:rsidRDefault="001E6DBF" w:rsidP="00CC6200">
      <w:pPr>
        <w:pStyle w:val="ListParagraph"/>
        <w:numPr>
          <w:ilvl w:val="0"/>
          <w:numId w:val="12"/>
        </w:numPr>
        <w:spacing w:line="360" w:lineRule="auto"/>
        <w:jc w:val="both"/>
      </w:pPr>
      <w:r>
        <w:t>Traction Power Substation</w:t>
      </w:r>
    </w:p>
    <w:p w14:paraId="4AFDDB9C" w14:textId="77777777" w:rsidR="001E6DBF" w:rsidRDefault="001E6DBF" w:rsidP="00CC6200">
      <w:pPr>
        <w:pStyle w:val="ListParagraph"/>
        <w:numPr>
          <w:ilvl w:val="1"/>
          <w:numId w:val="12"/>
        </w:numPr>
        <w:spacing w:line="360" w:lineRule="auto"/>
        <w:jc w:val="both"/>
      </w:pPr>
      <w:r>
        <w:t>Interface via RTU I/O, IEC 61850 for protection relay and Modbus for Power Meter</w:t>
      </w:r>
    </w:p>
    <w:p w14:paraId="07DEDEA5" w14:textId="77777777" w:rsidR="001E6DBF" w:rsidRDefault="001E6DBF" w:rsidP="00CC6200">
      <w:pPr>
        <w:pStyle w:val="ListParagraph"/>
        <w:numPr>
          <w:ilvl w:val="1"/>
          <w:numId w:val="12"/>
        </w:numPr>
        <w:spacing w:line="360" w:lineRule="auto"/>
        <w:jc w:val="both"/>
      </w:pPr>
      <w:r>
        <w:t>Monitoring and Control</w:t>
      </w:r>
    </w:p>
    <w:p w14:paraId="0C1013CC" w14:textId="77777777" w:rsidR="001E6DBF" w:rsidRDefault="001E6DBF" w:rsidP="00CC6200">
      <w:pPr>
        <w:pStyle w:val="ListParagraph"/>
        <w:numPr>
          <w:ilvl w:val="0"/>
          <w:numId w:val="12"/>
        </w:numPr>
        <w:spacing w:line="360" w:lineRule="auto"/>
        <w:jc w:val="both"/>
      </w:pPr>
      <w:r>
        <w:t>Building Management System</w:t>
      </w:r>
    </w:p>
    <w:p w14:paraId="5FD420E5" w14:textId="77777777" w:rsidR="001E6DBF" w:rsidRDefault="001E6DBF" w:rsidP="00CC6200">
      <w:pPr>
        <w:pStyle w:val="ListParagraph"/>
        <w:numPr>
          <w:ilvl w:val="1"/>
          <w:numId w:val="12"/>
        </w:numPr>
        <w:spacing w:line="360" w:lineRule="auto"/>
        <w:jc w:val="both"/>
      </w:pPr>
      <w:r>
        <w:t>Interface via Modbus Protocol</w:t>
      </w:r>
    </w:p>
    <w:p w14:paraId="67FEDC56" w14:textId="77777777" w:rsidR="001E6DBF" w:rsidRDefault="001E6DBF" w:rsidP="00CC6200">
      <w:pPr>
        <w:pStyle w:val="ListParagraph"/>
        <w:numPr>
          <w:ilvl w:val="1"/>
          <w:numId w:val="12"/>
        </w:numPr>
        <w:spacing w:line="360" w:lineRule="auto"/>
        <w:jc w:val="both"/>
      </w:pPr>
      <w:r>
        <w:t>Monitoring and Control</w:t>
      </w:r>
    </w:p>
    <w:p w14:paraId="3757C5B4" w14:textId="77777777" w:rsidR="001E6DBF" w:rsidRDefault="001E6DBF" w:rsidP="00CC6200">
      <w:pPr>
        <w:pStyle w:val="ListParagraph"/>
        <w:numPr>
          <w:ilvl w:val="0"/>
          <w:numId w:val="12"/>
        </w:numPr>
        <w:spacing w:line="360" w:lineRule="auto"/>
        <w:jc w:val="both"/>
      </w:pPr>
      <w:r>
        <w:t>Signalling System</w:t>
      </w:r>
    </w:p>
    <w:p w14:paraId="3D486AE6" w14:textId="77777777" w:rsidR="001E6DBF" w:rsidRDefault="001E6DBF" w:rsidP="00CC6200">
      <w:pPr>
        <w:pStyle w:val="ListParagraph"/>
        <w:numPr>
          <w:ilvl w:val="1"/>
          <w:numId w:val="12"/>
        </w:numPr>
        <w:spacing w:line="360" w:lineRule="auto"/>
        <w:jc w:val="both"/>
      </w:pPr>
      <w:r>
        <w:t xml:space="preserve">Interface via Signalling Driver developed. </w:t>
      </w:r>
    </w:p>
    <w:p w14:paraId="1E39D199" w14:textId="77777777" w:rsidR="001E6DBF" w:rsidRDefault="001E6DBF" w:rsidP="00CC6200">
      <w:pPr>
        <w:pStyle w:val="ListParagraph"/>
        <w:numPr>
          <w:ilvl w:val="1"/>
          <w:numId w:val="12"/>
        </w:numPr>
        <w:spacing w:line="360" w:lineRule="auto"/>
        <w:jc w:val="both"/>
      </w:pPr>
      <w:r>
        <w:t xml:space="preserve">Train descrier data from </w:t>
      </w:r>
      <w:proofErr w:type="spellStart"/>
      <w:r>
        <w:t>signalling</w:t>
      </w:r>
      <w:proofErr w:type="spellEnd"/>
      <w:r>
        <w:t xml:space="preserve"> for Automation trigger for PA and PIDS</w:t>
      </w:r>
    </w:p>
    <w:p w14:paraId="2B2A9E78" w14:textId="77777777" w:rsidR="001E6DBF" w:rsidRDefault="001E6DBF" w:rsidP="00CC6200">
      <w:pPr>
        <w:pStyle w:val="ListParagraph"/>
        <w:numPr>
          <w:ilvl w:val="1"/>
          <w:numId w:val="12"/>
        </w:numPr>
        <w:spacing w:line="360" w:lineRule="auto"/>
        <w:jc w:val="both"/>
      </w:pPr>
      <w:r>
        <w:t>3</w:t>
      </w:r>
      <w:r w:rsidRPr="00D6023D">
        <w:rPr>
          <w:vertAlign w:val="superscript"/>
        </w:rPr>
        <w:t>rd</w:t>
      </w:r>
      <w:r>
        <w:t xml:space="preserve"> Rail power states send to </w:t>
      </w:r>
      <w:proofErr w:type="spellStart"/>
      <w:r>
        <w:t>signalling</w:t>
      </w:r>
      <w:proofErr w:type="spellEnd"/>
      <w:r>
        <w:t xml:space="preserve"> via the </w:t>
      </w:r>
      <w:proofErr w:type="spellStart"/>
      <w:r>
        <w:t>signalling</w:t>
      </w:r>
      <w:proofErr w:type="spellEnd"/>
      <w:r>
        <w:t xml:space="preserve"> driver </w:t>
      </w:r>
    </w:p>
    <w:p w14:paraId="1D0E2ACD" w14:textId="7E777526" w:rsidR="001E6DBF" w:rsidRDefault="001E6DBF" w:rsidP="00CC6200">
      <w:pPr>
        <w:pStyle w:val="ListParagraph"/>
        <w:numPr>
          <w:ilvl w:val="1"/>
          <w:numId w:val="12"/>
        </w:numPr>
        <w:spacing w:line="360" w:lineRule="auto"/>
        <w:jc w:val="both"/>
      </w:pPr>
      <w:r>
        <w:t>No Signalling control f</w:t>
      </w:r>
      <w:ins w:id="481" w:author="Jasbinder Singh" w:date="2017-09-20T16:29:00Z">
        <w:r w:rsidR="00450BB0">
          <w:t>ro</w:t>
        </w:r>
      </w:ins>
      <w:del w:id="482" w:author="Jasbinder Singh" w:date="2017-09-20T16:29:00Z">
        <w:r w:rsidDel="00450BB0">
          <w:delText>or</w:delText>
        </w:r>
      </w:del>
      <w:r>
        <w:t>m SCADA</w:t>
      </w:r>
    </w:p>
    <w:p w14:paraId="438CBFB5" w14:textId="77777777" w:rsidR="001E6DBF" w:rsidRDefault="001E6DBF" w:rsidP="00CC6200">
      <w:pPr>
        <w:pStyle w:val="ListParagraph"/>
        <w:numPr>
          <w:ilvl w:val="0"/>
          <w:numId w:val="12"/>
        </w:numPr>
        <w:spacing w:line="360" w:lineRule="auto"/>
        <w:jc w:val="both"/>
      </w:pPr>
      <w:r>
        <w:t>Public Announcement (PA)</w:t>
      </w:r>
    </w:p>
    <w:p w14:paraId="09A3564D" w14:textId="77777777" w:rsidR="001E6DBF" w:rsidRDefault="001E6DBF" w:rsidP="00CC6200">
      <w:pPr>
        <w:pStyle w:val="ListParagraph"/>
        <w:numPr>
          <w:ilvl w:val="1"/>
          <w:numId w:val="12"/>
        </w:numPr>
        <w:spacing w:line="360" w:lineRule="auto"/>
        <w:jc w:val="both"/>
      </w:pPr>
      <w:r>
        <w:t xml:space="preserve">Interface via Open </w:t>
      </w:r>
      <w:proofErr w:type="spellStart"/>
      <w:r>
        <w:t>Acces</w:t>
      </w:r>
      <w:proofErr w:type="spellEnd"/>
      <w:r>
        <w:t xml:space="preserve"> SDK driver developed</w:t>
      </w:r>
    </w:p>
    <w:p w14:paraId="5A328FC1" w14:textId="77777777" w:rsidR="001E6DBF" w:rsidRDefault="001E6DBF" w:rsidP="00CC6200">
      <w:pPr>
        <w:pStyle w:val="ListParagraph"/>
        <w:numPr>
          <w:ilvl w:val="1"/>
          <w:numId w:val="12"/>
        </w:numPr>
        <w:spacing w:line="360" w:lineRule="auto"/>
        <w:jc w:val="both"/>
      </w:pPr>
      <w:r>
        <w:t>Monitoring and Control</w:t>
      </w:r>
    </w:p>
    <w:p w14:paraId="60C1B966" w14:textId="3A07B9FC" w:rsidR="001E6DBF" w:rsidRDefault="001E6DBF" w:rsidP="00CC6200">
      <w:pPr>
        <w:pStyle w:val="ListParagraph"/>
        <w:numPr>
          <w:ilvl w:val="0"/>
          <w:numId w:val="12"/>
        </w:numPr>
        <w:spacing w:line="360" w:lineRule="auto"/>
        <w:jc w:val="both"/>
        <w:rPr>
          <w:ins w:id="483" w:author="Jasbinder Singh" w:date="2017-09-20T16:30:00Z"/>
        </w:rPr>
      </w:pPr>
      <w:r>
        <w:t>Public Information Display (PID)</w:t>
      </w:r>
    </w:p>
    <w:p w14:paraId="147F86D5" w14:textId="77777777" w:rsidR="00450BB0" w:rsidRDefault="00450BB0" w:rsidP="00450BB0">
      <w:pPr>
        <w:pStyle w:val="ListParagraph"/>
        <w:numPr>
          <w:ilvl w:val="1"/>
          <w:numId w:val="12"/>
        </w:numPr>
        <w:spacing w:line="360" w:lineRule="auto"/>
        <w:jc w:val="both"/>
        <w:rPr>
          <w:ins w:id="484" w:author="Jasbinder Singh" w:date="2017-09-20T16:30:00Z"/>
        </w:rPr>
      </w:pPr>
      <w:ins w:id="485" w:author="Jasbinder Singh" w:date="2017-09-20T16:30:00Z">
        <w:r>
          <w:t xml:space="preserve">Interface via Open </w:t>
        </w:r>
        <w:proofErr w:type="spellStart"/>
        <w:r>
          <w:t>Acces</w:t>
        </w:r>
        <w:proofErr w:type="spellEnd"/>
        <w:r>
          <w:t xml:space="preserve"> SDK driver developed</w:t>
        </w:r>
      </w:ins>
    </w:p>
    <w:p w14:paraId="7B64655A" w14:textId="77777777" w:rsidR="00450BB0" w:rsidRDefault="00450BB0" w:rsidP="00450BB0">
      <w:pPr>
        <w:pStyle w:val="ListParagraph"/>
        <w:numPr>
          <w:ilvl w:val="1"/>
          <w:numId w:val="12"/>
        </w:numPr>
        <w:spacing w:line="360" w:lineRule="auto"/>
        <w:jc w:val="both"/>
        <w:rPr>
          <w:ins w:id="486" w:author="Jasbinder Singh" w:date="2017-09-20T16:30:00Z"/>
        </w:rPr>
      </w:pPr>
      <w:ins w:id="487" w:author="Jasbinder Singh" w:date="2017-09-20T16:30:00Z">
        <w:r>
          <w:t>Monitoring and Control</w:t>
        </w:r>
      </w:ins>
    </w:p>
    <w:p w14:paraId="5576BF47" w14:textId="735B6946" w:rsidR="00450BB0" w:rsidDel="00450BB0" w:rsidRDefault="00450BB0" w:rsidP="00CC6200">
      <w:pPr>
        <w:pStyle w:val="ListParagraph"/>
        <w:numPr>
          <w:ilvl w:val="0"/>
          <w:numId w:val="12"/>
        </w:numPr>
        <w:spacing w:line="360" w:lineRule="auto"/>
        <w:jc w:val="both"/>
        <w:rPr>
          <w:del w:id="488" w:author="Jasbinder Singh" w:date="2017-09-20T16:30:00Z"/>
        </w:rPr>
      </w:pPr>
    </w:p>
    <w:p w14:paraId="02F2798A" w14:textId="1443B3F0" w:rsidR="001E6DBF" w:rsidRDefault="001E6DBF" w:rsidP="00CC6200">
      <w:pPr>
        <w:pStyle w:val="ListParagraph"/>
        <w:numPr>
          <w:ilvl w:val="0"/>
          <w:numId w:val="12"/>
        </w:numPr>
        <w:spacing w:line="360" w:lineRule="auto"/>
        <w:jc w:val="both"/>
        <w:rPr>
          <w:ins w:id="489" w:author="Jasbinder Singh" w:date="2017-09-20T16:31:00Z"/>
        </w:rPr>
      </w:pPr>
      <w:proofErr w:type="spellStart"/>
      <w:r>
        <w:t>Passanger</w:t>
      </w:r>
      <w:proofErr w:type="spellEnd"/>
      <w:r>
        <w:t xml:space="preserve"> Help point (PHP)</w:t>
      </w:r>
    </w:p>
    <w:p w14:paraId="7A05F8E7" w14:textId="77777777" w:rsidR="00450BB0" w:rsidRDefault="00450BB0" w:rsidP="00450BB0">
      <w:pPr>
        <w:pStyle w:val="ListParagraph"/>
        <w:numPr>
          <w:ilvl w:val="1"/>
          <w:numId w:val="12"/>
        </w:numPr>
        <w:spacing w:line="360" w:lineRule="auto"/>
        <w:jc w:val="both"/>
        <w:rPr>
          <w:ins w:id="490" w:author="Jasbinder Singh" w:date="2017-09-20T16:31:00Z"/>
        </w:rPr>
      </w:pPr>
      <w:ins w:id="491" w:author="Jasbinder Singh" w:date="2017-09-20T16:31:00Z">
        <w:r>
          <w:t xml:space="preserve">Interface via Open </w:t>
        </w:r>
        <w:proofErr w:type="spellStart"/>
        <w:r>
          <w:t>Acces</w:t>
        </w:r>
        <w:proofErr w:type="spellEnd"/>
        <w:r>
          <w:t xml:space="preserve"> SDK driver developed</w:t>
        </w:r>
      </w:ins>
    </w:p>
    <w:p w14:paraId="522AA9D5" w14:textId="77777777" w:rsidR="00450BB0" w:rsidRDefault="00450BB0" w:rsidP="00450BB0">
      <w:pPr>
        <w:pStyle w:val="ListParagraph"/>
        <w:numPr>
          <w:ilvl w:val="1"/>
          <w:numId w:val="12"/>
        </w:numPr>
        <w:spacing w:line="360" w:lineRule="auto"/>
        <w:jc w:val="both"/>
        <w:rPr>
          <w:ins w:id="492" w:author="Jasbinder Singh" w:date="2017-09-20T16:31:00Z"/>
        </w:rPr>
      </w:pPr>
      <w:ins w:id="493" w:author="Jasbinder Singh" w:date="2017-09-20T16:31:00Z">
        <w:r>
          <w:t>Monitoring and Control</w:t>
        </w:r>
      </w:ins>
    </w:p>
    <w:p w14:paraId="045ABF14" w14:textId="77777777" w:rsidR="00450BB0" w:rsidRDefault="00450BB0" w:rsidP="00CC6200">
      <w:pPr>
        <w:pStyle w:val="ListParagraph"/>
        <w:numPr>
          <w:ilvl w:val="0"/>
          <w:numId w:val="12"/>
        </w:numPr>
        <w:spacing w:line="360" w:lineRule="auto"/>
        <w:jc w:val="both"/>
      </w:pPr>
    </w:p>
    <w:p w14:paraId="2B2D63CC" w14:textId="0493C03C" w:rsidR="001E6DBF" w:rsidRDefault="001E6DBF" w:rsidP="00CC6200">
      <w:pPr>
        <w:pStyle w:val="ListParagraph"/>
        <w:numPr>
          <w:ilvl w:val="0"/>
          <w:numId w:val="12"/>
        </w:numPr>
        <w:spacing w:line="360" w:lineRule="auto"/>
        <w:jc w:val="both"/>
        <w:rPr>
          <w:ins w:id="494" w:author="Jasbinder Singh" w:date="2017-09-20T16:31:00Z"/>
        </w:rPr>
      </w:pPr>
      <w:r>
        <w:t>CCTV System</w:t>
      </w:r>
    </w:p>
    <w:p w14:paraId="3295A864" w14:textId="1CCDFA9E" w:rsidR="00450BB0" w:rsidRDefault="00450BB0" w:rsidP="00450BB0">
      <w:pPr>
        <w:pStyle w:val="ListParagraph"/>
        <w:numPr>
          <w:ilvl w:val="1"/>
          <w:numId w:val="12"/>
        </w:numPr>
        <w:spacing w:line="360" w:lineRule="auto"/>
        <w:jc w:val="both"/>
        <w:rPr>
          <w:ins w:id="495" w:author="Jasbinder Singh" w:date="2017-09-20T16:31:00Z"/>
        </w:rPr>
      </w:pPr>
      <w:ins w:id="496" w:author="Jasbinder Singh" w:date="2017-09-20T16:31:00Z">
        <w:r>
          <w:t>Interface via ONVIF driver developed</w:t>
        </w:r>
      </w:ins>
    </w:p>
    <w:p w14:paraId="3269E549" w14:textId="543BD394" w:rsidR="00450BB0" w:rsidRDefault="00450BB0" w:rsidP="00450BB0">
      <w:pPr>
        <w:pStyle w:val="ListParagraph"/>
        <w:numPr>
          <w:ilvl w:val="1"/>
          <w:numId w:val="12"/>
        </w:numPr>
        <w:spacing w:line="360" w:lineRule="auto"/>
        <w:jc w:val="both"/>
        <w:rPr>
          <w:ins w:id="497" w:author="Jasbinder Singh" w:date="2017-09-20T16:31:00Z"/>
        </w:rPr>
      </w:pPr>
      <w:ins w:id="498" w:author="Jasbinder Singh" w:date="2017-09-20T16:31:00Z">
        <w:r>
          <w:t xml:space="preserve">Monitoring and </w:t>
        </w:r>
        <w:proofErr w:type="gramStart"/>
        <w:r>
          <w:t>Control(</w:t>
        </w:r>
        <w:proofErr w:type="gramEnd"/>
        <w:r>
          <w:t>PTZ Control only). Playback will be at CCTV workstation</w:t>
        </w:r>
      </w:ins>
    </w:p>
    <w:p w14:paraId="33428176" w14:textId="77777777" w:rsidR="00450BB0" w:rsidRDefault="00450BB0" w:rsidP="00CC6200">
      <w:pPr>
        <w:pStyle w:val="ListParagraph"/>
        <w:numPr>
          <w:ilvl w:val="0"/>
          <w:numId w:val="12"/>
        </w:numPr>
        <w:spacing w:line="360" w:lineRule="auto"/>
        <w:jc w:val="both"/>
      </w:pPr>
    </w:p>
    <w:p w14:paraId="075A5997" w14:textId="37ABF4B9" w:rsidR="001E6DBF" w:rsidRDefault="001E6DBF" w:rsidP="00CC6200">
      <w:pPr>
        <w:pStyle w:val="ListParagraph"/>
        <w:numPr>
          <w:ilvl w:val="0"/>
          <w:numId w:val="12"/>
        </w:numPr>
        <w:spacing w:line="360" w:lineRule="auto"/>
        <w:jc w:val="both"/>
        <w:rPr>
          <w:ins w:id="499" w:author="Jasbinder Singh" w:date="2017-09-20T16:34:00Z"/>
        </w:rPr>
      </w:pPr>
      <w:r>
        <w:t>Access Management System (AMS)</w:t>
      </w:r>
    </w:p>
    <w:p w14:paraId="5AD820DE" w14:textId="5CFACAF5" w:rsidR="00450BB0" w:rsidRDefault="00450BB0" w:rsidP="00450BB0">
      <w:pPr>
        <w:pStyle w:val="ListParagraph"/>
        <w:numPr>
          <w:ilvl w:val="1"/>
          <w:numId w:val="12"/>
        </w:numPr>
        <w:spacing w:line="360" w:lineRule="auto"/>
        <w:jc w:val="both"/>
        <w:rPr>
          <w:ins w:id="500" w:author="Jasbinder Singh" w:date="2017-09-20T16:34:00Z"/>
        </w:rPr>
        <w:pPrChange w:id="501" w:author="Jasbinder Singh" w:date="2017-09-20T16:34:00Z">
          <w:pPr>
            <w:pStyle w:val="ListParagraph"/>
            <w:numPr>
              <w:numId w:val="12"/>
            </w:numPr>
            <w:spacing w:line="360" w:lineRule="auto"/>
            <w:ind w:hanging="360"/>
            <w:jc w:val="both"/>
          </w:pPr>
        </w:pPrChange>
      </w:pPr>
      <w:ins w:id="502" w:author="Jasbinder Singh" w:date="2017-09-20T16:34:00Z">
        <w:r>
          <w:t>Interface via XXX</w:t>
        </w:r>
      </w:ins>
    </w:p>
    <w:p w14:paraId="1C491071" w14:textId="1511FC76" w:rsidR="00450BB0" w:rsidRDefault="00450BB0" w:rsidP="00450BB0">
      <w:pPr>
        <w:pStyle w:val="ListParagraph"/>
        <w:numPr>
          <w:ilvl w:val="1"/>
          <w:numId w:val="12"/>
        </w:numPr>
        <w:spacing w:line="360" w:lineRule="auto"/>
        <w:jc w:val="both"/>
        <w:pPrChange w:id="503" w:author="Jasbinder Singh" w:date="2017-09-20T16:34:00Z">
          <w:pPr>
            <w:pStyle w:val="ListParagraph"/>
            <w:numPr>
              <w:numId w:val="12"/>
            </w:numPr>
            <w:spacing w:line="360" w:lineRule="auto"/>
            <w:ind w:hanging="360"/>
            <w:jc w:val="both"/>
          </w:pPr>
        </w:pPrChange>
      </w:pPr>
      <w:ins w:id="504" w:author="Jasbinder Singh" w:date="2017-09-20T16:34:00Z">
        <w:r>
          <w:t xml:space="preserve">Monitoring and </w:t>
        </w:r>
        <w:proofErr w:type="gramStart"/>
        <w:r>
          <w:t>Control ???</w:t>
        </w:r>
      </w:ins>
      <w:proofErr w:type="gramEnd"/>
    </w:p>
    <w:p w14:paraId="302B9D1F" w14:textId="79D4ED34" w:rsidR="001E6DBF" w:rsidRDefault="001E6DBF" w:rsidP="00CC6200">
      <w:pPr>
        <w:pStyle w:val="ListParagraph"/>
        <w:numPr>
          <w:ilvl w:val="0"/>
          <w:numId w:val="12"/>
        </w:numPr>
        <w:spacing w:line="360" w:lineRule="auto"/>
        <w:jc w:val="both"/>
        <w:rPr>
          <w:ins w:id="505" w:author="Jasbinder Singh" w:date="2017-09-20T16:34:00Z"/>
        </w:rPr>
      </w:pPr>
      <w:r>
        <w:t>Radio Tetra</w:t>
      </w:r>
    </w:p>
    <w:p w14:paraId="789CCF09" w14:textId="2D790552" w:rsidR="00450BB0" w:rsidRDefault="00450BB0" w:rsidP="00450BB0">
      <w:pPr>
        <w:pStyle w:val="ListParagraph"/>
        <w:numPr>
          <w:ilvl w:val="1"/>
          <w:numId w:val="12"/>
        </w:numPr>
        <w:spacing w:line="360" w:lineRule="auto"/>
        <w:jc w:val="both"/>
        <w:rPr>
          <w:ins w:id="506" w:author="Jasbinder Singh" w:date="2017-09-20T16:34:00Z"/>
        </w:rPr>
        <w:pPrChange w:id="507" w:author="Jasbinder Singh" w:date="2017-09-20T16:34:00Z">
          <w:pPr>
            <w:pStyle w:val="ListParagraph"/>
            <w:numPr>
              <w:numId w:val="12"/>
            </w:numPr>
            <w:spacing w:line="360" w:lineRule="auto"/>
            <w:ind w:hanging="360"/>
            <w:jc w:val="both"/>
          </w:pPr>
        </w:pPrChange>
      </w:pPr>
      <w:ins w:id="508" w:author="Jasbinder Singh" w:date="2017-09-20T16:34:00Z">
        <w:r>
          <w:t>Interface via XXX</w:t>
        </w:r>
      </w:ins>
    </w:p>
    <w:p w14:paraId="16CDF947" w14:textId="6DF71EA1" w:rsidR="00BC182D" w:rsidRDefault="00BC182D" w:rsidP="00450BB0">
      <w:pPr>
        <w:pStyle w:val="ListParagraph"/>
        <w:numPr>
          <w:ilvl w:val="1"/>
          <w:numId w:val="12"/>
        </w:numPr>
        <w:spacing w:line="360" w:lineRule="auto"/>
        <w:jc w:val="both"/>
        <w:pPrChange w:id="509" w:author="Jasbinder Singh" w:date="2017-09-20T16:34:00Z">
          <w:pPr>
            <w:pStyle w:val="ListParagraph"/>
            <w:numPr>
              <w:numId w:val="12"/>
            </w:numPr>
            <w:spacing w:line="360" w:lineRule="auto"/>
            <w:ind w:hanging="360"/>
            <w:jc w:val="both"/>
          </w:pPr>
        </w:pPrChange>
      </w:pPr>
      <w:ins w:id="510" w:author="Jasbinder Singh" w:date="2017-09-20T16:34:00Z">
        <w:r>
          <w:t xml:space="preserve">Monitoring and </w:t>
        </w:r>
        <w:proofErr w:type="gramStart"/>
        <w:r>
          <w:t>Control ??</w:t>
        </w:r>
      </w:ins>
      <w:proofErr w:type="gramEnd"/>
    </w:p>
    <w:p w14:paraId="143768A2" w14:textId="77777777" w:rsidR="001E6DBF" w:rsidRDefault="001E6DBF" w:rsidP="00CC6200">
      <w:pPr>
        <w:pStyle w:val="ListParagraph"/>
        <w:numPr>
          <w:ilvl w:val="0"/>
          <w:numId w:val="12"/>
        </w:numPr>
        <w:spacing w:line="360" w:lineRule="auto"/>
        <w:jc w:val="both"/>
      </w:pPr>
      <w:r>
        <w:t>Fiber Optic Transmission System</w:t>
      </w:r>
    </w:p>
    <w:p w14:paraId="2CB5D56F" w14:textId="77777777" w:rsidR="001E6DBF" w:rsidRDefault="001E6DBF" w:rsidP="00CC6200">
      <w:pPr>
        <w:pStyle w:val="ListParagraph"/>
        <w:numPr>
          <w:ilvl w:val="1"/>
          <w:numId w:val="12"/>
        </w:numPr>
        <w:spacing w:line="360" w:lineRule="auto"/>
        <w:jc w:val="both"/>
      </w:pPr>
      <w:r>
        <w:t>Interface via SNMP</w:t>
      </w:r>
    </w:p>
    <w:p w14:paraId="56C9E135" w14:textId="1505EAED" w:rsidR="001E6DBF" w:rsidRDefault="001E6DBF" w:rsidP="00CC6200">
      <w:pPr>
        <w:pStyle w:val="ListParagraph"/>
        <w:numPr>
          <w:ilvl w:val="1"/>
          <w:numId w:val="12"/>
        </w:numPr>
        <w:spacing w:line="360" w:lineRule="auto"/>
        <w:jc w:val="both"/>
      </w:pPr>
      <w:r>
        <w:t xml:space="preserve">Monitoring </w:t>
      </w:r>
      <w:ins w:id="511" w:author="Jasbinder Singh" w:date="2017-09-20T16:34:00Z">
        <w:r w:rsidR="00BC182D">
          <w:t>for</w:t>
        </w:r>
      </w:ins>
      <w:del w:id="512" w:author="Jasbinder Singh" w:date="2017-09-20T16:34:00Z">
        <w:r w:rsidDel="00BC182D">
          <w:delText>ofr</w:delText>
        </w:r>
      </w:del>
      <w:r>
        <w:t xml:space="preserve"> status and alarm only</w:t>
      </w:r>
    </w:p>
    <w:p w14:paraId="19D19EF3" w14:textId="77777777" w:rsidR="001E6DBF" w:rsidRDefault="001E6DBF" w:rsidP="00CC6200">
      <w:pPr>
        <w:pStyle w:val="ListParagraph"/>
        <w:numPr>
          <w:ilvl w:val="1"/>
          <w:numId w:val="12"/>
        </w:numPr>
        <w:spacing w:line="360" w:lineRule="auto"/>
        <w:jc w:val="both"/>
      </w:pPr>
      <w:r>
        <w:t>No Control</w:t>
      </w:r>
    </w:p>
    <w:p w14:paraId="19CB8AF3" w14:textId="482D52D8" w:rsidR="001E6DBF" w:rsidRDefault="001E6DBF" w:rsidP="00CC6200">
      <w:pPr>
        <w:pStyle w:val="ListParagraph"/>
        <w:numPr>
          <w:ilvl w:val="0"/>
          <w:numId w:val="12"/>
        </w:numPr>
        <w:spacing w:line="360" w:lineRule="auto"/>
        <w:jc w:val="both"/>
        <w:rPr>
          <w:ins w:id="513" w:author="Jasbinder Singh" w:date="2017-09-20T16:35:00Z"/>
        </w:rPr>
      </w:pPr>
      <w:r>
        <w:t>Master Clock</w:t>
      </w:r>
    </w:p>
    <w:p w14:paraId="2E021744" w14:textId="77777777" w:rsidR="00BC182D" w:rsidRDefault="00BC182D" w:rsidP="00BC182D">
      <w:pPr>
        <w:pStyle w:val="ListParagraph"/>
        <w:numPr>
          <w:ilvl w:val="1"/>
          <w:numId w:val="12"/>
        </w:numPr>
        <w:spacing w:line="360" w:lineRule="auto"/>
        <w:jc w:val="both"/>
        <w:rPr>
          <w:ins w:id="514" w:author="Jasbinder Singh" w:date="2017-09-20T16:35:00Z"/>
        </w:rPr>
      </w:pPr>
      <w:ins w:id="515" w:author="Jasbinder Singh" w:date="2017-09-20T16:35:00Z">
        <w:r>
          <w:t>Interface via SNMP</w:t>
        </w:r>
      </w:ins>
    </w:p>
    <w:p w14:paraId="21435BBB" w14:textId="77777777" w:rsidR="00BC182D" w:rsidRDefault="00BC182D" w:rsidP="00BC182D">
      <w:pPr>
        <w:pStyle w:val="ListParagraph"/>
        <w:numPr>
          <w:ilvl w:val="1"/>
          <w:numId w:val="12"/>
        </w:numPr>
        <w:spacing w:line="360" w:lineRule="auto"/>
        <w:jc w:val="both"/>
        <w:rPr>
          <w:ins w:id="516" w:author="Jasbinder Singh" w:date="2017-09-20T16:35:00Z"/>
        </w:rPr>
      </w:pPr>
      <w:ins w:id="517" w:author="Jasbinder Singh" w:date="2017-09-20T16:35:00Z">
        <w:r>
          <w:t>Monitoring for status and alarm only</w:t>
        </w:r>
      </w:ins>
    </w:p>
    <w:p w14:paraId="0DCFF786" w14:textId="4303537D" w:rsidR="00BC182D" w:rsidRDefault="00BC182D" w:rsidP="00BC182D">
      <w:pPr>
        <w:pStyle w:val="ListParagraph"/>
        <w:numPr>
          <w:ilvl w:val="1"/>
          <w:numId w:val="12"/>
        </w:numPr>
        <w:spacing w:line="360" w:lineRule="auto"/>
        <w:jc w:val="both"/>
        <w:pPrChange w:id="518" w:author="Jasbinder Singh" w:date="2017-09-20T16:35:00Z">
          <w:pPr>
            <w:pStyle w:val="ListParagraph"/>
            <w:numPr>
              <w:numId w:val="12"/>
            </w:numPr>
            <w:spacing w:line="360" w:lineRule="auto"/>
            <w:ind w:hanging="360"/>
            <w:jc w:val="both"/>
          </w:pPr>
        </w:pPrChange>
      </w:pPr>
      <w:ins w:id="519" w:author="Jasbinder Singh" w:date="2017-09-20T16:35:00Z">
        <w:r>
          <w:t>No Control</w:t>
        </w:r>
      </w:ins>
    </w:p>
    <w:p w14:paraId="309E485F" w14:textId="3B3B09A8" w:rsidR="001E6DBF" w:rsidRDefault="001E6DBF" w:rsidP="00CC6200">
      <w:pPr>
        <w:pStyle w:val="ListParagraph"/>
        <w:numPr>
          <w:ilvl w:val="0"/>
          <w:numId w:val="12"/>
        </w:numPr>
        <w:spacing w:line="360" w:lineRule="auto"/>
        <w:jc w:val="both"/>
        <w:rPr>
          <w:ins w:id="520" w:author="Jasbinder Singh" w:date="2017-09-20T16:35:00Z"/>
        </w:rPr>
      </w:pPr>
      <w:r>
        <w:t>Wide Area Network (WAN)</w:t>
      </w:r>
    </w:p>
    <w:p w14:paraId="395E2E61" w14:textId="77777777" w:rsidR="00BC182D" w:rsidRDefault="00BC182D" w:rsidP="00BC182D">
      <w:pPr>
        <w:pStyle w:val="ListParagraph"/>
        <w:numPr>
          <w:ilvl w:val="1"/>
          <w:numId w:val="12"/>
        </w:numPr>
        <w:spacing w:line="360" w:lineRule="auto"/>
        <w:jc w:val="both"/>
        <w:rPr>
          <w:ins w:id="521" w:author="Jasbinder Singh" w:date="2017-09-20T16:35:00Z"/>
        </w:rPr>
      </w:pPr>
      <w:ins w:id="522" w:author="Jasbinder Singh" w:date="2017-09-20T16:35:00Z">
        <w:r>
          <w:t>Interface via SNMP</w:t>
        </w:r>
      </w:ins>
    </w:p>
    <w:p w14:paraId="6D262211" w14:textId="77777777" w:rsidR="00BC182D" w:rsidRDefault="00BC182D" w:rsidP="00BC182D">
      <w:pPr>
        <w:pStyle w:val="ListParagraph"/>
        <w:numPr>
          <w:ilvl w:val="1"/>
          <w:numId w:val="12"/>
        </w:numPr>
        <w:spacing w:line="360" w:lineRule="auto"/>
        <w:jc w:val="both"/>
        <w:rPr>
          <w:ins w:id="523" w:author="Jasbinder Singh" w:date="2017-09-20T16:35:00Z"/>
        </w:rPr>
      </w:pPr>
      <w:ins w:id="524" w:author="Jasbinder Singh" w:date="2017-09-20T16:35:00Z">
        <w:r>
          <w:t>Monitoring for status and alarm only</w:t>
        </w:r>
      </w:ins>
    </w:p>
    <w:p w14:paraId="6AF5D66B" w14:textId="77777777" w:rsidR="00BC182D" w:rsidRDefault="00BC182D" w:rsidP="00BC182D">
      <w:pPr>
        <w:pStyle w:val="ListParagraph"/>
        <w:numPr>
          <w:ilvl w:val="1"/>
          <w:numId w:val="12"/>
        </w:numPr>
        <w:spacing w:line="360" w:lineRule="auto"/>
        <w:jc w:val="both"/>
        <w:rPr>
          <w:ins w:id="525" w:author="Jasbinder Singh" w:date="2017-09-20T16:35:00Z"/>
        </w:rPr>
      </w:pPr>
      <w:ins w:id="526" w:author="Jasbinder Singh" w:date="2017-09-20T16:35:00Z">
        <w:r>
          <w:t>No Control</w:t>
        </w:r>
      </w:ins>
    </w:p>
    <w:p w14:paraId="62EE44FA" w14:textId="116D911F" w:rsidR="00BC182D" w:rsidDel="00BC182D" w:rsidRDefault="00BC182D" w:rsidP="00CC6200">
      <w:pPr>
        <w:pStyle w:val="ListParagraph"/>
        <w:numPr>
          <w:ilvl w:val="0"/>
          <w:numId w:val="12"/>
        </w:numPr>
        <w:spacing w:line="360" w:lineRule="auto"/>
        <w:jc w:val="both"/>
        <w:rPr>
          <w:del w:id="527" w:author="Jasbinder Singh" w:date="2017-09-20T16:35:00Z"/>
        </w:rPr>
      </w:pPr>
    </w:p>
    <w:p w14:paraId="434B31EA" w14:textId="599D911C" w:rsidR="001E6DBF" w:rsidRDefault="001E6DBF" w:rsidP="00CC6200">
      <w:pPr>
        <w:pStyle w:val="ListParagraph"/>
        <w:numPr>
          <w:ilvl w:val="0"/>
          <w:numId w:val="12"/>
        </w:numPr>
        <w:spacing w:line="360" w:lineRule="auto"/>
        <w:jc w:val="both"/>
        <w:rPr>
          <w:ins w:id="528" w:author="Jasbinder Singh" w:date="2017-09-20T16:36:00Z"/>
        </w:rPr>
      </w:pPr>
      <w:r>
        <w:t>Automatic Fare Collection (AFC)</w:t>
      </w:r>
    </w:p>
    <w:p w14:paraId="23FE5E56" w14:textId="77777777" w:rsidR="00BC182D" w:rsidRDefault="00BC182D" w:rsidP="00BC182D">
      <w:pPr>
        <w:pStyle w:val="ListParagraph"/>
        <w:numPr>
          <w:ilvl w:val="1"/>
          <w:numId w:val="12"/>
        </w:numPr>
        <w:spacing w:line="360" w:lineRule="auto"/>
        <w:jc w:val="both"/>
        <w:rPr>
          <w:ins w:id="529" w:author="Jasbinder Singh" w:date="2017-09-20T16:36:00Z"/>
        </w:rPr>
      </w:pPr>
      <w:ins w:id="530" w:author="Jasbinder Singh" w:date="2017-09-20T16:36:00Z">
        <w:r>
          <w:t>Interface via XXX</w:t>
        </w:r>
      </w:ins>
    </w:p>
    <w:p w14:paraId="7075DF8F" w14:textId="77777777" w:rsidR="00BC182D" w:rsidRDefault="00BC182D" w:rsidP="00BC182D">
      <w:pPr>
        <w:pStyle w:val="ListParagraph"/>
        <w:numPr>
          <w:ilvl w:val="1"/>
          <w:numId w:val="12"/>
        </w:numPr>
        <w:spacing w:line="360" w:lineRule="auto"/>
        <w:jc w:val="both"/>
        <w:rPr>
          <w:ins w:id="531" w:author="Jasbinder Singh" w:date="2017-09-20T16:36:00Z"/>
        </w:rPr>
      </w:pPr>
      <w:ins w:id="532" w:author="Jasbinder Singh" w:date="2017-09-20T16:36:00Z">
        <w:r>
          <w:t xml:space="preserve">Monitoring and </w:t>
        </w:r>
        <w:proofErr w:type="gramStart"/>
        <w:r>
          <w:t>Control ??</w:t>
        </w:r>
        <w:proofErr w:type="gramEnd"/>
      </w:ins>
    </w:p>
    <w:p w14:paraId="0CD4BAF6" w14:textId="77777777" w:rsidR="00BC182D" w:rsidRDefault="00BC182D" w:rsidP="00CC6200">
      <w:pPr>
        <w:pStyle w:val="ListParagraph"/>
        <w:numPr>
          <w:ilvl w:val="0"/>
          <w:numId w:val="12"/>
        </w:numPr>
        <w:spacing w:line="360" w:lineRule="auto"/>
        <w:jc w:val="both"/>
      </w:pPr>
    </w:p>
    <w:p w14:paraId="36C6A9D6" w14:textId="4303D27F" w:rsidR="001E6DBF" w:rsidRDefault="001E6DBF" w:rsidP="00CC6200">
      <w:pPr>
        <w:pStyle w:val="ListParagraph"/>
        <w:numPr>
          <w:ilvl w:val="0"/>
          <w:numId w:val="12"/>
        </w:numPr>
        <w:spacing w:line="360" w:lineRule="auto"/>
        <w:jc w:val="both"/>
        <w:rPr>
          <w:ins w:id="533" w:author="Jasbinder Singh" w:date="2017-09-20T16:36:00Z"/>
        </w:rPr>
      </w:pPr>
      <w:r>
        <w:t>Platform Screed Door (PSD)</w:t>
      </w:r>
    </w:p>
    <w:p w14:paraId="17B6CC7C" w14:textId="77777777" w:rsidR="00BC182D" w:rsidRDefault="00BC182D" w:rsidP="00BC182D">
      <w:pPr>
        <w:pStyle w:val="ListParagraph"/>
        <w:numPr>
          <w:ilvl w:val="1"/>
          <w:numId w:val="12"/>
        </w:numPr>
        <w:spacing w:line="360" w:lineRule="auto"/>
        <w:jc w:val="both"/>
        <w:rPr>
          <w:ins w:id="534" w:author="Jasbinder Singh" w:date="2017-09-20T16:36:00Z"/>
        </w:rPr>
      </w:pPr>
      <w:ins w:id="535" w:author="Jasbinder Singh" w:date="2017-09-20T16:36:00Z">
        <w:r>
          <w:t>Interface via XXX</w:t>
        </w:r>
      </w:ins>
    </w:p>
    <w:p w14:paraId="5ACF76BB" w14:textId="77777777" w:rsidR="00BC182D" w:rsidRDefault="00BC182D" w:rsidP="00BC182D">
      <w:pPr>
        <w:pStyle w:val="ListParagraph"/>
        <w:numPr>
          <w:ilvl w:val="1"/>
          <w:numId w:val="12"/>
        </w:numPr>
        <w:spacing w:line="360" w:lineRule="auto"/>
        <w:jc w:val="both"/>
        <w:rPr>
          <w:ins w:id="536" w:author="Jasbinder Singh" w:date="2017-09-20T16:36:00Z"/>
        </w:rPr>
      </w:pPr>
      <w:ins w:id="537" w:author="Jasbinder Singh" w:date="2017-09-20T16:36:00Z">
        <w:r>
          <w:t xml:space="preserve">Monitoring and </w:t>
        </w:r>
        <w:proofErr w:type="gramStart"/>
        <w:r>
          <w:t>Control ??</w:t>
        </w:r>
        <w:proofErr w:type="gramEnd"/>
      </w:ins>
    </w:p>
    <w:p w14:paraId="04AF3280" w14:textId="77777777" w:rsidR="00BC182D" w:rsidRDefault="00BC182D" w:rsidP="00CC6200">
      <w:pPr>
        <w:pStyle w:val="ListParagraph"/>
        <w:numPr>
          <w:ilvl w:val="0"/>
          <w:numId w:val="12"/>
        </w:numPr>
        <w:spacing w:line="360" w:lineRule="auto"/>
        <w:jc w:val="both"/>
      </w:pPr>
    </w:p>
    <w:p w14:paraId="7B5C1C1C" w14:textId="77777777" w:rsidR="00CC3E4D" w:rsidRDefault="00CC3E4D" w:rsidP="00281992">
      <w:pPr>
        <w:pStyle w:val="TCText"/>
      </w:pPr>
      <w:bookmarkStart w:id="538" w:name="_Toc492278921"/>
      <w:r w:rsidRPr="00390171">
        <w:t>Control</w:t>
      </w:r>
      <w:r>
        <w:t xml:space="preserve"> Philo</w:t>
      </w:r>
      <w:r w:rsidRPr="00390171">
        <w:t>s</w:t>
      </w:r>
      <w:r>
        <w:t>ophy and Hierarchy</w:t>
      </w:r>
      <w:bookmarkEnd w:id="538"/>
    </w:p>
    <w:p w14:paraId="17AF6293" w14:textId="30B4AECD" w:rsidR="00CC3E4D" w:rsidRDefault="00CC3E4D" w:rsidP="007D4A2E">
      <w:pPr>
        <w:spacing w:line="360" w:lineRule="auto"/>
        <w:jc w:val="both"/>
      </w:pPr>
      <w:r>
        <w:t xml:space="preserve">On LRT Jakarta, SCADA System will be used to monitor and control various of system centralize at OCC. Interface between SCADA System and other system will be done on </w:t>
      </w:r>
      <w:ins w:id="539" w:author="Jasbinder Singh" w:date="2017-09-20T17:36:00Z">
        <w:r w:rsidR="0001135E">
          <w:t>three</w:t>
        </w:r>
      </w:ins>
      <w:del w:id="540" w:author="Jasbinder Singh" w:date="2017-09-20T17:36:00Z">
        <w:r w:rsidDel="0001135E">
          <w:delText>two</w:delText>
        </w:r>
      </w:del>
      <w:r>
        <w:t xml:space="preserve"> ways, which are:</w:t>
      </w:r>
    </w:p>
    <w:p w14:paraId="3E655361" w14:textId="7EE714AC" w:rsidR="00CC3E4D" w:rsidRDefault="00CC3E4D" w:rsidP="00CC6200">
      <w:pPr>
        <w:pStyle w:val="ListParagraph"/>
        <w:numPr>
          <w:ilvl w:val="0"/>
          <w:numId w:val="13"/>
        </w:numPr>
        <w:spacing w:line="360" w:lineRule="auto"/>
        <w:jc w:val="both"/>
        <w:rPr>
          <w:ins w:id="541" w:author="Jasbinder Singh" w:date="2017-09-20T17:36:00Z"/>
        </w:rPr>
      </w:pPr>
      <w:r>
        <w:t>SCADA Server to Another Server Connection at OCC</w:t>
      </w:r>
    </w:p>
    <w:p w14:paraId="0211151B" w14:textId="694D72AD" w:rsidR="0001135E" w:rsidRDefault="0001135E" w:rsidP="00CC6200">
      <w:pPr>
        <w:pStyle w:val="ListParagraph"/>
        <w:numPr>
          <w:ilvl w:val="0"/>
          <w:numId w:val="13"/>
        </w:numPr>
        <w:spacing w:line="360" w:lineRule="auto"/>
        <w:jc w:val="both"/>
      </w:pPr>
      <w:ins w:id="542" w:author="Jasbinder Singh" w:date="2017-09-20T17:36:00Z">
        <w:r>
          <w:t>SCADA Server to BMS Server at Local Station</w:t>
        </w:r>
      </w:ins>
    </w:p>
    <w:p w14:paraId="503C8FFF" w14:textId="77777777" w:rsidR="00CC3E4D" w:rsidRDefault="00CC3E4D" w:rsidP="00CC6200">
      <w:pPr>
        <w:pStyle w:val="ListParagraph"/>
        <w:numPr>
          <w:ilvl w:val="0"/>
          <w:numId w:val="13"/>
        </w:numPr>
        <w:spacing w:line="360" w:lineRule="auto"/>
        <w:jc w:val="both"/>
      </w:pPr>
      <w:r>
        <w:t>SCADA RTU to Other Controller or Equipment at Station</w:t>
      </w:r>
    </w:p>
    <w:p w14:paraId="3E6D08B9" w14:textId="77777777" w:rsidR="00CC3E4D" w:rsidRDefault="00CC3E4D" w:rsidP="007D4A2E">
      <w:pPr>
        <w:spacing w:line="360" w:lineRule="auto"/>
        <w:jc w:val="both"/>
      </w:pPr>
      <w:r>
        <w:t>All this data will be gathered and coordinated by SCADA Server, and operated by operator through SCADA Workstation. SCADA System will have two types of workstation, one type will be used to control and monitor all station at OCC, and the other will be used and installed locally on each station.</w:t>
      </w:r>
    </w:p>
    <w:p w14:paraId="77F467F0" w14:textId="2FE2D734" w:rsidR="00CC3E4D" w:rsidRDefault="00CC3E4D" w:rsidP="002F5053">
      <w:pPr>
        <w:pStyle w:val="TCHeading111"/>
        <w:numPr>
          <w:ilvl w:val="2"/>
          <w:numId w:val="8"/>
        </w:numPr>
        <w:spacing w:line="360" w:lineRule="auto"/>
      </w:pPr>
      <w:bookmarkStart w:id="543" w:name="_Toc492278922"/>
      <w:r>
        <w:t>Control Console Permission</w:t>
      </w:r>
      <w:bookmarkEnd w:id="543"/>
    </w:p>
    <w:p w14:paraId="76444E02" w14:textId="77777777" w:rsidR="00CC3E4D" w:rsidRDefault="00CC3E4D" w:rsidP="007D4A2E">
      <w:pPr>
        <w:spacing w:line="360" w:lineRule="auto"/>
        <w:jc w:val="both"/>
      </w:pPr>
      <w:r>
        <w:t xml:space="preserve">As mentioned above, SCADA System purpose is to centralize process monitoring and control of various system which connected to SCADA System. Usually, the system which connected to SCADA system also have their own local control and workstation that can be operated by operator. Not to mention that SCADA System also have two types of workstation, which will be installed at </w:t>
      </w:r>
      <w:proofErr w:type="spellStart"/>
      <w:r>
        <w:t>occ</w:t>
      </w:r>
      <w:proofErr w:type="spellEnd"/>
      <w:r>
        <w:t xml:space="preserve"> and locally at each station. So, clear definition of which workstation will have authority to send command control to the equipment is required.</w:t>
      </w:r>
    </w:p>
    <w:p w14:paraId="35718B41" w14:textId="2BED5B02" w:rsidR="00CC3E4D" w:rsidRDefault="00CC3E4D" w:rsidP="007D4A2E">
      <w:pPr>
        <w:spacing w:line="360" w:lineRule="auto"/>
        <w:jc w:val="both"/>
      </w:pPr>
      <w:r>
        <w:t>To Solve the problem, Remote/Local Permissive mechanism will be introduced t</w:t>
      </w:r>
      <w:r w:rsidR="007D4A2E">
        <w:t xml:space="preserve">o </w:t>
      </w:r>
      <w:r>
        <w:t>determine which workstation that have authori</w:t>
      </w:r>
      <w:r w:rsidR="007D4A2E">
        <w:t xml:space="preserve">ty to send command control. The </w:t>
      </w:r>
      <w:r>
        <w:t>Remote/Local mechanism can be shown on the following diagram.</w:t>
      </w:r>
    </w:p>
    <w:p w14:paraId="5FF7FF13" w14:textId="5C9AA2D3" w:rsidR="00CC3E4D" w:rsidRDefault="00CC3E4D" w:rsidP="00CC3E4D">
      <w:pPr>
        <w:jc w:val="center"/>
      </w:pPr>
      <w:r>
        <w:rPr>
          <w:noProof/>
          <w:lang w:val="en-GB" w:eastAsia="en-GB"/>
        </w:rPr>
        <w:lastRenderedPageBreak/>
        <mc:AlternateContent>
          <mc:Choice Requires="wpg">
            <w:drawing>
              <wp:inline distT="0" distB="0" distL="0" distR="0" wp14:anchorId="49B0D72A" wp14:editId="16E4A500">
                <wp:extent cx="3382645" cy="3169920"/>
                <wp:effectExtent l="0" t="0" r="0" b="0"/>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82645" cy="3169920"/>
                          <a:chOff x="4489" y="7365"/>
                          <a:chExt cx="4297" cy="4290"/>
                        </a:xfrm>
                      </wpg:grpSpPr>
                      <wps:wsp>
                        <wps:cNvPr id="6" name="AutoShape 4"/>
                        <wps:cNvSpPr>
                          <a:spLocks noChangeArrowheads="1"/>
                        </wps:cNvSpPr>
                        <wps:spPr bwMode="auto">
                          <a:xfrm>
                            <a:off x="5370" y="8551"/>
                            <a:ext cx="225" cy="1680"/>
                          </a:xfrm>
                          <a:prstGeom prst="downArrow">
                            <a:avLst>
                              <a:gd name="adj1" fmla="val 50000"/>
                              <a:gd name="adj2" fmla="val 18666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wps:wsp>
                        <wps:cNvPr id="8" name="AutoShape 5"/>
                        <wps:cNvSpPr>
                          <a:spLocks noChangeArrowheads="1"/>
                        </wps:cNvSpPr>
                        <wps:spPr bwMode="auto">
                          <a:xfrm rot="10800000">
                            <a:off x="7695" y="8581"/>
                            <a:ext cx="225" cy="1680"/>
                          </a:xfrm>
                          <a:prstGeom prst="downArrow">
                            <a:avLst>
                              <a:gd name="adj1" fmla="val 50000"/>
                              <a:gd name="adj2" fmla="val 186667"/>
                            </a:avLst>
                          </a:prstGeom>
                          <a:solidFill>
                            <a:srgbClr val="00B0F0"/>
                          </a:solidFill>
                          <a:ln w="9525">
                            <a:solidFill>
                              <a:srgbClr val="000000"/>
                            </a:solidFill>
                            <a:miter lim="800000"/>
                            <a:headEnd/>
                            <a:tailEnd/>
                          </a:ln>
                        </wps:spPr>
                        <wps:bodyPr rot="0" vert="eaVert" wrap="square" lIns="91440" tIns="45720" rIns="91440" bIns="45720" anchor="t" anchorCtr="0" upright="1">
                          <a:noAutofit/>
                        </wps:bodyPr>
                      </wps:wsp>
                      <wpg:grpSp>
                        <wpg:cNvPr id="16" name="Group 6"/>
                        <wpg:cNvGrpSpPr>
                          <a:grpSpLocks/>
                        </wpg:cNvGrpSpPr>
                        <wpg:grpSpPr bwMode="auto">
                          <a:xfrm>
                            <a:off x="4579" y="7365"/>
                            <a:ext cx="4207" cy="1036"/>
                            <a:chOff x="4579" y="7365"/>
                            <a:chExt cx="4207" cy="1036"/>
                          </a:xfrm>
                        </wpg:grpSpPr>
                        <wps:wsp>
                          <wps:cNvPr id="19" name="Text Box 7"/>
                          <wps:cNvSpPr txBox="1">
                            <a:spLocks noChangeArrowheads="1"/>
                          </wps:cNvSpPr>
                          <wps:spPr bwMode="auto">
                            <a:xfrm>
                              <a:off x="5644" y="7365"/>
                              <a:ext cx="2002" cy="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538510" w14:textId="77777777" w:rsidR="005809C5" w:rsidRDefault="005809C5" w:rsidP="00CC3E4D">
                                <w:pPr>
                                  <w:jc w:val="center"/>
                                </w:pPr>
                                <w:r>
                                  <w:t>Remote</w:t>
                                </w:r>
                              </w:p>
                            </w:txbxContent>
                          </wps:txbx>
                          <wps:bodyPr rot="0" vert="horz" wrap="square" lIns="91440" tIns="45720" rIns="91440" bIns="45720" anchor="t" anchorCtr="0" upright="1">
                            <a:noAutofit/>
                          </wps:bodyPr>
                        </wps:wsp>
                        <wps:wsp>
                          <wps:cNvPr id="22" name="Text Box 8"/>
                          <wps:cNvSpPr txBox="1">
                            <a:spLocks noChangeArrowheads="1"/>
                          </wps:cNvSpPr>
                          <wps:spPr bwMode="auto">
                            <a:xfrm>
                              <a:off x="4579" y="7742"/>
                              <a:ext cx="2002" cy="6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2464AC" w14:textId="77777777" w:rsidR="005809C5" w:rsidRDefault="005809C5" w:rsidP="00CC3E4D">
                                <w:pPr>
                                  <w:jc w:val="center"/>
                                </w:pPr>
                                <w:r>
                                  <w:t xml:space="preserve">Remote </w:t>
                                </w:r>
                                <w:proofErr w:type="spellStart"/>
                                <w:r>
                                  <w:t>Permisive</w:t>
                                </w:r>
                                <w:proofErr w:type="spellEnd"/>
                                <w:r>
                                  <w:t xml:space="preserve"> Command</w:t>
                                </w:r>
                              </w:p>
                            </w:txbxContent>
                          </wps:txbx>
                          <wps:bodyPr rot="0" vert="horz" wrap="square" lIns="91440" tIns="45720" rIns="91440" bIns="45720" anchor="t" anchorCtr="0" upright="1">
                            <a:noAutofit/>
                          </wps:bodyPr>
                        </wps:wsp>
                        <wps:wsp>
                          <wps:cNvPr id="28" name="Text Box 9"/>
                          <wps:cNvSpPr txBox="1">
                            <a:spLocks noChangeArrowheads="1"/>
                          </wps:cNvSpPr>
                          <wps:spPr bwMode="auto">
                            <a:xfrm>
                              <a:off x="6784" y="7742"/>
                              <a:ext cx="2002" cy="6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799D2E" w14:textId="77777777" w:rsidR="005809C5" w:rsidRDefault="005809C5" w:rsidP="00CC3E4D">
                                <w:pPr>
                                  <w:jc w:val="center"/>
                                </w:pPr>
                                <w:r>
                                  <w:t xml:space="preserve">Local </w:t>
                                </w:r>
                                <w:proofErr w:type="spellStart"/>
                                <w:r>
                                  <w:t>Permisive</w:t>
                                </w:r>
                                <w:proofErr w:type="spellEnd"/>
                                <w:r>
                                  <w:t xml:space="preserve"> Status</w:t>
                                </w:r>
                              </w:p>
                            </w:txbxContent>
                          </wps:txbx>
                          <wps:bodyPr rot="0" vert="horz" wrap="square" lIns="91440" tIns="45720" rIns="91440" bIns="45720" anchor="t" anchorCtr="0" upright="1">
                            <a:noAutofit/>
                          </wps:bodyPr>
                        </wps:wsp>
                      </wpg:grpSp>
                      <wps:wsp>
                        <wps:cNvPr id="30" name="Text Box 10"/>
                        <wps:cNvSpPr txBox="1">
                          <a:spLocks noChangeArrowheads="1"/>
                        </wps:cNvSpPr>
                        <wps:spPr bwMode="auto">
                          <a:xfrm>
                            <a:off x="4489" y="10485"/>
                            <a:ext cx="2002" cy="6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F3C270" w14:textId="77777777" w:rsidR="005809C5" w:rsidRDefault="005809C5" w:rsidP="00CC3E4D">
                              <w:pPr>
                                <w:jc w:val="center"/>
                              </w:pPr>
                              <w:r>
                                <w:t xml:space="preserve">Remote </w:t>
                              </w:r>
                              <w:proofErr w:type="spellStart"/>
                              <w:r>
                                <w:t>Permisive</w:t>
                              </w:r>
                              <w:proofErr w:type="spellEnd"/>
                              <w:r>
                                <w:t xml:space="preserve"> Status</w:t>
                              </w:r>
                            </w:p>
                          </w:txbxContent>
                        </wps:txbx>
                        <wps:bodyPr rot="0" vert="horz" wrap="square" lIns="91440" tIns="45720" rIns="91440" bIns="45720" anchor="t" anchorCtr="0" upright="1">
                          <a:noAutofit/>
                        </wps:bodyPr>
                      </wps:wsp>
                      <wps:wsp>
                        <wps:cNvPr id="31" name="Text Box 11"/>
                        <wps:cNvSpPr txBox="1">
                          <a:spLocks noChangeArrowheads="1"/>
                        </wps:cNvSpPr>
                        <wps:spPr bwMode="auto">
                          <a:xfrm>
                            <a:off x="6761" y="10485"/>
                            <a:ext cx="2002" cy="6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1B3DE4" w14:textId="77777777" w:rsidR="005809C5" w:rsidRDefault="005809C5" w:rsidP="00CC3E4D">
                              <w:pPr>
                                <w:jc w:val="center"/>
                              </w:pPr>
                              <w:r>
                                <w:t xml:space="preserve">Local </w:t>
                              </w:r>
                              <w:proofErr w:type="spellStart"/>
                              <w:r>
                                <w:t>Permisive</w:t>
                              </w:r>
                              <w:proofErr w:type="spellEnd"/>
                              <w:r>
                                <w:t xml:space="preserve"> Command</w:t>
                              </w:r>
                            </w:p>
                          </w:txbxContent>
                        </wps:txbx>
                        <wps:bodyPr rot="0" vert="horz" wrap="square" lIns="91440" tIns="45720" rIns="91440" bIns="45720" anchor="t" anchorCtr="0" upright="1">
                          <a:noAutofit/>
                        </wps:bodyPr>
                      </wps:wsp>
                      <wps:wsp>
                        <wps:cNvPr id="450" name="Text Box 12"/>
                        <wps:cNvSpPr txBox="1">
                          <a:spLocks noChangeArrowheads="1"/>
                        </wps:cNvSpPr>
                        <wps:spPr bwMode="auto">
                          <a:xfrm>
                            <a:off x="5565" y="11145"/>
                            <a:ext cx="2002" cy="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22BA21" w14:textId="77777777" w:rsidR="005809C5" w:rsidRDefault="005809C5" w:rsidP="00CC3E4D">
                              <w:pPr>
                                <w:jc w:val="center"/>
                              </w:pPr>
                              <w:r>
                                <w:t>Local</w:t>
                              </w:r>
                            </w:p>
                          </w:txbxContent>
                        </wps:txbx>
                        <wps:bodyPr rot="0" vert="horz" wrap="square" lIns="91440" tIns="45720" rIns="91440" bIns="45720" anchor="t" anchorCtr="0" upright="1">
                          <a:noAutofit/>
                        </wps:bodyPr>
                      </wps:wsp>
                    </wpg:wgp>
                  </a:graphicData>
                </a:graphic>
              </wp:inline>
            </w:drawing>
          </mc:Choice>
          <mc:Fallback>
            <w:pict>
              <v:group w14:anchorId="49B0D72A" id="Group 1" o:spid="_x0000_s1027" style="width:266.35pt;height:249.6pt;mso-position-horizontal-relative:char;mso-position-vertical-relative:line" coordorigin="4489,7365" coordsize="4297,4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4" o:spid="_x0000_s1028" type="#_x0000_t67" style="position:absolute;left:5370;top:8551;width:225;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" fillcolor="red">
                  <v:textbox style="layout-flow:vertical-ideographic"/>
                </v:shape>
                <v:shape id="AutoShape 5" o:spid="_x0000_s1029" type="#_x0000_t67" style="position:absolute;left:7695;top:8581;width:225;height:1680;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" fillcolor="#00b0f0">
                  <v:textbox style="layout-flow:vertical-ideographic"/>
                </v:shape>
                <v:group id="Group 6" o:spid="_x0000_s1030" style="position:absolute;left:4579;top:7365;width:4207;height:1036" coordorigin="4579,7365" coordsize="4207,1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_x0000_s1031" type="#_x0000_t202" style="position:absolute;left:5644;top:7365;width:2002;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" stroked="f">
                    <v:textbox>
                      <w:txbxContent>
                        <w:p w14:paraId="1A538510" w14:textId="77777777" w:rsidR="005809C5" w:rsidRDefault="005809C5" w:rsidP="00CC3E4D">
                          <w:pPr>
                            <w:jc w:val="center"/>
                          </w:pPr>
                          <w:r>
                            <w:t>Remote</w:t>
                          </w:r>
                        </w:p>
                      </w:txbxContent>
                    </v:textbox>
                  </v:shape>
                  <v:shape id="Text Box 8" o:spid="_x0000_s1032" type="#_x0000_t202" style="position:absolute;left:4579;top:7742;width:2002;height: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" stroked="f">
                    <v:textbox>
                      <w:txbxContent>
                        <w:p w14:paraId="112464AC" w14:textId="77777777" w:rsidR="005809C5" w:rsidRDefault="005809C5" w:rsidP="00CC3E4D">
                          <w:pPr>
                            <w:jc w:val="center"/>
                          </w:pPr>
                          <w:r>
                            <w:t xml:space="preserve">Remote </w:t>
                          </w:r>
                          <w:proofErr w:type="spellStart"/>
                          <w:r>
                            <w:t>Permisive</w:t>
                          </w:r>
                          <w:proofErr w:type="spellEnd"/>
                          <w:r>
                            <w:t xml:space="preserve"> Command</w:t>
                          </w:r>
                        </w:p>
                      </w:txbxContent>
                    </v:textbox>
                  </v:shape>
                  <v:shape id="Text Box 9" o:spid="_x0000_s1033" type="#_x0000_t202" style="position:absolute;left:6784;top:7742;width:2002;height: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" stroked="f">
                    <v:textbox>
                      <w:txbxContent>
                        <w:p w14:paraId="1E799D2E" w14:textId="77777777" w:rsidR="005809C5" w:rsidRDefault="005809C5" w:rsidP="00CC3E4D">
                          <w:pPr>
                            <w:jc w:val="center"/>
                          </w:pPr>
                          <w:r>
                            <w:t xml:space="preserve">Local </w:t>
                          </w:r>
                          <w:proofErr w:type="spellStart"/>
                          <w:r>
                            <w:t>Permisive</w:t>
                          </w:r>
                          <w:proofErr w:type="spellEnd"/>
                          <w:r>
                            <w:t xml:space="preserve"> Status</w:t>
                          </w:r>
                        </w:p>
                      </w:txbxContent>
                    </v:textbox>
                  </v:shape>
                </v:group>
                <v:shape id="Text Box 10" o:spid="_x0000_s1034" type="#_x0000_t202" style="position:absolute;left:4489;top:10485;width:2002;height: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" stroked="f">
                  <v:textbox>
                    <w:txbxContent>
                      <w:p w14:paraId="32F3C270" w14:textId="77777777" w:rsidR="005809C5" w:rsidRDefault="005809C5" w:rsidP="00CC3E4D">
                        <w:pPr>
                          <w:jc w:val="center"/>
                        </w:pPr>
                        <w:r>
                          <w:t xml:space="preserve">Remote </w:t>
                        </w:r>
                        <w:proofErr w:type="spellStart"/>
                        <w:r>
                          <w:t>Permisive</w:t>
                        </w:r>
                        <w:proofErr w:type="spellEnd"/>
                        <w:r>
                          <w:t xml:space="preserve"> Status</w:t>
                        </w:r>
                      </w:p>
                    </w:txbxContent>
                  </v:textbox>
                </v:shape>
                <v:shape id="Text Box 11" o:spid="_x0000_s1035" type="#_x0000_t202" style="position:absolute;left:6761;top:10485;width:2002;height: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" stroked="f">
                  <v:textbox>
                    <w:txbxContent>
                      <w:p w14:paraId="101B3DE4" w14:textId="77777777" w:rsidR="005809C5" w:rsidRDefault="005809C5" w:rsidP="00CC3E4D">
                        <w:pPr>
                          <w:jc w:val="center"/>
                        </w:pPr>
                        <w:r>
                          <w:t xml:space="preserve">Local </w:t>
                        </w:r>
                        <w:proofErr w:type="spellStart"/>
                        <w:r>
                          <w:t>Permisive</w:t>
                        </w:r>
                        <w:proofErr w:type="spellEnd"/>
                        <w:r>
                          <w:t xml:space="preserve"> Command</w:t>
                        </w:r>
                      </w:p>
                    </w:txbxContent>
                  </v:textbox>
                </v:shape>
                <v:shape id="Text Box 12" o:spid="_x0000_s1036" type="#_x0000_t202" style="position:absolute;left:5565;top:11145;width:2002;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" stroked="f">
                  <v:textbox>
                    <w:txbxContent>
                      <w:p w14:paraId="3622BA21" w14:textId="77777777" w:rsidR="005809C5" w:rsidRDefault="005809C5" w:rsidP="00CC3E4D">
                        <w:pPr>
                          <w:jc w:val="center"/>
                        </w:pPr>
                        <w:r>
                          <w:t>Local</w:t>
                        </w:r>
                      </w:p>
                    </w:txbxContent>
                  </v:textbox>
                </v:shape>
                <w10:anchorlock/>
              </v:group>
            </w:pict>
          </mc:Fallback>
        </mc:AlternateContent>
      </w:r>
    </w:p>
    <w:p w14:paraId="3BD24E3E" w14:textId="02E1DD50" w:rsidR="002F5053" w:rsidRDefault="002F5053" w:rsidP="002F5053">
      <w:pPr>
        <w:pStyle w:val="Caption"/>
        <w:jc w:val="center"/>
      </w:pPr>
      <w:bookmarkStart w:id="544" w:name="_Toc491988671"/>
      <w:r>
        <w:t xml:space="preserve">Figure </w:t>
      </w:r>
      <w:fldSimple w:instr=" SEQ Figure \* ARABIC ">
        <w:r w:rsidR="006E34F4">
          <w:rPr>
            <w:noProof/>
          </w:rPr>
          <w:t>20</w:t>
        </w:r>
      </w:fldSimple>
      <w:r>
        <w:t xml:space="preserve"> - </w:t>
      </w:r>
      <w:r w:rsidRPr="00102AFE">
        <w:t>Remote/Local Permissive mechanism</w:t>
      </w:r>
      <w:bookmarkEnd w:id="544"/>
    </w:p>
    <w:p w14:paraId="7481087A" w14:textId="77777777" w:rsidR="002F5053" w:rsidRPr="002F5053" w:rsidRDefault="002F5053" w:rsidP="002F5053"/>
    <w:p w14:paraId="48015A29" w14:textId="77777777" w:rsidR="00CC3E4D" w:rsidRDefault="00CC3E4D" w:rsidP="002F5053">
      <w:pPr>
        <w:spacing w:line="360" w:lineRule="auto"/>
      </w:pPr>
      <w:r>
        <w:t>From the diagram above we can see that each remote or local will have following bits:</w:t>
      </w:r>
    </w:p>
    <w:p w14:paraId="76ECC410" w14:textId="77777777" w:rsidR="00CC3E4D" w:rsidRDefault="00CC3E4D" w:rsidP="00CC6200">
      <w:pPr>
        <w:pStyle w:val="ListParagraph"/>
        <w:numPr>
          <w:ilvl w:val="0"/>
          <w:numId w:val="14"/>
        </w:numPr>
        <w:spacing w:line="360" w:lineRule="auto"/>
        <w:jc w:val="both"/>
      </w:pPr>
      <w:r>
        <w:t>Permissive Command</w:t>
      </w:r>
    </w:p>
    <w:p w14:paraId="742A8C9A" w14:textId="77777777" w:rsidR="00CC3E4D" w:rsidRDefault="00CC3E4D" w:rsidP="00CC6200">
      <w:pPr>
        <w:pStyle w:val="ListParagraph"/>
        <w:numPr>
          <w:ilvl w:val="0"/>
          <w:numId w:val="14"/>
        </w:numPr>
        <w:spacing w:line="360" w:lineRule="auto"/>
        <w:jc w:val="both"/>
      </w:pPr>
      <w:r>
        <w:t>Permissive Status (from other side permissive command)</w:t>
      </w:r>
    </w:p>
    <w:p w14:paraId="1F60D447" w14:textId="221ECD49" w:rsidR="00CC3E4D" w:rsidRDefault="00CC3E4D" w:rsidP="007D4A2E">
      <w:pPr>
        <w:spacing w:line="360" w:lineRule="auto"/>
        <w:jc w:val="both"/>
      </w:pPr>
      <w:r>
        <w:t xml:space="preserve">Permissive command is a permission for the </w:t>
      </w:r>
      <w:proofErr w:type="gramStart"/>
      <w:r>
        <w:t>particular workstation</w:t>
      </w:r>
      <w:proofErr w:type="gramEnd"/>
      <w:r>
        <w:t xml:space="preserve"> to be allowed to give command to the system. Value of Permissive command 1 means that the </w:t>
      </w:r>
      <w:proofErr w:type="gramStart"/>
      <w:r>
        <w:t>particular workstation</w:t>
      </w:r>
      <w:proofErr w:type="gramEnd"/>
      <w:r>
        <w:t xml:space="preserve"> is taken over the control command. Value of permissive command 0 means that the </w:t>
      </w:r>
      <w:proofErr w:type="gramStart"/>
      <w:r>
        <w:t>particular workstation</w:t>
      </w:r>
      <w:proofErr w:type="gramEnd"/>
      <w:r>
        <w:t xml:space="preserve"> is releasing the right to give command to the system. </w:t>
      </w:r>
      <w:proofErr w:type="spellStart"/>
      <w:r>
        <w:t>Permisive</w:t>
      </w:r>
      <w:proofErr w:type="spellEnd"/>
      <w:r>
        <w:t xml:space="preserve"> status is a status of the permissive command from the other side of workstation. For example, for remote and local workstation, the remote workstation will have following </w:t>
      </w:r>
      <w:r w:rsidR="007D4A2E">
        <w:t>bit:</w:t>
      </w:r>
    </w:p>
    <w:p w14:paraId="60BC63A9" w14:textId="77777777" w:rsidR="00CC3E4D" w:rsidRDefault="00CC3E4D" w:rsidP="00CC6200">
      <w:pPr>
        <w:pStyle w:val="ListParagraph"/>
        <w:numPr>
          <w:ilvl w:val="0"/>
          <w:numId w:val="15"/>
        </w:numPr>
        <w:spacing w:line="360" w:lineRule="auto"/>
        <w:jc w:val="both"/>
      </w:pPr>
      <w:r>
        <w:t>Remote permissive command (used for remote workstation to take or release the permission to give control command).</w:t>
      </w:r>
    </w:p>
    <w:p w14:paraId="36482941" w14:textId="77777777" w:rsidR="00CC3E4D" w:rsidRDefault="00CC3E4D" w:rsidP="00CC6200">
      <w:pPr>
        <w:pStyle w:val="ListParagraph"/>
        <w:numPr>
          <w:ilvl w:val="0"/>
          <w:numId w:val="15"/>
        </w:numPr>
        <w:spacing w:line="360" w:lineRule="auto"/>
        <w:jc w:val="both"/>
      </w:pPr>
      <w:r>
        <w:t>Local Permissive status (is status of local permissive command from local workstation)</w:t>
      </w:r>
    </w:p>
    <w:p w14:paraId="09637ACF" w14:textId="77777777" w:rsidR="00CC3E4D" w:rsidRDefault="00CC3E4D" w:rsidP="002F5053">
      <w:pPr>
        <w:spacing w:line="360" w:lineRule="auto"/>
      </w:pPr>
      <w:r>
        <w:t>And vice versa for local workstation bit authority command.</w:t>
      </w:r>
    </w:p>
    <w:p w14:paraId="486B02A8" w14:textId="77777777" w:rsidR="00CC3E4D" w:rsidRDefault="00CC3E4D" w:rsidP="007D4A2E">
      <w:pPr>
        <w:spacing w:line="360" w:lineRule="auto"/>
        <w:jc w:val="both"/>
      </w:pPr>
      <w:r>
        <w:t xml:space="preserve">Before, for example, remote workstation is decided to take the right to give command control, remote workstation first need to check the status of local permissive status bit. If the value of local permissive status is 0, then remote workstation can procced the process </w:t>
      </w:r>
      <w:r>
        <w:lastRenderedPageBreak/>
        <w:t>to take the right for command control. And if the value of local permissive status is 1, then remote workstation will not be allowed to take the right for command control. And vice versa for local workstation.</w:t>
      </w:r>
    </w:p>
    <w:p w14:paraId="4C51CE5B" w14:textId="16DB68D4" w:rsidR="00CC3E4D" w:rsidRDefault="00CC3E4D" w:rsidP="007D4A2E">
      <w:pPr>
        <w:spacing w:line="360" w:lineRule="auto"/>
        <w:jc w:val="both"/>
        <w:rPr>
          <w:ins w:id="545" w:author="Jasbinder Singh" w:date="2017-09-20T17:50:00Z"/>
        </w:rPr>
      </w:pPr>
      <w:r>
        <w:t xml:space="preserve">This Authorization for control command right will be used between SCADA System workstation and Another system workstation. </w:t>
      </w:r>
      <w:proofErr w:type="gramStart"/>
      <w:r>
        <w:t>And also</w:t>
      </w:r>
      <w:proofErr w:type="gramEnd"/>
      <w:r>
        <w:t xml:space="preserve">, between SCADA System OCC Workstation and SCADA System Local workstation.  </w:t>
      </w:r>
    </w:p>
    <w:p w14:paraId="7A51564B" w14:textId="59651CC5" w:rsidR="00192C67" w:rsidRDefault="00192C67" w:rsidP="007D4A2E">
      <w:pPr>
        <w:spacing w:line="360" w:lineRule="auto"/>
        <w:jc w:val="both"/>
      </w:pPr>
      <w:ins w:id="546" w:author="Jasbinder Singh" w:date="2017-09-20T17:50:00Z">
        <w:r>
          <w:t xml:space="preserve">Who has higher priority? Not explained. The </w:t>
        </w:r>
        <w:proofErr w:type="spellStart"/>
        <w:r>
          <w:t>the</w:t>
        </w:r>
        <w:proofErr w:type="spellEnd"/>
        <w:r>
          <w:t xml:space="preserve"> explanation </w:t>
        </w:r>
        <w:proofErr w:type="gramStart"/>
        <w:r>
          <w:t>more simpler</w:t>
        </w:r>
        <w:proofErr w:type="gramEnd"/>
        <w:r>
          <w:t xml:space="preserve">. The simple logic </w:t>
        </w:r>
        <w:proofErr w:type="spellStart"/>
        <w:r>
          <w:t>diagam</w:t>
        </w:r>
        <w:proofErr w:type="spellEnd"/>
        <w:r>
          <w:t xml:space="preserve"> and table will be adequate. </w:t>
        </w:r>
      </w:ins>
    </w:p>
    <w:p w14:paraId="79666567" w14:textId="53CE0833" w:rsidR="00CC3E4D" w:rsidRPr="002F5053" w:rsidRDefault="00CC3E4D" w:rsidP="002F5053">
      <w:pPr>
        <w:pStyle w:val="TCHeading111"/>
        <w:numPr>
          <w:ilvl w:val="2"/>
          <w:numId w:val="8"/>
        </w:numPr>
      </w:pPr>
      <w:bookmarkStart w:id="547" w:name="_Toc492278923"/>
      <w:r w:rsidRPr="002F5053">
        <w:t xml:space="preserve">Operation Control </w:t>
      </w:r>
      <w:proofErr w:type="spellStart"/>
      <w:r w:rsidRPr="002F5053">
        <w:t>Hirarchy</w:t>
      </w:r>
      <w:bookmarkEnd w:id="547"/>
      <w:proofErr w:type="spellEnd"/>
    </w:p>
    <w:p w14:paraId="684D1348" w14:textId="77777777" w:rsidR="00CC3E4D" w:rsidRPr="002F5053" w:rsidRDefault="00CC3E4D" w:rsidP="002F5053">
      <w:pPr>
        <w:spacing w:line="360" w:lineRule="auto"/>
        <w:rPr>
          <w:rFonts w:cs="Arial"/>
        </w:rPr>
      </w:pPr>
      <w:r w:rsidRPr="002F5053">
        <w:rPr>
          <w:rFonts w:cs="Arial"/>
        </w:rPr>
        <w:t>The Operation of SCADA System will consist of but shall not be limited to the following situation or condition, which are:</w:t>
      </w:r>
    </w:p>
    <w:p w14:paraId="6FE99C87" w14:textId="77777777" w:rsidR="00CC3E4D" w:rsidRPr="002F5053" w:rsidRDefault="00CC3E4D" w:rsidP="00CC6200">
      <w:pPr>
        <w:pStyle w:val="ListParagraph"/>
        <w:numPr>
          <w:ilvl w:val="0"/>
          <w:numId w:val="16"/>
        </w:numPr>
        <w:spacing w:line="360" w:lineRule="auto"/>
        <w:jc w:val="both"/>
        <w:rPr>
          <w:rFonts w:cs="Arial"/>
        </w:rPr>
      </w:pPr>
      <w:r w:rsidRPr="002F5053">
        <w:rPr>
          <w:rFonts w:cs="Arial"/>
        </w:rPr>
        <w:t>Starting Up Situation</w:t>
      </w:r>
    </w:p>
    <w:p w14:paraId="7026CC0B" w14:textId="77777777" w:rsidR="00CC3E4D" w:rsidRPr="002F5053" w:rsidRDefault="00CC3E4D" w:rsidP="00CC6200">
      <w:pPr>
        <w:pStyle w:val="ListParagraph"/>
        <w:numPr>
          <w:ilvl w:val="0"/>
          <w:numId w:val="16"/>
        </w:numPr>
        <w:spacing w:line="360" w:lineRule="auto"/>
        <w:jc w:val="both"/>
        <w:rPr>
          <w:rFonts w:cs="Arial"/>
        </w:rPr>
      </w:pPr>
      <w:r w:rsidRPr="002F5053">
        <w:rPr>
          <w:rFonts w:cs="Arial"/>
        </w:rPr>
        <w:t>Normal Operation Situation</w:t>
      </w:r>
    </w:p>
    <w:p w14:paraId="1B6EBC82" w14:textId="77777777" w:rsidR="00CC3E4D" w:rsidRPr="002F5053" w:rsidRDefault="00CC3E4D" w:rsidP="00CC6200">
      <w:pPr>
        <w:pStyle w:val="ListParagraph"/>
        <w:numPr>
          <w:ilvl w:val="0"/>
          <w:numId w:val="16"/>
        </w:numPr>
        <w:spacing w:line="360" w:lineRule="auto"/>
        <w:jc w:val="both"/>
        <w:rPr>
          <w:rFonts w:cs="Arial"/>
        </w:rPr>
      </w:pPr>
      <w:r w:rsidRPr="002F5053">
        <w:rPr>
          <w:rFonts w:cs="Arial"/>
        </w:rPr>
        <w:t>Emergency/Service Operation Situation</w:t>
      </w:r>
    </w:p>
    <w:p w14:paraId="02427A1B" w14:textId="77777777" w:rsidR="00CC3E4D" w:rsidRPr="002F5053" w:rsidRDefault="00CC3E4D" w:rsidP="00CC6200">
      <w:pPr>
        <w:pStyle w:val="ListParagraph"/>
        <w:numPr>
          <w:ilvl w:val="0"/>
          <w:numId w:val="16"/>
        </w:numPr>
        <w:spacing w:line="360" w:lineRule="auto"/>
        <w:jc w:val="both"/>
        <w:rPr>
          <w:rFonts w:cs="Arial"/>
        </w:rPr>
      </w:pPr>
      <w:proofErr w:type="spellStart"/>
      <w:r w:rsidRPr="002F5053">
        <w:rPr>
          <w:rFonts w:cs="Arial"/>
        </w:rPr>
        <w:t>Shuting</w:t>
      </w:r>
      <w:proofErr w:type="spellEnd"/>
      <w:r w:rsidRPr="002F5053">
        <w:rPr>
          <w:rFonts w:cs="Arial"/>
        </w:rPr>
        <w:t xml:space="preserve"> down situation</w:t>
      </w:r>
    </w:p>
    <w:p w14:paraId="4DA809D8" w14:textId="21A85B77" w:rsidR="003B523F" w:rsidRPr="003B523F" w:rsidRDefault="003B523F" w:rsidP="003B523F">
      <w:pPr>
        <w:pStyle w:val="Heading4"/>
        <w:numPr>
          <w:ilvl w:val="3"/>
          <w:numId w:val="8"/>
        </w:numPr>
        <w:spacing w:line="360" w:lineRule="auto"/>
        <w:jc w:val="both"/>
        <w:rPr>
          <w:rFonts w:ascii="Arial" w:hAnsi="Arial" w:cs="Arial"/>
          <w:b/>
          <w:i w:val="0"/>
          <w:color w:val="auto"/>
        </w:rPr>
      </w:pPr>
      <w:r w:rsidRPr="003B523F">
        <w:rPr>
          <w:rFonts w:ascii="Arial" w:hAnsi="Arial" w:cs="Arial"/>
          <w:b/>
          <w:i w:val="0"/>
          <w:color w:val="auto"/>
        </w:rPr>
        <w:t>Starting Up Situation</w:t>
      </w:r>
    </w:p>
    <w:p w14:paraId="3D0E783A" w14:textId="77777777" w:rsidR="003B523F" w:rsidRPr="003B523F" w:rsidRDefault="003B523F" w:rsidP="007D4A2E">
      <w:pPr>
        <w:spacing w:line="360" w:lineRule="auto"/>
        <w:jc w:val="both"/>
        <w:rPr>
          <w:rFonts w:cs="Arial"/>
        </w:rPr>
      </w:pPr>
      <w:r w:rsidRPr="003B523F">
        <w:rPr>
          <w:rFonts w:cs="Arial"/>
        </w:rPr>
        <w:t xml:space="preserve">For Starting up, which system to be starting first between SCADA system and another system that connected to SCADA system is not important. So, any system can be starting up first. When SCADA System starting up for the first time, SCADA System will not take the right for command control. Instead, command control will be done locally through the local control system. </w:t>
      </w:r>
    </w:p>
    <w:p w14:paraId="6F272F1F" w14:textId="77777777" w:rsidR="003B523F" w:rsidRPr="003B523F" w:rsidRDefault="003B523F" w:rsidP="007D4A2E">
      <w:pPr>
        <w:spacing w:line="360" w:lineRule="auto"/>
        <w:jc w:val="both"/>
        <w:rPr>
          <w:rFonts w:cs="Arial"/>
        </w:rPr>
      </w:pPr>
      <w:r w:rsidRPr="003B523F">
        <w:rPr>
          <w:rFonts w:cs="Arial"/>
        </w:rPr>
        <w:t>This way, All the system which will be connected to the SCADA System can be started independently from SCADA System. Each system than can do consistency testing through their own workstation. After finishing testing, each system will release command permissive from their own’s local workstation to be taken over by SCADA Workstation.</w:t>
      </w:r>
    </w:p>
    <w:p w14:paraId="4D47A13C" w14:textId="77777777" w:rsidR="003B523F" w:rsidRPr="003B523F" w:rsidRDefault="003B523F" w:rsidP="003B523F">
      <w:pPr>
        <w:pStyle w:val="Heading4"/>
        <w:numPr>
          <w:ilvl w:val="3"/>
          <w:numId w:val="8"/>
        </w:numPr>
        <w:spacing w:line="360" w:lineRule="auto"/>
        <w:jc w:val="both"/>
        <w:rPr>
          <w:rFonts w:ascii="Arial" w:hAnsi="Arial" w:cs="Arial"/>
          <w:b/>
          <w:i w:val="0"/>
          <w:color w:val="auto"/>
        </w:rPr>
      </w:pPr>
      <w:r w:rsidRPr="003B523F">
        <w:rPr>
          <w:rFonts w:ascii="Arial" w:hAnsi="Arial" w:cs="Arial"/>
          <w:b/>
          <w:i w:val="0"/>
          <w:color w:val="auto"/>
        </w:rPr>
        <w:t>Normal Operation Situation</w:t>
      </w:r>
    </w:p>
    <w:p w14:paraId="50016711" w14:textId="77777777" w:rsidR="003B523F" w:rsidRPr="003B523F" w:rsidRDefault="003B523F" w:rsidP="007D4A2E">
      <w:pPr>
        <w:spacing w:line="360" w:lineRule="auto"/>
        <w:jc w:val="both"/>
        <w:rPr>
          <w:rFonts w:cs="Arial"/>
        </w:rPr>
      </w:pPr>
      <w:r w:rsidRPr="003B523F">
        <w:rPr>
          <w:rFonts w:cs="Arial"/>
        </w:rPr>
        <w:t xml:space="preserve">SCADA System will only use to operate for normal operation only. Under normal operation, all control to the system will be operated centralize and taken over by the SCADA OCC Workstation. </w:t>
      </w:r>
    </w:p>
    <w:p w14:paraId="60DBE312" w14:textId="77777777" w:rsidR="003B523F" w:rsidRPr="003B523F" w:rsidRDefault="003B523F" w:rsidP="003B523F">
      <w:pPr>
        <w:pStyle w:val="Heading4"/>
        <w:numPr>
          <w:ilvl w:val="3"/>
          <w:numId w:val="8"/>
        </w:numPr>
        <w:spacing w:line="360" w:lineRule="auto"/>
        <w:jc w:val="both"/>
        <w:rPr>
          <w:rFonts w:ascii="Arial" w:hAnsi="Arial" w:cs="Arial"/>
          <w:b/>
          <w:i w:val="0"/>
          <w:color w:val="auto"/>
        </w:rPr>
      </w:pPr>
      <w:r w:rsidRPr="003B523F">
        <w:rPr>
          <w:rFonts w:ascii="Arial" w:hAnsi="Arial" w:cs="Arial"/>
          <w:b/>
          <w:i w:val="0"/>
          <w:color w:val="auto"/>
        </w:rPr>
        <w:lastRenderedPageBreak/>
        <w:t>Emergency Operation Situation</w:t>
      </w:r>
    </w:p>
    <w:p w14:paraId="6EA318F4" w14:textId="77777777" w:rsidR="003B523F" w:rsidRPr="003B523F" w:rsidRDefault="003B523F" w:rsidP="007D4A2E">
      <w:pPr>
        <w:spacing w:line="360" w:lineRule="auto"/>
        <w:jc w:val="both"/>
        <w:rPr>
          <w:rFonts w:cs="Arial"/>
        </w:rPr>
      </w:pPr>
      <w:r w:rsidRPr="003B523F">
        <w:rPr>
          <w:rFonts w:cs="Arial"/>
        </w:rPr>
        <w:t xml:space="preserve">When there is some equipment that needed to run in emergency or services, SCADA system will </w:t>
      </w:r>
      <w:commentRangeStart w:id="548"/>
      <w:r w:rsidRPr="003B523F">
        <w:rPr>
          <w:rFonts w:cs="Arial"/>
        </w:rPr>
        <w:t>release the right for command control and will be taken over by correspond local workstation</w:t>
      </w:r>
      <w:commentRangeEnd w:id="548"/>
      <w:r w:rsidR="00680872">
        <w:rPr>
          <w:rStyle w:val="CommentReference"/>
          <w:rFonts w:eastAsia="Times New Roman" w:cs="Times New Roman"/>
          <w:lang w:eastAsia="en-US"/>
        </w:rPr>
        <w:commentReference w:id="548"/>
      </w:r>
      <w:r w:rsidRPr="003B523F">
        <w:rPr>
          <w:rFonts w:cs="Arial"/>
        </w:rPr>
        <w:t xml:space="preserve">. Because operate under service or emergency will need for the operator and technician to be near the equipment being </w:t>
      </w:r>
      <w:proofErr w:type="spellStart"/>
      <w:r w:rsidRPr="003B523F">
        <w:rPr>
          <w:rFonts w:cs="Arial"/>
        </w:rPr>
        <w:t>sevices</w:t>
      </w:r>
      <w:proofErr w:type="spellEnd"/>
      <w:r w:rsidRPr="003B523F">
        <w:rPr>
          <w:rFonts w:cs="Arial"/>
        </w:rPr>
        <w:t xml:space="preserve"> or running under emergency mode. This way, local operator and technician will have full control of equipment being services, </w:t>
      </w:r>
      <w:proofErr w:type="gramStart"/>
      <w:r w:rsidRPr="003B523F">
        <w:rPr>
          <w:rFonts w:cs="Arial"/>
        </w:rPr>
        <w:t>and also</w:t>
      </w:r>
      <w:proofErr w:type="gramEnd"/>
      <w:r w:rsidRPr="003B523F">
        <w:rPr>
          <w:rFonts w:cs="Arial"/>
        </w:rPr>
        <w:t xml:space="preserve"> be able to organize safety procedure </w:t>
      </w:r>
      <w:commentRangeStart w:id="549"/>
      <w:r w:rsidRPr="003B523F">
        <w:rPr>
          <w:rFonts w:cs="Arial"/>
        </w:rPr>
        <w:t>easier</w:t>
      </w:r>
      <w:commentRangeEnd w:id="549"/>
      <w:r w:rsidR="00680872">
        <w:rPr>
          <w:rStyle w:val="CommentReference"/>
          <w:rFonts w:eastAsia="Times New Roman" w:cs="Times New Roman"/>
          <w:lang w:eastAsia="en-US"/>
        </w:rPr>
        <w:commentReference w:id="549"/>
      </w:r>
      <w:r w:rsidRPr="003B523F">
        <w:rPr>
          <w:rFonts w:cs="Arial"/>
        </w:rPr>
        <w:t>.</w:t>
      </w:r>
    </w:p>
    <w:p w14:paraId="02014CAB" w14:textId="77777777" w:rsidR="003B523F" w:rsidRPr="003B523F" w:rsidRDefault="003B523F" w:rsidP="007D4A2E">
      <w:pPr>
        <w:spacing w:line="360" w:lineRule="auto"/>
        <w:jc w:val="both"/>
        <w:rPr>
          <w:rFonts w:cs="Arial"/>
        </w:rPr>
      </w:pPr>
      <w:r w:rsidRPr="003B523F">
        <w:rPr>
          <w:rFonts w:cs="Arial"/>
        </w:rPr>
        <w:t>After the equipment able to run normally, the correspond local workstation will release their right for command control and will be taken over by SCADA System to be able to operate normally.</w:t>
      </w:r>
    </w:p>
    <w:p w14:paraId="06E6F1B3" w14:textId="77777777" w:rsidR="003B523F" w:rsidRPr="003B523F" w:rsidRDefault="003B523F" w:rsidP="007D4A2E">
      <w:pPr>
        <w:pStyle w:val="Heading4"/>
        <w:numPr>
          <w:ilvl w:val="3"/>
          <w:numId w:val="8"/>
        </w:numPr>
        <w:spacing w:line="360" w:lineRule="auto"/>
        <w:jc w:val="both"/>
        <w:rPr>
          <w:rFonts w:ascii="Arial" w:hAnsi="Arial" w:cs="Arial"/>
          <w:b/>
          <w:i w:val="0"/>
          <w:color w:val="auto"/>
        </w:rPr>
      </w:pPr>
      <w:r w:rsidRPr="003B523F">
        <w:rPr>
          <w:rFonts w:ascii="Arial" w:hAnsi="Arial" w:cs="Arial"/>
          <w:b/>
          <w:i w:val="0"/>
          <w:color w:val="auto"/>
        </w:rPr>
        <w:t>Shutting down situation</w:t>
      </w:r>
    </w:p>
    <w:p w14:paraId="64D30EA2" w14:textId="57963FA2" w:rsidR="003B523F" w:rsidRDefault="003B523F" w:rsidP="007D4A2E">
      <w:pPr>
        <w:spacing w:line="360" w:lineRule="auto"/>
        <w:jc w:val="both"/>
        <w:rPr>
          <w:ins w:id="550" w:author="Jasbinder Singh" w:date="2017-09-20T17:56:00Z"/>
          <w:rFonts w:cs="Arial"/>
        </w:rPr>
      </w:pPr>
      <w:r w:rsidRPr="003B523F">
        <w:rPr>
          <w:rFonts w:cs="Arial"/>
        </w:rPr>
        <w:t xml:space="preserve">When there is some major failure that make the SCADA system shutting down, </w:t>
      </w:r>
      <w:proofErr w:type="gramStart"/>
      <w:r w:rsidRPr="003B523F">
        <w:rPr>
          <w:rFonts w:cs="Arial"/>
        </w:rPr>
        <w:t>All</w:t>
      </w:r>
      <w:proofErr w:type="gramEnd"/>
      <w:r w:rsidRPr="003B523F">
        <w:rPr>
          <w:rFonts w:cs="Arial"/>
        </w:rPr>
        <w:t xml:space="preserve"> correspond local workstation should be able to detect communication failure to the SCADA System, which in turn, will automatically release the right for command control. So, this way, correspond local workstation can take over for command control </w:t>
      </w:r>
      <w:commentRangeStart w:id="551"/>
      <w:r w:rsidRPr="003B523F">
        <w:rPr>
          <w:rFonts w:cs="Arial"/>
        </w:rPr>
        <w:t>right.</w:t>
      </w:r>
      <w:commentRangeEnd w:id="551"/>
      <w:r w:rsidR="00680872">
        <w:rPr>
          <w:rStyle w:val="CommentReference"/>
          <w:rFonts w:eastAsia="Times New Roman" w:cs="Times New Roman"/>
          <w:lang w:eastAsia="en-US"/>
        </w:rPr>
        <w:commentReference w:id="551"/>
      </w:r>
    </w:p>
    <w:p w14:paraId="3A141047" w14:textId="7A03B4F2" w:rsidR="00680872" w:rsidRDefault="00680872" w:rsidP="007D4A2E">
      <w:pPr>
        <w:spacing w:line="360" w:lineRule="auto"/>
        <w:jc w:val="both"/>
      </w:pPr>
      <w:ins w:id="552" w:author="Jasbinder Singh" w:date="2017-09-20T17:56:00Z">
        <w:r>
          <w:rPr>
            <w:rFonts w:cs="Arial"/>
          </w:rPr>
          <w:t xml:space="preserve">As said earlier, the complete control </w:t>
        </w:r>
      </w:ins>
      <w:ins w:id="553" w:author="Jasbinder Singh" w:date="2017-09-20T17:57:00Z">
        <w:r>
          <w:rPr>
            <w:rFonts w:cs="Arial"/>
          </w:rPr>
          <w:t>philosophy</w:t>
        </w:r>
      </w:ins>
      <w:ins w:id="554" w:author="Jasbinder Singh" w:date="2017-09-20T17:56:00Z">
        <w:r>
          <w:rPr>
            <w:rFonts w:cs="Arial"/>
          </w:rPr>
          <w:t xml:space="preserve"> </w:t>
        </w:r>
      </w:ins>
      <w:ins w:id="555" w:author="Jasbinder Singh" w:date="2017-09-20T17:57:00Z">
        <w:r>
          <w:rPr>
            <w:rFonts w:cs="Arial"/>
          </w:rPr>
          <w:t>can be described with a logic diagram and a table. Please consider</w:t>
        </w:r>
      </w:ins>
    </w:p>
    <w:p w14:paraId="79128D63" w14:textId="02B9F08D" w:rsidR="00016FD4" w:rsidRPr="00016FD4" w:rsidRDefault="00016FD4" w:rsidP="007D4A2E">
      <w:pPr>
        <w:pStyle w:val="TCHeading111"/>
        <w:numPr>
          <w:ilvl w:val="2"/>
          <w:numId w:val="8"/>
        </w:numPr>
      </w:pPr>
      <w:bookmarkStart w:id="556" w:name="_Toc492278924"/>
      <w:r w:rsidRPr="00016FD4">
        <w:t>OCC Operating Console</w:t>
      </w:r>
      <w:bookmarkEnd w:id="556"/>
      <w:ins w:id="557" w:author="Jasbinder Singh" w:date="2017-09-20T17:58:00Z">
        <w:r w:rsidR="00680872">
          <w:t xml:space="preserve"> – Monitor Concept</w:t>
        </w:r>
      </w:ins>
    </w:p>
    <w:p w14:paraId="57C7195B" w14:textId="77777777" w:rsidR="00016FD4" w:rsidRPr="00016FD4" w:rsidRDefault="00016FD4" w:rsidP="007D4A2E">
      <w:pPr>
        <w:spacing w:line="360" w:lineRule="auto"/>
        <w:jc w:val="both"/>
        <w:rPr>
          <w:rFonts w:cs="Arial"/>
          <w:szCs w:val="22"/>
        </w:rPr>
      </w:pPr>
      <w:commentRangeStart w:id="558"/>
      <w:r w:rsidRPr="00016FD4">
        <w:rPr>
          <w:rFonts w:cs="Arial"/>
          <w:szCs w:val="22"/>
        </w:rPr>
        <w:t xml:space="preserve">SCADA System will be equipped with SCADA OCC </w:t>
      </w:r>
      <w:proofErr w:type="spellStart"/>
      <w:r w:rsidRPr="00016FD4">
        <w:rPr>
          <w:rFonts w:cs="Arial"/>
          <w:szCs w:val="22"/>
        </w:rPr>
        <w:t>Worstation</w:t>
      </w:r>
      <w:proofErr w:type="spellEnd"/>
      <w:r w:rsidRPr="00016FD4">
        <w:rPr>
          <w:rFonts w:cs="Arial"/>
          <w:szCs w:val="22"/>
        </w:rPr>
        <w:t xml:space="preserve"> as SCADA OCC Operating Console. Through </w:t>
      </w:r>
      <w:proofErr w:type="gramStart"/>
      <w:r w:rsidRPr="00016FD4">
        <w:rPr>
          <w:rFonts w:cs="Arial"/>
          <w:szCs w:val="22"/>
        </w:rPr>
        <w:t>particular workstation</w:t>
      </w:r>
      <w:proofErr w:type="gramEnd"/>
      <w:r w:rsidRPr="00016FD4">
        <w:rPr>
          <w:rFonts w:cs="Arial"/>
          <w:szCs w:val="22"/>
        </w:rPr>
        <w:t>, the SCADA operator will be able to monitor and control all system which connected to SCADA System at all station. SCADA OCC Workstation will be connected directly to SCADA Server to get and send data.</w:t>
      </w:r>
      <w:commentRangeEnd w:id="558"/>
      <w:r w:rsidR="00680872">
        <w:rPr>
          <w:rStyle w:val="CommentReference"/>
          <w:rFonts w:eastAsia="Times New Roman" w:cs="Times New Roman"/>
          <w:lang w:eastAsia="en-US"/>
        </w:rPr>
        <w:commentReference w:id="558"/>
      </w:r>
    </w:p>
    <w:p w14:paraId="0C24A4C8" w14:textId="77777777" w:rsidR="00016FD4" w:rsidRPr="00016FD4" w:rsidRDefault="00016FD4" w:rsidP="007D4A2E">
      <w:pPr>
        <w:spacing w:line="360" w:lineRule="auto"/>
        <w:jc w:val="both"/>
        <w:rPr>
          <w:rFonts w:cs="Arial"/>
          <w:szCs w:val="22"/>
        </w:rPr>
      </w:pPr>
      <w:r w:rsidRPr="00016FD4">
        <w:rPr>
          <w:rFonts w:cs="Arial"/>
          <w:szCs w:val="22"/>
        </w:rPr>
        <w:t>SCADA OCC Workstation will be equipped with four monitors. The individual function of each monitor can be described on the following:</w:t>
      </w:r>
    </w:p>
    <w:p w14:paraId="74D255A2" w14:textId="39FAE8E7" w:rsidR="00016FD4" w:rsidRPr="00016FD4" w:rsidRDefault="00016FD4" w:rsidP="007D4A2E">
      <w:pPr>
        <w:pStyle w:val="ListParagraph"/>
        <w:numPr>
          <w:ilvl w:val="0"/>
          <w:numId w:val="17"/>
        </w:numPr>
        <w:spacing w:line="360" w:lineRule="auto"/>
        <w:jc w:val="both"/>
        <w:rPr>
          <w:rFonts w:cs="Arial"/>
          <w:szCs w:val="22"/>
        </w:rPr>
      </w:pPr>
      <w:r w:rsidRPr="00016FD4">
        <w:rPr>
          <w:rFonts w:cs="Arial"/>
          <w:szCs w:val="22"/>
        </w:rPr>
        <w:t xml:space="preserve">First monitor use as </w:t>
      </w:r>
      <w:del w:id="559" w:author="Jasbinder Singh" w:date="2017-09-20T17:59:00Z">
        <w:r w:rsidRPr="00016FD4" w:rsidDel="00680872">
          <w:rPr>
            <w:rFonts w:cs="Arial"/>
            <w:szCs w:val="22"/>
          </w:rPr>
          <w:delText>CCTV display image</w:delText>
        </w:r>
      </w:del>
      <w:ins w:id="560" w:author="Jasbinder Singh" w:date="2017-09-20T17:59:00Z">
        <w:r w:rsidR="00680872">
          <w:rPr>
            <w:rFonts w:cs="Arial"/>
            <w:szCs w:val="22"/>
          </w:rPr>
          <w:t>Overview of the System</w:t>
        </w:r>
      </w:ins>
    </w:p>
    <w:p w14:paraId="442C24E8" w14:textId="0289BD8F" w:rsidR="00016FD4" w:rsidRPr="00016FD4" w:rsidRDefault="00016FD4" w:rsidP="007D4A2E">
      <w:pPr>
        <w:pStyle w:val="ListParagraph"/>
        <w:numPr>
          <w:ilvl w:val="0"/>
          <w:numId w:val="17"/>
        </w:numPr>
        <w:spacing w:line="360" w:lineRule="auto"/>
        <w:jc w:val="both"/>
        <w:rPr>
          <w:rFonts w:cs="Arial"/>
          <w:szCs w:val="22"/>
        </w:rPr>
      </w:pPr>
      <w:r w:rsidRPr="00016FD4">
        <w:rPr>
          <w:rFonts w:cs="Arial"/>
          <w:szCs w:val="22"/>
        </w:rPr>
        <w:t xml:space="preserve">Second monitor use as </w:t>
      </w:r>
      <w:del w:id="561" w:author="Jasbinder Singh" w:date="2017-09-20T17:59:00Z">
        <w:r w:rsidRPr="00016FD4" w:rsidDel="00680872">
          <w:rPr>
            <w:rFonts w:cs="Arial"/>
            <w:szCs w:val="22"/>
          </w:rPr>
          <w:delText>Building Control Console</w:delText>
        </w:r>
      </w:del>
      <w:ins w:id="562" w:author="Jasbinder Singh" w:date="2017-09-20T17:59:00Z">
        <w:r w:rsidR="00680872">
          <w:rPr>
            <w:rFonts w:cs="Arial"/>
            <w:szCs w:val="22"/>
          </w:rPr>
          <w:t>Workspace to control and monitor</w:t>
        </w:r>
      </w:ins>
    </w:p>
    <w:p w14:paraId="6C90B843" w14:textId="74BE349A" w:rsidR="00016FD4" w:rsidRPr="00016FD4" w:rsidRDefault="00016FD4" w:rsidP="007D4A2E">
      <w:pPr>
        <w:pStyle w:val="ListParagraph"/>
        <w:numPr>
          <w:ilvl w:val="0"/>
          <w:numId w:val="17"/>
        </w:numPr>
        <w:spacing w:line="360" w:lineRule="auto"/>
        <w:jc w:val="both"/>
        <w:rPr>
          <w:rFonts w:cs="Arial"/>
          <w:szCs w:val="22"/>
        </w:rPr>
      </w:pPr>
      <w:r w:rsidRPr="00016FD4">
        <w:rPr>
          <w:rFonts w:cs="Arial"/>
          <w:szCs w:val="22"/>
        </w:rPr>
        <w:t xml:space="preserve">Third monitor use as </w:t>
      </w:r>
      <w:del w:id="563" w:author="Jasbinder Singh" w:date="2017-09-20T17:59:00Z">
        <w:r w:rsidRPr="00016FD4" w:rsidDel="00680872">
          <w:rPr>
            <w:rFonts w:cs="Arial"/>
            <w:szCs w:val="22"/>
          </w:rPr>
          <w:delText>Traction Power Substation Control Console</w:delText>
        </w:r>
      </w:del>
      <w:ins w:id="564" w:author="Jasbinder Singh" w:date="2017-09-20T17:59:00Z">
        <w:r w:rsidR="00680872">
          <w:rPr>
            <w:rFonts w:cs="Arial"/>
            <w:szCs w:val="22"/>
          </w:rPr>
          <w:t>Alarm and CEL</w:t>
        </w:r>
      </w:ins>
    </w:p>
    <w:p w14:paraId="11144E6C" w14:textId="439388A0" w:rsidR="00680872" w:rsidRPr="00680872" w:rsidRDefault="00016FD4" w:rsidP="00680872">
      <w:pPr>
        <w:pStyle w:val="ListParagraph"/>
        <w:numPr>
          <w:ilvl w:val="0"/>
          <w:numId w:val="17"/>
        </w:numPr>
        <w:spacing w:line="360" w:lineRule="auto"/>
        <w:jc w:val="both"/>
        <w:rPr>
          <w:rFonts w:cs="Arial"/>
          <w:szCs w:val="22"/>
        </w:rPr>
      </w:pPr>
      <w:r w:rsidRPr="00016FD4">
        <w:rPr>
          <w:rFonts w:cs="Arial"/>
          <w:szCs w:val="22"/>
        </w:rPr>
        <w:t xml:space="preserve">Fourth monitor use as </w:t>
      </w:r>
      <w:del w:id="565" w:author="Jasbinder Singh" w:date="2017-09-20T18:00:00Z">
        <w:r w:rsidRPr="00016FD4" w:rsidDel="00680872">
          <w:rPr>
            <w:rFonts w:cs="Arial"/>
            <w:szCs w:val="22"/>
          </w:rPr>
          <w:delText>Archive and Alarm Display.</w:delText>
        </w:r>
      </w:del>
      <w:ins w:id="566" w:author="Jasbinder Singh" w:date="2017-09-20T18:00:00Z">
        <w:r w:rsidR="00680872">
          <w:rPr>
            <w:rFonts w:cs="Arial"/>
            <w:szCs w:val="22"/>
          </w:rPr>
          <w:t>CCTV Spot Monitor</w:t>
        </w:r>
      </w:ins>
    </w:p>
    <w:p w14:paraId="39A03540" w14:textId="3F832A48" w:rsidR="00016FD4" w:rsidRPr="00016FD4" w:rsidRDefault="00016FD4" w:rsidP="007D4A2E">
      <w:pPr>
        <w:pStyle w:val="TCHeading111"/>
        <w:numPr>
          <w:ilvl w:val="2"/>
          <w:numId w:val="8"/>
        </w:numPr>
      </w:pPr>
      <w:bookmarkStart w:id="567" w:name="_Toc492278925"/>
      <w:r w:rsidRPr="00016FD4">
        <w:t>Local Operating Console</w:t>
      </w:r>
      <w:bookmarkEnd w:id="567"/>
      <w:ins w:id="568" w:author="Jasbinder Singh" w:date="2017-09-20T18:00:00Z">
        <w:r w:rsidR="00680872">
          <w:t xml:space="preserve"> – Monitor Concept</w:t>
        </w:r>
      </w:ins>
    </w:p>
    <w:p w14:paraId="52279ED5" w14:textId="77777777" w:rsidR="00016FD4" w:rsidRPr="00016FD4" w:rsidRDefault="00016FD4" w:rsidP="007D4A2E">
      <w:pPr>
        <w:spacing w:line="360" w:lineRule="auto"/>
        <w:jc w:val="both"/>
        <w:rPr>
          <w:rFonts w:cs="Arial"/>
          <w:szCs w:val="22"/>
        </w:rPr>
      </w:pPr>
      <w:commentRangeStart w:id="569"/>
      <w:r w:rsidRPr="00016FD4">
        <w:rPr>
          <w:rFonts w:cs="Arial"/>
          <w:szCs w:val="22"/>
        </w:rPr>
        <w:t xml:space="preserve">SCADA System will also be equipped with SCADA Local Workstation </w:t>
      </w:r>
      <w:proofErr w:type="gramStart"/>
      <w:r w:rsidRPr="00016FD4">
        <w:rPr>
          <w:rFonts w:cs="Arial"/>
          <w:szCs w:val="22"/>
        </w:rPr>
        <w:t>in order for</w:t>
      </w:r>
      <w:proofErr w:type="gramEnd"/>
      <w:r w:rsidRPr="00016FD4">
        <w:rPr>
          <w:rFonts w:cs="Arial"/>
          <w:szCs w:val="22"/>
        </w:rPr>
        <w:t xml:space="preserve"> SCADA operator to be able to operate SCADA System at local station. SCADA Local workstation </w:t>
      </w:r>
      <w:r w:rsidRPr="00016FD4">
        <w:rPr>
          <w:rFonts w:cs="Arial"/>
          <w:szCs w:val="22"/>
        </w:rPr>
        <w:lastRenderedPageBreak/>
        <w:t xml:space="preserve">will have limitation to only be able to monitor or control all system within correspond station. </w:t>
      </w:r>
      <w:commentRangeEnd w:id="569"/>
      <w:r w:rsidR="00680872">
        <w:rPr>
          <w:rStyle w:val="CommentReference"/>
          <w:rFonts w:eastAsia="Times New Roman" w:cs="Times New Roman"/>
          <w:lang w:eastAsia="en-US"/>
        </w:rPr>
        <w:commentReference w:id="569"/>
      </w:r>
      <w:r w:rsidRPr="00016FD4">
        <w:rPr>
          <w:rFonts w:cs="Arial"/>
          <w:szCs w:val="22"/>
        </w:rPr>
        <w:t>SCADA Local workstation will be equipped with two monitors, which are:</w:t>
      </w:r>
    </w:p>
    <w:p w14:paraId="55052F43" w14:textId="1F743DCC" w:rsidR="00016FD4" w:rsidRPr="00016FD4" w:rsidRDefault="00016FD4" w:rsidP="007D4A2E">
      <w:pPr>
        <w:pStyle w:val="ListParagraph"/>
        <w:numPr>
          <w:ilvl w:val="0"/>
          <w:numId w:val="18"/>
        </w:numPr>
        <w:spacing w:line="360" w:lineRule="auto"/>
        <w:jc w:val="both"/>
        <w:rPr>
          <w:rFonts w:cs="Arial"/>
          <w:szCs w:val="22"/>
        </w:rPr>
      </w:pPr>
      <w:r w:rsidRPr="00016FD4">
        <w:rPr>
          <w:rFonts w:cs="Arial"/>
          <w:szCs w:val="22"/>
        </w:rPr>
        <w:t xml:space="preserve">First Monitor use as </w:t>
      </w:r>
      <w:ins w:id="570" w:author="Jasbinder Singh" w:date="2017-09-20T18:00:00Z">
        <w:r w:rsidR="00680872">
          <w:rPr>
            <w:rFonts w:cs="Arial"/>
            <w:szCs w:val="22"/>
          </w:rPr>
          <w:t xml:space="preserve">Overview of the System. In emergency </w:t>
        </w:r>
        <w:proofErr w:type="spellStart"/>
        <w:r w:rsidR="00680872">
          <w:rPr>
            <w:rFonts w:cs="Arial"/>
            <w:szCs w:val="22"/>
          </w:rPr>
          <w:t>situration</w:t>
        </w:r>
        <w:proofErr w:type="spellEnd"/>
        <w:r w:rsidR="00680872">
          <w:rPr>
            <w:rFonts w:cs="Arial"/>
            <w:szCs w:val="22"/>
          </w:rPr>
          <w:t xml:space="preserve"> it will be used for Alarm and CEL</w:t>
        </w:r>
      </w:ins>
      <w:del w:id="571" w:author="Jasbinder Singh" w:date="2017-09-20T18:00:00Z">
        <w:r w:rsidRPr="00016FD4" w:rsidDel="00680872">
          <w:rPr>
            <w:rFonts w:cs="Arial"/>
            <w:szCs w:val="22"/>
          </w:rPr>
          <w:delText>Building Control Console</w:delText>
        </w:r>
      </w:del>
    </w:p>
    <w:p w14:paraId="42F30E08" w14:textId="2D6435A8" w:rsidR="00016FD4" w:rsidRPr="00016FD4" w:rsidRDefault="00016FD4" w:rsidP="007D4A2E">
      <w:pPr>
        <w:pStyle w:val="ListParagraph"/>
        <w:numPr>
          <w:ilvl w:val="0"/>
          <w:numId w:val="18"/>
        </w:numPr>
        <w:spacing w:line="360" w:lineRule="auto"/>
        <w:jc w:val="both"/>
        <w:rPr>
          <w:rFonts w:cs="Arial"/>
          <w:szCs w:val="22"/>
        </w:rPr>
      </w:pPr>
      <w:r w:rsidRPr="00016FD4">
        <w:rPr>
          <w:rFonts w:cs="Arial"/>
          <w:szCs w:val="22"/>
        </w:rPr>
        <w:t xml:space="preserve">Second monitor use as </w:t>
      </w:r>
      <w:ins w:id="572" w:author="Jasbinder Singh" w:date="2017-09-20T18:01:00Z">
        <w:r w:rsidR="00680872">
          <w:rPr>
            <w:rFonts w:cs="Arial"/>
            <w:szCs w:val="22"/>
          </w:rPr>
          <w:t>Workspace for Control and Monitor</w:t>
        </w:r>
      </w:ins>
      <w:del w:id="573" w:author="Jasbinder Singh" w:date="2017-09-20T18:01:00Z">
        <w:r w:rsidRPr="00016FD4" w:rsidDel="00680872">
          <w:rPr>
            <w:rFonts w:cs="Arial"/>
            <w:szCs w:val="22"/>
          </w:rPr>
          <w:delText>archive and alarm display.</w:delText>
        </w:r>
      </w:del>
    </w:p>
    <w:p w14:paraId="016E29F1" w14:textId="64C30547" w:rsidR="007D4A2E" w:rsidRDefault="00016FD4" w:rsidP="007D4A2E">
      <w:pPr>
        <w:spacing w:line="360" w:lineRule="auto"/>
        <w:jc w:val="both"/>
        <w:rPr>
          <w:rFonts w:cs="Arial"/>
          <w:szCs w:val="22"/>
        </w:rPr>
      </w:pPr>
      <w:r w:rsidRPr="00016FD4">
        <w:rPr>
          <w:rFonts w:cs="Arial"/>
          <w:szCs w:val="22"/>
        </w:rPr>
        <w:t>There will be no monitor that will be use as CCTV display at SCADA Local Workstation</w:t>
      </w:r>
      <w:ins w:id="574" w:author="Jasbinder Singh" w:date="2017-09-20T18:01:00Z">
        <w:r w:rsidR="00DB20E7">
          <w:rPr>
            <w:rFonts w:cs="Arial"/>
            <w:szCs w:val="22"/>
          </w:rPr>
          <w:t xml:space="preserve">. </w:t>
        </w:r>
      </w:ins>
      <w:ins w:id="575" w:author="Jasbinder Singh" w:date="2017-09-20T18:02:00Z">
        <w:r w:rsidR="00DB20E7">
          <w:rPr>
            <w:rFonts w:cs="Arial"/>
            <w:szCs w:val="22"/>
          </w:rPr>
          <w:t>Instead</w:t>
        </w:r>
      </w:ins>
      <w:ins w:id="576" w:author="Jasbinder Singh" w:date="2017-09-20T18:01:00Z">
        <w:r w:rsidR="00DB20E7">
          <w:rPr>
            <w:rFonts w:cs="Arial"/>
            <w:szCs w:val="22"/>
          </w:rPr>
          <w:t>, a 3</w:t>
        </w:r>
        <w:r w:rsidR="00DB20E7" w:rsidRPr="00DB20E7">
          <w:rPr>
            <w:rFonts w:cs="Arial"/>
            <w:szCs w:val="22"/>
            <w:vertAlign w:val="superscript"/>
            <w:rPrChange w:id="577" w:author="Jasbinder Singh" w:date="2017-09-20T18:02:00Z">
              <w:rPr>
                <w:rFonts w:cs="Arial"/>
                <w:szCs w:val="22"/>
              </w:rPr>
            </w:rPrChange>
          </w:rPr>
          <w:t>rd</w:t>
        </w:r>
        <w:r w:rsidR="00DB20E7">
          <w:rPr>
            <w:rFonts w:cs="Arial"/>
            <w:szCs w:val="22"/>
          </w:rPr>
          <w:t xml:space="preserve"> </w:t>
        </w:r>
      </w:ins>
      <w:ins w:id="578" w:author="Jasbinder Singh" w:date="2017-09-20T18:02:00Z">
        <w:r w:rsidR="00DB20E7">
          <w:rPr>
            <w:rFonts w:cs="Arial"/>
            <w:szCs w:val="22"/>
          </w:rPr>
          <w:t>monitor will be fitted next to the 2 SCADA monitor which will be Local CCTV client workstation monitor working a CCTV spot monitor</w:t>
        </w:r>
      </w:ins>
      <w:ins w:id="579" w:author="Jasbinder Singh" w:date="2017-09-20T18:03:00Z">
        <w:r w:rsidR="00DB20E7">
          <w:rPr>
            <w:rFonts w:cs="Arial"/>
            <w:szCs w:val="22"/>
          </w:rPr>
          <w:t>. This 3</w:t>
        </w:r>
        <w:r w:rsidR="00DB20E7" w:rsidRPr="00DB20E7">
          <w:rPr>
            <w:rFonts w:cs="Arial"/>
            <w:szCs w:val="22"/>
            <w:vertAlign w:val="superscript"/>
            <w:rPrChange w:id="580" w:author="Jasbinder Singh" w:date="2017-09-20T18:03:00Z">
              <w:rPr>
                <w:rFonts w:cs="Arial"/>
                <w:szCs w:val="22"/>
              </w:rPr>
            </w:rPrChange>
          </w:rPr>
          <w:t>rd</w:t>
        </w:r>
        <w:r w:rsidR="00DB20E7">
          <w:rPr>
            <w:rFonts w:cs="Arial"/>
            <w:szCs w:val="22"/>
          </w:rPr>
          <w:t xml:space="preserve"> monitor can also then work for playback when required. </w:t>
        </w:r>
      </w:ins>
      <w:del w:id="581" w:author="Jasbinder Singh" w:date="2017-09-20T18:01:00Z">
        <w:r w:rsidRPr="00016FD4" w:rsidDel="00DB20E7">
          <w:rPr>
            <w:rFonts w:cs="Arial"/>
            <w:szCs w:val="22"/>
          </w:rPr>
          <w:delText xml:space="preserve">, </w:delText>
        </w:r>
      </w:del>
      <w:del w:id="582" w:author="Jasbinder Singh" w:date="2017-09-20T18:03:00Z">
        <w:r w:rsidRPr="00016FD4" w:rsidDel="00DB20E7">
          <w:rPr>
            <w:rFonts w:cs="Arial"/>
            <w:szCs w:val="22"/>
          </w:rPr>
          <w:delText xml:space="preserve">because all CCTV functionality will be cover by CCTV Workstation. </w:delText>
        </w:r>
      </w:del>
      <w:r w:rsidR="007D4A2E">
        <w:rPr>
          <w:rFonts w:cs="Arial"/>
          <w:szCs w:val="22"/>
        </w:rPr>
        <w:br w:type="page"/>
      </w:r>
    </w:p>
    <w:p w14:paraId="116538FA" w14:textId="0ED7EA04" w:rsidR="00E93995" w:rsidRDefault="00E93995" w:rsidP="00E93995">
      <w:pPr>
        <w:pStyle w:val="TCHeading111"/>
        <w:numPr>
          <w:ilvl w:val="2"/>
          <w:numId w:val="8"/>
        </w:numPr>
      </w:pPr>
      <w:bookmarkStart w:id="583" w:name="_Toc492278926"/>
      <w:r>
        <w:lastRenderedPageBreak/>
        <w:t>Video Wall Display</w:t>
      </w:r>
      <w:bookmarkEnd w:id="583"/>
    </w:p>
    <w:p w14:paraId="73479AF2" w14:textId="77777777" w:rsidR="00E93995" w:rsidRPr="00E93995" w:rsidRDefault="00E93995" w:rsidP="007D4A2E">
      <w:pPr>
        <w:spacing w:line="360" w:lineRule="auto"/>
        <w:jc w:val="both"/>
        <w:rPr>
          <w:szCs w:val="22"/>
        </w:rPr>
      </w:pPr>
      <w:r w:rsidRPr="00E93995">
        <w:rPr>
          <w:szCs w:val="22"/>
        </w:rPr>
        <w:t xml:space="preserve">SCADA System will equipped with </w:t>
      </w:r>
      <w:commentRangeStart w:id="584"/>
      <w:r w:rsidRPr="00E93995">
        <w:rPr>
          <w:szCs w:val="22"/>
        </w:rPr>
        <w:t xml:space="preserve">video wall controller </w:t>
      </w:r>
      <w:commentRangeEnd w:id="584"/>
      <w:r w:rsidR="005E1120">
        <w:rPr>
          <w:rStyle w:val="CommentReference"/>
          <w:rFonts w:eastAsia="Times New Roman" w:cs="Times New Roman"/>
          <w:lang w:eastAsia="en-US"/>
        </w:rPr>
        <w:commentReference w:id="584"/>
      </w:r>
      <w:r w:rsidRPr="00E93995">
        <w:rPr>
          <w:szCs w:val="22"/>
        </w:rPr>
        <w:t>to interface with a video wall monitor. SCADA System will only display overview of the system that connected to SCADA System on video wall Display. So, the display will only represent of the important data of the system.</w:t>
      </w:r>
    </w:p>
    <w:p w14:paraId="1D1024BC" w14:textId="77777777" w:rsidR="00E93995" w:rsidRPr="00E93995" w:rsidRDefault="00E93995" w:rsidP="007D4A2E">
      <w:pPr>
        <w:spacing w:line="360" w:lineRule="auto"/>
        <w:jc w:val="both"/>
        <w:rPr>
          <w:szCs w:val="22"/>
        </w:rPr>
      </w:pPr>
      <w:commentRangeStart w:id="585"/>
      <w:r w:rsidRPr="00E93995">
        <w:rPr>
          <w:szCs w:val="22"/>
        </w:rPr>
        <w:t>The video wall controller is planning to have up to 6 video connector interfaces (HDMI, VGA, etc.) to make connection with video wall display. The planning of 8 individual video connector are as follow:</w:t>
      </w:r>
    </w:p>
    <w:p w14:paraId="0F5E0CA7" w14:textId="77777777" w:rsidR="00E93995" w:rsidRPr="00E93995" w:rsidRDefault="00E93995" w:rsidP="007D4A2E">
      <w:pPr>
        <w:pStyle w:val="ListParagraph"/>
        <w:numPr>
          <w:ilvl w:val="0"/>
          <w:numId w:val="19"/>
        </w:numPr>
        <w:spacing w:line="360" w:lineRule="auto"/>
        <w:jc w:val="both"/>
        <w:rPr>
          <w:szCs w:val="22"/>
        </w:rPr>
      </w:pPr>
      <w:r w:rsidRPr="00E93995">
        <w:rPr>
          <w:szCs w:val="22"/>
        </w:rPr>
        <w:t>2 video connectors use to display Traction Power Substation Overview</w:t>
      </w:r>
    </w:p>
    <w:p w14:paraId="261819AB" w14:textId="77777777" w:rsidR="00E93995" w:rsidRPr="00E93995" w:rsidRDefault="00E93995" w:rsidP="007D4A2E">
      <w:pPr>
        <w:pStyle w:val="ListParagraph"/>
        <w:numPr>
          <w:ilvl w:val="0"/>
          <w:numId w:val="19"/>
        </w:numPr>
        <w:spacing w:line="360" w:lineRule="auto"/>
        <w:jc w:val="both"/>
        <w:rPr>
          <w:szCs w:val="22"/>
        </w:rPr>
      </w:pPr>
      <w:r w:rsidRPr="00E93995">
        <w:rPr>
          <w:szCs w:val="22"/>
        </w:rPr>
        <w:t>2 video connectors use to display building management system overview</w:t>
      </w:r>
    </w:p>
    <w:p w14:paraId="059D750A" w14:textId="77777777" w:rsidR="00E93995" w:rsidRPr="00E93995" w:rsidRDefault="00E93995" w:rsidP="007D4A2E">
      <w:pPr>
        <w:pStyle w:val="ListParagraph"/>
        <w:numPr>
          <w:ilvl w:val="0"/>
          <w:numId w:val="19"/>
        </w:numPr>
        <w:spacing w:line="360" w:lineRule="auto"/>
        <w:jc w:val="both"/>
        <w:rPr>
          <w:szCs w:val="22"/>
        </w:rPr>
      </w:pPr>
      <w:r w:rsidRPr="00E93995">
        <w:rPr>
          <w:szCs w:val="22"/>
        </w:rPr>
        <w:t>2 video connectors use to display telecom and utility overview</w:t>
      </w:r>
      <w:commentRangeEnd w:id="585"/>
      <w:r w:rsidR="005E1120">
        <w:rPr>
          <w:rStyle w:val="CommentReference"/>
          <w:rFonts w:eastAsia="Times New Roman" w:cs="Times New Roman"/>
          <w:lang w:eastAsia="en-US"/>
        </w:rPr>
        <w:commentReference w:id="585"/>
      </w:r>
    </w:p>
    <w:p w14:paraId="21A93A95" w14:textId="77777777" w:rsidR="005777A1" w:rsidRDefault="005777A1" w:rsidP="007D4A2E">
      <w:pPr>
        <w:pStyle w:val="TCText"/>
      </w:pPr>
      <w:bookmarkStart w:id="586" w:name="_Toc492278927"/>
      <w:r>
        <w:t>I/O List</w:t>
      </w:r>
      <w:bookmarkEnd w:id="586"/>
    </w:p>
    <w:p w14:paraId="1D1D47E7" w14:textId="1F659DE7" w:rsidR="005E1120" w:rsidRDefault="005E1120" w:rsidP="007D4A2E">
      <w:pPr>
        <w:spacing w:line="360" w:lineRule="auto"/>
        <w:jc w:val="both"/>
        <w:rPr>
          <w:ins w:id="587" w:author="Jasbinder Singh" w:date="2017-09-20T18:10:00Z"/>
          <w:rFonts w:eastAsia="Times New Roman"/>
          <w:lang w:val="en-GB"/>
        </w:rPr>
      </w:pPr>
      <w:ins w:id="588" w:author="Jasbinder Singh" w:date="2017-09-20T18:09:00Z">
        <w:r>
          <w:rPr>
            <w:rFonts w:eastAsia="Times New Roman"/>
            <w:lang w:val="en-GB"/>
          </w:rPr>
          <w:t xml:space="preserve">The SCADA system provides and overview of the Rail </w:t>
        </w:r>
        <w:proofErr w:type="spellStart"/>
        <w:r>
          <w:rPr>
            <w:rFonts w:eastAsia="Times New Roman"/>
            <w:lang w:val="en-GB"/>
          </w:rPr>
          <w:t>Systme</w:t>
        </w:r>
        <w:proofErr w:type="spellEnd"/>
        <w:r>
          <w:rPr>
            <w:rFonts w:eastAsia="Times New Roman"/>
            <w:lang w:val="en-GB"/>
          </w:rPr>
          <w:t xml:space="preserve"> in OCC. It is interfaced to various system as described in chapter XXX above. </w:t>
        </w:r>
      </w:ins>
    </w:p>
    <w:p w14:paraId="18675A8C" w14:textId="45831408" w:rsidR="005E1120" w:rsidRDefault="005E1120" w:rsidP="007D4A2E">
      <w:pPr>
        <w:spacing w:line="360" w:lineRule="auto"/>
        <w:jc w:val="both"/>
        <w:rPr>
          <w:ins w:id="589" w:author="Jasbinder Singh" w:date="2017-09-20T18:09:00Z"/>
          <w:rFonts w:eastAsia="Times New Roman"/>
          <w:lang w:val="en-GB"/>
        </w:rPr>
      </w:pPr>
      <w:ins w:id="590" w:author="Jasbinder Singh" w:date="2017-09-20T18:10:00Z">
        <w:r>
          <w:rPr>
            <w:rFonts w:eastAsia="Times New Roman"/>
            <w:lang w:val="en-GB"/>
          </w:rPr>
          <w:t xml:space="preserve">The I/O list is derived and consolidated via various protocol as shown in the table below  </w:t>
        </w:r>
      </w:ins>
    </w:p>
    <w:p w14:paraId="74391B53" w14:textId="3AD336D0" w:rsidR="005777A1" w:rsidRPr="008621F9" w:rsidDel="005E1120" w:rsidRDefault="005777A1" w:rsidP="007D4A2E">
      <w:pPr>
        <w:spacing w:line="360" w:lineRule="auto"/>
        <w:jc w:val="both"/>
        <w:rPr>
          <w:del w:id="591" w:author="Jasbinder Singh" w:date="2017-09-20T18:11:00Z"/>
          <w:rFonts w:eastAsia="Times New Roman"/>
        </w:rPr>
      </w:pPr>
      <w:del w:id="592" w:author="Jasbinder Singh" w:date="2017-09-20T18:11:00Z">
        <w:r w:rsidRPr="008621F9" w:rsidDel="005E1120">
          <w:rPr>
            <w:rFonts w:eastAsia="Times New Roman"/>
            <w:lang w:val="en-GB"/>
          </w:rPr>
          <w:delText>In the SCADA HMI design stage I/O list is used to determine the size of control system required by project, by counting how many I/O exists within a palnt by each control system.</w:delText>
        </w:r>
      </w:del>
    </w:p>
    <w:p w14:paraId="4DDA3E01" w14:textId="2F8940DE" w:rsidR="005777A1" w:rsidRPr="008621F9" w:rsidDel="005E1120" w:rsidRDefault="005777A1" w:rsidP="007D4A2E">
      <w:pPr>
        <w:spacing w:line="360" w:lineRule="auto"/>
        <w:jc w:val="both"/>
        <w:rPr>
          <w:del w:id="593" w:author="Jasbinder Singh" w:date="2017-09-20T18:11:00Z"/>
          <w:rFonts w:eastAsia="Times New Roman"/>
        </w:rPr>
      </w:pPr>
      <w:del w:id="594" w:author="Jasbinder Singh" w:date="2017-09-20T18:11:00Z">
        <w:r w:rsidRPr="008621F9" w:rsidDel="005E1120">
          <w:rPr>
            <w:rFonts w:eastAsia="Times New Roman"/>
            <w:lang w:val="en-GB"/>
          </w:rPr>
          <w:delText>In I/O list, the following information should be stated but not limited to:</w:delText>
        </w:r>
      </w:del>
    </w:p>
    <w:p w14:paraId="34E97C8F" w14:textId="379D3282" w:rsidR="005777A1" w:rsidRPr="005777A1" w:rsidDel="005E1120" w:rsidRDefault="005777A1" w:rsidP="007D4A2E">
      <w:pPr>
        <w:pStyle w:val="ListParagraph"/>
        <w:numPr>
          <w:ilvl w:val="0"/>
          <w:numId w:val="20"/>
        </w:numPr>
        <w:spacing w:line="360" w:lineRule="auto"/>
        <w:jc w:val="both"/>
        <w:rPr>
          <w:del w:id="595" w:author="Jasbinder Singh" w:date="2017-09-20T18:11:00Z"/>
          <w:rFonts w:eastAsia="Times New Roman"/>
        </w:rPr>
      </w:pPr>
      <w:del w:id="596" w:author="Jasbinder Singh" w:date="2017-09-20T18:11:00Z">
        <w:r w:rsidRPr="005777A1" w:rsidDel="005E1120">
          <w:rPr>
            <w:rFonts w:eastAsia="Times New Roman"/>
            <w:lang w:val="en-GB"/>
          </w:rPr>
          <w:delText>Tag number</w:delText>
        </w:r>
      </w:del>
    </w:p>
    <w:p w14:paraId="4F5827BE" w14:textId="49499AC5" w:rsidR="005777A1" w:rsidRPr="005777A1" w:rsidDel="005E1120" w:rsidRDefault="005777A1" w:rsidP="007D4A2E">
      <w:pPr>
        <w:pStyle w:val="ListParagraph"/>
        <w:numPr>
          <w:ilvl w:val="0"/>
          <w:numId w:val="20"/>
        </w:numPr>
        <w:spacing w:line="360" w:lineRule="auto"/>
        <w:jc w:val="both"/>
        <w:rPr>
          <w:del w:id="597" w:author="Jasbinder Singh" w:date="2017-09-20T18:11:00Z"/>
          <w:rFonts w:eastAsia="Times New Roman"/>
        </w:rPr>
      </w:pPr>
      <w:del w:id="598" w:author="Jasbinder Singh" w:date="2017-09-20T18:11:00Z">
        <w:r w:rsidRPr="005777A1" w:rsidDel="005E1120">
          <w:rPr>
            <w:rFonts w:eastAsia="Times New Roman"/>
            <w:lang w:val="en-GB"/>
          </w:rPr>
          <w:delText>Loop Number</w:delText>
        </w:r>
      </w:del>
    </w:p>
    <w:p w14:paraId="5BE5CA7F" w14:textId="0ABDB877" w:rsidR="005777A1" w:rsidRPr="005777A1" w:rsidDel="005E1120" w:rsidRDefault="005777A1" w:rsidP="007D4A2E">
      <w:pPr>
        <w:pStyle w:val="ListParagraph"/>
        <w:numPr>
          <w:ilvl w:val="0"/>
          <w:numId w:val="20"/>
        </w:numPr>
        <w:spacing w:line="360" w:lineRule="auto"/>
        <w:jc w:val="both"/>
        <w:rPr>
          <w:del w:id="599" w:author="Jasbinder Singh" w:date="2017-09-20T18:11:00Z"/>
          <w:rFonts w:eastAsia="Times New Roman"/>
        </w:rPr>
      </w:pPr>
      <w:del w:id="600" w:author="Jasbinder Singh" w:date="2017-09-20T18:11:00Z">
        <w:r w:rsidRPr="005777A1" w:rsidDel="005E1120">
          <w:rPr>
            <w:rFonts w:eastAsia="Times New Roman"/>
            <w:lang w:val="en-GB"/>
          </w:rPr>
          <w:delText>Service description</w:delText>
        </w:r>
      </w:del>
    </w:p>
    <w:p w14:paraId="5AAD3FD9" w14:textId="47115C58" w:rsidR="005777A1" w:rsidRPr="005777A1" w:rsidDel="005E1120" w:rsidRDefault="005777A1" w:rsidP="007D4A2E">
      <w:pPr>
        <w:pStyle w:val="ListParagraph"/>
        <w:numPr>
          <w:ilvl w:val="0"/>
          <w:numId w:val="20"/>
        </w:numPr>
        <w:spacing w:line="360" w:lineRule="auto"/>
        <w:jc w:val="both"/>
        <w:rPr>
          <w:del w:id="601" w:author="Jasbinder Singh" w:date="2017-09-20T18:11:00Z"/>
          <w:rFonts w:eastAsia="Times New Roman"/>
        </w:rPr>
      </w:pPr>
      <w:del w:id="602" w:author="Jasbinder Singh" w:date="2017-09-20T18:11:00Z">
        <w:r w:rsidRPr="005777A1" w:rsidDel="005E1120">
          <w:rPr>
            <w:rFonts w:eastAsia="Times New Roman"/>
            <w:lang w:val="en-GB"/>
          </w:rPr>
          <w:delText>P&amp;ID Number</w:delText>
        </w:r>
      </w:del>
    </w:p>
    <w:p w14:paraId="4E79FFF7" w14:textId="15449830" w:rsidR="005777A1" w:rsidRPr="005777A1" w:rsidDel="005E1120" w:rsidRDefault="005777A1" w:rsidP="007D4A2E">
      <w:pPr>
        <w:pStyle w:val="ListParagraph"/>
        <w:numPr>
          <w:ilvl w:val="0"/>
          <w:numId w:val="20"/>
        </w:numPr>
        <w:spacing w:line="360" w:lineRule="auto"/>
        <w:jc w:val="both"/>
        <w:rPr>
          <w:del w:id="603" w:author="Jasbinder Singh" w:date="2017-09-20T18:11:00Z"/>
          <w:rFonts w:eastAsia="Times New Roman"/>
        </w:rPr>
      </w:pPr>
      <w:del w:id="604" w:author="Jasbinder Singh" w:date="2017-09-20T18:11:00Z">
        <w:r w:rsidRPr="005777A1" w:rsidDel="005E1120">
          <w:rPr>
            <w:rFonts w:eastAsia="Times New Roman"/>
            <w:lang w:val="en-GB"/>
          </w:rPr>
          <w:delText>Type of Instrument</w:delText>
        </w:r>
      </w:del>
    </w:p>
    <w:p w14:paraId="7CF6092F" w14:textId="282F0FFA" w:rsidR="005777A1" w:rsidRPr="005777A1" w:rsidDel="005E1120" w:rsidRDefault="005777A1" w:rsidP="007D4A2E">
      <w:pPr>
        <w:pStyle w:val="ListParagraph"/>
        <w:numPr>
          <w:ilvl w:val="0"/>
          <w:numId w:val="20"/>
        </w:numPr>
        <w:spacing w:line="360" w:lineRule="auto"/>
        <w:jc w:val="both"/>
        <w:rPr>
          <w:del w:id="605" w:author="Jasbinder Singh" w:date="2017-09-20T18:11:00Z"/>
          <w:rFonts w:eastAsia="Times New Roman"/>
        </w:rPr>
      </w:pPr>
      <w:del w:id="606" w:author="Jasbinder Singh" w:date="2017-09-20T18:11:00Z">
        <w:r w:rsidRPr="005777A1" w:rsidDel="005E1120">
          <w:rPr>
            <w:rFonts w:eastAsia="Times New Roman"/>
            <w:lang w:val="en-GB"/>
          </w:rPr>
          <w:delText>Location</w:delText>
        </w:r>
      </w:del>
    </w:p>
    <w:p w14:paraId="461D8632" w14:textId="704DF445" w:rsidR="005777A1" w:rsidRPr="005777A1" w:rsidDel="005E1120" w:rsidRDefault="005777A1" w:rsidP="007D4A2E">
      <w:pPr>
        <w:pStyle w:val="ListParagraph"/>
        <w:numPr>
          <w:ilvl w:val="0"/>
          <w:numId w:val="20"/>
        </w:numPr>
        <w:spacing w:line="360" w:lineRule="auto"/>
        <w:jc w:val="both"/>
        <w:rPr>
          <w:del w:id="607" w:author="Jasbinder Singh" w:date="2017-09-20T18:11:00Z"/>
          <w:rFonts w:eastAsia="Times New Roman"/>
        </w:rPr>
      </w:pPr>
      <w:del w:id="608" w:author="Jasbinder Singh" w:date="2017-09-20T18:11:00Z">
        <w:r w:rsidRPr="005777A1" w:rsidDel="005E1120">
          <w:rPr>
            <w:rFonts w:eastAsia="Times New Roman"/>
            <w:lang w:val="en-GB"/>
          </w:rPr>
          <w:delText>I/O Type</w:delText>
        </w:r>
      </w:del>
    </w:p>
    <w:p w14:paraId="79B98C83" w14:textId="3094EF39" w:rsidR="005777A1" w:rsidRPr="005777A1" w:rsidDel="005E1120" w:rsidRDefault="005777A1" w:rsidP="007D4A2E">
      <w:pPr>
        <w:pStyle w:val="ListParagraph"/>
        <w:numPr>
          <w:ilvl w:val="0"/>
          <w:numId w:val="20"/>
        </w:numPr>
        <w:spacing w:line="360" w:lineRule="auto"/>
        <w:jc w:val="both"/>
        <w:rPr>
          <w:del w:id="609" w:author="Jasbinder Singh" w:date="2017-09-20T18:11:00Z"/>
          <w:rFonts w:eastAsia="Times New Roman"/>
        </w:rPr>
      </w:pPr>
      <w:del w:id="610" w:author="Jasbinder Singh" w:date="2017-09-20T18:11:00Z">
        <w:r w:rsidRPr="005777A1" w:rsidDel="005E1120">
          <w:rPr>
            <w:rFonts w:eastAsia="Times New Roman"/>
            <w:lang w:val="en-GB"/>
          </w:rPr>
          <w:delText>Control System</w:delText>
        </w:r>
      </w:del>
    </w:p>
    <w:p w14:paraId="5A5ED159" w14:textId="0A07BD30" w:rsidR="005777A1" w:rsidRPr="005777A1" w:rsidDel="005E1120" w:rsidRDefault="005777A1" w:rsidP="007D4A2E">
      <w:pPr>
        <w:pStyle w:val="ListParagraph"/>
        <w:numPr>
          <w:ilvl w:val="0"/>
          <w:numId w:val="20"/>
        </w:numPr>
        <w:spacing w:line="360" w:lineRule="auto"/>
        <w:jc w:val="both"/>
        <w:rPr>
          <w:del w:id="611" w:author="Jasbinder Singh" w:date="2017-09-20T18:11:00Z"/>
          <w:rFonts w:eastAsia="Times New Roman"/>
        </w:rPr>
      </w:pPr>
      <w:del w:id="612" w:author="Jasbinder Singh" w:date="2017-09-20T18:11:00Z">
        <w:r w:rsidRPr="005777A1" w:rsidDel="005E1120">
          <w:rPr>
            <w:rFonts w:eastAsia="Times New Roman"/>
            <w:lang w:val="en-GB"/>
          </w:rPr>
          <w:delText>Range or set point</w:delText>
        </w:r>
      </w:del>
    </w:p>
    <w:p w14:paraId="02923288" w14:textId="0122C18F" w:rsidR="005777A1" w:rsidRPr="008621F9" w:rsidRDefault="005777A1" w:rsidP="007D4A2E">
      <w:pPr>
        <w:spacing w:line="360" w:lineRule="auto"/>
        <w:jc w:val="both"/>
        <w:rPr>
          <w:rFonts w:eastAsia="Times New Roman"/>
        </w:rPr>
      </w:pPr>
      <w:del w:id="613" w:author="Jasbinder Singh" w:date="2017-09-20T18:11:00Z">
        <w:r w:rsidRPr="008621F9" w:rsidDel="005E1120">
          <w:rPr>
            <w:rFonts w:eastAsia="Times New Roman"/>
            <w:lang w:val="en-GB"/>
          </w:rPr>
          <w:delText>For the Jakarta LRT Project, The I/O list will be categorized in several group based on the communication protocol used. The category of the subsystem protocol is listed below:</w:delText>
        </w:r>
      </w:del>
    </w:p>
    <w:tbl>
      <w:tblPr>
        <w:tblW w:w="0" w:type="auto"/>
        <w:jc w:val="center"/>
        <w:shd w:val="clear" w:color="auto" w:fill="FFFFFF"/>
        <w:tblCellMar>
          <w:left w:w="0" w:type="dxa"/>
          <w:right w:w="0" w:type="dxa"/>
        </w:tblCellMar>
        <w:tblLook w:val="04A0" w:firstRow="1" w:lastRow="0" w:firstColumn="1" w:lastColumn="0" w:noHBand="0" w:noVBand="1"/>
      </w:tblPr>
      <w:tblGrid>
        <w:gridCol w:w="841"/>
        <w:gridCol w:w="2545"/>
        <w:gridCol w:w="3119"/>
        <w:gridCol w:w="1505"/>
      </w:tblGrid>
      <w:tr w:rsidR="005777A1" w:rsidRPr="008621F9" w14:paraId="643EBF82" w14:textId="77777777" w:rsidTr="007D4A2E">
        <w:trPr>
          <w:tblHeader/>
          <w:jc w:val="center"/>
        </w:trPr>
        <w:tc>
          <w:tcPr>
            <w:tcW w:w="841" w:type="dxa"/>
            <w:tcBorders>
              <w:top w:val="single" w:sz="8" w:space="0" w:color="auto"/>
              <w:left w:val="single" w:sz="8" w:space="0" w:color="auto"/>
              <w:bottom w:val="single" w:sz="8" w:space="0" w:color="auto"/>
              <w:right w:val="single" w:sz="8" w:space="0" w:color="auto"/>
            </w:tcBorders>
            <w:shd w:val="clear" w:color="auto" w:fill="007DEB" w:themeFill="background2" w:themeFillShade="80"/>
            <w:tcMar>
              <w:top w:w="0" w:type="dxa"/>
              <w:left w:w="108" w:type="dxa"/>
              <w:bottom w:w="0" w:type="dxa"/>
              <w:right w:w="108" w:type="dxa"/>
            </w:tcMar>
            <w:hideMark/>
          </w:tcPr>
          <w:p w14:paraId="3DA92DCC" w14:textId="77777777" w:rsidR="005777A1" w:rsidRPr="005A2F94" w:rsidRDefault="005777A1" w:rsidP="006B4B05">
            <w:pPr>
              <w:rPr>
                <w:rFonts w:eastAsia="Times New Roman" w:cs="Arial"/>
                <w:szCs w:val="22"/>
              </w:rPr>
            </w:pPr>
            <w:r w:rsidRPr="005A2F94">
              <w:rPr>
                <w:rFonts w:eastAsia="Times New Roman" w:cs="Arial"/>
                <w:szCs w:val="22"/>
                <w:lang w:val="en-GB"/>
              </w:rPr>
              <w:t>No</w:t>
            </w:r>
          </w:p>
        </w:tc>
        <w:tc>
          <w:tcPr>
            <w:tcW w:w="2545" w:type="dxa"/>
            <w:tcBorders>
              <w:top w:val="single" w:sz="8" w:space="0" w:color="auto"/>
              <w:left w:val="nil"/>
              <w:bottom w:val="single" w:sz="8" w:space="0" w:color="auto"/>
              <w:right w:val="single" w:sz="8" w:space="0" w:color="auto"/>
            </w:tcBorders>
            <w:shd w:val="clear" w:color="auto" w:fill="007DEB" w:themeFill="background2" w:themeFillShade="80"/>
            <w:tcMar>
              <w:top w:w="0" w:type="dxa"/>
              <w:left w:w="108" w:type="dxa"/>
              <w:bottom w:w="0" w:type="dxa"/>
              <w:right w:w="108" w:type="dxa"/>
            </w:tcMar>
            <w:hideMark/>
          </w:tcPr>
          <w:p w14:paraId="1E4ED344" w14:textId="77777777" w:rsidR="005777A1" w:rsidRPr="005A2F94" w:rsidRDefault="005777A1" w:rsidP="006B4B05">
            <w:pPr>
              <w:rPr>
                <w:rFonts w:eastAsia="Times New Roman" w:cs="Arial"/>
                <w:szCs w:val="22"/>
              </w:rPr>
            </w:pPr>
            <w:r w:rsidRPr="005A2F94">
              <w:rPr>
                <w:rFonts w:eastAsia="Times New Roman" w:cs="Arial"/>
                <w:szCs w:val="22"/>
                <w:lang w:val="en-GB"/>
              </w:rPr>
              <w:t>Protocol</w:t>
            </w:r>
          </w:p>
        </w:tc>
        <w:tc>
          <w:tcPr>
            <w:tcW w:w="3119" w:type="dxa"/>
            <w:tcBorders>
              <w:top w:val="single" w:sz="8" w:space="0" w:color="auto"/>
              <w:left w:val="nil"/>
              <w:bottom w:val="single" w:sz="8" w:space="0" w:color="auto"/>
              <w:right w:val="single" w:sz="8" w:space="0" w:color="auto"/>
            </w:tcBorders>
            <w:shd w:val="clear" w:color="auto" w:fill="007DEB" w:themeFill="background2" w:themeFillShade="80"/>
            <w:tcMar>
              <w:top w:w="0" w:type="dxa"/>
              <w:left w:w="108" w:type="dxa"/>
              <w:bottom w:w="0" w:type="dxa"/>
              <w:right w:w="108" w:type="dxa"/>
            </w:tcMar>
            <w:hideMark/>
          </w:tcPr>
          <w:p w14:paraId="510B8E40" w14:textId="77777777" w:rsidR="005777A1" w:rsidRPr="005A2F94" w:rsidRDefault="005777A1" w:rsidP="006B4B05">
            <w:pPr>
              <w:rPr>
                <w:rFonts w:eastAsia="Times New Roman" w:cs="Arial"/>
                <w:szCs w:val="22"/>
              </w:rPr>
            </w:pPr>
            <w:r w:rsidRPr="005A2F94">
              <w:rPr>
                <w:rFonts w:eastAsia="Times New Roman" w:cs="Arial"/>
                <w:szCs w:val="22"/>
                <w:lang w:val="en-GB"/>
              </w:rPr>
              <w:t>Subsystem</w:t>
            </w:r>
          </w:p>
        </w:tc>
        <w:tc>
          <w:tcPr>
            <w:tcW w:w="1505" w:type="dxa"/>
            <w:tcBorders>
              <w:top w:val="single" w:sz="8" w:space="0" w:color="auto"/>
              <w:left w:val="nil"/>
              <w:bottom w:val="single" w:sz="8" w:space="0" w:color="auto"/>
              <w:right w:val="single" w:sz="8" w:space="0" w:color="auto"/>
            </w:tcBorders>
            <w:shd w:val="clear" w:color="auto" w:fill="007DEB" w:themeFill="background2" w:themeFillShade="80"/>
            <w:tcMar>
              <w:top w:w="0" w:type="dxa"/>
              <w:left w:w="108" w:type="dxa"/>
              <w:bottom w:w="0" w:type="dxa"/>
              <w:right w:w="108" w:type="dxa"/>
            </w:tcMar>
            <w:hideMark/>
          </w:tcPr>
          <w:p w14:paraId="435D1015" w14:textId="77777777" w:rsidR="005777A1" w:rsidRPr="005A2F94" w:rsidRDefault="005777A1" w:rsidP="006B4B05">
            <w:pPr>
              <w:rPr>
                <w:rFonts w:eastAsia="Times New Roman" w:cs="Arial"/>
                <w:szCs w:val="22"/>
              </w:rPr>
            </w:pPr>
            <w:r w:rsidRPr="005A2F94">
              <w:rPr>
                <w:rFonts w:eastAsia="Times New Roman" w:cs="Arial"/>
                <w:szCs w:val="22"/>
                <w:lang w:val="en-GB"/>
              </w:rPr>
              <w:t>Remark</w:t>
            </w:r>
          </w:p>
        </w:tc>
      </w:tr>
      <w:tr w:rsidR="005777A1" w:rsidRPr="008621F9" w14:paraId="0A587C08" w14:textId="77777777" w:rsidTr="00BC22A4">
        <w:trPr>
          <w:trHeight w:val="390"/>
          <w:jc w:val="center"/>
        </w:trPr>
        <w:tc>
          <w:tcPr>
            <w:tcW w:w="841"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645BBD0" w14:textId="77777777" w:rsidR="005777A1" w:rsidRPr="005A2F94" w:rsidRDefault="005777A1" w:rsidP="006B4B05">
            <w:pPr>
              <w:rPr>
                <w:rFonts w:eastAsia="Times New Roman" w:cs="Arial"/>
                <w:szCs w:val="22"/>
              </w:rPr>
            </w:pPr>
            <w:r w:rsidRPr="005A2F94">
              <w:rPr>
                <w:rFonts w:eastAsia="Times New Roman" w:cs="Arial"/>
                <w:szCs w:val="22"/>
                <w:lang w:val="en-GB"/>
              </w:rPr>
              <w:t>1</w:t>
            </w:r>
          </w:p>
        </w:tc>
        <w:tc>
          <w:tcPr>
            <w:tcW w:w="2545" w:type="dxa"/>
            <w:vMerge w:val="restart"/>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C42EF62" w14:textId="77777777" w:rsidR="005777A1" w:rsidRPr="005A2F94" w:rsidRDefault="005777A1" w:rsidP="006B4B05">
            <w:pPr>
              <w:rPr>
                <w:rFonts w:eastAsia="Times New Roman" w:cs="Arial"/>
                <w:szCs w:val="22"/>
              </w:rPr>
            </w:pPr>
            <w:r w:rsidRPr="005A2F94">
              <w:rPr>
                <w:rFonts w:eastAsia="Times New Roman" w:cs="Arial"/>
                <w:szCs w:val="22"/>
                <w:lang w:val="en-GB"/>
              </w:rPr>
              <w:t>SNMP</w:t>
            </w:r>
          </w:p>
        </w:tc>
        <w:tc>
          <w:tcPr>
            <w:tcW w:w="311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EE64DC1" w14:textId="77777777" w:rsidR="005777A1" w:rsidRPr="005A2F94" w:rsidRDefault="005777A1" w:rsidP="006B4B05">
            <w:pPr>
              <w:rPr>
                <w:rFonts w:eastAsia="Times New Roman" w:cs="Arial"/>
                <w:szCs w:val="22"/>
              </w:rPr>
            </w:pPr>
            <w:r w:rsidRPr="005A2F94">
              <w:rPr>
                <w:rFonts w:eastAsia="Times New Roman" w:cs="Arial"/>
                <w:szCs w:val="22"/>
                <w:lang w:val="en-GB"/>
              </w:rPr>
              <w:t>PABX Server</w:t>
            </w:r>
          </w:p>
        </w:tc>
        <w:tc>
          <w:tcPr>
            <w:tcW w:w="150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441C613" w14:textId="77777777" w:rsidR="005777A1" w:rsidRPr="005A2F94" w:rsidRDefault="005777A1" w:rsidP="006B4B05">
            <w:pPr>
              <w:rPr>
                <w:rFonts w:eastAsia="Times New Roman" w:cs="Arial"/>
                <w:szCs w:val="22"/>
              </w:rPr>
            </w:pPr>
            <w:r w:rsidRPr="005A2F94">
              <w:rPr>
                <w:rFonts w:eastAsia="Times New Roman" w:cs="Arial"/>
                <w:szCs w:val="22"/>
                <w:lang w:val="en-GB"/>
              </w:rPr>
              <w:t> </w:t>
            </w:r>
          </w:p>
        </w:tc>
      </w:tr>
      <w:tr w:rsidR="005777A1" w:rsidRPr="008621F9" w14:paraId="61258682" w14:textId="77777777" w:rsidTr="00BC22A4">
        <w:trPr>
          <w:jc w:val="center"/>
        </w:trPr>
        <w:tc>
          <w:tcPr>
            <w:tcW w:w="841" w:type="dxa"/>
            <w:vMerge/>
            <w:tcBorders>
              <w:top w:val="nil"/>
              <w:left w:val="single" w:sz="8" w:space="0" w:color="auto"/>
              <w:bottom w:val="single" w:sz="8" w:space="0" w:color="auto"/>
              <w:right w:val="single" w:sz="8" w:space="0" w:color="auto"/>
            </w:tcBorders>
            <w:shd w:val="clear" w:color="auto" w:fill="FFFFFF"/>
            <w:vAlign w:val="center"/>
            <w:hideMark/>
          </w:tcPr>
          <w:p w14:paraId="7F9AEA10" w14:textId="77777777" w:rsidR="005777A1" w:rsidRPr="005A2F94" w:rsidRDefault="005777A1" w:rsidP="006B4B05">
            <w:pPr>
              <w:rPr>
                <w:rFonts w:eastAsia="Times New Roman" w:cs="Arial"/>
                <w:szCs w:val="22"/>
              </w:rPr>
            </w:pPr>
          </w:p>
        </w:tc>
        <w:tc>
          <w:tcPr>
            <w:tcW w:w="2545" w:type="dxa"/>
            <w:vMerge/>
            <w:tcBorders>
              <w:top w:val="nil"/>
              <w:left w:val="nil"/>
              <w:bottom w:val="single" w:sz="8" w:space="0" w:color="auto"/>
              <w:right w:val="single" w:sz="8" w:space="0" w:color="auto"/>
            </w:tcBorders>
            <w:shd w:val="clear" w:color="auto" w:fill="FFFFFF"/>
            <w:vAlign w:val="center"/>
            <w:hideMark/>
          </w:tcPr>
          <w:p w14:paraId="751259A0" w14:textId="77777777" w:rsidR="005777A1" w:rsidRPr="005A2F94" w:rsidRDefault="005777A1" w:rsidP="006B4B05">
            <w:pPr>
              <w:rPr>
                <w:rFonts w:eastAsia="Times New Roman" w:cs="Arial"/>
                <w:szCs w:val="22"/>
              </w:rPr>
            </w:pPr>
          </w:p>
        </w:tc>
        <w:tc>
          <w:tcPr>
            <w:tcW w:w="3119" w:type="dxa"/>
            <w:tcBorders>
              <w:top w:val="nil"/>
              <w:left w:val="nil"/>
              <w:bottom w:val="single" w:sz="8" w:space="0" w:color="auto"/>
              <w:right w:val="single" w:sz="8" w:space="0" w:color="auto"/>
            </w:tcBorders>
            <w:shd w:val="clear" w:color="auto" w:fill="D6ECFF" w:themeFill="background2"/>
            <w:tcMar>
              <w:top w:w="0" w:type="dxa"/>
              <w:left w:w="108" w:type="dxa"/>
              <w:bottom w:w="0" w:type="dxa"/>
              <w:right w:w="108" w:type="dxa"/>
            </w:tcMar>
            <w:hideMark/>
          </w:tcPr>
          <w:p w14:paraId="5C054C07" w14:textId="77777777" w:rsidR="005777A1" w:rsidRPr="005A2F94" w:rsidRDefault="005777A1" w:rsidP="006B4B05">
            <w:pPr>
              <w:rPr>
                <w:rFonts w:eastAsia="Times New Roman" w:cs="Arial"/>
                <w:szCs w:val="22"/>
              </w:rPr>
            </w:pPr>
            <w:r w:rsidRPr="005A2F94">
              <w:rPr>
                <w:rFonts w:eastAsia="Times New Roman" w:cs="Arial"/>
                <w:szCs w:val="22"/>
                <w:lang w:val="en-GB"/>
              </w:rPr>
              <w:t>AFC Server</w:t>
            </w:r>
          </w:p>
        </w:tc>
        <w:tc>
          <w:tcPr>
            <w:tcW w:w="1505" w:type="dxa"/>
            <w:tcBorders>
              <w:top w:val="nil"/>
              <w:left w:val="nil"/>
              <w:bottom w:val="single" w:sz="8" w:space="0" w:color="auto"/>
              <w:right w:val="single" w:sz="8" w:space="0" w:color="auto"/>
            </w:tcBorders>
            <w:shd w:val="clear" w:color="auto" w:fill="D6ECFF" w:themeFill="background2"/>
            <w:tcMar>
              <w:top w:w="0" w:type="dxa"/>
              <w:left w:w="108" w:type="dxa"/>
              <w:bottom w:w="0" w:type="dxa"/>
              <w:right w:w="108" w:type="dxa"/>
            </w:tcMar>
            <w:hideMark/>
          </w:tcPr>
          <w:p w14:paraId="5242A0F4" w14:textId="77777777" w:rsidR="005777A1" w:rsidRPr="005A2F94" w:rsidRDefault="005777A1" w:rsidP="006B4B05">
            <w:pPr>
              <w:rPr>
                <w:rFonts w:eastAsia="Times New Roman" w:cs="Arial"/>
                <w:szCs w:val="22"/>
              </w:rPr>
            </w:pPr>
            <w:r w:rsidRPr="005A2F94">
              <w:rPr>
                <w:rFonts w:eastAsia="Times New Roman" w:cs="Arial"/>
                <w:szCs w:val="22"/>
                <w:lang w:val="en-GB"/>
              </w:rPr>
              <w:t> </w:t>
            </w:r>
          </w:p>
        </w:tc>
      </w:tr>
      <w:tr w:rsidR="005777A1" w:rsidRPr="008621F9" w14:paraId="3C3DA2D6" w14:textId="77777777" w:rsidTr="00BC22A4">
        <w:trPr>
          <w:jc w:val="center"/>
        </w:trPr>
        <w:tc>
          <w:tcPr>
            <w:tcW w:w="841" w:type="dxa"/>
            <w:vMerge/>
            <w:tcBorders>
              <w:top w:val="nil"/>
              <w:left w:val="single" w:sz="8" w:space="0" w:color="auto"/>
              <w:bottom w:val="single" w:sz="8" w:space="0" w:color="auto"/>
              <w:right w:val="single" w:sz="8" w:space="0" w:color="auto"/>
            </w:tcBorders>
            <w:shd w:val="clear" w:color="auto" w:fill="FFFFFF"/>
            <w:vAlign w:val="center"/>
            <w:hideMark/>
          </w:tcPr>
          <w:p w14:paraId="77A60935" w14:textId="77777777" w:rsidR="005777A1" w:rsidRPr="005A2F94" w:rsidRDefault="005777A1" w:rsidP="006B4B05">
            <w:pPr>
              <w:rPr>
                <w:rFonts w:eastAsia="Times New Roman" w:cs="Arial"/>
                <w:szCs w:val="22"/>
              </w:rPr>
            </w:pPr>
          </w:p>
        </w:tc>
        <w:tc>
          <w:tcPr>
            <w:tcW w:w="2545" w:type="dxa"/>
            <w:vMerge/>
            <w:tcBorders>
              <w:top w:val="nil"/>
              <w:left w:val="nil"/>
              <w:bottom w:val="single" w:sz="8" w:space="0" w:color="auto"/>
              <w:right w:val="single" w:sz="8" w:space="0" w:color="auto"/>
            </w:tcBorders>
            <w:shd w:val="clear" w:color="auto" w:fill="FFFFFF"/>
            <w:vAlign w:val="center"/>
            <w:hideMark/>
          </w:tcPr>
          <w:p w14:paraId="37BC2A3E" w14:textId="77777777" w:rsidR="005777A1" w:rsidRPr="005A2F94" w:rsidRDefault="005777A1" w:rsidP="006B4B05">
            <w:pPr>
              <w:rPr>
                <w:rFonts w:eastAsia="Times New Roman" w:cs="Arial"/>
                <w:szCs w:val="22"/>
              </w:rPr>
            </w:pPr>
          </w:p>
        </w:tc>
        <w:tc>
          <w:tcPr>
            <w:tcW w:w="311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8AD6D41" w14:textId="77777777" w:rsidR="005777A1" w:rsidRPr="005A2F94" w:rsidRDefault="005777A1" w:rsidP="006B4B05">
            <w:pPr>
              <w:rPr>
                <w:rFonts w:eastAsia="Times New Roman" w:cs="Arial"/>
                <w:szCs w:val="22"/>
              </w:rPr>
            </w:pPr>
            <w:r w:rsidRPr="005A2F94">
              <w:rPr>
                <w:rFonts w:eastAsia="Times New Roman" w:cs="Arial"/>
                <w:szCs w:val="22"/>
                <w:lang w:val="en-GB"/>
              </w:rPr>
              <w:t>Radio System Server</w:t>
            </w:r>
          </w:p>
        </w:tc>
        <w:tc>
          <w:tcPr>
            <w:tcW w:w="150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045438F" w14:textId="77777777" w:rsidR="005777A1" w:rsidRPr="005A2F94" w:rsidRDefault="005777A1" w:rsidP="006B4B05">
            <w:pPr>
              <w:rPr>
                <w:rFonts w:eastAsia="Times New Roman" w:cs="Arial"/>
                <w:szCs w:val="22"/>
              </w:rPr>
            </w:pPr>
            <w:r w:rsidRPr="005A2F94">
              <w:rPr>
                <w:rFonts w:eastAsia="Times New Roman" w:cs="Arial"/>
                <w:szCs w:val="22"/>
                <w:lang w:val="en-GB"/>
              </w:rPr>
              <w:t> </w:t>
            </w:r>
          </w:p>
        </w:tc>
      </w:tr>
      <w:tr w:rsidR="005777A1" w:rsidRPr="008621F9" w14:paraId="5FE26AF5" w14:textId="77777777" w:rsidTr="00BC22A4">
        <w:trPr>
          <w:jc w:val="center"/>
        </w:trPr>
        <w:tc>
          <w:tcPr>
            <w:tcW w:w="841" w:type="dxa"/>
            <w:vMerge/>
            <w:tcBorders>
              <w:top w:val="nil"/>
              <w:left w:val="single" w:sz="8" w:space="0" w:color="auto"/>
              <w:bottom w:val="single" w:sz="8" w:space="0" w:color="auto"/>
              <w:right w:val="single" w:sz="8" w:space="0" w:color="auto"/>
            </w:tcBorders>
            <w:shd w:val="clear" w:color="auto" w:fill="FFFFFF"/>
            <w:vAlign w:val="center"/>
            <w:hideMark/>
          </w:tcPr>
          <w:p w14:paraId="239CB613" w14:textId="77777777" w:rsidR="005777A1" w:rsidRPr="005A2F94" w:rsidRDefault="005777A1" w:rsidP="006B4B05">
            <w:pPr>
              <w:rPr>
                <w:rFonts w:eastAsia="Times New Roman" w:cs="Arial"/>
                <w:szCs w:val="22"/>
              </w:rPr>
            </w:pPr>
          </w:p>
        </w:tc>
        <w:tc>
          <w:tcPr>
            <w:tcW w:w="2545" w:type="dxa"/>
            <w:vMerge/>
            <w:tcBorders>
              <w:top w:val="nil"/>
              <w:left w:val="nil"/>
              <w:bottom w:val="single" w:sz="8" w:space="0" w:color="auto"/>
              <w:right w:val="single" w:sz="8" w:space="0" w:color="auto"/>
            </w:tcBorders>
            <w:shd w:val="clear" w:color="auto" w:fill="FFFFFF"/>
            <w:vAlign w:val="center"/>
            <w:hideMark/>
          </w:tcPr>
          <w:p w14:paraId="4E01B192" w14:textId="77777777" w:rsidR="005777A1" w:rsidRPr="005A2F94" w:rsidRDefault="005777A1" w:rsidP="006B4B05">
            <w:pPr>
              <w:rPr>
                <w:rFonts w:eastAsia="Times New Roman" w:cs="Arial"/>
                <w:szCs w:val="22"/>
              </w:rPr>
            </w:pPr>
          </w:p>
        </w:tc>
        <w:tc>
          <w:tcPr>
            <w:tcW w:w="3119" w:type="dxa"/>
            <w:tcBorders>
              <w:top w:val="nil"/>
              <w:left w:val="nil"/>
              <w:bottom w:val="single" w:sz="8" w:space="0" w:color="auto"/>
              <w:right w:val="single" w:sz="8" w:space="0" w:color="auto"/>
            </w:tcBorders>
            <w:shd w:val="clear" w:color="auto" w:fill="D6ECFF" w:themeFill="background2"/>
            <w:tcMar>
              <w:top w:w="0" w:type="dxa"/>
              <w:left w:w="108" w:type="dxa"/>
              <w:bottom w:w="0" w:type="dxa"/>
              <w:right w:w="108" w:type="dxa"/>
            </w:tcMar>
            <w:hideMark/>
          </w:tcPr>
          <w:p w14:paraId="3206107F" w14:textId="77777777" w:rsidR="005777A1" w:rsidRPr="005A2F94" w:rsidRDefault="005777A1" w:rsidP="006B4B05">
            <w:pPr>
              <w:rPr>
                <w:rFonts w:eastAsia="Times New Roman" w:cs="Arial"/>
                <w:szCs w:val="22"/>
              </w:rPr>
            </w:pPr>
            <w:r w:rsidRPr="005A2F94">
              <w:rPr>
                <w:rFonts w:eastAsia="Times New Roman" w:cs="Arial"/>
                <w:szCs w:val="22"/>
                <w:lang w:val="en-GB"/>
              </w:rPr>
              <w:t>Backbone and Access Server</w:t>
            </w:r>
          </w:p>
        </w:tc>
        <w:tc>
          <w:tcPr>
            <w:tcW w:w="1505" w:type="dxa"/>
            <w:tcBorders>
              <w:top w:val="nil"/>
              <w:left w:val="nil"/>
              <w:bottom w:val="single" w:sz="8" w:space="0" w:color="auto"/>
              <w:right w:val="single" w:sz="8" w:space="0" w:color="auto"/>
            </w:tcBorders>
            <w:shd w:val="clear" w:color="auto" w:fill="D6ECFF" w:themeFill="background2"/>
            <w:tcMar>
              <w:top w:w="0" w:type="dxa"/>
              <w:left w:w="108" w:type="dxa"/>
              <w:bottom w:w="0" w:type="dxa"/>
              <w:right w:w="108" w:type="dxa"/>
            </w:tcMar>
            <w:hideMark/>
          </w:tcPr>
          <w:p w14:paraId="2DB3A58A" w14:textId="77777777" w:rsidR="005777A1" w:rsidRPr="005A2F94" w:rsidRDefault="005777A1" w:rsidP="006B4B05">
            <w:pPr>
              <w:rPr>
                <w:rFonts w:eastAsia="Times New Roman" w:cs="Arial"/>
                <w:szCs w:val="22"/>
              </w:rPr>
            </w:pPr>
            <w:r w:rsidRPr="005A2F94">
              <w:rPr>
                <w:rFonts w:eastAsia="Times New Roman" w:cs="Arial"/>
                <w:szCs w:val="22"/>
                <w:lang w:val="en-GB"/>
              </w:rPr>
              <w:t> </w:t>
            </w:r>
          </w:p>
        </w:tc>
      </w:tr>
      <w:tr w:rsidR="005777A1" w:rsidRPr="008621F9" w14:paraId="0267F006" w14:textId="77777777" w:rsidTr="00BC22A4">
        <w:trPr>
          <w:jc w:val="center"/>
        </w:trPr>
        <w:tc>
          <w:tcPr>
            <w:tcW w:w="841" w:type="dxa"/>
            <w:vMerge/>
            <w:tcBorders>
              <w:top w:val="nil"/>
              <w:left w:val="single" w:sz="8" w:space="0" w:color="auto"/>
              <w:bottom w:val="single" w:sz="8" w:space="0" w:color="auto"/>
              <w:right w:val="single" w:sz="8" w:space="0" w:color="auto"/>
            </w:tcBorders>
            <w:shd w:val="clear" w:color="auto" w:fill="FFFFFF"/>
            <w:vAlign w:val="center"/>
            <w:hideMark/>
          </w:tcPr>
          <w:p w14:paraId="0C2E3251" w14:textId="77777777" w:rsidR="005777A1" w:rsidRPr="005A2F94" w:rsidRDefault="005777A1" w:rsidP="006B4B05">
            <w:pPr>
              <w:rPr>
                <w:rFonts w:eastAsia="Times New Roman" w:cs="Arial"/>
                <w:szCs w:val="22"/>
              </w:rPr>
            </w:pPr>
          </w:p>
        </w:tc>
        <w:tc>
          <w:tcPr>
            <w:tcW w:w="2545" w:type="dxa"/>
            <w:vMerge/>
            <w:tcBorders>
              <w:top w:val="nil"/>
              <w:left w:val="nil"/>
              <w:bottom w:val="single" w:sz="8" w:space="0" w:color="auto"/>
              <w:right w:val="single" w:sz="8" w:space="0" w:color="auto"/>
            </w:tcBorders>
            <w:shd w:val="clear" w:color="auto" w:fill="FFFFFF"/>
            <w:vAlign w:val="center"/>
            <w:hideMark/>
          </w:tcPr>
          <w:p w14:paraId="634D03D2" w14:textId="77777777" w:rsidR="005777A1" w:rsidRPr="005A2F94" w:rsidRDefault="005777A1" w:rsidP="006B4B05">
            <w:pPr>
              <w:rPr>
                <w:rFonts w:eastAsia="Times New Roman" w:cs="Arial"/>
                <w:szCs w:val="22"/>
              </w:rPr>
            </w:pPr>
          </w:p>
        </w:tc>
        <w:tc>
          <w:tcPr>
            <w:tcW w:w="311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C988A8C" w14:textId="77777777" w:rsidR="005777A1" w:rsidRPr="005A2F94" w:rsidRDefault="005777A1" w:rsidP="006B4B05">
            <w:pPr>
              <w:rPr>
                <w:rFonts w:eastAsia="Times New Roman" w:cs="Arial"/>
                <w:szCs w:val="22"/>
              </w:rPr>
            </w:pPr>
            <w:r w:rsidRPr="005A2F94">
              <w:rPr>
                <w:rFonts w:eastAsia="Times New Roman" w:cs="Arial"/>
                <w:szCs w:val="22"/>
                <w:lang w:val="en-GB"/>
              </w:rPr>
              <w:t>NTP Server</w:t>
            </w:r>
          </w:p>
        </w:tc>
        <w:tc>
          <w:tcPr>
            <w:tcW w:w="150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307EEFC" w14:textId="77777777" w:rsidR="005777A1" w:rsidRPr="005A2F94" w:rsidRDefault="005777A1" w:rsidP="006B4B05">
            <w:pPr>
              <w:rPr>
                <w:rFonts w:eastAsia="Times New Roman" w:cs="Arial"/>
                <w:szCs w:val="22"/>
              </w:rPr>
            </w:pPr>
            <w:r w:rsidRPr="005A2F94">
              <w:rPr>
                <w:rFonts w:eastAsia="Times New Roman" w:cs="Arial"/>
                <w:szCs w:val="22"/>
                <w:lang w:val="en-GB"/>
              </w:rPr>
              <w:t> </w:t>
            </w:r>
          </w:p>
        </w:tc>
      </w:tr>
      <w:tr w:rsidR="005777A1" w:rsidRPr="008621F9" w14:paraId="18223C41" w14:textId="77777777" w:rsidTr="00BC22A4">
        <w:trPr>
          <w:jc w:val="center"/>
        </w:trPr>
        <w:tc>
          <w:tcPr>
            <w:tcW w:w="841" w:type="dxa"/>
            <w:tcBorders>
              <w:top w:val="nil"/>
              <w:left w:val="single" w:sz="8" w:space="0" w:color="auto"/>
              <w:bottom w:val="single" w:sz="8" w:space="0" w:color="auto"/>
              <w:right w:val="single" w:sz="8" w:space="0" w:color="auto"/>
            </w:tcBorders>
            <w:shd w:val="clear" w:color="auto" w:fill="D6ECFF" w:themeFill="background2"/>
            <w:tcMar>
              <w:top w:w="0" w:type="dxa"/>
              <w:left w:w="108" w:type="dxa"/>
              <w:bottom w:w="0" w:type="dxa"/>
              <w:right w:w="108" w:type="dxa"/>
            </w:tcMar>
            <w:hideMark/>
          </w:tcPr>
          <w:p w14:paraId="686FCBAD" w14:textId="77777777" w:rsidR="005777A1" w:rsidRPr="005A2F94" w:rsidRDefault="005777A1" w:rsidP="00BC22A4">
            <w:pPr>
              <w:spacing w:after="120"/>
              <w:rPr>
                <w:rFonts w:eastAsia="Times New Roman" w:cs="Arial"/>
                <w:szCs w:val="22"/>
              </w:rPr>
            </w:pPr>
            <w:r w:rsidRPr="005A2F94">
              <w:rPr>
                <w:rFonts w:eastAsia="Times New Roman" w:cs="Arial"/>
                <w:szCs w:val="22"/>
                <w:lang w:val="en-GB"/>
              </w:rPr>
              <w:t>2</w:t>
            </w:r>
          </w:p>
        </w:tc>
        <w:tc>
          <w:tcPr>
            <w:tcW w:w="2545" w:type="dxa"/>
            <w:tcBorders>
              <w:top w:val="nil"/>
              <w:left w:val="nil"/>
              <w:bottom w:val="single" w:sz="8" w:space="0" w:color="auto"/>
              <w:right w:val="single" w:sz="8" w:space="0" w:color="auto"/>
            </w:tcBorders>
            <w:shd w:val="clear" w:color="auto" w:fill="D6ECFF" w:themeFill="background2"/>
            <w:tcMar>
              <w:top w:w="0" w:type="dxa"/>
              <w:left w:w="108" w:type="dxa"/>
              <w:bottom w:w="0" w:type="dxa"/>
              <w:right w:w="108" w:type="dxa"/>
            </w:tcMar>
            <w:hideMark/>
          </w:tcPr>
          <w:p w14:paraId="23E5A037" w14:textId="77777777" w:rsidR="005777A1" w:rsidRPr="005A2F94" w:rsidRDefault="005777A1" w:rsidP="006B4B05">
            <w:pPr>
              <w:rPr>
                <w:rFonts w:eastAsia="Times New Roman" w:cs="Arial"/>
                <w:szCs w:val="22"/>
              </w:rPr>
            </w:pPr>
            <w:r w:rsidRPr="005A2F94">
              <w:rPr>
                <w:rFonts w:eastAsia="Times New Roman" w:cs="Arial"/>
                <w:szCs w:val="22"/>
                <w:lang w:val="en-GB"/>
              </w:rPr>
              <w:t>OPC UA</w:t>
            </w:r>
          </w:p>
        </w:tc>
        <w:tc>
          <w:tcPr>
            <w:tcW w:w="3119" w:type="dxa"/>
            <w:tcBorders>
              <w:top w:val="nil"/>
              <w:left w:val="nil"/>
              <w:bottom w:val="single" w:sz="8" w:space="0" w:color="auto"/>
              <w:right w:val="single" w:sz="8" w:space="0" w:color="auto"/>
            </w:tcBorders>
            <w:shd w:val="clear" w:color="auto" w:fill="D6ECFF" w:themeFill="background2"/>
            <w:tcMar>
              <w:top w:w="0" w:type="dxa"/>
              <w:left w:w="108" w:type="dxa"/>
              <w:bottom w:w="0" w:type="dxa"/>
              <w:right w:w="108" w:type="dxa"/>
            </w:tcMar>
            <w:hideMark/>
          </w:tcPr>
          <w:p w14:paraId="3B402BD5" w14:textId="77777777" w:rsidR="005777A1" w:rsidRPr="005A2F94" w:rsidRDefault="005777A1" w:rsidP="006B4B05">
            <w:pPr>
              <w:rPr>
                <w:rFonts w:eastAsia="Times New Roman" w:cs="Arial"/>
                <w:szCs w:val="22"/>
              </w:rPr>
            </w:pPr>
            <w:r w:rsidRPr="005A2F94">
              <w:rPr>
                <w:rFonts w:eastAsia="Times New Roman" w:cs="Arial"/>
                <w:szCs w:val="22"/>
                <w:lang w:val="en-GB"/>
              </w:rPr>
              <w:t>CCTV and Security Server</w:t>
            </w:r>
          </w:p>
        </w:tc>
        <w:tc>
          <w:tcPr>
            <w:tcW w:w="1505" w:type="dxa"/>
            <w:tcBorders>
              <w:top w:val="nil"/>
              <w:left w:val="nil"/>
              <w:bottom w:val="single" w:sz="8" w:space="0" w:color="auto"/>
              <w:right w:val="single" w:sz="8" w:space="0" w:color="auto"/>
            </w:tcBorders>
            <w:shd w:val="clear" w:color="auto" w:fill="D6ECFF" w:themeFill="background2"/>
            <w:tcMar>
              <w:top w:w="0" w:type="dxa"/>
              <w:left w:w="108" w:type="dxa"/>
              <w:bottom w:w="0" w:type="dxa"/>
              <w:right w:w="108" w:type="dxa"/>
            </w:tcMar>
            <w:hideMark/>
          </w:tcPr>
          <w:p w14:paraId="27DE59A8" w14:textId="77777777" w:rsidR="005777A1" w:rsidRPr="005A2F94" w:rsidRDefault="005777A1" w:rsidP="006B4B05">
            <w:pPr>
              <w:rPr>
                <w:rFonts w:eastAsia="Times New Roman" w:cs="Arial"/>
                <w:szCs w:val="22"/>
              </w:rPr>
            </w:pPr>
            <w:r w:rsidRPr="005A2F94">
              <w:rPr>
                <w:rFonts w:eastAsia="Times New Roman" w:cs="Arial"/>
                <w:szCs w:val="22"/>
                <w:lang w:val="en-GB"/>
              </w:rPr>
              <w:t> </w:t>
            </w:r>
          </w:p>
        </w:tc>
      </w:tr>
      <w:tr w:rsidR="005777A1" w:rsidRPr="008621F9" w14:paraId="16E8E5D4" w14:textId="77777777" w:rsidTr="00BC22A4">
        <w:trPr>
          <w:jc w:val="center"/>
        </w:trPr>
        <w:tc>
          <w:tcPr>
            <w:tcW w:w="841"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746E4242" w14:textId="77777777" w:rsidR="005777A1" w:rsidRPr="005A2F94" w:rsidRDefault="005777A1" w:rsidP="00BC22A4">
            <w:pPr>
              <w:spacing w:after="120"/>
              <w:rPr>
                <w:rFonts w:eastAsia="Times New Roman" w:cs="Arial"/>
                <w:szCs w:val="22"/>
              </w:rPr>
            </w:pPr>
            <w:r w:rsidRPr="005A2F94">
              <w:rPr>
                <w:rFonts w:eastAsia="Times New Roman" w:cs="Arial"/>
                <w:szCs w:val="22"/>
                <w:lang w:val="en-GB"/>
              </w:rPr>
              <w:t>3</w:t>
            </w:r>
          </w:p>
        </w:tc>
        <w:tc>
          <w:tcPr>
            <w:tcW w:w="2545" w:type="dxa"/>
            <w:vMerge w:val="restart"/>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4F0C41B" w14:textId="77777777" w:rsidR="005777A1" w:rsidRPr="005A2F94" w:rsidRDefault="005777A1" w:rsidP="006B4B05">
            <w:pPr>
              <w:rPr>
                <w:rFonts w:eastAsia="Times New Roman" w:cs="Arial"/>
                <w:szCs w:val="22"/>
              </w:rPr>
            </w:pPr>
            <w:proofErr w:type="spellStart"/>
            <w:r w:rsidRPr="005A2F94">
              <w:rPr>
                <w:rFonts w:eastAsia="Times New Roman" w:cs="Arial"/>
                <w:szCs w:val="22"/>
                <w:lang w:val="en-GB"/>
              </w:rPr>
              <w:t>ModBus</w:t>
            </w:r>
            <w:proofErr w:type="spellEnd"/>
            <w:r w:rsidRPr="005A2F94">
              <w:rPr>
                <w:rFonts w:eastAsia="Times New Roman" w:cs="Arial"/>
                <w:szCs w:val="22"/>
                <w:lang w:val="en-GB"/>
              </w:rPr>
              <w:t xml:space="preserve"> TCP</w:t>
            </w:r>
          </w:p>
        </w:tc>
        <w:tc>
          <w:tcPr>
            <w:tcW w:w="311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3A00976" w14:textId="77777777" w:rsidR="005777A1" w:rsidRPr="005A2F94" w:rsidRDefault="005777A1" w:rsidP="006B4B05">
            <w:pPr>
              <w:rPr>
                <w:rFonts w:eastAsia="Times New Roman" w:cs="Arial"/>
                <w:szCs w:val="22"/>
              </w:rPr>
            </w:pPr>
            <w:r w:rsidRPr="005A2F94">
              <w:rPr>
                <w:rFonts w:eastAsia="Times New Roman" w:cs="Arial"/>
                <w:szCs w:val="22"/>
                <w:lang w:val="en-GB"/>
              </w:rPr>
              <w:t>BMS RTU</w:t>
            </w:r>
          </w:p>
        </w:tc>
        <w:tc>
          <w:tcPr>
            <w:tcW w:w="150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D97E2EA" w14:textId="77777777" w:rsidR="005777A1" w:rsidRPr="005A2F94" w:rsidRDefault="005777A1" w:rsidP="006B4B05">
            <w:pPr>
              <w:rPr>
                <w:rFonts w:eastAsia="Times New Roman" w:cs="Arial"/>
                <w:szCs w:val="22"/>
              </w:rPr>
            </w:pPr>
            <w:r w:rsidRPr="005A2F94">
              <w:rPr>
                <w:rFonts w:eastAsia="Times New Roman" w:cs="Arial"/>
                <w:szCs w:val="22"/>
                <w:lang w:val="en-GB"/>
              </w:rPr>
              <w:t> </w:t>
            </w:r>
          </w:p>
        </w:tc>
      </w:tr>
      <w:tr w:rsidR="005777A1" w:rsidRPr="008621F9" w14:paraId="70090485" w14:textId="77777777" w:rsidTr="00BC22A4">
        <w:trPr>
          <w:jc w:val="center"/>
        </w:trPr>
        <w:tc>
          <w:tcPr>
            <w:tcW w:w="841" w:type="dxa"/>
            <w:vMerge/>
            <w:tcBorders>
              <w:top w:val="nil"/>
              <w:left w:val="single" w:sz="8" w:space="0" w:color="auto"/>
              <w:bottom w:val="single" w:sz="8" w:space="0" w:color="auto"/>
              <w:right w:val="single" w:sz="8" w:space="0" w:color="auto"/>
            </w:tcBorders>
            <w:shd w:val="clear" w:color="auto" w:fill="FFFFFF"/>
            <w:vAlign w:val="center"/>
            <w:hideMark/>
          </w:tcPr>
          <w:p w14:paraId="7FC5C00B" w14:textId="77777777" w:rsidR="005777A1" w:rsidRPr="005A2F94" w:rsidRDefault="005777A1" w:rsidP="00BC22A4">
            <w:pPr>
              <w:spacing w:after="120"/>
              <w:rPr>
                <w:rFonts w:eastAsia="Times New Roman" w:cs="Arial"/>
                <w:szCs w:val="22"/>
              </w:rPr>
            </w:pPr>
          </w:p>
        </w:tc>
        <w:tc>
          <w:tcPr>
            <w:tcW w:w="2545" w:type="dxa"/>
            <w:vMerge/>
            <w:tcBorders>
              <w:top w:val="nil"/>
              <w:left w:val="nil"/>
              <w:bottom w:val="single" w:sz="8" w:space="0" w:color="auto"/>
              <w:right w:val="single" w:sz="8" w:space="0" w:color="auto"/>
            </w:tcBorders>
            <w:shd w:val="clear" w:color="auto" w:fill="FFFFFF"/>
            <w:vAlign w:val="center"/>
            <w:hideMark/>
          </w:tcPr>
          <w:p w14:paraId="60655184" w14:textId="77777777" w:rsidR="005777A1" w:rsidRPr="005A2F94" w:rsidRDefault="005777A1" w:rsidP="006B4B05">
            <w:pPr>
              <w:rPr>
                <w:rFonts w:eastAsia="Times New Roman" w:cs="Arial"/>
                <w:szCs w:val="22"/>
              </w:rPr>
            </w:pPr>
          </w:p>
        </w:tc>
        <w:tc>
          <w:tcPr>
            <w:tcW w:w="311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9F527F8" w14:textId="77777777" w:rsidR="005777A1" w:rsidRPr="005A2F94" w:rsidRDefault="005777A1" w:rsidP="006B4B05">
            <w:pPr>
              <w:rPr>
                <w:rFonts w:eastAsia="Times New Roman" w:cs="Arial"/>
                <w:szCs w:val="22"/>
              </w:rPr>
            </w:pPr>
            <w:r w:rsidRPr="005A2F94">
              <w:rPr>
                <w:rFonts w:eastAsia="Times New Roman" w:cs="Arial"/>
                <w:szCs w:val="22"/>
                <w:lang w:val="en-GB"/>
              </w:rPr>
              <w:t>APSS Protection Device</w:t>
            </w:r>
          </w:p>
        </w:tc>
        <w:tc>
          <w:tcPr>
            <w:tcW w:w="150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D0B27F7" w14:textId="77777777" w:rsidR="005777A1" w:rsidRPr="005A2F94" w:rsidRDefault="005777A1" w:rsidP="006B4B05">
            <w:pPr>
              <w:rPr>
                <w:rFonts w:eastAsia="Times New Roman" w:cs="Arial"/>
                <w:szCs w:val="22"/>
              </w:rPr>
            </w:pPr>
            <w:r w:rsidRPr="005A2F94">
              <w:rPr>
                <w:rFonts w:eastAsia="Times New Roman" w:cs="Arial"/>
                <w:szCs w:val="22"/>
                <w:lang w:val="en-GB"/>
              </w:rPr>
              <w:t>Assumption</w:t>
            </w:r>
          </w:p>
        </w:tc>
      </w:tr>
      <w:tr w:rsidR="005777A1" w:rsidRPr="008621F9" w14:paraId="57B3BEF6" w14:textId="77777777" w:rsidTr="00BC22A4">
        <w:trPr>
          <w:jc w:val="center"/>
        </w:trPr>
        <w:tc>
          <w:tcPr>
            <w:tcW w:w="841" w:type="dxa"/>
            <w:tcBorders>
              <w:top w:val="nil"/>
              <w:left w:val="single" w:sz="8" w:space="0" w:color="auto"/>
              <w:bottom w:val="single" w:sz="8" w:space="0" w:color="auto"/>
              <w:right w:val="single" w:sz="8" w:space="0" w:color="auto"/>
            </w:tcBorders>
            <w:shd w:val="clear" w:color="auto" w:fill="D6ECFF" w:themeFill="background2"/>
            <w:tcMar>
              <w:top w:w="0" w:type="dxa"/>
              <w:left w:w="108" w:type="dxa"/>
              <w:bottom w:w="0" w:type="dxa"/>
              <w:right w:w="108" w:type="dxa"/>
            </w:tcMar>
            <w:hideMark/>
          </w:tcPr>
          <w:p w14:paraId="24FF61B2" w14:textId="77777777" w:rsidR="005777A1" w:rsidRPr="005A2F94" w:rsidRDefault="005777A1" w:rsidP="00BC22A4">
            <w:pPr>
              <w:spacing w:after="120"/>
              <w:rPr>
                <w:rFonts w:eastAsia="Times New Roman" w:cs="Arial"/>
                <w:szCs w:val="22"/>
              </w:rPr>
            </w:pPr>
            <w:r w:rsidRPr="005A2F94">
              <w:rPr>
                <w:rFonts w:eastAsia="Times New Roman" w:cs="Arial"/>
                <w:szCs w:val="22"/>
                <w:lang w:val="en-GB"/>
              </w:rPr>
              <w:t>4</w:t>
            </w:r>
          </w:p>
        </w:tc>
        <w:tc>
          <w:tcPr>
            <w:tcW w:w="2545" w:type="dxa"/>
            <w:tcBorders>
              <w:top w:val="nil"/>
              <w:left w:val="nil"/>
              <w:bottom w:val="single" w:sz="8" w:space="0" w:color="auto"/>
              <w:right w:val="single" w:sz="8" w:space="0" w:color="auto"/>
            </w:tcBorders>
            <w:shd w:val="clear" w:color="auto" w:fill="D6ECFF" w:themeFill="background2"/>
            <w:tcMar>
              <w:top w:w="0" w:type="dxa"/>
              <w:left w:w="108" w:type="dxa"/>
              <w:bottom w:w="0" w:type="dxa"/>
              <w:right w:w="108" w:type="dxa"/>
            </w:tcMar>
            <w:hideMark/>
          </w:tcPr>
          <w:p w14:paraId="7453BB68" w14:textId="77777777" w:rsidR="005777A1" w:rsidRPr="005A2F94" w:rsidRDefault="005777A1" w:rsidP="006B4B05">
            <w:pPr>
              <w:rPr>
                <w:rFonts w:eastAsia="Times New Roman" w:cs="Arial"/>
                <w:szCs w:val="22"/>
              </w:rPr>
            </w:pPr>
            <w:r w:rsidRPr="005A2F94">
              <w:rPr>
                <w:rFonts w:eastAsia="Times New Roman" w:cs="Arial"/>
                <w:szCs w:val="22"/>
                <w:lang w:val="en-GB"/>
              </w:rPr>
              <w:t>ODVA</w:t>
            </w:r>
          </w:p>
        </w:tc>
        <w:tc>
          <w:tcPr>
            <w:tcW w:w="3119" w:type="dxa"/>
            <w:tcBorders>
              <w:top w:val="nil"/>
              <w:left w:val="nil"/>
              <w:bottom w:val="single" w:sz="8" w:space="0" w:color="auto"/>
              <w:right w:val="single" w:sz="8" w:space="0" w:color="auto"/>
            </w:tcBorders>
            <w:shd w:val="clear" w:color="auto" w:fill="D6ECFF" w:themeFill="background2"/>
            <w:tcMar>
              <w:top w:w="0" w:type="dxa"/>
              <w:left w:w="108" w:type="dxa"/>
              <w:bottom w:w="0" w:type="dxa"/>
              <w:right w:w="108" w:type="dxa"/>
            </w:tcMar>
            <w:hideMark/>
          </w:tcPr>
          <w:p w14:paraId="4B498B81" w14:textId="77777777" w:rsidR="005777A1" w:rsidRPr="005A2F94" w:rsidRDefault="005777A1" w:rsidP="006B4B05">
            <w:pPr>
              <w:rPr>
                <w:rFonts w:eastAsia="Times New Roman" w:cs="Arial"/>
                <w:szCs w:val="22"/>
              </w:rPr>
            </w:pPr>
            <w:r w:rsidRPr="005A2F94">
              <w:rPr>
                <w:rFonts w:eastAsia="Times New Roman" w:cs="Arial"/>
                <w:szCs w:val="22"/>
                <w:lang w:val="en-GB"/>
              </w:rPr>
              <w:t>Allen Bradley TPSS RTU</w:t>
            </w:r>
          </w:p>
        </w:tc>
        <w:tc>
          <w:tcPr>
            <w:tcW w:w="1505" w:type="dxa"/>
            <w:tcBorders>
              <w:top w:val="nil"/>
              <w:left w:val="nil"/>
              <w:bottom w:val="single" w:sz="8" w:space="0" w:color="auto"/>
              <w:right w:val="single" w:sz="8" w:space="0" w:color="auto"/>
            </w:tcBorders>
            <w:shd w:val="clear" w:color="auto" w:fill="D6ECFF" w:themeFill="background2"/>
            <w:tcMar>
              <w:top w:w="0" w:type="dxa"/>
              <w:left w:w="108" w:type="dxa"/>
              <w:bottom w:w="0" w:type="dxa"/>
              <w:right w:w="108" w:type="dxa"/>
            </w:tcMar>
            <w:hideMark/>
          </w:tcPr>
          <w:p w14:paraId="5F799E1E" w14:textId="77777777" w:rsidR="005777A1" w:rsidRPr="005A2F94" w:rsidRDefault="005777A1" w:rsidP="006B4B05">
            <w:pPr>
              <w:rPr>
                <w:rFonts w:eastAsia="Times New Roman" w:cs="Arial"/>
                <w:szCs w:val="22"/>
              </w:rPr>
            </w:pPr>
            <w:r w:rsidRPr="005A2F94">
              <w:rPr>
                <w:rFonts w:eastAsia="Times New Roman" w:cs="Arial"/>
                <w:szCs w:val="22"/>
                <w:lang w:val="en-GB"/>
              </w:rPr>
              <w:t> </w:t>
            </w:r>
          </w:p>
        </w:tc>
      </w:tr>
      <w:tr w:rsidR="005777A1" w:rsidRPr="008621F9" w14:paraId="097F1EB3" w14:textId="77777777" w:rsidTr="00BC22A4">
        <w:trPr>
          <w:jc w:val="center"/>
        </w:trPr>
        <w:tc>
          <w:tcPr>
            <w:tcW w:w="841"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25B1C9F2" w14:textId="77777777" w:rsidR="005777A1" w:rsidRPr="005A2F94" w:rsidRDefault="005777A1" w:rsidP="00BC22A4">
            <w:pPr>
              <w:spacing w:after="120"/>
              <w:rPr>
                <w:rFonts w:eastAsia="Times New Roman" w:cs="Arial"/>
                <w:szCs w:val="22"/>
              </w:rPr>
            </w:pPr>
            <w:r w:rsidRPr="005A2F94">
              <w:rPr>
                <w:rFonts w:eastAsia="Times New Roman" w:cs="Arial"/>
                <w:szCs w:val="22"/>
                <w:lang w:val="en-GB"/>
              </w:rPr>
              <w:t>5</w:t>
            </w:r>
          </w:p>
        </w:tc>
        <w:tc>
          <w:tcPr>
            <w:tcW w:w="254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09D15F1" w14:textId="77777777" w:rsidR="005777A1" w:rsidRPr="005A2F94" w:rsidRDefault="005777A1" w:rsidP="006B4B05">
            <w:pPr>
              <w:rPr>
                <w:rFonts w:eastAsia="Times New Roman" w:cs="Arial"/>
                <w:szCs w:val="22"/>
              </w:rPr>
            </w:pPr>
            <w:r w:rsidRPr="005A2F94">
              <w:rPr>
                <w:rFonts w:eastAsia="Times New Roman" w:cs="Arial"/>
                <w:szCs w:val="22"/>
                <w:lang w:val="en-GB"/>
              </w:rPr>
              <w:t xml:space="preserve">Open </w:t>
            </w:r>
            <w:proofErr w:type="spellStart"/>
            <w:r w:rsidRPr="005A2F94">
              <w:rPr>
                <w:rFonts w:eastAsia="Times New Roman" w:cs="Arial"/>
                <w:szCs w:val="22"/>
                <w:lang w:val="en-GB"/>
              </w:rPr>
              <w:t>Acces</w:t>
            </w:r>
            <w:proofErr w:type="spellEnd"/>
            <w:r w:rsidRPr="005A2F94">
              <w:rPr>
                <w:rFonts w:eastAsia="Times New Roman" w:cs="Arial"/>
                <w:szCs w:val="22"/>
                <w:lang w:val="en-GB"/>
              </w:rPr>
              <w:t xml:space="preserve"> SDK</w:t>
            </w:r>
          </w:p>
        </w:tc>
        <w:tc>
          <w:tcPr>
            <w:tcW w:w="311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55F8DE7" w14:textId="77777777" w:rsidR="005777A1" w:rsidRPr="005A2F94" w:rsidRDefault="005777A1" w:rsidP="006B4B05">
            <w:pPr>
              <w:rPr>
                <w:rFonts w:eastAsia="Times New Roman" w:cs="Arial"/>
                <w:szCs w:val="22"/>
              </w:rPr>
            </w:pPr>
            <w:r w:rsidRPr="005A2F94">
              <w:rPr>
                <w:rFonts w:eastAsia="Times New Roman" w:cs="Arial"/>
                <w:szCs w:val="22"/>
                <w:lang w:val="en-GB"/>
              </w:rPr>
              <w:t>PA, PID, PHP Server</w:t>
            </w:r>
          </w:p>
        </w:tc>
        <w:tc>
          <w:tcPr>
            <w:tcW w:w="150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DD3981C" w14:textId="77777777" w:rsidR="005777A1" w:rsidRPr="005A2F94" w:rsidRDefault="005777A1" w:rsidP="006B4B05">
            <w:pPr>
              <w:rPr>
                <w:rFonts w:eastAsia="Times New Roman" w:cs="Arial"/>
                <w:szCs w:val="22"/>
              </w:rPr>
            </w:pPr>
            <w:r w:rsidRPr="005A2F94">
              <w:rPr>
                <w:rFonts w:eastAsia="Times New Roman" w:cs="Arial"/>
                <w:szCs w:val="22"/>
                <w:lang w:val="en-GB"/>
              </w:rPr>
              <w:t> </w:t>
            </w:r>
          </w:p>
        </w:tc>
      </w:tr>
      <w:tr w:rsidR="005777A1" w:rsidRPr="008621F9" w14:paraId="32826244" w14:textId="77777777" w:rsidTr="00BC22A4">
        <w:trPr>
          <w:jc w:val="center"/>
        </w:trPr>
        <w:tc>
          <w:tcPr>
            <w:tcW w:w="841" w:type="dxa"/>
            <w:tcBorders>
              <w:top w:val="nil"/>
              <w:left w:val="single" w:sz="8" w:space="0" w:color="auto"/>
              <w:bottom w:val="single" w:sz="8" w:space="0" w:color="auto"/>
              <w:right w:val="single" w:sz="8" w:space="0" w:color="auto"/>
            </w:tcBorders>
            <w:shd w:val="clear" w:color="auto" w:fill="D6ECFF" w:themeFill="background2"/>
            <w:tcMar>
              <w:top w:w="0" w:type="dxa"/>
              <w:left w:w="108" w:type="dxa"/>
              <w:bottom w:w="0" w:type="dxa"/>
              <w:right w:w="108" w:type="dxa"/>
            </w:tcMar>
            <w:hideMark/>
          </w:tcPr>
          <w:p w14:paraId="6CC9792A" w14:textId="77777777" w:rsidR="005777A1" w:rsidRPr="005A2F94" w:rsidRDefault="005777A1" w:rsidP="006B4B05">
            <w:pPr>
              <w:rPr>
                <w:rFonts w:eastAsia="Times New Roman" w:cs="Arial"/>
                <w:szCs w:val="22"/>
              </w:rPr>
            </w:pPr>
            <w:r w:rsidRPr="005A2F94">
              <w:rPr>
                <w:rFonts w:eastAsia="Times New Roman" w:cs="Arial"/>
                <w:szCs w:val="22"/>
                <w:lang w:val="en-GB"/>
              </w:rPr>
              <w:t>6</w:t>
            </w:r>
          </w:p>
        </w:tc>
        <w:tc>
          <w:tcPr>
            <w:tcW w:w="2545" w:type="dxa"/>
            <w:tcBorders>
              <w:top w:val="nil"/>
              <w:left w:val="nil"/>
              <w:bottom w:val="single" w:sz="8" w:space="0" w:color="auto"/>
              <w:right w:val="single" w:sz="8" w:space="0" w:color="auto"/>
            </w:tcBorders>
            <w:shd w:val="clear" w:color="auto" w:fill="D6ECFF" w:themeFill="background2"/>
            <w:tcMar>
              <w:top w:w="0" w:type="dxa"/>
              <w:left w:w="108" w:type="dxa"/>
              <w:bottom w:w="0" w:type="dxa"/>
              <w:right w:w="108" w:type="dxa"/>
            </w:tcMar>
            <w:hideMark/>
          </w:tcPr>
          <w:p w14:paraId="083A2CAF" w14:textId="0027BA6A" w:rsidR="005777A1" w:rsidRPr="005A2F94" w:rsidRDefault="005777A1" w:rsidP="005777A1">
            <w:pPr>
              <w:rPr>
                <w:rFonts w:eastAsia="Times New Roman" w:cs="Arial"/>
                <w:szCs w:val="22"/>
              </w:rPr>
            </w:pPr>
            <w:r w:rsidRPr="005A2F94">
              <w:rPr>
                <w:rFonts w:eastAsia="Times New Roman" w:cs="Arial"/>
                <w:szCs w:val="22"/>
                <w:lang w:val="en-GB"/>
              </w:rPr>
              <w:t>D</w:t>
            </w:r>
            <w:r>
              <w:rPr>
                <w:rFonts w:eastAsia="Times New Roman" w:cs="Arial"/>
                <w:szCs w:val="22"/>
                <w:lang w:val="en-GB"/>
              </w:rPr>
              <w:t>AEA</w:t>
            </w:r>
            <w:r w:rsidRPr="005A2F94">
              <w:rPr>
                <w:rFonts w:eastAsia="Times New Roman" w:cs="Arial"/>
                <w:szCs w:val="22"/>
                <w:lang w:val="en-GB"/>
              </w:rPr>
              <w:t>TI Signalling Protocol</w:t>
            </w:r>
          </w:p>
        </w:tc>
        <w:tc>
          <w:tcPr>
            <w:tcW w:w="3119" w:type="dxa"/>
            <w:tcBorders>
              <w:top w:val="nil"/>
              <w:left w:val="nil"/>
              <w:bottom w:val="single" w:sz="8" w:space="0" w:color="auto"/>
              <w:right w:val="single" w:sz="8" w:space="0" w:color="auto"/>
            </w:tcBorders>
            <w:shd w:val="clear" w:color="auto" w:fill="D6ECFF" w:themeFill="background2"/>
            <w:tcMar>
              <w:top w:w="0" w:type="dxa"/>
              <w:left w:w="108" w:type="dxa"/>
              <w:bottom w:w="0" w:type="dxa"/>
              <w:right w:w="108" w:type="dxa"/>
            </w:tcMar>
            <w:hideMark/>
          </w:tcPr>
          <w:p w14:paraId="3AD0E2C2" w14:textId="77777777" w:rsidR="005777A1" w:rsidRPr="005A2F94" w:rsidRDefault="005777A1" w:rsidP="006B4B05">
            <w:pPr>
              <w:rPr>
                <w:rFonts w:eastAsia="Times New Roman" w:cs="Arial"/>
                <w:szCs w:val="22"/>
              </w:rPr>
            </w:pPr>
            <w:r w:rsidRPr="005A2F94">
              <w:rPr>
                <w:rFonts w:eastAsia="Times New Roman" w:cs="Arial"/>
                <w:szCs w:val="22"/>
                <w:lang w:val="en-GB"/>
              </w:rPr>
              <w:t>Signalling Server</w:t>
            </w:r>
          </w:p>
        </w:tc>
        <w:tc>
          <w:tcPr>
            <w:tcW w:w="1505" w:type="dxa"/>
            <w:tcBorders>
              <w:top w:val="nil"/>
              <w:left w:val="nil"/>
              <w:bottom w:val="single" w:sz="8" w:space="0" w:color="auto"/>
              <w:right w:val="single" w:sz="8" w:space="0" w:color="auto"/>
            </w:tcBorders>
            <w:shd w:val="clear" w:color="auto" w:fill="D6ECFF" w:themeFill="background2"/>
            <w:tcMar>
              <w:top w:w="0" w:type="dxa"/>
              <w:left w:w="108" w:type="dxa"/>
              <w:bottom w:w="0" w:type="dxa"/>
              <w:right w:w="108" w:type="dxa"/>
            </w:tcMar>
            <w:hideMark/>
          </w:tcPr>
          <w:p w14:paraId="7A97F441" w14:textId="77777777" w:rsidR="005777A1" w:rsidRPr="005A2F94" w:rsidRDefault="005777A1" w:rsidP="006B4B05">
            <w:pPr>
              <w:rPr>
                <w:rFonts w:eastAsia="Times New Roman" w:cs="Arial"/>
                <w:szCs w:val="22"/>
              </w:rPr>
            </w:pPr>
            <w:r w:rsidRPr="005A2F94">
              <w:rPr>
                <w:rFonts w:eastAsia="Times New Roman" w:cs="Arial"/>
                <w:szCs w:val="22"/>
                <w:lang w:val="en-GB"/>
              </w:rPr>
              <w:t> </w:t>
            </w:r>
          </w:p>
        </w:tc>
      </w:tr>
      <w:tr w:rsidR="005777A1" w:rsidRPr="008621F9" w14:paraId="25FA684D" w14:textId="77777777" w:rsidTr="00BC22A4">
        <w:trPr>
          <w:jc w:val="center"/>
        </w:trPr>
        <w:tc>
          <w:tcPr>
            <w:tcW w:w="841"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4F009FE5" w14:textId="77777777" w:rsidR="005777A1" w:rsidRPr="005A2F94" w:rsidRDefault="005777A1" w:rsidP="006B4B05">
            <w:pPr>
              <w:rPr>
                <w:rFonts w:eastAsia="Times New Roman" w:cs="Arial"/>
                <w:szCs w:val="22"/>
              </w:rPr>
            </w:pPr>
            <w:r w:rsidRPr="005A2F94">
              <w:rPr>
                <w:rFonts w:eastAsia="Times New Roman" w:cs="Arial"/>
                <w:szCs w:val="22"/>
                <w:lang w:val="en-GB"/>
              </w:rPr>
              <w:t>7</w:t>
            </w:r>
          </w:p>
        </w:tc>
        <w:tc>
          <w:tcPr>
            <w:tcW w:w="254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603022F" w14:textId="623BCB83" w:rsidR="005777A1" w:rsidRPr="005A2F94" w:rsidRDefault="005777A1" w:rsidP="006B4B05">
            <w:pPr>
              <w:rPr>
                <w:rFonts w:eastAsia="Times New Roman" w:cs="Arial"/>
                <w:szCs w:val="22"/>
              </w:rPr>
            </w:pPr>
            <w:r w:rsidRPr="005A2F94">
              <w:rPr>
                <w:rFonts w:eastAsia="Times New Roman" w:cs="Arial"/>
                <w:szCs w:val="22"/>
                <w:lang w:val="en-GB"/>
              </w:rPr>
              <w:t>IEC</w:t>
            </w:r>
            <w:r w:rsidR="00BC22A4">
              <w:rPr>
                <w:rFonts w:eastAsia="Times New Roman" w:cs="Arial"/>
                <w:szCs w:val="22"/>
                <w:lang w:val="en-GB"/>
              </w:rPr>
              <w:t xml:space="preserve"> </w:t>
            </w:r>
            <w:r w:rsidR="00AB2989">
              <w:rPr>
                <w:rFonts w:eastAsia="Times New Roman" w:cs="Arial"/>
                <w:szCs w:val="22"/>
                <w:lang w:val="en-GB"/>
              </w:rPr>
              <w:t>61850</w:t>
            </w:r>
          </w:p>
        </w:tc>
        <w:tc>
          <w:tcPr>
            <w:tcW w:w="311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C77B7CB" w14:textId="77777777" w:rsidR="005777A1" w:rsidRPr="005A2F94" w:rsidRDefault="005777A1" w:rsidP="006B4B05">
            <w:pPr>
              <w:rPr>
                <w:rFonts w:eastAsia="Times New Roman" w:cs="Arial"/>
                <w:szCs w:val="22"/>
              </w:rPr>
            </w:pPr>
            <w:r w:rsidRPr="005A2F94">
              <w:rPr>
                <w:rFonts w:eastAsia="Times New Roman" w:cs="Arial"/>
                <w:szCs w:val="22"/>
                <w:lang w:val="en-GB"/>
              </w:rPr>
              <w:t>TPSS Protection Relay</w:t>
            </w:r>
          </w:p>
        </w:tc>
        <w:tc>
          <w:tcPr>
            <w:tcW w:w="150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7D29DBF" w14:textId="77777777" w:rsidR="005777A1" w:rsidRPr="005A2F94" w:rsidRDefault="005777A1" w:rsidP="005777A1">
            <w:pPr>
              <w:keepNext/>
              <w:rPr>
                <w:rFonts w:eastAsia="Times New Roman" w:cs="Arial"/>
                <w:szCs w:val="22"/>
              </w:rPr>
            </w:pPr>
            <w:r w:rsidRPr="005A2F94">
              <w:rPr>
                <w:rFonts w:eastAsia="Times New Roman" w:cs="Arial"/>
                <w:szCs w:val="22"/>
                <w:lang w:val="en-GB"/>
              </w:rPr>
              <w:t>Assumption</w:t>
            </w:r>
          </w:p>
        </w:tc>
      </w:tr>
    </w:tbl>
    <w:p w14:paraId="21D1586C" w14:textId="2F0B78E7" w:rsidR="005777A1" w:rsidRDefault="005777A1" w:rsidP="005777A1">
      <w:pPr>
        <w:pStyle w:val="Caption"/>
        <w:jc w:val="center"/>
      </w:pPr>
      <w:bookmarkStart w:id="614" w:name="_Toc491988753"/>
      <w:r>
        <w:t xml:space="preserve">Table </w:t>
      </w:r>
      <w:fldSimple w:instr=" SEQ Table \* ARABIC ">
        <w:r w:rsidR="006E34F4">
          <w:rPr>
            <w:noProof/>
          </w:rPr>
          <w:t>8</w:t>
        </w:r>
      </w:fldSimple>
      <w:r>
        <w:t xml:space="preserve"> - SCADA IO List</w:t>
      </w:r>
      <w:bookmarkEnd w:id="614"/>
    </w:p>
    <w:p w14:paraId="1280297E" w14:textId="2B51780F" w:rsidR="005777A1" w:rsidRDefault="005777A1" w:rsidP="005777A1">
      <w:pPr>
        <w:spacing w:line="360" w:lineRule="auto"/>
      </w:pPr>
      <w:r w:rsidRPr="008621F9">
        <w:rPr>
          <w:rFonts w:eastAsia="Times New Roman"/>
          <w:shd w:val="clear" w:color="auto" w:fill="FFFFFF"/>
          <w:lang w:val="en-GB"/>
        </w:rPr>
        <w:t>The complete I/O list is depicted</w:t>
      </w:r>
      <w:r w:rsidR="00553F64">
        <w:rPr>
          <w:rFonts w:eastAsia="Times New Roman"/>
          <w:shd w:val="clear" w:color="auto" w:fill="FFFFFF"/>
          <w:lang w:val="en-GB"/>
        </w:rPr>
        <w:t xml:space="preserve"> in document appendix B</w:t>
      </w:r>
      <w:r w:rsidRPr="008621F9">
        <w:rPr>
          <w:rFonts w:eastAsia="Times New Roman"/>
          <w:shd w:val="clear" w:color="auto" w:fill="FFFFFF"/>
          <w:lang w:val="en-GB"/>
        </w:rPr>
        <w:t>.</w:t>
      </w:r>
    </w:p>
    <w:p w14:paraId="23BB1A1E" w14:textId="77777777" w:rsidR="007A55F2" w:rsidRDefault="007A55F2" w:rsidP="00281992">
      <w:pPr>
        <w:pStyle w:val="TCText"/>
      </w:pPr>
      <w:bookmarkStart w:id="615" w:name="_Toc492278928"/>
      <w:commentRangeStart w:id="616"/>
      <w:r>
        <w:t>SCADA System Design and Functionality</w:t>
      </w:r>
      <w:bookmarkEnd w:id="615"/>
      <w:commentRangeEnd w:id="616"/>
      <w:r w:rsidR="005809C5">
        <w:rPr>
          <w:rStyle w:val="CommentReference"/>
          <w:rFonts w:eastAsia="Times New Roman" w:cs="Times New Roman"/>
          <w:b w:val="0"/>
          <w:bCs w:val="0"/>
          <w:lang w:val="en-US" w:bidi="ar-SA"/>
        </w:rPr>
        <w:commentReference w:id="616"/>
      </w:r>
    </w:p>
    <w:p w14:paraId="5BE5C3D8" w14:textId="723468F1" w:rsidR="007A55F2" w:rsidRDefault="007A55F2" w:rsidP="007A55F2">
      <w:pPr>
        <w:pStyle w:val="TCHeading111"/>
        <w:numPr>
          <w:ilvl w:val="2"/>
          <w:numId w:val="8"/>
        </w:numPr>
      </w:pPr>
      <w:bookmarkStart w:id="617" w:name="_Toc492278929"/>
      <w:r>
        <w:t>Archive</w:t>
      </w:r>
      <w:bookmarkEnd w:id="617"/>
    </w:p>
    <w:p w14:paraId="1897123C" w14:textId="77777777" w:rsidR="007A55F2" w:rsidRDefault="007A55F2" w:rsidP="007D4A2E">
      <w:pPr>
        <w:spacing w:line="360" w:lineRule="auto"/>
        <w:jc w:val="both"/>
      </w:pPr>
      <w:r>
        <w:t>All Health status, data, and alarm from all system equipment that will be connected to SCADA System will be stored in the form of Archive in SCADA Server. The Archive will only store the data only if there is a data changing or if a value is passing of desired level of data.</w:t>
      </w:r>
    </w:p>
    <w:p w14:paraId="76A33653" w14:textId="77777777" w:rsidR="007A55F2" w:rsidRDefault="007A55F2" w:rsidP="007D4A2E">
      <w:pPr>
        <w:spacing w:line="360" w:lineRule="auto"/>
        <w:jc w:val="both"/>
      </w:pPr>
      <w:r>
        <w:t>The archive will store the information of but shall not be limited to the following:</w:t>
      </w:r>
    </w:p>
    <w:p w14:paraId="6E6806A2" w14:textId="77777777" w:rsidR="007A55F2" w:rsidRDefault="007A55F2" w:rsidP="007D4A2E">
      <w:pPr>
        <w:pStyle w:val="ListParagraph"/>
        <w:numPr>
          <w:ilvl w:val="0"/>
          <w:numId w:val="21"/>
        </w:numPr>
        <w:spacing w:line="360" w:lineRule="auto"/>
        <w:jc w:val="both"/>
      </w:pPr>
      <w:r>
        <w:t>Time of data stored</w:t>
      </w:r>
    </w:p>
    <w:p w14:paraId="27D3780E" w14:textId="77777777" w:rsidR="007A55F2" w:rsidRDefault="007A55F2" w:rsidP="007D4A2E">
      <w:pPr>
        <w:pStyle w:val="ListParagraph"/>
        <w:numPr>
          <w:ilvl w:val="0"/>
          <w:numId w:val="21"/>
        </w:numPr>
        <w:spacing w:line="360" w:lineRule="auto"/>
        <w:jc w:val="both"/>
      </w:pPr>
      <w:r>
        <w:t>Text status of the data</w:t>
      </w:r>
    </w:p>
    <w:p w14:paraId="76B166A8" w14:textId="77777777" w:rsidR="007A55F2" w:rsidRDefault="007A55F2" w:rsidP="007D4A2E">
      <w:pPr>
        <w:pStyle w:val="ListParagraph"/>
        <w:numPr>
          <w:ilvl w:val="0"/>
          <w:numId w:val="21"/>
        </w:numPr>
        <w:spacing w:line="360" w:lineRule="auto"/>
        <w:jc w:val="both"/>
      </w:pPr>
      <w:r>
        <w:t>Measure unit use</w:t>
      </w:r>
    </w:p>
    <w:p w14:paraId="0EBC365E" w14:textId="77777777" w:rsidR="007A55F2" w:rsidRDefault="007A55F2" w:rsidP="007D4A2E">
      <w:pPr>
        <w:pStyle w:val="ListParagraph"/>
        <w:numPr>
          <w:ilvl w:val="0"/>
          <w:numId w:val="21"/>
        </w:numPr>
        <w:spacing w:line="360" w:lineRule="auto"/>
        <w:jc w:val="both"/>
      </w:pPr>
      <w:r>
        <w:t>Value of the data</w:t>
      </w:r>
    </w:p>
    <w:p w14:paraId="657E6706" w14:textId="77777777" w:rsidR="007A55F2" w:rsidRDefault="007A55F2" w:rsidP="007D4A2E">
      <w:pPr>
        <w:pStyle w:val="ListParagraph"/>
        <w:numPr>
          <w:ilvl w:val="0"/>
          <w:numId w:val="21"/>
        </w:numPr>
        <w:spacing w:line="360" w:lineRule="auto"/>
        <w:jc w:val="both"/>
      </w:pPr>
      <w:r>
        <w:t>Etc.</w:t>
      </w:r>
    </w:p>
    <w:p w14:paraId="1570CED2" w14:textId="307A72C7" w:rsidR="007A55F2" w:rsidRPr="007A55F2" w:rsidRDefault="007A55F2" w:rsidP="007D4A2E">
      <w:pPr>
        <w:spacing w:line="360" w:lineRule="auto"/>
        <w:jc w:val="both"/>
      </w:pPr>
      <w:r>
        <w:lastRenderedPageBreak/>
        <w:t>Following shown</w:t>
      </w:r>
      <w:r w:rsidR="008B0117">
        <w:t xml:space="preserve"> below</w:t>
      </w:r>
      <w:r>
        <w:t xml:space="preserve"> the drawing example of the Archive in SCADA System</w:t>
      </w:r>
    </w:p>
    <w:p w14:paraId="7B0FE0A7" w14:textId="77777777" w:rsidR="008B0117" w:rsidRDefault="008B0117" w:rsidP="007D4A2E">
      <w:pPr>
        <w:jc w:val="both"/>
      </w:pPr>
    </w:p>
    <w:p w14:paraId="61B92CEE" w14:textId="77777777" w:rsidR="008B0117" w:rsidRDefault="008B0117" w:rsidP="008B0117">
      <w:pPr>
        <w:sectPr w:rsidR="008B0117" w:rsidSect="008B5DFF">
          <w:headerReference w:type="default" r:id="rId78"/>
          <w:footerReference w:type="default" r:id="rId79"/>
          <w:headerReference w:type="first" r:id="rId80"/>
          <w:footerReference w:type="first" r:id="rId81"/>
          <w:pgSz w:w="11909" w:h="16834" w:code="9"/>
          <w:pgMar w:top="1729" w:right="1440" w:bottom="1134" w:left="1729" w:header="720" w:footer="720" w:gutter="0"/>
          <w:cols w:space="720"/>
          <w:titlePg/>
          <w:docGrid w:linePitch="360"/>
        </w:sectPr>
      </w:pPr>
    </w:p>
    <w:p w14:paraId="197CDC18" w14:textId="059EBF3D" w:rsidR="008B0117" w:rsidRDefault="008B0117" w:rsidP="008B0117">
      <w:r>
        <w:rPr>
          <w:noProof/>
          <w:lang w:val="en-GB" w:eastAsia="en-GB"/>
        </w:rPr>
        <w:lastRenderedPageBreak/>
        <mc:AlternateContent>
          <mc:Choice Requires="wps">
            <w:drawing>
              <wp:anchor distT="0" distB="0" distL="114300" distR="114300" simplePos="0" relativeHeight="251658248" behindDoc="0" locked="0" layoutInCell="1" allowOverlap="1" wp14:anchorId="361B42E1" wp14:editId="08234D5E">
                <wp:simplePos x="0" y="0"/>
                <wp:positionH relativeFrom="column">
                  <wp:posOffset>-356870</wp:posOffset>
                </wp:positionH>
                <wp:positionV relativeFrom="paragraph">
                  <wp:posOffset>4790440</wp:posOffset>
                </wp:positionV>
                <wp:extent cx="9959975" cy="635"/>
                <wp:effectExtent l="0" t="0" r="0" b="0"/>
                <wp:wrapThrough wrapText="bothSides">
                  <wp:wrapPolygon edited="0">
                    <wp:start x="0" y="0"/>
                    <wp:lineTo x="0" y="21600"/>
                    <wp:lineTo x="21600" y="21600"/>
                    <wp:lineTo x="21600" y="0"/>
                  </wp:wrapPolygon>
                </wp:wrapThrough>
                <wp:docPr id="463" name="Text Box 463"/>
                <wp:cNvGraphicFramePr/>
                <a:graphic xmlns:a="http://schemas.openxmlformats.org/drawingml/2006/main">
                  <a:graphicData uri="http://schemas.microsoft.com/office/word/2010/wordprocessingShape">
                    <wps:wsp>
                      <wps:cNvSpPr txBox="1"/>
                      <wps:spPr>
                        <a:xfrm>
                          <a:off x="0" y="0"/>
                          <a:ext cx="9959975" cy="635"/>
                        </a:xfrm>
                        <a:prstGeom prst="rect">
                          <a:avLst/>
                        </a:prstGeom>
                        <a:solidFill>
                          <a:prstClr val="white"/>
                        </a:solidFill>
                        <a:ln>
                          <a:noFill/>
                        </a:ln>
                        <a:effectLst/>
                      </wps:spPr>
                      <wps:txbx>
                        <w:txbxContent>
                          <w:p w14:paraId="5D640CE0" w14:textId="263C8052" w:rsidR="005809C5" w:rsidRPr="006F2712" w:rsidRDefault="005809C5" w:rsidP="008B0117">
                            <w:pPr>
                              <w:pStyle w:val="Caption"/>
                              <w:jc w:val="center"/>
                              <w:rPr>
                                <w:noProof/>
                              </w:rPr>
                            </w:pPr>
                            <w:bookmarkStart w:id="618" w:name="_Toc491786765"/>
                            <w:bookmarkStart w:id="619" w:name="_Toc491988754"/>
                            <w:r>
                              <w:t xml:space="preserve">Table </w:t>
                            </w:r>
                            <w:fldSimple w:instr=" SEQ Table \* ARABIC ">
                              <w:r>
                                <w:rPr>
                                  <w:noProof/>
                                </w:rPr>
                                <w:t>9</w:t>
                              </w:r>
                            </w:fldSimple>
                            <w:r>
                              <w:t xml:space="preserve"> - </w:t>
                            </w:r>
                            <w:r w:rsidRPr="00EB77ED">
                              <w:t>stor</w:t>
                            </w:r>
                            <w:r>
                              <w:t>age</w:t>
                            </w:r>
                            <w:r w:rsidRPr="00EB77ED">
                              <w:t xml:space="preserve"> the form of Archive in SCADA Server</w:t>
                            </w:r>
                            <w:bookmarkEnd w:id="618"/>
                            <w:bookmarkEnd w:id="6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B42E1" id="Text Box 463" o:spid="_x0000_s1037" type="#_x0000_t202" style="position:absolute;margin-left:-28.1pt;margin-top:377.2pt;width:784.25pt;height:.05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" stroked="f">
                <v:textbox style="mso-fit-shape-to-text:t" inset="0,0,0,0">
                  <w:txbxContent>
                    <w:p w14:paraId="5D640CE0" w14:textId="263C8052" w:rsidR="005809C5" w:rsidRPr="006F2712" w:rsidRDefault="005809C5" w:rsidP="008B0117">
                      <w:pPr>
                        <w:pStyle w:val="Caption"/>
                        <w:jc w:val="center"/>
                        <w:rPr>
                          <w:noProof/>
                        </w:rPr>
                      </w:pPr>
                      <w:bookmarkStart w:id="620" w:name="_Toc491786765"/>
                      <w:bookmarkStart w:id="621" w:name="_Toc491988754"/>
                      <w:r>
                        <w:t xml:space="preserve">Table </w:t>
                      </w:r>
                      <w:fldSimple w:instr=" SEQ Table \* ARABIC ">
                        <w:r>
                          <w:rPr>
                            <w:noProof/>
                          </w:rPr>
                          <w:t>9</w:t>
                        </w:r>
                      </w:fldSimple>
                      <w:r>
                        <w:t xml:space="preserve"> - </w:t>
                      </w:r>
                      <w:r w:rsidRPr="00EB77ED">
                        <w:t>stor</w:t>
                      </w:r>
                      <w:r>
                        <w:t>age</w:t>
                      </w:r>
                      <w:r w:rsidRPr="00EB77ED">
                        <w:t xml:space="preserve"> the form of Archive in SCADA Server</w:t>
                      </w:r>
                      <w:bookmarkEnd w:id="620"/>
                      <w:bookmarkEnd w:id="621"/>
                    </w:p>
                  </w:txbxContent>
                </v:textbox>
                <w10:wrap type="through"/>
              </v:shape>
            </w:pict>
          </mc:Fallback>
        </mc:AlternateContent>
      </w:r>
      <w:r w:rsidRPr="00161609">
        <w:rPr>
          <w:noProof/>
          <w:lang w:val="en-GB" w:eastAsia="en-GB"/>
        </w:rPr>
        <w:drawing>
          <wp:anchor distT="0" distB="0" distL="114300" distR="114300" simplePos="0" relativeHeight="251658247" behindDoc="0" locked="0" layoutInCell="1" allowOverlap="1" wp14:anchorId="353006FF" wp14:editId="3115E838">
            <wp:simplePos x="0" y="0"/>
            <wp:positionH relativeFrom="page">
              <wp:align>center</wp:align>
            </wp:positionH>
            <wp:positionV relativeFrom="paragraph">
              <wp:posOffset>185057</wp:posOffset>
            </wp:positionV>
            <wp:extent cx="9959975" cy="4548505"/>
            <wp:effectExtent l="0" t="0" r="3175" b="4445"/>
            <wp:wrapThrough wrapText="bothSides">
              <wp:wrapPolygon edited="0">
                <wp:start x="0" y="0"/>
                <wp:lineTo x="0" y="21531"/>
                <wp:lineTo x="21566" y="21531"/>
                <wp:lineTo x="21566" y="0"/>
                <wp:lineTo x="0" y="0"/>
              </wp:wrapPolygon>
            </wp:wrapThrough>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959975" cy="4548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4CA81B" w14:textId="77777777" w:rsidR="008B0117" w:rsidRDefault="008B0117" w:rsidP="008B0117"/>
    <w:p w14:paraId="77ADA7E9" w14:textId="77777777" w:rsidR="008B0117" w:rsidRDefault="008B0117" w:rsidP="008B0117">
      <w:pPr>
        <w:sectPr w:rsidR="008B0117" w:rsidSect="008B0117">
          <w:headerReference w:type="first" r:id="rId83"/>
          <w:footerReference w:type="first" r:id="rId84"/>
          <w:pgSz w:w="16834" w:h="11909" w:orient="landscape" w:code="9"/>
          <w:pgMar w:top="1729" w:right="1729" w:bottom="1440" w:left="1134" w:header="720" w:footer="720" w:gutter="0"/>
          <w:cols w:space="720"/>
          <w:titlePg/>
          <w:docGrid w:linePitch="360"/>
        </w:sectPr>
      </w:pPr>
    </w:p>
    <w:p w14:paraId="771144F0" w14:textId="3D26FA25" w:rsidR="00CA385F" w:rsidRDefault="00CA385F" w:rsidP="00CA385F">
      <w:pPr>
        <w:pStyle w:val="TCHeading111"/>
        <w:numPr>
          <w:ilvl w:val="2"/>
          <w:numId w:val="8"/>
        </w:numPr>
      </w:pPr>
      <w:bookmarkStart w:id="622" w:name="_Toc492278930"/>
      <w:r>
        <w:lastRenderedPageBreak/>
        <w:t>Alarm</w:t>
      </w:r>
      <w:bookmarkEnd w:id="622"/>
    </w:p>
    <w:p w14:paraId="130FB5E1" w14:textId="77777777" w:rsidR="00202478" w:rsidRDefault="00202478" w:rsidP="007D4A2E">
      <w:pPr>
        <w:spacing w:before="0" w:after="0" w:line="360" w:lineRule="auto"/>
        <w:jc w:val="both"/>
      </w:pPr>
      <w:r>
        <w:t>When the alarm from a system that connected to SCADA System is arise, beside stored the data to the archive, SCADA System will also display the data on the alarm list to show the operator that there is an alarm to the system. SCADA System alarm list will grouped the alarm into three group</w:t>
      </w:r>
    </w:p>
    <w:p w14:paraId="5CC140BE" w14:textId="77777777" w:rsidR="00202478" w:rsidRDefault="00202478" w:rsidP="007D4A2E">
      <w:pPr>
        <w:pStyle w:val="ListParagraph"/>
        <w:numPr>
          <w:ilvl w:val="0"/>
          <w:numId w:val="93"/>
        </w:numPr>
        <w:spacing w:before="0" w:after="0" w:line="360" w:lineRule="auto"/>
        <w:jc w:val="both"/>
      </w:pPr>
      <w:r>
        <w:t>Urgent Alarm – Assigned to important alarm.</w:t>
      </w:r>
    </w:p>
    <w:p w14:paraId="7CDDA837" w14:textId="77777777" w:rsidR="00202478" w:rsidRDefault="00202478" w:rsidP="007D4A2E">
      <w:pPr>
        <w:pStyle w:val="ListParagraph"/>
        <w:numPr>
          <w:ilvl w:val="0"/>
          <w:numId w:val="93"/>
        </w:numPr>
        <w:spacing w:before="0" w:after="0" w:line="360" w:lineRule="auto"/>
        <w:jc w:val="both"/>
      </w:pPr>
      <w:r>
        <w:t>Alert Alarm -  assigned to alarm which have lower priority</w:t>
      </w:r>
    </w:p>
    <w:p w14:paraId="5E8B3519" w14:textId="77777777" w:rsidR="00202478" w:rsidRPr="0059323F" w:rsidRDefault="00202478" w:rsidP="007D4A2E">
      <w:pPr>
        <w:pStyle w:val="ListParagraph"/>
        <w:numPr>
          <w:ilvl w:val="0"/>
          <w:numId w:val="93"/>
        </w:numPr>
        <w:spacing w:before="0" w:after="0" w:line="360" w:lineRule="auto"/>
        <w:jc w:val="both"/>
      </w:pPr>
      <w:r>
        <w:t>Cleared -  means that the alarm condition has been cleared.</w:t>
      </w:r>
    </w:p>
    <w:p w14:paraId="1D80E84F" w14:textId="77777777" w:rsidR="00202478" w:rsidRDefault="00202478" w:rsidP="007D4A2E">
      <w:pPr>
        <w:spacing w:before="0" w:after="0" w:line="360" w:lineRule="auto"/>
        <w:jc w:val="both"/>
      </w:pPr>
      <w:r>
        <w:t xml:space="preserve">Each alarm that will be displayed on the alarm list will have four states, which </w:t>
      </w:r>
      <w:proofErr w:type="gramStart"/>
      <w:r>
        <w:t>are :</w:t>
      </w:r>
      <w:proofErr w:type="gramEnd"/>
    </w:p>
    <w:p w14:paraId="755CEB93" w14:textId="77777777" w:rsidR="00202478" w:rsidRDefault="00202478" w:rsidP="007D4A2E">
      <w:pPr>
        <w:pStyle w:val="ListParagraph"/>
        <w:numPr>
          <w:ilvl w:val="0"/>
          <w:numId w:val="94"/>
        </w:numPr>
        <w:spacing w:before="0" w:after="0" w:line="360" w:lineRule="auto"/>
        <w:jc w:val="both"/>
      </w:pPr>
      <w:r>
        <w:t>Active State -  alarm is present and has not been acknowledged</w:t>
      </w:r>
    </w:p>
    <w:p w14:paraId="08C64E2F" w14:textId="77777777" w:rsidR="00202478" w:rsidRDefault="00202478" w:rsidP="007D4A2E">
      <w:pPr>
        <w:pStyle w:val="ListParagraph"/>
        <w:numPr>
          <w:ilvl w:val="0"/>
          <w:numId w:val="94"/>
        </w:numPr>
        <w:spacing w:before="0" w:after="0" w:line="360" w:lineRule="auto"/>
        <w:jc w:val="both"/>
      </w:pPr>
      <w:r>
        <w:t>Acknowledged state -  alarm is present and has been acknowledged</w:t>
      </w:r>
    </w:p>
    <w:p w14:paraId="3AB20437" w14:textId="77777777" w:rsidR="00202478" w:rsidRDefault="00202478" w:rsidP="007D4A2E">
      <w:pPr>
        <w:pStyle w:val="ListParagraph"/>
        <w:numPr>
          <w:ilvl w:val="0"/>
          <w:numId w:val="94"/>
        </w:numPr>
        <w:spacing w:before="0" w:after="0" w:line="360" w:lineRule="auto"/>
        <w:jc w:val="both"/>
      </w:pPr>
      <w:r>
        <w:t>Reset state -  alarm has not been acknowledged and cleared.</w:t>
      </w:r>
    </w:p>
    <w:p w14:paraId="5A589316" w14:textId="77777777" w:rsidR="00202478" w:rsidRDefault="00202478" w:rsidP="007D4A2E">
      <w:pPr>
        <w:pStyle w:val="ListParagraph"/>
        <w:numPr>
          <w:ilvl w:val="0"/>
          <w:numId w:val="94"/>
        </w:numPr>
        <w:spacing w:before="0" w:after="0" w:line="360" w:lineRule="auto"/>
        <w:jc w:val="both"/>
      </w:pPr>
      <w:r>
        <w:t>Cleared state – alarm has been acknowledged and cleared</w:t>
      </w:r>
    </w:p>
    <w:p w14:paraId="130F9C6B" w14:textId="77777777" w:rsidR="00202478" w:rsidRDefault="00202478" w:rsidP="007D4A2E">
      <w:pPr>
        <w:spacing w:before="0" w:after="0" w:line="360" w:lineRule="auto"/>
        <w:jc w:val="both"/>
      </w:pPr>
      <w:r>
        <w:t xml:space="preserve">When the alarm present and has not been acknowledged, the alarm list will display the </w:t>
      </w:r>
      <w:proofErr w:type="gramStart"/>
      <w:r>
        <w:t>particular alarm</w:t>
      </w:r>
      <w:proofErr w:type="gramEnd"/>
      <w:r>
        <w:t xml:space="preserve"> to be flashing. The data that will be show on the alarm list are as follows:</w:t>
      </w:r>
    </w:p>
    <w:p w14:paraId="58F07E26" w14:textId="77777777" w:rsidR="00202478" w:rsidRDefault="00202478" w:rsidP="007D4A2E">
      <w:pPr>
        <w:pStyle w:val="ListParagraph"/>
        <w:numPr>
          <w:ilvl w:val="0"/>
          <w:numId w:val="25"/>
        </w:numPr>
        <w:spacing w:before="0" w:after="0" w:line="360" w:lineRule="auto"/>
        <w:jc w:val="both"/>
      </w:pPr>
      <w:r>
        <w:t>Alarm State</w:t>
      </w:r>
    </w:p>
    <w:p w14:paraId="1D246A5F" w14:textId="77777777" w:rsidR="00202478" w:rsidRDefault="00202478" w:rsidP="007D4A2E">
      <w:pPr>
        <w:pStyle w:val="ListParagraph"/>
        <w:numPr>
          <w:ilvl w:val="0"/>
          <w:numId w:val="25"/>
        </w:numPr>
        <w:spacing w:before="0" w:after="0" w:line="360" w:lineRule="auto"/>
        <w:jc w:val="both"/>
      </w:pPr>
      <w:r>
        <w:t>Alarm time received</w:t>
      </w:r>
    </w:p>
    <w:p w14:paraId="19118DF0" w14:textId="77777777" w:rsidR="00202478" w:rsidRDefault="00202478" w:rsidP="007D4A2E">
      <w:pPr>
        <w:pStyle w:val="ListParagraph"/>
        <w:numPr>
          <w:ilvl w:val="0"/>
          <w:numId w:val="25"/>
        </w:numPr>
        <w:spacing w:before="0" w:after="0" w:line="360" w:lineRule="auto"/>
        <w:jc w:val="both"/>
      </w:pPr>
      <w:r>
        <w:t>Alarm time cleared</w:t>
      </w:r>
    </w:p>
    <w:p w14:paraId="517EF858" w14:textId="77777777" w:rsidR="00202478" w:rsidRDefault="00202478" w:rsidP="007D4A2E">
      <w:pPr>
        <w:pStyle w:val="ListParagraph"/>
        <w:numPr>
          <w:ilvl w:val="0"/>
          <w:numId w:val="25"/>
        </w:numPr>
        <w:spacing w:before="0" w:after="0" w:line="360" w:lineRule="auto"/>
        <w:jc w:val="both"/>
      </w:pPr>
      <w:r>
        <w:t>Alarm time acknowledged</w:t>
      </w:r>
    </w:p>
    <w:p w14:paraId="0F0A1EBD" w14:textId="77777777" w:rsidR="00202478" w:rsidRDefault="00202478" w:rsidP="007D4A2E">
      <w:pPr>
        <w:pStyle w:val="ListParagraph"/>
        <w:numPr>
          <w:ilvl w:val="0"/>
          <w:numId w:val="25"/>
        </w:numPr>
        <w:spacing w:before="0" w:after="0" w:line="360" w:lineRule="auto"/>
        <w:jc w:val="both"/>
      </w:pPr>
      <w:r>
        <w:t>Variable name</w:t>
      </w:r>
    </w:p>
    <w:p w14:paraId="1249F92D" w14:textId="77777777" w:rsidR="00202478" w:rsidRDefault="00202478" w:rsidP="007D4A2E">
      <w:pPr>
        <w:pStyle w:val="ListParagraph"/>
        <w:numPr>
          <w:ilvl w:val="0"/>
          <w:numId w:val="25"/>
        </w:numPr>
        <w:spacing w:before="0" w:after="0" w:line="360" w:lineRule="auto"/>
        <w:jc w:val="both"/>
      </w:pPr>
      <w:r>
        <w:t>Value of the data</w:t>
      </w:r>
    </w:p>
    <w:p w14:paraId="3AE8F5E2" w14:textId="77777777" w:rsidR="00202478" w:rsidRDefault="00202478" w:rsidP="007D4A2E">
      <w:pPr>
        <w:pStyle w:val="ListParagraph"/>
        <w:numPr>
          <w:ilvl w:val="0"/>
          <w:numId w:val="25"/>
        </w:numPr>
        <w:spacing w:before="0" w:after="0" w:line="360" w:lineRule="auto"/>
        <w:jc w:val="both"/>
      </w:pPr>
      <w:r>
        <w:t>Measurement unit</w:t>
      </w:r>
    </w:p>
    <w:p w14:paraId="162DC455" w14:textId="77777777" w:rsidR="00202478" w:rsidRDefault="00202478" w:rsidP="007D4A2E">
      <w:pPr>
        <w:pStyle w:val="ListParagraph"/>
        <w:numPr>
          <w:ilvl w:val="0"/>
          <w:numId w:val="25"/>
        </w:numPr>
        <w:spacing w:before="0" w:after="0" w:line="360" w:lineRule="auto"/>
        <w:jc w:val="both"/>
      </w:pPr>
      <w:r>
        <w:t xml:space="preserve">Text status </w:t>
      </w:r>
    </w:p>
    <w:p w14:paraId="74D1B390" w14:textId="77777777" w:rsidR="00202478" w:rsidRDefault="00202478" w:rsidP="007D4A2E">
      <w:pPr>
        <w:pStyle w:val="ListParagraph"/>
        <w:numPr>
          <w:ilvl w:val="0"/>
          <w:numId w:val="25"/>
        </w:numPr>
        <w:spacing w:before="0" w:after="0" w:line="360" w:lineRule="auto"/>
        <w:jc w:val="both"/>
      </w:pPr>
      <w:r>
        <w:t>Etc.</w:t>
      </w:r>
    </w:p>
    <w:p w14:paraId="2BE28E7B" w14:textId="77777777" w:rsidR="00202478" w:rsidRDefault="00202478" w:rsidP="007D4A2E">
      <w:pPr>
        <w:spacing w:before="0" w:after="0" w:line="360" w:lineRule="auto"/>
        <w:jc w:val="both"/>
      </w:pPr>
      <w:r>
        <w:t>Following show the example of SCADA System alarm list from Zenon alarm dialog template</w:t>
      </w:r>
    </w:p>
    <w:p w14:paraId="58D9F06B" w14:textId="17FD9E46" w:rsidR="008B0117" w:rsidRDefault="008B0117" w:rsidP="008B0117"/>
    <w:p w14:paraId="3BE92631" w14:textId="77777777" w:rsidR="008B0117" w:rsidRDefault="008B0117" w:rsidP="008B0117"/>
    <w:p w14:paraId="7A6B0029" w14:textId="77777777" w:rsidR="008B0117" w:rsidRDefault="008B0117" w:rsidP="008B0117"/>
    <w:p w14:paraId="75959C6E" w14:textId="77777777" w:rsidR="00CA385F" w:rsidRDefault="00CA385F" w:rsidP="008B0117"/>
    <w:p w14:paraId="079F19C8" w14:textId="77777777" w:rsidR="00CA385F" w:rsidRDefault="00CA385F" w:rsidP="008B0117"/>
    <w:p w14:paraId="7DACBDD5" w14:textId="77777777" w:rsidR="00CA385F" w:rsidRDefault="00CA385F" w:rsidP="008B0117"/>
    <w:p w14:paraId="66FB8CB6" w14:textId="77777777" w:rsidR="00CA385F" w:rsidRDefault="00CA385F" w:rsidP="008B0117"/>
    <w:p w14:paraId="5B521787" w14:textId="77777777" w:rsidR="00CA385F" w:rsidRDefault="00CA385F" w:rsidP="008B0117"/>
    <w:p w14:paraId="6753E33D" w14:textId="77777777" w:rsidR="00872FA1" w:rsidRDefault="00872FA1" w:rsidP="008B0117">
      <w:pPr>
        <w:sectPr w:rsidR="00872FA1" w:rsidSect="008B5DFF">
          <w:headerReference w:type="first" r:id="rId85"/>
          <w:footerReference w:type="first" r:id="rId86"/>
          <w:pgSz w:w="11909" w:h="16834" w:code="9"/>
          <w:pgMar w:top="1729" w:right="1440" w:bottom="1134" w:left="1729" w:header="720" w:footer="720" w:gutter="0"/>
          <w:cols w:space="720"/>
          <w:titlePg/>
          <w:docGrid w:linePitch="360"/>
        </w:sectPr>
      </w:pPr>
    </w:p>
    <w:p w14:paraId="46F53C37" w14:textId="7A74A110" w:rsidR="00CA385F" w:rsidRDefault="00CA385F" w:rsidP="008B0117"/>
    <w:p w14:paraId="67BEDF9F" w14:textId="77777777" w:rsidR="00872FA1" w:rsidRDefault="00872FA1" w:rsidP="00872FA1">
      <w:pPr>
        <w:keepNext/>
      </w:pPr>
      <w:r w:rsidRPr="00715CDF">
        <w:rPr>
          <w:noProof/>
          <w:lang w:val="en-GB" w:eastAsia="en-GB"/>
        </w:rPr>
        <w:drawing>
          <wp:inline distT="0" distB="0" distL="0" distR="0" wp14:anchorId="5BEC94D4" wp14:editId="0591C041">
            <wp:extent cx="9220893" cy="423454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9233513" cy="4240338"/>
                    </a:xfrm>
                    <a:prstGeom prst="rect">
                      <a:avLst/>
                    </a:prstGeom>
                    <a:noFill/>
                    <a:ln>
                      <a:noFill/>
                    </a:ln>
                  </pic:spPr>
                </pic:pic>
              </a:graphicData>
            </a:graphic>
          </wp:inline>
        </w:drawing>
      </w:r>
    </w:p>
    <w:p w14:paraId="4913DE93" w14:textId="49D9F366" w:rsidR="00CA385F" w:rsidRDefault="00872FA1" w:rsidP="00872FA1">
      <w:pPr>
        <w:pStyle w:val="Caption"/>
        <w:jc w:val="center"/>
      </w:pPr>
      <w:bookmarkStart w:id="623" w:name="_Toc491988755"/>
      <w:r>
        <w:t xml:space="preserve">Table </w:t>
      </w:r>
      <w:fldSimple w:instr=" SEQ Table \* ARABIC ">
        <w:r w:rsidR="006E34F4">
          <w:rPr>
            <w:noProof/>
          </w:rPr>
          <w:t>10</w:t>
        </w:r>
      </w:fldSimple>
      <w:r>
        <w:t xml:space="preserve"> - </w:t>
      </w:r>
      <w:r w:rsidRPr="008803DC">
        <w:t>SCADA System alarm list</w:t>
      </w:r>
      <w:r>
        <w:t xml:space="preserve"> display</w:t>
      </w:r>
      <w:bookmarkEnd w:id="623"/>
    </w:p>
    <w:p w14:paraId="1922677B" w14:textId="77777777" w:rsidR="00872FA1" w:rsidRDefault="00872FA1" w:rsidP="00CA385F">
      <w:pPr>
        <w:rPr>
          <w:lang w:val="en-GB" w:eastAsia="en-US" w:bidi="th-TH"/>
        </w:rPr>
      </w:pPr>
    </w:p>
    <w:p w14:paraId="43D1A515" w14:textId="77777777" w:rsidR="001431FE" w:rsidRDefault="001431FE" w:rsidP="00CA385F">
      <w:pPr>
        <w:rPr>
          <w:lang w:val="en-GB" w:eastAsia="en-US" w:bidi="th-TH"/>
        </w:rPr>
      </w:pPr>
    </w:p>
    <w:p w14:paraId="118B667F" w14:textId="77777777" w:rsidR="001431FE" w:rsidRDefault="001431FE" w:rsidP="00CA385F">
      <w:pPr>
        <w:rPr>
          <w:lang w:val="en-GB" w:eastAsia="en-US" w:bidi="th-TH"/>
        </w:rPr>
        <w:sectPr w:rsidR="001431FE" w:rsidSect="00872FA1">
          <w:headerReference w:type="first" r:id="rId88"/>
          <w:footerReference w:type="first" r:id="rId89"/>
          <w:pgSz w:w="16834" w:h="11909" w:orient="landscape" w:code="9"/>
          <w:pgMar w:top="1729" w:right="1729" w:bottom="1440" w:left="1134" w:header="720" w:footer="720" w:gutter="0"/>
          <w:cols w:space="720"/>
          <w:titlePg/>
          <w:docGrid w:linePitch="360"/>
        </w:sectPr>
      </w:pPr>
    </w:p>
    <w:p w14:paraId="5F75D0EE" w14:textId="4EDC87CF" w:rsidR="008B0117" w:rsidRDefault="008B0117" w:rsidP="005D6699">
      <w:pPr>
        <w:pStyle w:val="TCHeading111"/>
        <w:numPr>
          <w:ilvl w:val="2"/>
          <w:numId w:val="8"/>
        </w:numPr>
      </w:pPr>
      <w:bookmarkStart w:id="624" w:name="_Toc492278931"/>
      <w:r>
        <w:lastRenderedPageBreak/>
        <w:t xml:space="preserve">Screen </w:t>
      </w:r>
      <w:r w:rsidR="00185757">
        <w:t xml:space="preserve">Display </w:t>
      </w:r>
      <w:r>
        <w:t>Design</w:t>
      </w:r>
      <w:bookmarkEnd w:id="624"/>
    </w:p>
    <w:p w14:paraId="4BFD83F0" w14:textId="6A634DE6" w:rsidR="00185757" w:rsidRPr="00252C5A" w:rsidRDefault="00185757" w:rsidP="00252C5A">
      <w:pPr>
        <w:spacing w:line="360" w:lineRule="auto"/>
        <w:rPr>
          <w:lang w:val="en-GB"/>
        </w:rPr>
      </w:pPr>
      <w:r w:rsidRPr="00252C5A">
        <w:rPr>
          <w:lang w:val="en-GB"/>
        </w:rPr>
        <w:t xml:space="preserve">The following screen design is the concept of </w:t>
      </w:r>
      <w:ins w:id="625" w:author="Jasbinder Singh" w:date="2017-09-20T18:22:00Z">
        <w:r w:rsidR="002E13B4">
          <w:rPr>
            <w:lang w:val="en-GB"/>
          </w:rPr>
          <w:t xml:space="preserve">General </w:t>
        </w:r>
      </w:ins>
      <w:r w:rsidRPr="00252C5A">
        <w:rPr>
          <w:lang w:val="en-GB"/>
        </w:rPr>
        <w:t xml:space="preserve">HMI screen design. </w:t>
      </w:r>
      <w:del w:id="626" w:author="Jasbinder Singh" w:date="2017-09-20T18:23:00Z">
        <w:r w:rsidRPr="00252C5A" w:rsidDel="002E13B4">
          <w:rPr>
            <w:lang w:val="en-GB"/>
          </w:rPr>
          <w:delText>The design categorizes the main screen the following item:</w:delText>
        </w:r>
      </w:del>
      <w:ins w:id="627" w:author="Jasbinder Singh" w:date="2017-09-20T18:23:00Z">
        <w:r w:rsidR="002E13B4">
          <w:rPr>
            <w:lang w:val="en-GB"/>
          </w:rPr>
          <w:t xml:space="preserve">individual system screen designs are covered in the various system design and </w:t>
        </w:r>
        <w:proofErr w:type="spellStart"/>
        <w:r w:rsidR="002E13B4">
          <w:rPr>
            <w:lang w:val="en-GB"/>
          </w:rPr>
          <w:t>phosophy</w:t>
        </w:r>
        <w:proofErr w:type="spellEnd"/>
        <w:r w:rsidR="002E13B4">
          <w:rPr>
            <w:lang w:val="en-GB"/>
          </w:rPr>
          <w:t xml:space="preserve"> chapter </w:t>
        </w:r>
        <w:commentRangeStart w:id="628"/>
        <w:r w:rsidR="002E13B4">
          <w:rPr>
            <w:lang w:val="en-GB"/>
          </w:rPr>
          <w:t>below</w:t>
        </w:r>
        <w:commentRangeEnd w:id="628"/>
        <w:r w:rsidR="002E13B4">
          <w:rPr>
            <w:rStyle w:val="CommentReference"/>
            <w:rFonts w:eastAsia="Times New Roman" w:cs="Times New Roman"/>
            <w:lang w:eastAsia="en-US"/>
          </w:rPr>
          <w:commentReference w:id="628"/>
        </w:r>
        <w:r w:rsidR="002E13B4">
          <w:rPr>
            <w:lang w:val="en-GB"/>
          </w:rPr>
          <w:t xml:space="preserve">. </w:t>
        </w:r>
      </w:ins>
      <w:r w:rsidRPr="00252C5A">
        <w:rPr>
          <w:lang w:val="en-GB"/>
        </w:rPr>
        <w:t xml:space="preserve">     </w:t>
      </w:r>
    </w:p>
    <w:p w14:paraId="57BB5A63" w14:textId="77777777" w:rsidR="00185757" w:rsidRPr="00252C5A" w:rsidRDefault="00185757" w:rsidP="00B245D5">
      <w:pPr>
        <w:pStyle w:val="ListParagraph"/>
        <w:numPr>
          <w:ilvl w:val="0"/>
          <w:numId w:val="38"/>
        </w:numPr>
        <w:spacing w:line="360" w:lineRule="auto"/>
        <w:jc w:val="both"/>
        <w:rPr>
          <w:lang w:val="en-GB"/>
        </w:rPr>
      </w:pPr>
      <w:commentRangeStart w:id="629"/>
      <w:r w:rsidRPr="00252C5A">
        <w:rPr>
          <w:lang w:val="en-GB"/>
        </w:rPr>
        <w:t>BMS Main Screen (including telco)</w:t>
      </w:r>
    </w:p>
    <w:p w14:paraId="49877DC0" w14:textId="77777777" w:rsidR="00185757" w:rsidRPr="00252C5A" w:rsidRDefault="00185757" w:rsidP="00B245D5">
      <w:pPr>
        <w:pStyle w:val="ListParagraph"/>
        <w:numPr>
          <w:ilvl w:val="0"/>
          <w:numId w:val="38"/>
        </w:numPr>
        <w:spacing w:line="360" w:lineRule="auto"/>
        <w:jc w:val="both"/>
        <w:rPr>
          <w:lang w:val="en-GB"/>
        </w:rPr>
      </w:pPr>
      <w:r w:rsidRPr="00252C5A">
        <w:rPr>
          <w:lang w:val="en-GB"/>
        </w:rPr>
        <w:t>Power Main Screen</w:t>
      </w:r>
    </w:p>
    <w:p w14:paraId="6DF01D44" w14:textId="77777777" w:rsidR="00185757" w:rsidRPr="00252C5A" w:rsidRDefault="00185757" w:rsidP="00B245D5">
      <w:pPr>
        <w:pStyle w:val="ListParagraph"/>
        <w:numPr>
          <w:ilvl w:val="0"/>
          <w:numId w:val="38"/>
        </w:numPr>
        <w:spacing w:line="360" w:lineRule="auto"/>
        <w:jc w:val="both"/>
        <w:rPr>
          <w:lang w:val="en-GB"/>
        </w:rPr>
      </w:pPr>
      <w:r w:rsidRPr="00252C5A">
        <w:rPr>
          <w:lang w:val="en-GB"/>
        </w:rPr>
        <w:t>CCTV Main Screen</w:t>
      </w:r>
    </w:p>
    <w:p w14:paraId="2F9FB6D6" w14:textId="77777777" w:rsidR="00185757" w:rsidRPr="00252C5A" w:rsidRDefault="00185757" w:rsidP="00B245D5">
      <w:pPr>
        <w:pStyle w:val="ListParagraph"/>
        <w:numPr>
          <w:ilvl w:val="0"/>
          <w:numId w:val="38"/>
        </w:numPr>
        <w:spacing w:line="360" w:lineRule="auto"/>
        <w:jc w:val="both"/>
        <w:rPr>
          <w:lang w:val="en-GB"/>
        </w:rPr>
      </w:pPr>
      <w:r w:rsidRPr="00252C5A">
        <w:rPr>
          <w:lang w:val="en-GB"/>
        </w:rPr>
        <w:t>Alarm List Main Screen</w:t>
      </w:r>
      <w:commentRangeEnd w:id="629"/>
      <w:r w:rsidR="002E13B4">
        <w:rPr>
          <w:rStyle w:val="CommentReference"/>
          <w:rFonts w:eastAsia="Times New Roman" w:cs="Times New Roman"/>
          <w:lang w:eastAsia="en-US"/>
        </w:rPr>
        <w:commentReference w:id="629"/>
      </w:r>
    </w:p>
    <w:p w14:paraId="664348E8" w14:textId="77777777" w:rsidR="001431FE" w:rsidRDefault="001431FE" w:rsidP="00185757">
      <w:pPr>
        <w:pStyle w:val="ListParagraph"/>
        <w:ind w:left="432"/>
        <w:rPr>
          <w:color w:val="FF0000"/>
          <w:lang w:val="en-GB"/>
        </w:rPr>
      </w:pPr>
    </w:p>
    <w:p w14:paraId="3E50CAEB" w14:textId="77777777" w:rsidR="001431FE" w:rsidRDefault="001431FE" w:rsidP="00185757">
      <w:pPr>
        <w:pStyle w:val="ListParagraph"/>
        <w:ind w:left="432"/>
        <w:rPr>
          <w:color w:val="FF0000"/>
          <w:lang w:val="en-GB"/>
        </w:rPr>
      </w:pPr>
    </w:p>
    <w:p w14:paraId="3C855CA8" w14:textId="77777777" w:rsidR="001431FE" w:rsidRDefault="001431FE" w:rsidP="00185757">
      <w:pPr>
        <w:pStyle w:val="ListParagraph"/>
        <w:ind w:left="432"/>
        <w:rPr>
          <w:color w:val="FF0000"/>
          <w:lang w:val="en-GB"/>
        </w:rPr>
      </w:pPr>
    </w:p>
    <w:p w14:paraId="63407737" w14:textId="77777777" w:rsidR="001431FE" w:rsidRDefault="001431FE" w:rsidP="00185757">
      <w:pPr>
        <w:pStyle w:val="ListParagraph"/>
        <w:ind w:left="432"/>
        <w:rPr>
          <w:color w:val="FF0000"/>
          <w:lang w:val="en-GB"/>
        </w:rPr>
      </w:pPr>
    </w:p>
    <w:p w14:paraId="3B2A5F2F" w14:textId="77777777" w:rsidR="001431FE" w:rsidRDefault="001431FE" w:rsidP="00185757">
      <w:pPr>
        <w:pStyle w:val="ListParagraph"/>
        <w:ind w:left="432"/>
        <w:rPr>
          <w:color w:val="FF0000"/>
          <w:lang w:val="en-GB"/>
        </w:rPr>
      </w:pPr>
    </w:p>
    <w:p w14:paraId="63925E9F" w14:textId="77777777" w:rsidR="001431FE" w:rsidRDefault="001431FE" w:rsidP="00185757">
      <w:pPr>
        <w:pStyle w:val="ListParagraph"/>
        <w:ind w:left="432"/>
        <w:rPr>
          <w:color w:val="FF0000"/>
          <w:lang w:val="en-GB"/>
        </w:rPr>
      </w:pPr>
    </w:p>
    <w:p w14:paraId="0144DDB8" w14:textId="77777777" w:rsidR="001431FE" w:rsidRDefault="001431FE" w:rsidP="00185757">
      <w:pPr>
        <w:pStyle w:val="ListParagraph"/>
        <w:ind w:left="432"/>
        <w:rPr>
          <w:color w:val="FF0000"/>
          <w:lang w:val="en-GB"/>
        </w:rPr>
      </w:pPr>
    </w:p>
    <w:p w14:paraId="49FA9B28" w14:textId="77777777" w:rsidR="001431FE" w:rsidRDefault="001431FE" w:rsidP="00185757">
      <w:pPr>
        <w:pStyle w:val="ListParagraph"/>
        <w:ind w:left="432"/>
        <w:rPr>
          <w:color w:val="FF0000"/>
          <w:lang w:val="en-GB"/>
        </w:rPr>
      </w:pPr>
    </w:p>
    <w:p w14:paraId="2E1F3A08" w14:textId="77777777" w:rsidR="001431FE" w:rsidRDefault="001431FE" w:rsidP="00185757">
      <w:pPr>
        <w:pStyle w:val="ListParagraph"/>
        <w:ind w:left="432"/>
        <w:rPr>
          <w:color w:val="FF0000"/>
          <w:lang w:val="en-GB"/>
        </w:rPr>
      </w:pPr>
    </w:p>
    <w:p w14:paraId="7F020471" w14:textId="77777777" w:rsidR="001431FE" w:rsidRDefault="001431FE" w:rsidP="00185757">
      <w:pPr>
        <w:pStyle w:val="ListParagraph"/>
        <w:ind w:left="432"/>
        <w:rPr>
          <w:color w:val="FF0000"/>
          <w:lang w:val="en-GB"/>
        </w:rPr>
      </w:pPr>
    </w:p>
    <w:p w14:paraId="0B716475" w14:textId="77777777" w:rsidR="001431FE" w:rsidRDefault="001431FE" w:rsidP="00185757">
      <w:pPr>
        <w:pStyle w:val="ListParagraph"/>
        <w:ind w:left="432"/>
        <w:rPr>
          <w:color w:val="FF0000"/>
          <w:lang w:val="en-GB"/>
        </w:rPr>
      </w:pPr>
    </w:p>
    <w:p w14:paraId="1827844B" w14:textId="77777777" w:rsidR="001431FE" w:rsidRDefault="001431FE" w:rsidP="00185757">
      <w:pPr>
        <w:pStyle w:val="ListParagraph"/>
        <w:ind w:left="432"/>
        <w:rPr>
          <w:color w:val="FF0000"/>
          <w:lang w:val="en-GB"/>
        </w:rPr>
      </w:pPr>
    </w:p>
    <w:p w14:paraId="3F0AF608" w14:textId="77777777" w:rsidR="001431FE" w:rsidRDefault="001431FE" w:rsidP="00185757">
      <w:pPr>
        <w:pStyle w:val="ListParagraph"/>
        <w:ind w:left="432"/>
        <w:rPr>
          <w:color w:val="FF0000"/>
          <w:lang w:val="en-GB"/>
        </w:rPr>
      </w:pPr>
    </w:p>
    <w:p w14:paraId="228D6102" w14:textId="77777777" w:rsidR="001431FE" w:rsidRDefault="001431FE" w:rsidP="00185757">
      <w:pPr>
        <w:pStyle w:val="ListParagraph"/>
        <w:ind w:left="432"/>
        <w:rPr>
          <w:color w:val="FF0000"/>
          <w:lang w:val="en-GB"/>
        </w:rPr>
      </w:pPr>
    </w:p>
    <w:p w14:paraId="24CF43DF" w14:textId="77777777" w:rsidR="001431FE" w:rsidRDefault="001431FE" w:rsidP="00185757">
      <w:pPr>
        <w:pStyle w:val="ListParagraph"/>
        <w:ind w:left="432"/>
        <w:rPr>
          <w:color w:val="FF0000"/>
          <w:lang w:val="en-GB"/>
        </w:rPr>
      </w:pPr>
    </w:p>
    <w:p w14:paraId="3E6B9A0E" w14:textId="77777777" w:rsidR="001431FE" w:rsidRDefault="001431FE" w:rsidP="00185757">
      <w:pPr>
        <w:pStyle w:val="ListParagraph"/>
        <w:ind w:left="432"/>
        <w:rPr>
          <w:color w:val="FF0000"/>
          <w:lang w:val="en-GB"/>
        </w:rPr>
      </w:pPr>
    </w:p>
    <w:p w14:paraId="4101CEF9" w14:textId="77777777" w:rsidR="001431FE" w:rsidRDefault="001431FE" w:rsidP="00185757">
      <w:pPr>
        <w:pStyle w:val="ListParagraph"/>
        <w:ind w:left="432"/>
        <w:rPr>
          <w:color w:val="FF0000"/>
          <w:lang w:val="en-GB"/>
        </w:rPr>
      </w:pPr>
    </w:p>
    <w:p w14:paraId="7D6DEFA9" w14:textId="77777777" w:rsidR="001431FE" w:rsidRDefault="001431FE" w:rsidP="00185757">
      <w:pPr>
        <w:pStyle w:val="ListParagraph"/>
        <w:ind w:left="432"/>
        <w:rPr>
          <w:color w:val="FF0000"/>
          <w:lang w:val="en-GB"/>
        </w:rPr>
      </w:pPr>
    </w:p>
    <w:p w14:paraId="7D9011FD" w14:textId="77777777" w:rsidR="001431FE" w:rsidRDefault="001431FE" w:rsidP="00185757">
      <w:pPr>
        <w:pStyle w:val="ListParagraph"/>
        <w:ind w:left="432"/>
        <w:rPr>
          <w:color w:val="FF0000"/>
          <w:lang w:val="en-GB"/>
        </w:rPr>
      </w:pPr>
    </w:p>
    <w:p w14:paraId="1B0F10D2" w14:textId="77777777" w:rsidR="001431FE" w:rsidRDefault="001431FE" w:rsidP="00185757">
      <w:pPr>
        <w:pStyle w:val="ListParagraph"/>
        <w:ind w:left="432"/>
        <w:rPr>
          <w:color w:val="FF0000"/>
          <w:lang w:val="en-GB"/>
        </w:rPr>
      </w:pPr>
    </w:p>
    <w:p w14:paraId="2C051026" w14:textId="77777777" w:rsidR="001431FE" w:rsidRDefault="001431FE" w:rsidP="00185757">
      <w:pPr>
        <w:pStyle w:val="ListParagraph"/>
        <w:ind w:left="432"/>
        <w:rPr>
          <w:color w:val="FF0000"/>
          <w:lang w:val="en-GB"/>
        </w:rPr>
      </w:pPr>
    </w:p>
    <w:p w14:paraId="59493CB2" w14:textId="77777777" w:rsidR="001431FE" w:rsidRDefault="001431FE" w:rsidP="00185757">
      <w:pPr>
        <w:pStyle w:val="ListParagraph"/>
        <w:ind w:left="432"/>
        <w:rPr>
          <w:color w:val="FF0000"/>
          <w:lang w:val="en-GB"/>
        </w:rPr>
      </w:pPr>
    </w:p>
    <w:p w14:paraId="69AA7006" w14:textId="77777777" w:rsidR="001431FE" w:rsidRDefault="001431FE" w:rsidP="00185757">
      <w:pPr>
        <w:pStyle w:val="ListParagraph"/>
        <w:ind w:left="432"/>
        <w:rPr>
          <w:color w:val="FF0000"/>
          <w:lang w:val="en-GB"/>
        </w:rPr>
      </w:pPr>
    </w:p>
    <w:p w14:paraId="4A987D95" w14:textId="77777777" w:rsidR="001431FE" w:rsidRDefault="001431FE" w:rsidP="00185757">
      <w:pPr>
        <w:pStyle w:val="ListParagraph"/>
        <w:ind w:left="432"/>
        <w:rPr>
          <w:color w:val="FF0000"/>
          <w:lang w:val="en-GB"/>
        </w:rPr>
      </w:pPr>
    </w:p>
    <w:p w14:paraId="57168A14" w14:textId="77777777" w:rsidR="001431FE" w:rsidRDefault="001431FE" w:rsidP="00185757">
      <w:pPr>
        <w:pStyle w:val="ListParagraph"/>
        <w:ind w:left="432"/>
        <w:rPr>
          <w:color w:val="FF0000"/>
          <w:lang w:val="en-GB"/>
        </w:rPr>
      </w:pPr>
    </w:p>
    <w:p w14:paraId="16BC1003" w14:textId="77777777" w:rsidR="001431FE" w:rsidRDefault="001431FE" w:rsidP="00185757">
      <w:pPr>
        <w:pStyle w:val="ListParagraph"/>
        <w:ind w:left="432"/>
        <w:rPr>
          <w:color w:val="FF0000"/>
          <w:lang w:val="en-GB"/>
        </w:rPr>
      </w:pPr>
    </w:p>
    <w:p w14:paraId="47BF0866" w14:textId="77777777" w:rsidR="001431FE" w:rsidRDefault="001431FE" w:rsidP="00185757">
      <w:pPr>
        <w:pStyle w:val="ListParagraph"/>
        <w:ind w:left="432"/>
        <w:rPr>
          <w:color w:val="FF0000"/>
          <w:lang w:val="en-GB"/>
        </w:rPr>
      </w:pPr>
    </w:p>
    <w:p w14:paraId="06B20B92" w14:textId="77777777" w:rsidR="001431FE" w:rsidRDefault="001431FE" w:rsidP="00185757">
      <w:pPr>
        <w:pStyle w:val="ListParagraph"/>
        <w:ind w:left="432"/>
        <w:rPr>
          <w:color w:val="FF0000"/>
          <w:lang w:val="en-GB"/>
        </w:rPr>
      </w:pPr>
    </w:p>
    <w:p w14:paraId="7772A3B2" w14:textId="77777777" w:rsidR="001431FE" w:rsidRDefault="001431FE" w:rsidP="00185757">
      <w:pPr>
        <w:pStyle w:val="ListParagraph"/>
        <w:ind w:left="432"/>
        <w:rPr>
          <w:color w:val="FF0000"/>
          <w:lang w:val="en-GB"/>
        </w:rPr>
      </w:pPr>
    </w:p>
    <w:p w14:paraId="03FEE4B2" w14:textId="77777777" w:rsidR="001431FE" w:rsidRDefault="001431FE" w:rsidP="00185757">
      <w:pPr>
        <w:pStyle w:val="ListParagraph"/>
        <w:ind w:left="432"/>
        <w:rPr>
          <w:color w:val="FF0000"/>
          <w:lang w:val="en-GB"/>
        </w:rPr>
      </w:pPr>
    </w:p>
    <w:p w14:paraId="64982C0C" w14:textId="77777777" w:rsidR="001431FE" w:rsidRDefault="001431FE" w:rsidP="00185757">
      <w:pPr>
        <w:pStyle w:val="ListParagraph"/>
        <w:ind w:left="432"/>
        <w:rPr>
          <w:color w:val="FF0000"/>
          <w:lang w:val="en-GB"/>
        </w:rPr>
      </w:pPr>
    </w:p>
    <w:p w14:paraId="3CDEA8B8" w14:textId="77777777" w:rsidR="001431FE" w:rsidRDefault="001431FE" w:rsidP="00185757">
      <w:pPr>
        <w:pStyle w:val="ListParagraph"/>
        <w:ind w:left="432"/>
        <w:rPr>
          <w:color w:val="FF0000"/>
          <w:lang w:val="en-GB"/>
        </w:rPr>
      </w:pPr>
    </w:p>
    <w:p w14:paraId="44FB64F3" w14:textId="77777777" w:rsidR="001431FE" w:rsidRDefault="001431FE" w:rsidP="00185757">
      <w:pPr>
        <w:pStyle w:val="ListParagraph"/>
        <w:ind w:left="432"/>
        <w:rPr>
          <w:color w:val="FF0000"/>
          <w:lang w:val="en-GB"/>
        </w:rPr>
      </w:pPr>
    </w:p>
    <w:p w14:paraId="7B5C8A67" w14:textId="77777777" w:rsidR="001431FE" w:rsidRDefault="001431FE" w:rsidP="00185757">
      <w:pPr>
        <w:pStyle w:val="ListParagraph"/>
        <w:ind w:left="432"/>
        <w:rPr>
          <w:color w:val="FF0000"/>
          <w:lang w:val="en-GB"/>
        </w:rPr>
      </w:pPr>
    </w:p>
    <w:p w14:paraId="2836803D" w14:textId="77777777" w:rsidR="001431FE" w:rsidRDefault="001431FE" w:rsidP="00185757">
      <w:pPr>
        <w:pStyle w:val="ListParagraph"/>
        <w:ind w:left="432"/>
        <w:rPr>
          <w:color w:val="FF0000"/>
          <w:lang w:val="en-GB"/>
        </w:rPr>
      </w:pPr>
    </w:p>
    <w:p w14:paraId="4DE27083" w14:textId="77777777" w:rsidR="001431FE" w:rsidRDefault="001431FE" w:rsidP="00185757">
      <w:pPr>
        <w:pStyle w:val="ListParagraph"/>
        <w:ind w:left="432"/>
        <w:rPr>
          <w:color w:val="FF0000"/>
          <w:lang w:val="en-GB"/>
        </w:rPr>
      </w:pPr>
    </w:p>
    <w:p w14:paraId="39E8A195" w14:textId="77777777" w:rsidR="001431FE" w:rsidRPr="001431FE" w:rsidRDefault="001431FE" w:rsidP="001431FE">
      <w:pPr>
        <w:rPr>
          <w:color w:val="FF0000"/>
          <w:lang w:val="en-GB"/>
        </w:rPr>
        <w:sectPr w:rsidR="001431FE" w:rsidRPr="001431FE" w:rsidSect="008B5DFF">
          <w:headerReference w:type="first" r:id="rId90"/>
          <w:footerReference w:type="first" r:id="rId91"/>
          <w:pgSz w:w="11909" w:h="16834" w:code="9"/>
          <w:pgMar w:top="1729" w:right="1440" w:bottom="1134" w:left="1729" w:header="720" w:footer="720" w:gutter="0"/>
          <w:cols w:space="720"/>
          <w:titlePg/>
          <w:docGrid w:linePitch="360"/>
        </w:sectPr>
      </w:pPr>
    </w:p>
    <w:p w14:paraId="200430E4" w14:textId="43EAD814" w:rsidR="00185757" w:rsidRPr="00252C5A" w:rsidRDefault="00185757" w:rsidP="00252C5A">
      <w:pPr>
        <w:pStyle w:val="TCHeading111"/>
        <w:numPr>
          <w:ilvl w:val="3"/>
          <w:numId w:val="8"/>
        </w:numPr>
        <w:spacing w:line="360" w:lineRule="auto"/>
      </w:pPr>
      <w:bookmarkStart w:id="630" w:name="_Toc492278932"/>
      <w:r w:rsidRPr="00252C5A">
        <w:lastRenderedPageBreak/>
        <w:t>Home Screen Display</w:t>
      </w:r>
      <w:bookmarkEnd w:id="630"/>
    </w:p>
    <w:p w14:paraId="697A6F61" w14:textId="3A264242" w:rsidR="00185757" w:rsidRDefault="001431FE" w:rsidP="00252C5A">
      <w:pPr>
        <w:spacing w:line="360" w:lineRule="auto"/>
        <w:rPr>
          <w:color w:val="FF0000"/>
          <w:lang w:val="en-GB"/>
        </w:rPr>
      </w:pPr>
      <w:r>
        <w:rPr>
          <w:noProof/>
          <w:color w:val="FF0000"/>
          <w:lang w:val="en-GB" w:eastAsia="en-GB"/>
        </w:rPr>
        <w:drawing>
          <wp:anchor distT="0" distB="0" distL="114300" distR="114300" simplePos="0" relativeHeight="251658251" behindDoc="0" locked="0" layoutInCell="1" allowOverlap="1" wp14:anchorId="178237DB" wp14:editId="34617FB6">
            <wp:simplePos x="0" y="0"/>
            <wp:positionH relativeFrom="page">
              <wp:align>center</wp:align>
            </wp:positionH>
            <wp:positionV relativeFrom="paragraph">
              <wp:posOffset>510268</wp:posOffset>
            </wp:positionV>
            <wp:extent cx="7102475" cy="3994785"/>
            <wp:effectExtent l="0" t="0" r="3175" b="571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WAL.PNG"/>
                    <pic:cNvPicPr/>
                  </pic:nvPicPr>
                  <pic:blipFill>
                    <a:blip r:embed="rId92">
                      <a:extLst>
                        <a:ext uri="{28A0092B-C50C-407E-A947-70E740481C1C}">
                          <a14:useLocalDpi xmlns:a14="http://schemas.microsoft.com/office/drawing/2010/main" val="0"/>
                        </a:ext>
                      </a:extLst>
                    </a:blip>
                    <a:stretch>
                      <a:fillRect/>
                    </a:stretch>
                  </pic:blipFill>
                  <pic:spPr>
                    <a:xfrm>
                      <a:off x="0" y="0"/>
                      <a:ext cx="7102475" cy="3994785"/>
                    </a:xfrm>
                    <a:prstGeom prst="rect">
                      <a:avLst/>
                    </a:prstGeom>
                  </pic:spPr>
                </pic:pic>
              </a:graphicData>
            </a:graphic>
            <wp14:sizeRelH relativeFrom="page">
              <wp14:pctWidth>0</wp14:pctWidth>
            </wp14:sizeRelH>
            <wp14:sizeRelV relativeFrom="page">
              <wp14:pctHeight>0</wp14:pctHeight>
            </wp14:sizeRelV>
          </wp:anchor>
        </w:drawing>
      </w:r>
      <w:r w:rsidR="00185757" w:rsidRPr="00252C5A">
        <w:rPr>
          <w:lang w:val="en-GB"/>
        </w:rPr>
        <w:t xml:space="preserve">This screen will be viewed when the program is launched. The screen shot is shown below. From this </w:t>
      </w:r>
      <w:proofErr w:type="gramStart"/>
      <w:r w:rsidR="00185757" w:rsidRPr="00252C5A">
        <w:rPr>
          <w:lang w:val="en-GB"/>
        </w:rPr>
        <w:t>screen</w:t>
      </w:r>
      <w:proofErr w:type="gramEnd"/>
      <w:r w:rsidR="00185757" w:rsidRPr="00252C5A">
        <w:rPr>
          <w:lang w:val="en-GB"/>
        </w:rPr>
        <w:t xml:space="preserve"> we can choose to enter </w:t>
      </w:r>
      <w:proofErr w:type="spellStart"/>
      <w:r w:rsidR="00185757" w:rsidRPr="00252C5A">
        <w:rPr>
          <w:lang w:val="en-GB"/>
        </w:rPr>
        <w:t>specicific</w:t>
      </w:r>
      <w:proofErr w:type="spellEnd"/>
      <w:r w:rsidR="00185757" w:rsidRPr="00252C5A">
        <w:rPr>
          <w:lang w:val="en-GB"/>
        </w:rPr>
        <w:t xml:space="preserve"> subsystem mentioned above. </w:t>
      </w:r>
    </w:p>
    <w:p w14:paraId="20F4BE12" w14:textId="70E22E1F" w:rsidR="00252C5A" w:rsidRDefault="00252C5A" w:rsidP="00185757">
      <w:pPr>
        <w:pStyle w:val="ListParagraph"/>
        <w:ind w:left="432"/>
        <w:rPr>
          <w:color w:val="FF0000"/>
          <w:lang w:val="en-GB"/>
        </w:rPr>
      </w:pPr>
    </w:p>
    <w:p w14:paraId="682C76BA" w14:textId="105F7C0A" w:rsidR="00252C5A" w:rsidRDefault="00252C5A" w:rsidP="00185757">
      <w:pPr>
        <w:pStyle w:val="ListParagraph"/>
        <w:ind w:left="432"/>
        <w:rPr>
          <w:color w:val="FF0000"/>
          <w:lang w:val="en-GB"/>
        </w:rPr>
      </w:pPr>
    </w:p>
    <w:p w14:paraId="0CD3B4A3" w14:textId="77777777" w:rsidR="00252C5A" w:rsidRDefault="00252C5A" w:rsidP="00185757">
      <w:pPr>
        <w:pStyle w:val="ListParagraph"/>
        <w:ind w:left="432"/>
        <w:rPr>
          <w:color w:val="FF0000"/>
          <w:lang w:val="en-GB"/>
        </w:rPr>
      </w:pPr>
    </w:p>
    <w:p w14:paraId="30C57661" w14:textId="77777777" w:rsidR="00252C5A" w:rsidRDefault="00252C5A" w:rsidP="00185757">
      <w:pPr>
        <w:pStyle w:val="ListParagraph"/>
        <w:ind w:left="432"/>
        <w:rPr>
          <w:color w:val="FF0000"/>
          <w:lang w:val="en-GB"/>
        </w:rPr>
      </w:pPr>
    </w:p>
    <w:p w14:paraId="225B44AD" w14:textId="77777777" w:rsidR="00252C5A" w:rsidRDefault="00252C5A" w:rsidP="00185757">
      <w:pPr>
        <w:pStyle w:val="ListParagraph"/>
        <w:ind w:left="432"/>
        <w:rPr>
          <w:color w:val="FF0000"/>
          <w:lang w:val="en-GB"/>
        </w:rPr>
      </w:pPr>
    </w:p>
    <w:p w14:paraId="226667BB" w14:textId="77777777" w:rsidR="00252C5A" w:rsidRDefault="00252C5A" w:rsidP="00185757">
      <w:pPr>
        <w:pStyle w:val="ListParagraph"/>
        <w:ind w:left="432"/>
        <w:rPr>
          <w:color w:val="FF0000"/>
          <w:lang w:val="en-GB"/>
        </w:rPr>
      </w:pPr>
    </w:p>
    <w:p w14:paraId="5CA81C68" w14:textId="77777777" w:rsidR="00252C5A" w:rsidRDefault="00252C5A" w:rsidP="00185757">
      <w:pPr>
        <w:pStyle w:val="ListParagraph"/>
        <w:ind w:left="432"/>
        <w:rPr>
          <w:color w:val="FF0000"/>
          <w:lang w:val="en-GB"/>
        </w:rPr>
      </w:pPr>
    </w:p>
    <w:p w14:paraId="3856A5D0" w14:textId="77777777" w:rsidR="00252C5A" w:rsidRDefault="00252C5A" w:rsidP="00185757">
      <w:pPr>
        <w:pStyle w:val="ListParagraph"/>
        <w:ind w:left="432"/>
        <w:rPr>
          <w:color w:val="FF0000"/>
          <w:lang w:val="en-GB"/>
        </w:rPr>
      </w:pPr>
    </w:p>
    <w:p w14:paraId="4DA64454" w14:textId="77777777" w:rsidR="00252C5A" w:rsidRDefault="00252C5A" w:rsidP="00185757">
      <w:pPr>
        <w:pStyle w:val="ListParagraph"/>
        <w:ind w:left="432"/>
        <w:rPr>
          <w:color w:val="FF0000"/>
          <w:lang w:val="en-GB"/>
        </w:rPr>
      </w:pPr>
    </w:p>
    <w:p w14:paraId="7E982AB8" w14:textId="77777777" w:rsidR="00252C5A" w:rsidRDefault="00252C5A" w:rsidP="00185757">
      <w:pPr>
        <w:pStyle w:val="ListParagraph"/>
        <w:ind w:left="432"/>
        <w:rPr>
          <w:color w:val="FF0000"/>
          <w:lang w:val="en-GB"/>
        </w:rPr>
      </w:pPr>
    </w:p>
    <w:p w14:paraId="2EABDDBD" w14:textId="77777777" w:rsidR="00252C5A" w:rsidRDefault="00252C5A" w:rsidP="00185757">
      <w:pPr>
        <w:pStyle w:val="ListParagraph"/>
        <w:ind w:left="432"/>
        <w:rPr>
          <w:color w:val="FF0000"/>
          <w:lang w:val="en-GB"/>
        </w:rPr>
      </w:pPr>
    </w:p>
    <w:p w14:paraId="09D1C62D" w14:textId="77777777" w:rsidR="001431FE" w:rsidRDefault="001431FE" w:rsidP="00EF16FC">
      <w:pPr>
        <w:pStyle w:val="ic"/>
      </w:pPr>
    </w:p>
    <w:p w14:paraId="4FAC6837" w14:textId="77777777" w:rsidR="001431FE" w:rsidRDefault="001431FE" w:rsidP="001431FE">
      <w:pPr>
        <w:rPr>
          <w:lang w:val="en-GB" w:eastAsia="en-US" w:bidi="th-TH"/>
        </w:rPr>
      </w:pPr>
    </w:p>
    <w:p w14:paraId="2426E4D7" w14:textId="77777777" w:rsidR="001431FE" w:rsidRDefault="001431FE" w:rsidP="001431FE">
      <w:pPr>
        <w:rPr>
          <w:lang w:val="en-GB" w:eastAsia="en-US" w:bidi="th-TH"/>
        </w:rPr>
      </w:pPr>
    </w:p>
    <w:p w14:paraId="0325E44D" w14:textId="62E0E61D" w:rsidR="001431FE" w:rsidRDefault="001431FE" w:rsidP="001431FE">
      <w:pPr>
        <w:rPr>
          <w:lang w:val="en-GB" w:eastAsia="en-US" w:bidi="th-TH"/>
        </w:rPr>
      </w:pPr>
    </w:p>
    <w:p w14:paraId="5FB4096E" w14:textId="68E8E456" w:rsidR="001431FE" w:rsidRDefault="001431FE" w:rsidP="001431FE">
      <w:pPr>
        <w:rPr>
          <w:lang w:val="en-GB" w:eastAsia="en-US" w:bidi="th-TH"/>
        </w:rPr>
      </w:pPr>
      <w:r>
        <w:rPr>
          <w:noProof/>
          <w:lang w:val="en-GB" w:eastAsia="en-GB"/>
        </w:rPr>
        <mc:AlternateContent>
          <mc:Choice Requires="wps">
            <w:drawing>
              <wp:anchor distT="0" distB="0" distL="114300" distR="114300" simplePos="0" relativeHeight="251658252" behindDoc="0" locked="0" layoutInCell="1" allowOverlap="1" wp14:anchorId="7B006F04" wp14:editId="2AEBB126">
                <wp:simplePos x="0" y="0"/>
                <wp:positionH relativeFrom="margin">
                  <wp:posOffset>1763032</wp:posOffset>
                </wp:positionH>
                <wp:positionV relativeFrom="paragraph">
                  <wp:posOffset>643890</wp:posOffset>
                </wp:positionV>
                <wp:extent cx="5999480" cy="635"/>
                <wp:effectExtent l="0" t="0" r="1270" b="0"/>
                <wp:wrapSquare wrapText="bothSides"/>
                <wp:docPr id="484" name="Text Box 484"/>
                <wp:cNvGraphicFramePr/>
                <a:graphic xmlns:a="http://schemas.openxmlformats.org/drawingml/2006/main">
                  <a:graphicData uri="http://schemas.microsoft.com/office/word/2010/wordprocessingShape">
                    <wps:wsp>
                      <wps:cNvSpPr txBox="1"/>
                      <wps:spPr>
                        <a:xfrm>
                          <a:off x="0" y="0"/>
                          <a:ext cx="5999480" cy="635"/>
                        </a:xfrm>
                        <a:prstGeom prst="rect">
                          <a:avLst/>
                        </a:prstGeom>
                        <a:solidFill>
                          <a:prstClr val="white"/>
                        </a:solidFill>
                        <a:ln>
                          <a:noFill/>
                        </a:ln>
                        <a:effectLst/>
                      </wps:spPr>
                      <wps:txbx>
                        <w:txbxContent>
                          <w:p w14:paraId="13205274" w14:textId="52E0A461" w:rsidR="005809C5" w:rsidRPr="00716068" w:rsidRDefault="005809C5" w:rsidP="00252C5A">
                            <w:pPr>
                              <w:pStyle w:val="Caption"/>
                              <w:jc w:val="center"/>
                              <w:rPr>
                                <w:noProof/>
                                <w:color w:val="FF0000"/>
                              </w:rPr>
                            </w:pPr>
                            <w:bookmarkStart w:id="631" w:name="_Toc491988672"/>
                            <w:r>
                              <w:t xml:space="preserve">Figure </w:t>
                            </w:r>
                            <w:fldSimple w:instr=" SEQ Figure \* ARABIC ">
                              <w:r>
                                <w:rPr>
                                  <w:noProof/>
                                </w:rPr>
                                <w:t>21</w:t>
                              </w:r>
                            </w:fldSimple>
                            <w:r>
                              <w:t xml:space="preserve"> - Home Screen Display</w:t>
                            </w:r>
                            <w:bookmarkEnd w:id="6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06F04" id="Text Box 484" o:spid="_x0000_s1038" type="#_x0000_t202" style="position:absolute;margin-left:138.8pt;margin-top:50.7pt;width:472.4pt;height:.05pt;z-index:2516582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" stroked="f">
                <v:textbox style="mso-fit-shape-to-text:t" inset="0,0,0,0">
                  <w:txbxContent>
                    <w:p w14:paraId="13205274" w14:textId="52E0A461" w:rsidR="005809C5" w:rsidRPr="00716068" w:rsidRDefault="005809C5" w:rsidP="00252C5A">
                      <w:pPr>
                        <w:pStyle w:val="Caption"/>
                        <w:jc w:val="center"/>
                        <w:rPr>
                          <w:noProof/>
                          <w:color w:val="FF0000"/>
                        </w:rPr>
                      </w:pPr>
                      <w:bookmarkStart w:id="632" w:name="_Toc491988672"/>
                      <w:r>
                        <w:t xml:space="preserve">Figure </w:t>
                      </w:r>
                      <w:fldSimple w:instr=" SEQ Figure \* ARABIC ">
                        <w:r>
                          <w:rPr>
                            <w:noProof/>
                          </w:rPr>
                          <w:t>21</w:t>
                        </w:r>
                      </w:fldSimple>
                      <w:r>
                        <w:t xml:space="preserve"> - Home Screen Display</w:t>
                      </w:r>
                      <w:bookmarkEnd w:id="632"/>
                    </w:p>
                  </w:txbxContent>
                </v:textbox>
                <w10:wrap type="square" anchorx="margin"/>
              </v:shape>
            </w:pict>
          </mc:Fallback>
        </mc:AlternateContent>
      </w:r>
    </w:p>
    <w:p w14:paraId="05197E8C" w14:textId="77777777" w:rsidR="001431FE" w:rsidRDefault="001431FE" w:rsidP="001431FE">
      <w:pPr>
        <w:rPr>
          <w:lang w:val="en-GB" w:eastAsia="en-US" w:bidi="th-TH"/>
        </w:rPr>
      </w:pPr>
    </w:p>
    <w:p w14:paraId="2EF7D4F9" w14:textId="77777777" w:rsidR="001431FE" w:rsidRDefault="001431FE" w:rsidP="001431FE">
      <w:pPr>
        <w:rPr>
          <w:lang w:val="en-GB" w:eastAsia="en-US" w:bidi="th-TH"/>
        </w:rPr>
      </w:pPr>
    </w:p>
    <w:p w14:paraId="36916F38" w14:textId="77777777" w:rsidR="0000273A" w:rsidRDefault="0000273A" w:rsidP="001431FE">
      <w:pPr>
        <w:spacing w:line="360" w:lineRule="auto"/>
        <w:rPr>
          <w:lang w:val="en-GB"/>
        </w:rPr>
      </w:pPr>
    </w:p>
    <w:p w14:paraId="1637EE94" w14:textId="241D3F98" w:rsidR="001431FE" w:rsidRPr="00252C5A" w:rsidRDefault="001431FE" w:rsidP="001431FE">
      <w:pPr>
        <w:spacing w:line="360" w:lineRule="auto"/>
        <w:rPr>
          <w:lang w:val="en-GB"/>
        </w:rPr>
      </w:pPr>
      <w:r w:rsidRPr="00252C5A">
        <w:rPr>
          <w:lang w:val="en-GB"/>
        </w:rPr>
        <w:lastRenderedPageBreak/>
        <w:t xml:space="preserve">BMS screen will overview the status of all BMS equipment. This screen also acts as BMS main </w:t>
      </w:r>
      <w:commentRangeStart w:id="633"/>
      <w:r w:rsidRPr="00252C5A">
        <w:rPr>
          <w:lang w:val="en-GB"/>
        </w:rPr>
        <w:t>view</w:t>
      </w:r>
      <w:commentRangeEnd w:id="633"/>
      <w:r w:rsidR="005809C5">
        <w:rPr>
          <w:rStyle w:val="CommentReference"/>
          <w:rFonts w:eastAsia="Times New Roman" w:cs="Times New Roman"/>
          <w:lang w:eastAsia="en-US"/>
        </w:rPr>
        <w:commentReference w:id="633"/>
      </w:r>
      <w:r w:rsidRPr="00252C5A">
        <w:rPr>
          <w:lang w:val="en-GB"/>
        </w:rPr>
        <w:t xml:space="preserve">. </w:t>
      </w:r>
    </w:p>
    <w:p w14:paraId="5E1AFC03" w14:textId="3A9C465D" w:rsidR="001431FE" w:rsidRDefault="0000273A" w:rsidP="001431FE">
      <w:pPr>
        <w:pStyle w:val="Caption"/>
        <w:jc w:val="center"/>
      </w:pPr>
      <w:r>
        <w:rPr>
          <w:noProof/>
          <w:color w:val="FF0000"/>
          <w:lang w:val="en-GB" w:eastAsia="en-GB"/>
        </w:rPr>
        <w:drawing>
          <wp:anchor distT="0" distB="0" distL="114300" distR="114300" simplePos="0" relativeHeight="251658253" behindDoc="1" locked="0" layoutInCell="1" allowOverlap="1" wp14:anchorId="745A2516" wp14:editId="0C410CB7">
            <wp:simplePos x="0" y="0"/>
            <wp:positionH relativeFrom="page">
              <wp:posOffset>1432560</wp:posOffset>
            </wp:positionH>
            <wp:positionV relativeFrom="paragraph">
              <wp:posOffset>10160</wp:posOffset>
            </wp:positionV>
            <wp:extent cx="8010525" cy="4505960"/>
            <wp:effectExtent l="0" t="0" r="9525" b="8890"/>
            <wp:wrapTight wrapText="bothSides">
              <wp:wrapPolygon edited="0">
                <wp:start x="0" y="0"/>
                <wp:lineTo x="0" y="21551"/>
                <wp:lineTo x="21574" y="21551"/>
                <wp:lineTo x="2157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BEL BMS.PNG"/>
                    <pic:cNvPicPr/>
                  </pic:nvPicPr>
                  <pic:blipFill>
                    <a:blip r:embed="rId93">
                      <a:extLst>
                        <a:ext uri="{28A0092B-C50C-407E-A947-70E740481C1C}">
                          <a14:useLocalDpi xmlns:a14="http://schemas.microsoft.com/office/drawing/2010/main" val="0"/>
                        </a:ext>
                      </a:extLst>
                    </a:blip>
                    <a:stretch>
                      <a:fillRect/>
                    </a:stretch>
                  </pic:blipFill>
                  <pic:spPr>
                    <a:xfrm>
                      <a:off x="0" y="0"/>
                      <a:ext cx="8010525" cy="4505960"/>
                    </a:xfrm>
                    <a:prstGeom prst="rect">
                      <a:avLst/>
                    </a:prstGeom>
                  </pic:spPr>
                </pic:pic>
              </a:graphicData>
            </a:graphic>
            <wp14:sizeRelH relativeFrom="page">
              <wp14:pctWidth>0</wp14:pctWidth>
            </wp14:sizeRelH>
            <wp14:sizeRelV relativeFrom="page">
              <wp14:pctHeight>0</wp14:pctHeight>
            </wp14:sizeRelV>
          </wp:anchor>
        </w:drawing>
      </w:r>
    </w:p>
    <w:p w14:paraId="4C42F5A0" w14:textId="17194425" w:rsidR="001431FE" w:rsidRDefault="001431FE" w:rsidP="001431FE">
      <w:pPr>
        <w:pStyle w:val="Caption"/>
        <w:jc w:val="center"/>
      </w:pPr>
    </w:p>
    <w:p w14:paraId="3FD5E29A" w14:textId="77777777" w:rsidR="001431FE" w:rsidRDefault="001431FE" w:rsidP="001431FE">
      <w:pPr>
        <w:pStyle w:val="Caption"/>
        <w:jc w:val="center"/>
      </w:pPr>
    </w:p>
    <w:p w14:paraId="0B6301DE" w14:textId="77777777" w:rsidR="001431FE" w:rsidRDefault="001431FE" w:rsidP="001431FE">
      <w:pPr>
        <w:pStyle w:val="Caption"/>
        <w:jc w:val="center"/>
      </w:pPr>
    </w:p>
    <w:p w14:paraId="704B65E8" w14:textId="77777777" w:rsidR="001431FE" w:rsidRDefault="001431FE" w:rsidP="001431FE">
      <w:pPr>
        <w:pStyle w:val="Caption"/>
        <w:jc w:val="center"/>
      </w:pPr>
    </w:p>
    <w:p w14:paraId="17916155" w14:textId="77777777" w:rsidR="001431FE" w:rsidRDefault="001431FE" w:rsidP="001431FE">
      <w:pPr>
        <w:pStyle w:val="Caption"/>
        <w:jc w:val="center"/>
      </w:pPr>
    </w:p>
    <w:p w14:paraId="3F4FAAA8" w14:textId="77777777" w:rsidR="001431FE" w:rsidRDefault="001431FE" w:rsidP="001431FE">
      <w:pPr>
        <w:pStyle w:val="Caption"/>
        <w:jc w:val="center"/>
      </w:pPr>
    </w:p>
    <w:p w14:paraId="6E52D262" w14:textId="77777777" w:rsidR="001431FE" w:rsidRDefault="001431FE" w:rsidP="001431FE">
      <w:pPr>
        <w:pStyle w:val="Caption"/>
        <w:jc w:val="center"/>
      </w:pPr>
    </w:p>
    <w:p w14:paraId="7A5DF442" w14:textId="77777777" w:rsidR="001431FE" w:rsidRDefault="001431FE" w:rsidP="001431FE">
      <w:pPr>
        <w:pStyle w:val="Caption"/>
        <w:jc w:val="center"/>
      </w:pPr>
    </w:p>
    <w:p w14:paraId="01706F28" w14:textId="77777777" w:rsidR="001431FE" w:rsidRDefault="001431FE" w:rsidP="001431FE">
      <w:pPr>
        <w:pStyle w:val="Caption"/>
        <w:jc w:val="center"/>
      </w:pPr>
    </w:p>
    <w:p w14:paraId="516509A7" w14:textId="77777777" w:rsidR="001431FE" w:rsidRDefault="001431FE" w:rsidP="001431FE">
      <w:pPr>
        <w:pStyle w:val="Caption"/>
        <w:jc w:val="center"/>
      </w:pPr>
    </w:p>
    <w:p w14:paraId="2C302762" w14:textId="77777777" w:rsidR="001431FE" w:rsidRDefault="001431FE" w:rsidP="001431FE">
      <w:pPr>
        <w:pStyle w:val="Caption"/>
        <w:jc w:val="center"/>
      </w:pPr>
    </w:p>
    <w:p w14:paraId="4E63A621" w14:textId="77777777" w:rsidR="001431FE" w:rsidRDefault="001431FE" w:rsidP="001431FE">
      <w:pPr>
        <w:pStyle w:val="Caption"/>
        <w:jc w:val="center"/>
      </w:pPr>
    </w:p>
    <w:p w14:paraId="5FE91D6C" w14:textId="77777777" w:rsidR="001431FE" w:rsidRDefault="001431FE" w:rsidP="001431FE">
      <w:pPr>
        <w:pStyle w:val="Caption"/>
        <w:jc w:val="center"/>
      </w:pPr>
    </w:p>
    <w:p w14:paraId="0D1AA57C" w14:textId="77777777" w:rsidR="001431FE" w:rsidRDefault="001431FE" w:rsidP="001431FE">
      <w:pPr>
        <w:pStyle w:val="Caption"/>
        <w:jc w:val="center"/>
      </w:pPr>
    </w:p>
    <w:p w14:paraId="0B13E2AF" w14:textId="18441E87" w:rsidR="001431FE" w:rsidRPr="00C23AB9" w:rsidRDefault="0000273A" w:rsidP="00C23AB9">
      <w:pPr>
        <w:pStyle w:val="Caption"/>
        <w:jc w:val="center"/>
        <w:rPr>
          <w:color w:val="FF0000"/>
          <w:lang w:val="en-GB"/>
        </w:rPr>
      </w:pPr>
      <w:r>
        <w:rPr>
          <w:noProof/>
          <w:lang w:val="en-GB" w:eastAsia="en-GB"/>
        </w:rPr>
        <mc:AlternateContent>
          <mc:Choice Requires="wps">
            <w:drawing>
              <wp:anchor distT="0" distB="0" distL="114300" distR="114300" simplePos="0" relativeHeight="251658254" behindDoc="1" locked="0" layoutInCell="1" allowOverlap="1" wp14:anchorId="7681B901" wp14:editId="033673AC">
                <wp:simplePos x="0" y="0"/>
                <wp:positionH relativeFrom="column">
                  <wp:posOffset>1024890</wp:posOffset>
                </wp:positionH>
                <wp:positionV relativeFrom="paragraph">
                  <wp:posOffset>232410</wp:posOffset>
                </wp:positionV>
                <wp:extent cx="7260590" cy="635"/>
                <wp:effectExtent l="0" t="0" r="0" b="0"/>
                <wp:wrapTight wrapText="bothSides">
                  <wp:wrapPolygon edited="0">
                    <wp:start x="0" y="0"/>
                    <wp:lineTo x="0" y="21600"/>
                    <wp:lineTo x="21600" y="21600"/>
                    <wp:lineTo x="21600" y="0"/>
                  </wp:wrapPolygon>
                </wp:wrapTight>
                <wp:docPr id="451" name="Text Box 451"/>
                <wp:cNvGraphicFramePr/>
                <a:graphic xmlns:a="http://schemas.openxmlformats.org/drawingml/2006/main">
                  <a:graphicData uri="http://schemas.microsoft.com/office/word/2010/wordprocessingShape">
                    <wps:wsp>
                      <wps:cNvSpPr txBox="1"/>
                      <wps:spPr>
                        <a:xfrm>
                          <a:off x="0" y="0"/>
                          <a:ext cx="7260590" cy="635"/>
                        </a:xfrm>
                        <a:prstGeom prst="rect">
                          <a:avLst/>
                        </a:prstGeom>
                        <a:solidFill>
                          <a:prstClr val="white"/>
                        </a:solidFill>
                        <a:ln>
                          <a:noFill/>
                        </a:ln>
                        <a:effectLst/>
                      </wps:spPr>
                      <wps:txbx>
                        <w:txbxContent>
                          <w:p w14:paraId="65FC60C8" w14:textId="4ED99D2F" w:rsidR="005809C5" w:rsidRPr="001041B4" w:rsidRDefault="005809C5" w:rsidP="0000273A">
                            <w:pPr>
                              <w:pStyle w:val="Caption"/>
                              <w:jc w:val="center"/>
                              <w:rPr>
                                <w:noProof/>
                                <w:color w:val="FF0000"/>
                              </w:rPr>
                            </w:pPr>
                            <w:bookmarkStart w:id="634" w:name="_Toc491988673"/>
                            <w:r>
                              <w:t xml:space="preserve">Figure </w:t>
                            </w:r>
                            <w:fldSimple w:instr=" SEQ Figure \* ARABIC ">
                              <w:r>
                                <w:rPr>
                                  <w:noProof/>
                                </w:rPr>
                                <w:t>22</w:t>
                              </w:r>
                            </w:fldSimple>
                            <w:r>
                              <w:t xml:space="preserve"> - </w:t>
                            </w:r>
                            <w:r w:rsidRPr="00203B59">
                              <w:t>BMS Status Display</w:t>
                            </w:r>
                            <w:bookmarkEnd w:id="6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1B901" id="Text Box 451" o:spid="_x0000_s1039" type="#_x0000_t202" style="position:absolute;left:0;text-align:left;margin-left:80.7pt;margin-top:18.3pt;width:571.7pt;height:.05pt;z-index:-2516582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" stroked="f">
                <v:textbox style="mso-fit-shape-to-text:t" inset="0,0,0,0">
                  <w:txbxContent>
                    <w:p w14:paraId="65FC60C8" w14:textId="4ED99D2F" w:rsidR="005809C5" w:rsidRPr="001041B4" w:rsidRDefault="005809C5" w:rsidP="0000273A">
                      <w:pPr>
                        <w:pStyle w:val="Caption"/>
                        <w:jc w:val="center"/>
                        <w:rPr>
                          <w:noProof/>
                          <w:color w:val="FF0000"/>
                        </w:rPr>
                      </w:pPr>
                      <w:bookmarkStart w:id="635" w:name="_Toc491988673"/>
                      <w:r>
                        <w:t xml:space="preserve">Figure </w:t>
                      </w:r>
                      <w:fldSimple w:instr=" SEQ Figure \* ARABIC ">
                        <w:r>
                          <w:rPr>
                            <w:noProof/>
                          </w:rPr>
                          <w:t>22</w:t>
                        </w:r>
                      </w:fldSimple>
                      <w:r>
                        <w:t xml:space="preserve"> - </w:t>
                      </w:r>
                      <w:r w:rsidRPr="00203B59">
                        <w:t>BMS Status Display</w:t>
                      </w:r>
                      <w:bookmarkEnd w:id="635"/>
                    </w:p>
                  </w:txbxContent>
                </v:textbox>
                <w10:wrap type="tight"/>
              </v:shape>
            </w:pict>
          </mc:Fallback>
        </mc:AlternateContent>
      </w:r>
    </w:p>
    <w:p w14:paraId="444A99FE" w14:textId="77777777" w:rsidR="007D0252" w:rsidRDefault="007D0252" w:rsidP="001431FE">
      <w:pPr>
        <w:rPr>
          <w:lang w:val="en-GB" w:eastAsia="en-US" w:bidi="th-TH"/>
        </w:rPr>
        <w:sectPr w:rsidR="007D0252" w:rsidSect="001431FE">
          <w:footerReference w:type="default" r:id="rId94"/>
          <w:headerReference w:type="first" r:id="rId95"/>
          <w:footerReference w:type="first" r:id="rId96"/>
          <w:pgSz w:w="16834" w:h="11909" w:orient="landscape" w:code="9"/>
          <w:pgMar w:top="1729" w:right="1729" w:bottom="1440" w:left="1134" w:header="720" w:footer="720" w:gutter="0"/>
          <w:cols w:space="720"/>
          <w:titlePg/>
          <w:docGrid w:linePitch="360"/>
        </w:sectPr>
      </w:pPr>
    </w:p>
    <w:p w14:paraId="190FD40D" w14:textId="028D1CF2" w:rsidR="00185757" w:rsidRPr="00252C5A" w:rsidRDefault="00185757" w:rsidP="00252C5A">
      <w:pPr>
        <w:pStyle w:val="TCHeading111"/>
        <w:numPr>
          <w:ilvl w:val="3"/>
          <w:numId w:val="8"/>
        </w:numPr>
        <w:spacing w:line="360" w:lineRule="auto"/>
      </w:pPr>
      <w:bookmarkStart w:id="636" w:name="_Toc492278933"/>
      <w:r w:rsidRPr="00252C5A">
        <w:lastRenderedPageBreak/>
        <w:t>BMS Screen Overview</w:t>
      </w:r>
      <w:bookmarkEnd w:id="636"/>
    </w:p>
    <w:p w14:paraId="703A849F" w14:textId="77777777" w:rsidR="00185757" w:rsidRDefault="00185757" w:rsidP="00D6191A">
      <w:pPr>
        <w:spacing w:line="360" w:lineRule="auto"/>
        <w:jc w:val="both"/>
        <w:rPr>
          <w:lang w:val="en-GB"/>
        </w:rPr>
      </w:pPr>
      <w:r w:rsidRPr="00252C5A">
        <w:rPr>
          <w:lang w:val="en-GB"/>
        </w:rPr>
        <w:t>If there is alarm or failure status, the screen will show the specific equipment at the specific station, hence the operator could react according to the SOP. Below is screen shot specific BMS equipment for every station.</w:t>
      </w:r>
    </w:p>
    <w:p w14:paraId="245F7F41" w14:textId="77777777" w:rsidR="00CD097D" w:rsidRDefault="00CD097D" w:rsidP="00252C5A">
      <w:pPr>
        <w:spacing w:line="360" w:lineRule="auto"/>
        <w:rPr>
          <w:lang w:val="en-GB"/>
        </w:rPr>
      </w:pPr>
    </w:p>
    <w:p w14:paraId="7EA1A279" w14:textId="77777777" w:rsidR="00CD097D" w:rsidRDefault="00CD097D" w:rsidP="00252C5A">
      <w:pPr>
        <w:spacing w:line="360" w:lineRule="auto"/>
        <w:rPr>
          <w:lang w:val="en-GB"/>
        </w:rPr>
      </w:pPr>
    </w:p>
    <w:p w14:paraId="19E2EF33" w14:textId="77777777" w:rsidR="00CD097D" w:rsidRDefault="00CD097D" w:rsidP="00252C5A">
      <w:pPr>
        <w:spacing w:line="360" w:lineRule="auto"/>
        <w:rPr>
          <w:lang w:val="en-GB"/>
        </w:rPr>
      </w:pPr>
    </w:p>
    <w:p w14:paraId="31FF3917" w14:textId="77777777" w:rsidR="00CD097D" w:rsidRDefault="00CD097D" w:rsidP="00252C5A">
      <w:pPr>
        <w:spacing w:line="360" w:lineRule="auto"/>
        <w:rPr>
          <w:lang w:val="en-GB"/>
        </w:rPr>
      </w:pPr>
    </w:p>
    <w:p w14:paraId="273DFEB9" w14:textId="77777777" w:rsidR="00CD097D" w:rsidRDefault="00CD097D" w:rsidP="00252C5A">
      <w:pPr>
        <w:spacing w:line="360" w:lineRule="auto"/>
        <w:rPr>
          <w:lang w:val="en-GB"/>
        </w:rPr>
      </w:pPr>
    </w:p>
    <w:p w14:paraId="1061D11B" w14:textId="77777777" w:rsidR="00CD097D" w:rsidRDefault="00CD097D" w:rsidP="00252C5A">
      <w:pPr>
        <w:spacing w:line="360" w:lineRule="auto"/>
        <w:rPr>
          <w:lang w:val="en-GB"/>
        </w:rPr>
      </w:pPr>
    </w:p>
    <w:p w14:paraId="139FC0BE" w14:textId="77777777" w:rsidR="00CD097D" w:rsidRDefault="00CD097D" w:rsidP="00252C5A">
      <w:pPr>
        <w:spacing w:line="360" w:lineRule="auto"/>
        <w:rPr>
          <w:lang w:val="en-GB"/>
        </w:rPr>
      </w:pPr>
    </w:p>
    <w:p w14:paraId="72B1FAE2" w14:textId="77777777" w:rsidR="00CD097D" w:rsidRDefault="00CD097D" w:rsidP="00252C5A">
      <w:pPr>
        <w:spacing w:line="360" w:lineRule="auto"/>
        <w:rPr>
          <w:lang w:val="en-GB"/>
        </w:rPr>
      </w:pPr>
    </w:p>
    <w:p w14:paraId="30F2A358" w14:textId="77777777" w:rsidR="00CD097D" w:rsidRDefault="00CD097D" w:rsidP="00252C5A">
      <w:pPr>
        <w:spacing w:line="360" w:lineRule="auto"/>
        <w:rPr>
          <w:lang w:val="en-GB"/>
        </w:rPr>
      </w:pPr>
    </w:p>
    <w:p w14:paraId="67712887" w14:textId="77777777" w:rsidR="00CD097D" w:rsidRDefault="00CD097D" w:rsidP="00252C5A">
      <w:pPr>
        <w:spacing w:line="360" w:lineRule="auto"/>
        <w:rPr>
          <w:lang w:val="en-GB"/>
        </w:rPr>
      </w:pPr>
    </w:p>
    <w:p w14:paraId="72B3BF42" w14:textId="77777777" w:rsidR="00CD097D" w:rsidRDefault="00CD097D" w:rsidP="00252C5A">
      <w:pPr>
        <w:spacing w:line="360" w:lineRule="auto"/>
        <w:rPr>
          <w:lang w:val="en-GB"/>
        </w:rPr>
        <w:sectPr w:rsidR="00CD097D" w:rsidSect="008B5DFF">
          <w:headerReference w:type="first" r:id="rId97"/>
          <w:footerReference w:type="first" r:id="rId98"/>
          <w:pgSz w:w="11909" w:h="16834" w:code="9"/>
          <w:pgMar w:top="1729" w:right="1440" w:bottom="1134" w:left="1729" w:header="720" w:footer="720" w:gutter="0"/>
          <w:cols w:space="720"/>
          <w:titlePg/>
          <w:docGrid w:linePitch="360"/>
        </w:sectPr>
      </w:pPr>
    </w:p>
    <w:p w14:paraId="75D83EF3" w14:textId="77777777" w:rsidR="009E074B" w:rsidRDefault="009E074B" w:rsidP="009E074B">
      <w:pPr>
        <w:keepNext/>
        <w:spacing w:line="360" w:lineRule="auto"/>
      </w:pPr>
      <w:r w:rsidRPr="009E074B">
        <w:rPr>
          <w:noProof/>
          <w:color w:val="FF0000"/>
          <w:lang w:val="en-GB" w:eastAsia="en-GB"/>
        </w:rPr>
        <w:lastRenderedPageBreak/>
        <w:drawing>
          <wp:inline distT="0" distB="0" distL="0" distR="0" wp14:anchorId="065CB286" wp14:editId="1C65EF6D">
            <wp:extent cx="8871585" cy="4990267"/>
            <wp:effectExtent l="0" t="0" r="5715" b="1270"/>
            <wp:docPr id="3818" name="Picture 3818" descr="C:\Users\Dani\Desktop\20170822 SCADA - Detail Design of HMI\HMI Screenshoot\Screenshot 2\detail b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Dani\Desktop\20170822 SCADA - Detail Design of HMI\HMI Screenshoot\Screenshot 2\detail bms.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8871585" cy="4990267"/>
                    </a:xfrm>
                    <a:prstGeom prst="rect">
                      <a:avLst/>
                    </a:prstGeom>
                    <a:noFill/>
                    <a:ln>
                      <a:noFill/>
                    </a:ln>
                  </pic:spPr>
                </pic:pic>
              </a:graphicData>
            </a:graphic>
          </wp:inline>
        </w:drawing>
      </w:r>
    </w:p>
    <w:p w14:paraId="0FFEC01A" w14:textId="705FA324" w:rsidR="00185757" w:rsidRPr="00CD097D" w:rsidRDefault="009E074B" w:rsidP="009E074B">
      <w:pPr>
        <w:pStyle w:val="Caption"/>
        <w:jc w:val="center"/>
        <w:rPr>
          <w:color w:val="FF0000"/>
          <w:lang w:val="en-GB"/>
        </w:rPr>
      </w:pPr>
      <w:bookmarkStart w:id="637" w:name="_Toc491988674"/>
      <w:r>
        <w:t xml:space="preserve">Figure </w:t>
      </w:r>
      <w:fldSimple w:instr=" SEQ Figure \* ARABIC ">
        <w:r w:rsidR="006E34F4">
          <w:rPr>
            <w:noProof/>
          </w:rPr>
          <w:t>23</w:t>
        </w:r>
      </w:fldSimple>
      <w:r>
        <w:t xml:space="preserve"> - </w:t>
      </w:r>
      <w:r w:rsidRPr="008C6DC0">
        <w:t xml:space="preserve">BMS Failure Status </w:t>
      </w:r>
      <w:commentRangeStart w:id="638"/>
      <w:r w:rsidRPr="008C6DC0">
        <w:t>Display</w:t>
      </w:r>
      <w:bookmarkEnd w:id="637"/>
      <w:commentRangeEnd w:id="638"/>
      <w:r w:rsidR="005809C5">
        <w:rPr>
          <w:rStyle w:val="CommentReference"/>
          <w:rFonts w:eastAsia="Times New Roman" w:cs="Times New Roman"/>
          <w:i w:val="0"/>
          <w:iCs w:val="0"/>
          <w:lang w:eastAsia="en-US"/>
        </w:rPr>
        <w:commentReference w:id="638"/>
      </w:r>
    </w:p>
    <w:p w14:paraId="67AB23D3" w14:textId="73070D10" w:rsidR="00CD097D" w:rsidRDefault="00CD097D" w:rsidP="00185757">
      <w:pPr>
        <w:rPr>
          <w:color w:val="FF0000"/>
          <w:lang w:val="en-GB"/>
        </w:rPr>
        <w:sectPr w:rsidR="00CD097D" w:rsidSect="00CD097D">
          <w:headerReference w:type="first" r:id="rId100"/>
          <w:footerReference w:type="first" r:id="rId101"/>
          <w:pgSz w:w="16834" w:h="11909" w:orient="landscape" w:code="9"/>
          <w:pgMar w:top="1729" w:right="1729" w:bottom="1440" w:left="1134" w:header="720" w:footer="720" w:gutter="0"/>
          <w:cols w:space="720"/>
          <w:titlePg/>
          <w:docGrid w:linePitch="360"/>
        </w:sectPr>
      </w:pPr>
    </w:p>
    <w:p w14:paraId="47EE3A07" w14:textId="6A27B644" w:rsidR="00185757" w:rsidRPr="00252C5A" w:rsidRDefault="00185757" w:rsidP="00252C5A">
      <w:pPr>
        <w:pStyle w:val="TCHeading111"/>
        <w:numPr>
          <w:ilvl w:val="3"/>
          <w:numId w:val="8"/>
        </w:numPr>
        <w:spacing w:line="360" w:lineRule="auto"/>
      </w:pPr>
      <w:bookmarkStart w:id="639" w:name="_Toc492278934"/>
      <w:r w:rsidRPr="00252C5A">
        <w:lastRenderedPageBreak/>
        <w:t>Power Main Screen</w:t>
      </w:r>
      <w:bookmarkEnd w:id="639"/>
    </w:p>
    <w:p w14:paraId="193509EB" w14:textId="7E996F18" w:rsidR="00185757" w:rsidRPr="00252C5A" w:rsidRDefault="00185757" w:rsidP="00252C5A">
      <w:pPr>
        <w:spacing w:line="360" w:lineRule="auto"/>
        <w:rPr>
          <w:lang w:val="en-GB"/>
        </w:rPr>
      </w:pPr>
      <w:r w:rsidRPr="00252C5A">
        <w:rPr>
          <w:lang w:val="en-GB"/>
        </w:rPr>
        <w:t xml:space="preserve">Picture below show the concept of the Power Main Screen. From this </w:t>
      </w:r>
      <w:r w:rsidR="00D6191A" w:rsidRPr="00252C5A">
        <w:rPr>
          <w:lang w:val="en-GB"/>
        </w:rPr>
        <w:t>view,</w:t>
      </w:r>
      <w:r w:rsidRPr="00252C5A">
        <w:rPr>
          <w:lang w:val="en-GB"/>
        </w:rPr>
        <w:t xml:space="preserve"> we could select the specific display listed below:</w:t>
      </w:r>
    </w:p>
    <w:p w14:paraId="22CA3B03" w14:textId="77777777" w:rsidR="00185757" w:rsidRPr="00252C5A" w:rsidRDefault="00185757" w:rsidP="00B245D5">
      <w:pPr>
        <w:pStyle w:val="ListParagraph"/>
        <w:numPr>
          <w:ilvl w:val="0"/>
          <w:numId w:val="39"/>
        </w:numPr>
        <w:spacing w:line="360" w:lineRule="auto"/>
        <w:jc w:val="both"/>
        <w:rPr>
          <w:lang w:val="en-GB"/>
        </w:rPr>
      </w:pPr>
      <w:r w:rsidRPr="00252C5A">
        <w:rPr>
          <w:lang w:val="en-GB"/>
        </w:rPr>
        <w:t>20kV</w:t>
      </w:r>
    </w:p>
    <w:p w14:paraId="4346B63C" w14:textId="77777777" w:rsidR="00185757" w:rsidRPr="00252C5A" w:rsidRDefault="00185757" w:rsidP="00B245D5">
      <w:pPr>
        <w:pStyle w:val="ListParagraph"/>
        <w:numPr>
          <w:ilvl w:val="0"/>
          <w:numId w:val="39"/>
        </w:numPr>
        <w:spacing w:line="360" w:lineRule="auto"/>
        <w:jc w:val="both"/>
        <w:rPr>
          <w:lang w:val="en-GB"/>
        </w:rPr>
      </w:pPr>
      <w:r w:rsidRPr="00252C5A">
        <w:rPr>
          <w:lang w:val="en-GB"/>
        </w:rPr>
        <w:t>DC SWG</w:t>
      </w:r>
    </w:p>
    <w:p w14:paraId="0AC9F4F7" w14:textId="77777777" w:rsidR="00185757" w:rsidRDefault="00185757" w:rsidP="00B245D5">
      <w:pPr>
        <w:pStyle w:val="ListParagraph"/>
        <w:numPr>
          <w:ilvl w:val="0"/>
          <w:numId w:val="39"/>
        </w:numPr>
        <w:spacing w:line="360" w:lineRule="auto"/>
        <w:jc w:val="both"/>
        <w:rPr>
          <w:lang w:val="en-GB"/>
        </w:rPr>
      </w:pPr>
      <w:r w:rsidRPr="00252C5A">
        <w:rPr>
          <w:lang w:val="en-GB"/>
        </w:rPr>
        <w:t>Aux. Power</w:t>
      </w:r>
    </w:p>
    <w:p w14:paraId="3AB1B776" w14:textId="77777777" w:rsidR="00CD097D" w:rsidRDefault="00CD097D" w:rsidP="00CD097D">
      <w:pPr>
        <w:spacing w:line="360" w:lineRule="auto"/>
        <w:jc w:val="both"/>
        <w:rPr>
          <w:lang w:val="en-GB"/>
        </w:rPr>
      </w:pPr>
    </w:p>
    <w:p w14:paraId="2C6E3F21" w14:textId="77777777" w:rsidR="00CD097D" w:rsidRDefault="00CD097D" w:rsidP="00CD097D">
      <w:pPr>
        <w:spacing w:line="360" w:lineRule="auto"/>
        <w:jc w:val="both"/>
        <w:rPr>
          <w:lang w:val="en-GB"/>
        </w:rPr>
        <w:sectPr w:rsidR="00CD097D" w:rsidSect="008B5DFF">
          <w:headerReference w:type="first" r:id="rId102"/>
          <w:footerReference w:type="first" r:id="rId103"/>
          <w:pgSz w:w="11909" w:h="16834" w:code="9"/>
          <w:pgMar w:top="1729" w:right="1440" w:bottom="1134" w:left="1729" w:header="720" w:footer="720" w:gutter="0"/>
          <w:cols w:space="720"/>
          <w:titlePg/>
          <w:docGrid w:linePitch="360"/>
        </w:sectPr>
      </w:pPr>
    </w:p>
    <w:p w14:paraId="7B91DC5C" w14:textId="77777777" w:rsidR="00935696" w:rsidRDefault="00935696" w:rsidP="00935696">
      <w:pPr>
        <w:keepNext/>
        <w:spacing w:line="360" w:lineRule="auto"/>
        <w:jc w:val="both"/>
      </w:pPr>
      <w:r w:rsidRPr="00935696">
        <w:rPr>
          <w:noProof/>
          <w:lang w:val="en-GB" w:eastAsia="en-GB"/>
        </w:rPr>
        <w:lastRenderedPageBreak/>
        <w:drawing>
          <wp:inline distT="0" distB="0" distL="0" distR="0" wp14:anchorId="43F5B529" wp14:editId="748FC50E">
            <wp:extent cx="8871585" cy="4990267"/>
            <wp:effectExtent l="0" t="0" r="5715" b="1270"/>
            <wp:docPr id="3819" name="Picture 3819" descr="C:\Users\Dani\Desktop\20170822 SCADA - Detail Design of HMI\HMI Screenshoot\Screenshot 2\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Dani\Desktop\20170822 SCADA - Detail Design of HMI\HMI Screenshoot\Screenshot 2\home.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871585" cy="4990267"/>
                    </a:xfrm>
                    <a:prstGeom prst="rect">
                      <a:avLst/>
                    </a:prstGeom>
                    <a:noFill/>
                    <a:ln>
                      <a:noFill/>
                    </a:ln>
                  </pic:spPr>
                </pic:pic>
              </a:graphicData>
            </a:graphic>
          </wp:inline>
        </w:drawing>
      </w:r>
    </w:p>
    <w:p w14:paraId="7BE307D6" w14:textId="472D49AB" w:rsidR="00185757" w:rsidRPr="00935696" w:rsidRDefault="00935696" w:rsidP="00935696">
      <w:pPr>
        <w:pStyle w:val="Caption"/>
        <w:jc w:val="center"/>
        <w:rPr>
          <w:lang w:val="en-GB"/>
        </w:rPr>
      </w:pPr>
      <w:bookmarkStart w:id="640" w:name="_Toc491988675"/>
      <w:r>
        <w:t xml:space="preserve">Figure </w:t>
      </w:r>
      <w:fldSimple w:instr=" SEQ Figure \* ARABIC ">
        <w:r w:rsidR="006E34F4">
          <w:rPr>
            <w:noProof/>
          </w:rPr>
          <w:t>24</w:t>
        </w:r>
      </w:fldSimple>
      <w:r>
        <w:t xml:space="preserve"> - </w:t>
      </w:r>
      <w:r w:rsidRPr="008C5E66">
        <w:t xml:space="preserve">Main Power Home </w:t>
      </w:r>
      <w:commentRangeStart w:id="641"/>
      <w:r w:rsidRPr="008C5E66">
        <w:t>Screen</w:t>
      </w:r>
      <w:bookmarkEnd w:id="640"/>
      <w:commentRangeEnd w:id="641"/>
      <w:r w:rsidR="005809C5">
        <w:rPr>
          <w:rStyle w:val="CommentReference"/>
          <w:rFonts w:eastAsia="Times New Roman" w:cs="Times New Roman"/>
          <w:i w:val="0"/>
          <w:iCs w:val="0"/>
          <w:lang w:eastAsia="en-US"/>
        </w:rPr>
        <w:commentReference w:id="641"/>
      </w:r>
    </w:p>
    <w:p w14:paraId="2CF88ECE" w14:textId="77777777" w:rsidR="0013465D" w:rsidRDefault="00185757" w:rsidP="0013465D">
      <w:pPr>
        <w:keepNext/>
        <w:spacing w:line="360" w:lineRule="auto"/>
        <w:jc w:val="center"/>
      </w:pPr>
      <w:r w:rsidRPr="005F41C7">
        <w:rPr>
          <w:lang w:val="en-GB"/>
        </w:rPr>
        <w:lastRenderedPageBreak/>
        <w:t>Picture below show the concept of the 20kV screen shot.</w:t>
      </w:r>
      <w:r w:rsidR="0013465D">
        <w:rPr>
          <w:lang w:val="en-GB"/>
        </w:rPr>
        <w:t xml:space="preserve"> </w:t>
      </w:r>
      <w:r w:rsidR="0013465D" w:rsidRPr="0013465D">
        <w:rPr>
          <w:noProof/>
          <w:color w:val="FF0000"/>
          <w:lang w:val="en-GB" w:eastAsia="en-GB"/>
        </w:rPr>
        <w:drawing>
          <wp:inline distT="0" distB="0" distL="0" distR="0" wp14:anchorId="4A01B21E" wp14:editId="0BEC71C5">
            <wp:extent cx="8209278" cy="4617720"/>
            <wp:effectExtent l="0" t="0" r="1905" b="0"/>
            <wp:docPr id="3821" name="Picture 3821" descr="C:\Users\Dani\Desktop\20170822 SCADA - Detail Design of HMI\HMI Screenshoot\Screenshot 2\detail 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Dani\Desktop\20170822 SCADA - Detail Design of HMI\HMI Screenshoot\Screenshot 2\detail dc.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222737" cy="4625291"/>
                    </a:xfrm>
                    <a:prstGeom prst="rect">
                      <a:avLst/>
                    </a:prstGeom>
                    <a:noFill/>
                    <a:ln>
                      <a:noFill/>
                    </a:ln>
                  </pic:spPr>
                </pic:pic>
              </a:graphicData>
            </a:graphic>
          </wp:inline>
        </w:drawing>
      </w:r>
    </w:p>
    <w:p w14:paraId="2CBE6BA9" w14:textId="001864C7" w:rsidR="00CD097D" w:rsidRPr="00CD097D" w:rsidRDefault="0013465D" w:rsidP="0013465D">
      <w:pPr>
        <w:pStyle w:val="Caption"/>
        <w:jc w:val="center"/>
        <w:rPr>
          <w:color w:val="FF0000"/>
          <w:lang w:val="en-GB"/>
        </w:rPr>
        <w:sectPr w:rsidR="00CD097D" w:rsidRPr="00CD097D" w:rsidSect="00CD097D">
          <w:headerReference w:type="default" r:id="rId106"/>
          <w:headerReference w:type="first" r:id="rId107"/>
          <w:footerReference w:type="first" r:id="rId108"/>
          <w:pgSz w:w="16834" w:h="11909" w:orient="landscape" w:code="9"/>
          <w:pgMar w:top="1729" w:right="1729" w:bottom="1440" w:left="1134" w:header="720" w:footer="720" w:gutter="0"/>
          <w:cols w:space="720"/>
          <w:titlePg/>
          <w:docGrid w:linePitch="360"/>
        </w:sectPr>
      </w:pPr>
      <w:bookmarkStart w:id="642" w:name="_Toc491988676"/>
      <w:r>
        <w:t xml:space="preserve">Figure </w:t>
      </w:r>
      <w:fldSimple w:instr=" SEQ Figure \* ARABIC ">
        <w:r w:rsidR="006E34F4">
          <w:rPr>
            <w:noProof/>
          </w:rPr>
          <w:t>25</w:t>
        </w:r>
      </w:fldSimple>
      <w:r>
        <w:t xml:space="preserve"> - </w:t>
      </w:r>
      <w:r w:rsidRPr="002733AC">
        <w:t xml:space="preserve">20kV </w:t>
      </w:r>
      <w:commentRangeStart w:id="643"/>
      <w:r w:rsidRPr="002733AC">
        <w:t>Screenshot</w:t>
      </w:r>
      <w:bookmarkEnd w:id="642"/>
      <w:commentRangeEnd w:id="643"/>
      <w:r w:rsidR="005809C5">
        <w:rPr>
          <w:rStyle w:val="CommentReference"/>
          <w:rFonts w:eastAsia="Times New Roman" w:cs="Times New Roman"/>
          <w:i w:val="0"/>
          <w:iCs w:val="0"/>
          <w:lang w:eastAsia="en-US"/>
        </w:rPr>
        <w:commentReference w:id="643"/>
      </w:r>
    </w:p>
    <w:p w14:paraId="74D9509E" w14:textId="77777777" w:rsidR="008B0117" w:rsidRPr="004D7543" w:rsidRDefault="008B0117" w:rsidP="00281992">
      <w:pPr>
        <w:pStyle w:val="TCText"/>
      </w:pPr>
      <w:bookmarkStart w:id="644" w:name="_Toc492278935"/>
      <w:r w:rsidRPr="004D7543">
        <w:lastRenderedPageBreak/>
        <w:t xml:space="preserve">SCADA - </w:t>
      </w:r>
      <w:r w:rsidRPr="004D7543">
        <w:rPr>
          <w:lang w:val="id-ID"/>
        </w:rPr>
        <w:t xml:space="preserve">Signalling System </w:t>
      </w:r>
      <w:r w:rsidRPr="004D7543">
        <w:t xml:space="preserve">Design and </w:t>
      </w:r>
      <w:commentRangeStart w:id="645"/>
      <w:r w:rsidRPr="004D7543">
        <w:t>Functionality</w:t>
      </w:r>
      <w:bookmarkEnd w:id="644"/>
      <w:commentRangeEnd w:id="645"/>
      <w:r w:rsidR="005809C5">
        <w:rPr>
          <w:rStyle w:val="CommentReference"/>
          <w:rFonts w:eastAsia="Times New Roman" w:cs="Times New Roman"/>
          <w:b w:val="0"/>
          <w:bCs w:val="0"/>
          <w:lang w:val="en-US" w:bidi="ar-SA"/>
        </w:rPr>
        <w:commentReference w:id="645"/>
      </w:r>
    </w:p>
    <w:p w14:paraId="4FF6BE6D" w14:textId="77777777" w:rsidR="008B0117" w:rsidRPr="004D7543" w:rsidRDefault="008B0117" w:rsidP="004D7543">
      <w:pPr>
        <w:spacing w:line="360" w:lineRule="auto"/>
        <w:rPr>
          <w:szCs w:val="22"/>
        </w:rPr>
      </w:pPr>
      <w:r w:rsidRPr="004D7543">
        <w:rPr>
          <w:szCs w:val="22"/>
        </w:rPr>
        <w:t>Following shown drawing of SCADA System and Signalling System Connection diagram</w:t>
      </w:r>
    </w:p>
    <w:p w14:paraId="50E60953" w14:textId="77777777" w:rsidR="004D7543" w:rsidRPr="004D7543" w:rsidRDefault="008B0117" w:rsidP="004D7543">
      <w:pPr>
        <w:keepNext/>
        <w:spacing w:line="360" w:lineRule="auto"/>
        <w:jc w:val="center"/>
        <w:rPr>
          <w:szCs w:val="22"/>
        </w:rPr>
      </w:pPr>
      <w:r w:rsidRPr="004D7543">
        <w:rPr>
          <w:noProof/>
          <w:szCs w:val="22"/>
          <w:lang w:val="en-GB" w:eastAsia="en-GB"/>
        </w:rPr>
        <mc:AlternateContent>
          <mc:Choice Requires="wps">
            <w:drawing>
              <wp:anchor distT="0" distB="0" distL="114300" distR="114300" simplePos="0" relativeHeight="251658246" behindDoc="0" locked="0" layoutInCell="1" allowOverlap="1" wp14:anchorId="2C21A0B1" wp14:editId="2ECBED2C">
                <wp:simplePos x="0" y="0"/>
                <wp:positionH relativeFrom="column">
                  <wp:posOffset>857885</wp:posOffset>
                </wp:positionH>
                <wp:positionV relativeFrom="paragraph">
                  <wp:posOffset>3364865</wp:posOffset>
                </wp:positionV>
                <wp:extent cx="852805" cy="361950"/>
                <wp:effectExtent l="3175" t="0" r="1270" b="1270"/>
                <wp:wrapNone/>
                <wp:docPr id="462" name="Text Box 4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805" cy="3619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3A59C7" w14:textId="77777777" w:rsidR="005809C5" w:rsidRDefault="005809C5" w:rsidP="008B0117">
                            <w:r>
                              <w:t>Signalling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21A0B1" id="Text Box 462" o:spid="_x0000_s1040" type="#_x0000_t202" style="position:absolute;left:0;text-align:left;margin-left:67.55pt;margin-top:264.95pt;width:67.15pt;height:28.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" stroked="f">
                <v:textbox>
                  <w:txbxContent>
                    <w:p w14:paraId="5F3A59C7" w14:textId="77777777" w:rsidR="005809C5" w:rsidRDefault="005809C5" w:rsidP="008B0117">
                      <w:r>
                        <w:t>Signalling</w:t>
                      </w:r>
                    </w:p>
                  </w:txbxContent>
                </v:textbox>
              </v:shape>
            </w:pict>
          </mc:Fallback>
        </mc:AlternateContent>
      </w:r>
      <w:r w:rsidRPr="004D7543">
        <w:rPr>
          <w:noProof/>
          <w:szCs w:val="22"/>
          <w:lang w:val="en-GB" w:eastAsia="en-GB"/>
        </w:rPr>
        <mc:AlternateContent>
          <mc:Choice Requires="wps">
            <w:drawing>
              <wp:anchor distT="0" distB="0" distL="114300" distR="114300" simplePos="0" relativeHeight="251658245" behindDoc="0" locked="0" layoutInCell="1" allowOverlap="1" wp14:anchorId="211E61A5" wp14:editId="71767911">
                <wp:simplePos x="0" y="0"/>
                <wp:positionH relativeFrom="column">
                  <wp:posOffset>934085</wp:posOffset>
                </wp:positionH>
                <wp:positionV relativeFrom="paragraph">
                  <wp:posOffset>716915</wp:posOffset>
                </wp:positionV>
                <wp:extent cx="776605" cy="361950"/>
                <wp:effectExtent l="3175" t="0" r="1270" b="1270"/>
                <wp:wrapNone/>
                <wp:docPr id="461" name="Text Box 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605" cy="3619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96A76A" w14:textId="77777777" w:rsidR="005809C5" w:rsidRDefault="005809C5" w:rsidP="008B0117">
                            <w:r>
                              <w:t xml:space="preserve">SCADA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1E61A5" id="Text Box 461" o:spid="_x0000_s1041" type="#_x0000_t202" style="position:absolute;left:0;text-align:left;margin-left:73.55pt;margin-top:56.45pt;width:61.15pt;height:28.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" stroked="f">
                <v:textbox>
                  <w:txbxContent>
                    <w:p w14:paraId="0E96A76A" w14:textId="77777777" w:rsidR="005809C5" w:rsidRDefault="005809C5" w:rsidP="008B0117">
                      <w:r>
                        <w:t xml:space="preserve">SCADA </w:t>
                      </w:r>
                    </w:p>
                  </w:txbxContent>
                </v:textbox>
              </v:shape>
            </w:pict>
          </mc:Fallback>
        </mc:AlternateContent>
      </w:r>
      <w:r w:rsidRPr="004D7543">
        <w:rPr>
          <w:noProof/>
          <w:szCs w:val="22"/>
          <w:lang w:val="en-GB" w:eastAsia="en-GB"/>
        </w:rPr>
        <w:drawing>
          <wp:inline distT="0" distB="0" distL="0" distR="0" wp14:anchorId="4F84DCAF" wp14:editId="3713118C">
            <wp:extent cx="4108450" cy="4648200"/>
            <wp:effectExtent l="0" t="0" r="0" b="1905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08450" cy="4648200"/>
                    </a:xfrm>
                    <a:prstGeom prst="rect">
                      <a:avLst/>
                    </a:prstGeom>
                    <a:noFill/>
                    <a:ln>
                      <a:noFill/>
                    </a:ln>
                    <a:effectLst>
                      <a:reflection stA="0" endPos="65000" dist="50800" dir="5400000" sy="-100000" algn="bl" rotWithShape="0"/>
                    </a:effectLst>
                  </pic:spPr>
                </pic:pic>
              </a:graphicData>
            </a:graphic>
          </wp:inline>
        </w:drawing>
      </w:r>
    </w:p>
    <w:p w14:paraId="47F42D58" w14:textId="2433984B" w:rsidR="008B0117" w:rsidRPr="004D7543" w:rsidRDefault="004D7543" w:rsidP="004D7543">
      <w:pPr>
        <w:pStyle w:val="Caption"/>
        <w:spacing w:line="360" w:lineRule="auto"/>
        <w:jc w:val="center"/>
        <w:rPr>
          <w:szCs w:val="22"/>
        </w:rPr>
      </w:pPr>
      <w:bookmarkStart w:id="646" w:name="_Toc491988677"/>
      <w:r w:rsidRPr="004D7543">
        <w:rPr>
          <w:szCs w:val="22"/>
        </w:rPr>
        <w:t xml:space="preserve">Figure </w:t>
      </w:r>
      <w:r w:rsidRPr="004D7543">
        <w:rPr>
          <w:szCs w:val="22"/>
        </w:rPr>
        <w:fldChar w:fldCharType="begin"/>
      </w:r>
      <w:r w:rsidRPr="004D7543">
        <w:rPr>
          <w:szCs w:val="22"/>
        </w:rPr>
        <w:instrText xml:space="preserve"> SEQ Figure \* ARABIC </w:instrText>
      </w:r>
      <w:r w:rsidRPr="004D7543">
        <w:rPr>
          <w:szCs w:val="22"/>
        </w:rPr>
        <w:fldChar w:fldCharType="separate"/>
      </w:r>
      <w:r w:rsidR="006E34F4">
        <w:rPr>
          <w:noProof/>
          <w:szCs w:val="22"/>
        </w:rPr>
        <w:t>26</w:t>
      </w:r>
      <w:r w:rsidRPr="004D7543">
        <w:rPr>
          <w:szCs w:val="22"/>
        </w:rPr>
        <w:fldChar w:fldCharType="end"/>
      </w:r>
      <w:r w:rsidRPr="004D7543">
        <w:rPr>
          <w:szCs w:val="22"/>
        </w:rPr>
        <w:t xml:space="preserve"> - SCADA and Signalling System Connection diagram</w:t>
      </w:r>
      <w:bookmarkEnd w:id="646"/>
    </w:p>
    <w:p w14:paraId="40C543C2" w14:textId="77777777" w:rsidR="004D7543" w:rsidRPr="004D7543" w:rsidRDefault="004D7543" w:rsidP="004D7543">
      <w:pPr>
        <w:spacing w:line="360" w:lineRule="auto"/>
        <w:rPr>
          <w:szCs w:val="22"/>
        </w:rPr>
      </w:pPr>
    </w:p>
    <w:p w14:paraId="7D7C6953" w14:textId="77777777" w:rsidR="008B0117" w:rsidRPr="004D7543" w:rsidRDefault="008B0117" w:rsidP="007D4A2E">
      <w:pPr>
        <w:spacing w:line="360" w:lineRule="auto"/>
        <w:jc w:val="both"/>
        <w:rPr>
          <w:szCs w:val="22"/>
        </w:rPr>
      </w:pPr>
      <w:r w:rsidRPr="004D7543">
        <w:rPr>
          <w:szCs w:val="22"/>
        </w:rPr>
        <w:t xml:space="preserve">SCADA System will be connecting with the Signalling </w:t>
      </w:r>
      <w:proofErr w:type="spellStart"/>
      <w:r w:rsidRPr="004D7543">
        <w:rPr>
          <w:szCs w:val="22"/>
        </w:rPr>
        <w:t>sistem</w:t>
      </w:r>
      <w:proofErr w:type="spellEnd"/>
      <w:r w:rsidRPr="004D7543">
        <w:rPr>
          <w:szCs w:val="22"/>
        </w:rPr>
        <w:t xml:space="preserve"> through server to server at the OCC. The connection will use ethernet communication with redundancy configuration.</w:t>
      </w:r>
    </w:p>
    <w:p w14:paraId="28E1859F" w14:textId="77777777" w:rsidR="008B0117" w:rsidRPr="004D7543" w:rsidRDefault="008B0117" w:rsidP="007D4A2E">
      <w:pPr>
        <w:spacing w:line="360" w:lineRule="auto"/>
        <w:jc w:val="both"/>
        <w:rPr>
          <w:szCs w:val="22"/>
        </w:rPr>
      </w:pPr>
      <w:r w:rsidRPr="004D7543">
        <w:rPr>
          <w:szCs w:val="22"/>
        </w:rPr>
        <w:t xml:space="preserve">Following shown block diagram of SCADA System and Signalling System operational concept. </w:t>
      </w:r>
    </w:p>
    <w:p w14:paraId="0B632EED" w14:textId="77777777" w:rsidR="004D7543" w:rsidRPr="004D7543" w:rsidRDefault="008B0117" w:rsidP="004D7543">
      <w:pPr>
        <w:keepNext/>
        <w:spacing w:line="360" w:lineRule="auto"/>
        <w:jc w:val="center"/>
        <w:rPr>
          <w:szCs w:val="22"/>
        </w:rPr>
      </w:pPr>
      <w:r w:rsidRPr="004D7543">
        <w:rPr>
          <w:szCs w:val="22"/>
        </w:rPr>
        <w:object w:dxaOrig="7965" w:dyaOrig="4291" w14:anchorId="2594CB63">
          <v:shape id="_x0000_i1026" type="#_x0000_t75" style="width:397.45pt;height:213.7pt" o:ole="">
            <v:imagedata r:id="rId110" o:title=""/>
          </v:shape>
          <o:OLEObject Type="Embed" ProgID="Visio.Drawing.15" ShapeID="_x0000_i1026" DrawAspect="Content" ObjectID="_1567441570" r:id="rId111"/>
        </w:object>
      </w:r>
    </w:p>
    <w:p w14:paraId="6C4972EC" w14:textId="328FE9BF" w:rsidR="005D6699" w:rsidRPr="004D7543" w:rsidRDefault="004D7543" w:rsidP="004D7543">
      <w:pPr>
        <w:pStyle w:val="Caption"/>
        <w:spacing w:line="360" w:lineRule="auto"/>
        <w:jc w:val="center"/>
        <w:rPr>
          <w:szCs w:val="22"/>
        </w:rPr>
      </w:pPr>
      <w:bookmarkStart w:id="647" w:name="_Toc491988678"/>
      <w:r w:rsidRPr="004D7543">
        <w:rPr>
          <w:szCs w:val="22"/>
        </w:rPr>
        <w:t xml:space="preserve">Figure </w:t>
      </w:r>
      <w:r w:rsidRPr="004D7543">
        <w:rPr>
          <w:szCs w:val="22"/>
        </w:rPr>
        <w:fldChar w:fldCharType="begin"/>
      </w:r>
      <w:r w:rsidRPr="004D7543">
        <w:rPr>
          <w:szCs w:val="22"/>
        </w:rPr>
        <w:instrText xml:space="preserve"> SEQ Figure \* ARABIC </w:instrText>
      </w:r>
      <w:r w:rsidRPr="004D7543">
        <w:rPr>
          <w:szCs w:val="22"/>
        </w:rPr>
        <w:fldChar w:fldCharType="separate"/>
      </w:r>
      <w:r w:rsidR="006E34F4">
        <w:rPr>
          <w:noProof/>
          <w:szCs w:val="22"/>
        </w:rPr>
        <w:t>27</w:t>
      </w:r>
      <w:r w:rsidRPr="004D7543">
        <w:rPr>
          <w:szCs w:val="22"/>
        </w:rPr>
        <w:fldChar w:fldCharType="end"/>
      </w:r>
      <w:r w:rsidRPr="004D7543">
        <w:rPr>
          <w:szCs w:val="22"/>
        </w:rPr>
        <w:t xml:space="preserve"> - SCADA and Signalling System Operational Concept</w:t>
      </w:r>
      <w:bookmarkEnd w:id="647"/>
    </w:p>
    <w:p w14:paraId="3A5C0328" w14:textId="097F7125" w:rsidR="008B0117" w:rsidRPr="004D7543" w:rsidRDefault="008B0117" w:rsidP="004D7543">
      <w:pPr>
        <w:spacing w:line="360" w:lineRule="auto"/>
        <w:jc w:val="center"/>
        <w:rPr>
          <w:szCs w:val="22"/>
        </w:rPr>
      </w:pPr>
      <w:r w:rsidRPr="004D7543">
        <w:rPr>
          <w:szCs w:val="22"/>
        </w:rPr>
        <w:t xml:space="preserve">           </w:t>
      </w:r>
    </w:p>
    <w:p w14:paraId="76F1DDAF" w14:textId="2BBCD5D2" w:rsidR="008B0117" w:rsidRPr="004D7543" w:rsidRDefault="008B0117" w:rsidP="00CC6200">
      <w:pPr>
        <w:pStyle w:val="ListParagraph"/>
        <w:numPr>
          <w:ilvl w:val="1"/>
          <w:numId w:val="22"/>
        </w:numPr>
        <w:spacing w:line="360" w:lineRule="auto"/>
        <w:jc w:val="both"/>
        <w:rPr>
          <w:szCs w:val="22"/>
        </w:rPr>
      </w:pPr>
      <w:r w:rsidRPr="004D7543">
        <w:rPr>
          <w:szCs w:val="22"/>
        </w:rPr>
        <w:t xml:space="preserve">SCADA system will need data from </w:t>
      </w:r>
      <w:proofErr w:type="spellStart"/>
      <w:r w:rsidRPr="004D7543">
        <w:rPr>
          <w:szCs w:val="22"/>
        </w:rPr>
        <w:t>signalling</w:t>
      </w:r>
      <w:proofErr w:type="spellEnd"/>
      <w:r w:rsidRPr="004D7543">
        <w:rPr>
          <w:szCs w:val="22"/>
        </w:rPr>
        <w:t xml:space="preserve"> system for monitoring status and alarm of signaling system. So, SCADA System will need but not limited to following data from </w:t>
      </w:r>
      <w:proofErr w:type="spellStart"/>
      <w:r w:rsidRPr="004D7543">
        <w:rPr>
          <w:szCs w:val="22"/>
        </w:rPr>
        <w:t>signalling</w:t>
      </w:r>
      <w:proofErr w:type="spellEnd"/>
      <w:r w:rsidRPr="004D7543">
        <w:rPr>
          <w:szCs w:val="22"/>
        </w:rPr>
        <w:t xml:space="preserve"> </w:t>
      </w:r>
      <w:r w:rsidR="00985E16" w:rsidRPr="004D7543">
        <w:rPr>
          <w:szCs w:val="22"/>
        </w:rPr>
        <w:t>system:</w:t>
      </w:r>
    </w:p>
    <w:p w14:paraId="37D27FB5" w14:textId="77777777" w:rsidR="008B0117" w:rsidRPr="004D7543" w:rsidRDefault="008B0117" w:rsidP="00CC6200">
      <w:pPr>
        <w:pStyle w:val="ListParagraph"/>
        <w:numPr>
          <w:ilvl w:val="0"/>
          <w:numId w:val="23"/>
        </w:numPr>
        <w:spacing w:line="360" w:lineRule="auto"/>
        <w:ind w:left="1980"/>
        <w:jc w:val="both"/>
        <w:rPr>
          <w:szCs w:val="22"/>
        </w:rPr>
      </w:pPr>
      <w:r w:rsidRPr="004D7543">
        <w:rPr>
          <w:szCs w:val="22"/>
        </w:rPr>
        <w:t>Signalling Equipment status and alarm</w:t>
      </w:r>
    </w:p>
    <w:p w14:paraId="217A036B" w14:textId="77777777" w:rsidR="008B0117" w:rsidRPr="004D7543" w:rsidRDefault="008B0117" w:rsidP="00CC6200">
      <w:pPr>
        <w:pStyle w:val="ListParagraph"/>
        <w:numPr>
          <w:ilvl w:val="0"/>
          <w:numId w:val="23"/>
        </w:numPr>
        <w:spacing w:line="360" w:lineRule="auto"/>
        <w:ind w:left="1980"/>
        <w:jc w:val="both"/>
        <w:rPr>
          <w:szCs w:val="22"/>
        </w:rPr>
      </w:pPr>
      <w:r w:rsidRPr="004D7543">
        <w:rPr>
          <w:szCs w:val="22"/>
        </w:rPr>
        <w:t xml:space="preserve">Train Schedule </w:t>
      </w:r>
    </w:p>
    <w:p w14:paraId="60E1F058" w14:textId="77777777" w:rsidR="008B0117" w:rsidRPr="004D7543" w:rsidRDefault="008B0117" w:rsidP="00CC6200">
      <w:pPr>
        <w:pStyle w:val="ListParagraph"/>
        <w:numPr>
          <w:ilvl w:val="0"/>
          <w:numId w:val="23"/>
        </w:numPr>
        <w:spacing w:line="360" w:lineRule="auto"/>
        <w:ind w:left="1980"/>
        <w:jc w:val="both"/>
        <w:rPr>
          <w:szCs w:val="22"/>
        </w:rPr>
      </w:pPr>
      <w:r w:rsidRPr="004D7543">
        <w:rPr>
          <w:szCs w:val="22"/>
        </w:rPr>
        <w:t>Train position or other data that can be used to determine train approaching or departing or etc.</w:t>
      </w:r>
    </w:p>
    <w:p w14:paraId="56CE3CF4" w14:textId="77777777" w:rsidR="008B0117" w:rsidRPr="004D7543" w:rsidRDefault="008B0117" w:rsidP="00CC6200">
      <w:pPr>
        <w:pStyle w:val="ListParagraph"/>
        <w:numPr>
          <w:ilvl w:val="1"/>
          <w:numId w:val="22"/>
        </w:numPr>
        <w:spacing w:line="360" w:lineRule="auto"/>
        <w:jc w:val="both"/>
        <w:rPr>
          <w:szCs w:val="22"/>
        </w:rPr>
      </w:pPr>
      <w:r w:rsidRPr="004D7543">
        <w:rPr>
          <w:szCs w:val="22"/>
        </w:rPr>
        <w:t>SCADA system will provide data and controlling PA system</w:t>
      </w:r>
    </w:p>
    <w:p w14:paraId="41054671" w14:textId="77777777" w:rsidR="008B0117" w:rsidRPr="004D7543" w:rsidRDefault="008B0117" w:rsidP="00CC6200">
      <w:pPr>
        <w:pStyle w:val="ListParagraph"/>
        <w:numPr>
          <w:ilvl w:val="1"/>
          <w:numId w:val="22"/>
        </w:numPr>
        <w:spacing w:line="360" w:lineRule="auto"/>
        <w:jc w:val="both"/>
        <w:rPr>
          <w:szCs w:val="22"/>
        </w:rPr>
      </w:pPr>
      <w:r w:rsidRPr="004D7543">
        <w:rPr>
          <w:szCs w:val="22"/>
        </w:rPr>
        <w:t>SCADA system will provide data and controlling PID system</w:t>
      </w:r>
    </w:p>
    <w:p w14:paraId="026C22D0" w14:textId="77777777" w:rsidR="008B0117" w:rsidRPr="004D7543" w:rsidRDefault="008B0117" w:rsidP="00CC6200">
      <w:pPr>
        <w:pStyle w:val="ListParagraph"/>
        <w:numPr>
          <w:ilvl w:val="1"/>
          <w:numId w:val="22"/>
        </w:numPr>
        <w:spacing w:line="360" w:lineRule="auto"/>
        <w:jc w:val="both"/>
        <w:rPr>
          <w:szCs w:val="22"/>
        </w:rPr>
      </w:pPr>
      <w:r w:rsidRPr="004D7543">
        <w:rPr>
          <w:szCs w:val="22"/>
        </w:rPr>
        <w:t>TPSS system will provide status of 3</w:t>
      </w:r>
      <w:r w:rsidRPr="004D7543">
        <w:rPr>
          <w:szCs w:val="22"/>
          <w:vertAlign w:val="superscript"/>
        </w:rPr>
        <w:t>rd</w:t>
      </w:r>
      <w:r w:rsidRPr="004D7543">
        <w:rPr>
          <w:szCs w:val="22"/>
        </w:rPr>
        <w:t xml:space="preserve"> rail power availability</w:t>
      </w:r>
    </w:p>
    <w:p w14:paraId="09803D2A" w14:textId="77777777" w:rsidR="008B0117" w:rsidRPr="004D7543" w:rsidRDefault="008B0117" w:rsidP="00CC6200">
      <w:pPr>
        <w:pStyle w:val="ListParagraph"/>
        <w:numPr>
          <w:ilvl w:val="1"/>
          <w:numId w:val="22"/>
        </w:numPr>
        <w:spacing w:line="360" w:lineRule="auto"/>
        <w:jc w:val="both"/>
        <w:rPr>
          <w:szCs w:val="22"/>
        </w:rPr>
      </w:pPr>
      <w:r w:rsidRPr="004D7543">
        <w:rPr>
          <w:szCs w:val="22"/>
        </w:rPr>
        <w:t xml:space="preserve">The signaling system will only need data of the availability status of power supply for the train movement from SCADA system </w:t>
      </w:r>
    </w:p>
    <w:p w14:paraId="17B71F32" w14:textId="77777777" w:rsidR="008B0117" w:rsidRPr="004D7543" w:rsidRDefault="008B0117" w:rsidP="00CC6200">
      <w:pPr>
        <w:pStyle w:val="ListParagraph"/>
        <w:numPr>
          <w:ilvl w:val="1"/>
          <w:numId w:val="22"/>
        </w:numPr>
        <w:spacing w:line="360" w:lineRule="auto"/>
        <w:jc w:val="both"/>
        <w:rPr>
          <w:szCs w:val="22"/>
        </w:rPr>
      </w:pPr>
      <w:r w:rsidRPr="004D7543">
        <w:rPr>
          <w:szCs w:val="22"/>
        </w:rPr>
        <w:t>All status and alarm informed to SCADA operator</w:t>
      </w:r>
    </w:p>
    <w:p w14:paraId="67348EB4" w14:textId="77777777" w:rsidR="008B0117" w:rsidRPr="004D7543" w:rsidRDefault="008B0117" w:rsidP="00CC6200">
      <w:pPr>
        <w:pStyle w:val="ListParagraph"/>
        <w:numPr>
          <w:ilvl w:val="1"/>
          <w:numId w:val="22"/>
        </w:numPr>
        <w:spacing w:line="360" w:lineRule="auto"/>
        <w:jc w:val="both"/>
        <w:rPr>
          <w:szCs w:val="22"/>
        </w:rPr>
      </w:pPr>
      <w:r w:rsidRPr="004D7543">
        <w:rPr>
          <w:szCs w:val="22"/>
        </w:rPr>
        <w:t>SCADA operator will give response and call technician to checking related alarm</w:t>
      </w:r>
    </w:p>
    <w:p w14:paraId="66538045" w14:textId="77777777" w:rsidR="008B0117" w:rsidRPr="004D7543" w:rsidRDefault="008B0117" w:rsidP="00CC6200">
      <w:pPr>
        <w:pStyle w:val="ListParagraph"/>
        <w:numPr>
          <w:ilvl w:val="1"/>
          <w:numId w:val="22"/>
        </w:numPr>
        <w:spacing w:line="360" w:lineRule="auto"/>
        <w:jc w:val="both"/>
        <w:rPr>
          <w:szCs w:val="22"/>
        </w:rPr>
      </w:pPr>
      <w:r w:rsidRPr="004D7543">
        <w:rPr>
          <w:szCs w:val="22"/>
        </w:rPr>
        <w:t>Technician will follow up SCADA operator report and troubleshooting</w:t>
      </w:r>
    </w:p>
    <w:p w14:paraId="2C6CB660" w14:textId="77777777" w:rsidR="008B0117" w:rsidRPr="000D6D3B" w:rsidRDefault="008B0117" w:rsidP="00CC6200">
      <w:pPr>
        <w:pStyle w:val="ListParagraph"/>
        <w:numPr>
          <w:ilvl w:val="1"/>
          <w:numId w:val="22"/>
        </w:numPr>
        <w:spacing w:line="360" w:lineRule="auto"/>
        <w:jc w:val="both"/>
        <w:rPr>
          <w:color w:val="FF0000"/>
        </w:rPr>
      </w:pPr>
      <w:r w:rsidRPr="004D7543">
        <w:rPr>
          <w:szCs w:val="22"/>
        </w:rPr>
        <w:t xml:space="preserve">After checking the alarm, technician give troubleshooting status (solved, waiting spare part, </w:t>
      </w:r>
      <w:proofErr w:type="spellStart"/>
      <w:r w:rsidRPr="004D7543">
        <w:rPr>
          <w:szCs w:val="22"/>
        </w:rPr>
        <w:t>etc</w:t>
      </w:r>
      <w:proofErr w:type="spellEnd"/>
      <w:r w:rsidRPr="004D7543">
        <w:rPr>
          <w:szCs w:val="22"/>
        </w:rPr>
        <w:t>) to SCADA operator</w:t>
      </w:r>
    </w:p>
    <w:p w14:paraId="619D5C83" w14:textId="0694727F" w:rsidR="00985E16" w:rsidRDefault="00985E16" w:rsidP="008B0117">
      <w:r>
        <w:br w:type="page"/>
      </w:r>
    </w:p>
    <w:p w14:paraId="6CF2ED0C" w14:textId="77777777" w:rsidR="008B0117" w:rsidRDefault="008B0117" w:rsidP="00281992">
      <w:pPr>
        <w:pStyle w:val="TCText"/>
      </w:pPr>
      <w:bookmarkStart w:id="648" w:name="_Toc489079244"/>
      <w:bookmarkStart w:id="649" w:name="_Toc492278936"/>
      <w:r>
        <w:lastRenderedPageBreak/>
        <w:t xml:space="preserve">SCADA - </w:t>
      </w:r>
      <w:r w:rsidRPr="0031584B">
        <w:rPr>
          <w:lang w:val="id-ID"/>
        </w:rPr>
        <w:t>Traction Power Substation</w:t>
      </w:r>
      <w:bookmarkEnd w:id="648"/>
      <w:r>
        <w:t xml:space="preserve"> Design and </w:t>
      </w:r>
      <w:commentRangeStart w:id="650"/>
      <w:r>
        <w:t>Functionality</w:t>
      </w:r>
      <w:bookmarkEnd w:id="649"/>
      <w:commentRangeEnd w:id="650"/>
      <w:r w:rsidR="002E13B4">
        <w:rPr>
          <w:rStyle w:val="CommentReference"/>
          <w:rFonts w:eastAsia="Times New Roman" w:cs="Times New Roman"/>
          <w:b w:val="0"/>
          <w:bCs w:val="0"/>
          <w:lang w:val="en-US" w:bidi="ar-SA"/>
        </w:rPr>
        <w:commentReference w:id="650"/>
      </w:r>
    </w:p>
    <w:p w14:paraId="3E7CCEEF" w14:textId="77777777" w:rsidR="008B0117" w:rsidRDefault="008B0117" w:rsidP="004D7543">
      <w:pPr>
        <w:spacing w:line="360" w:lineRule="auto"/>
      </w:pPr>
      <w:r>
        <w:t>Following shown drawing of SCADA System Traction Power Substation Connection diagram.</w:t>
      </w:r>
    </w:p>
    <w:p w14:paraId="2B3210CE" w14:textId="77777777" w:rsidR="004D7543" w:rsidRDefault="008B0117" w:rsidP="004D7543">
      <w:pPr>
        <w:keepNext/>
        <w:spacing w:line="360" w:lineRule="auto"/>
        <w:jc w:val="center"/>
      </w:pPr>
      <w:r w:rsidRPr="0061248B">
        <w:rPr>
          <w:noProof/>
          <w:lang w:val="en-GB" w:eastAsia="en-GB"/>
        </w:rPr>
        <w:drawing>
          <wp:inline distT="0" distB="0" distL="0" distR="0" wp14:anchorId="7194F7E1" wp14:editId="7AF672A3">
            <wp:extent cx="3676650" cy="472440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76650" cy="4724400"/>
                    </a:xfrm>
                    <a:prstGeom prst="rect">
                      <a:avLst/>
                    </a:prstGeom>
                    <a:noFill/>
                    <a:ln>
                      <a:noFill/>
                    </a:ln>
                  </pic:spPr>
                </pic:pic>
              </a:graphicData>
            </a:graphic>
          </wp:inline>
        </w:drawing>
      </w:r>
    </w:p>
    <w:p w14:paraId="551B7E1D" w14:textId="5B840AB6" w:rsidR="008B0117" w:rsidRDefault="004D7543" w:rsidP="004D7543">
      <w:pPr>
        <w:pStyle w:val="Caption"/>
        <w:spacing w:line="360" w:lineRule="auto"/>
        <w:jc w:val="center"/>
      </w:pPr>
      <w:bookmarkStart w:id="651" w:name="_Toc491988679"/>
      <w:r>
        <w:t xml:space="preserve">Figure </w:t>
      </w:r>
      <w:fldSimple w:instr=" SEQ Figure \* ARABIC ">
        <w:r w:rsidR="006E34F4">
          <w:rPr>
            <w:noProof/>
          </w:rPr>
          <w:t>28</w:t>
        </w:r>
      </w:fldSimple>
      <w:r>
        <w:t xml:space="preserve"> - </w:t>
      </w:r>
      <w:r w:rsidRPr="008A55AF">
        <w:t xml:space="preserve">SCADA Traction Power Substation Connection </w:t>
      </w:r>
      <w:r>
        <w:t>D</w:t>
      </w:r>
      <w:r w:rsidRPr="008A55AF">
        <w:t>iagram</w:t>
      </w:r>
      <w:bookmarkEnd w:id="651"/>
    </w:p>
    <w:p w14:paraId="78483373" w14:textId="77777777" w:rsidR="004D7543" w:rsidRPr="004D7543" w:rsidRDefault="004D7543" w:rsidP="004D7543">
      <w:pPr>
        <w:spacing w:line="360" w:lineRule="auto"/>
      </w:pPr>
    </w:p>
    <w:p w14:paraId="1AC20FD4" w14:textId="77777777" w:rsidR="008B0117" w:rsidRDefault="008B0117" w:rsidP="004D7543">
      <w:pPr>
        <w:spacing w:line="360" w:lineRule="auto"/>
      </w:pPr>
      <w:r>
        <w:t>According to the drawing above, the interface between SCADA system and Traction Power Substation system will be done in two ways, which are:</w:t>
      </w:r>
    </w:p>
    <w:p w14:paraId="21E60412" w14:textId="77777777" w:rsidR="008B0117" w:rsidRDefault="008B0117" w:rsidP="00CC6200">
      <w:pPr>
        <w:pStyle w:val="ListParagraph"/>
        <w:numPr>
          <w:ilvl w:val="0"/>
          <w:numId w:val="24"/>
        </w:numPr>
        <w:spacing w:line="360" w:lineRule="auto"/>
        <w:jc w:val="both"/>
      </w:pPr>
      <w:r>
        <w:t>Through Local Control</w:t>
      </w:r>
    </w:p>
    <w:p w14:paraId="1036E808" w14:textId="77777777" w:rsidR="008B0117" w:rsidRDefault="008B0117" w:rsidP="00CC6200">
      <w:pPr>
        <w:pStyle w:val="ListParagraph"/>
        <w:numPr>
          <w:ilvl w:val="0"/>
          <w:numId w:val="24"/>
        </w:numPr>
        <w:spacing w:line="360" w:lineRule="auto"/>
        <w:jc w:val="both"/>
      </w:pPr>
      <w:r>
        <w:t>Through SCADA RTU (I/O)</w:t>
      </w:r>
    </w:p>
    <w:p w14:paraId="257024F1" w14:textId="77777777" w:rsidR="008B0117" w:rsidRDefault="008B0117" w:rsidP="00985E16">
      <w:pPr>
        <w:spacing w:line="360" w:lineRule="auto"/>
        <w:jc w:val="both"/>
      </w:pPr>
      <w:r>
        <w:t xml:space="preserve">Connection between SCADA Local Control with the Traction Power Substation will be in the form of ethernet communication and is recommended using IEC 61850 protocol. The number of ethernet communication connection can be more than 1 (need to check with other party for the number of connection). The ethernet communication will preferably </w:t>
      </w:r>
      <w:proofErr w:type="spellStart"/>
      <w:r>
        <w:t>used</w:t>
      </w:r>
      <w:proofErr w:type="spellEnd"/>
      <w:r>
        <w:t xml:space="preserve"> if the Traction Power Substation device or equipment have ethernet communication feature.</w:t>
      </w:r>
    </w:p>
    <w:p w14:paraId="5A460791" w14:textId="43D18D96" w:rsidR="008B0117" w:rsidRPr="00BF11EC" w:rsidRDefault="008B0117" w:rsidP="00985E16">
      <w:pPr>
        <w:spacing w:line="360" w:lineRule="auto"/>
        <w:jc w:val="both"/>
        <w:rPr>
          <w:strike/>
          <w:color w:val="FF0000"/>
        </w:rPr>
      </w:pPr>
      <w:r>
        <w:lastRenderedPageBreak/>
        <w:t xml:space="preserve">The other scenario for SCADA System and Traction Power Substation connection is using hard wired connection through marshalling panel. For this case, SCADA system will install I/O RTU (remote terminal unit) to interface with Traction Power Substation marshalling panel through hard wire connection. </w:t>
      </w:r>
    </w:p>
    <w:p w14:paraId="4B9D3398" w14:textId="77777777" w:rsidR="008B0117" w:rsidRPr="00A25599" w:rsidRDefault="008B0117" w:rsidP="00985E16">
      <w:pPr>
        <w:spacing w:line="360" w:lineRule="auto"/>
        <w:jc w:val="both"/>
      </w:pPr>
      <w:r w:rsidRPr="00A25599">
        <w:t xml:space="preserve">Following shown block diagram of SCADA System and Traction Power System operational concept. </w:t>
      </w:r>
    </w:p>
    <w:p w14:paraId="68D139F7" w14:textId="77777777" w:rsidR="008B0117" w:rsidRDefault="008B0117" w:rsidP="008B0117"/>
    <w:p w14:paraId="6504D1C3" w14:textId="77777777" w:rsidR="00A25599" w:rsidRDefault="008B0117" w:rsidP="00A25599">
      <w:pPr>
        <w:keepNext/>
        <w:jc w:val="center"/>
      </w:pPr>
      <w:r>
        <w:object w:dxaOrig="7965" w:dyaOrig="4321" w14:anchorId="584B63A3">
          <v:shape id="_x0000_i1027" type="#_x0000_t75" style="width:397.45pt;height:216.05pt" o:ole="">
            <v:imagedata r:id="rId113" o:title=""/>
          </v:shape>
          <o:OLEObject Type="Embed" ProgID="Visio.Drawing.15" ShapeID="_x0000_i1027" DrawAspect="Content" ObjectID="_1567441571" r:id="rId114"/>
        </w:object>
      </w:r>
    </w:p>
    <w:p w14:paraId="3DA99A36" w14:textId="498A6798" w:rsidR="008B0117" w:rsidRDefault="00A25599" w:rsidP="00A25599">
      <w:pPr>
        <w:pStyle w:val="Caption"/>
        <w:jc w:val="center"/>
      </w:pPr>
      <w:bookmarkStart w:id="652" w:name="_Toc491988680"/>
      <w:r>
        <w:t xml:space="preserve">Figure </w:t>
      </w:r>
      <w:fldSimple w:instr=" SEQ Figure \* ARABIC ">
        <w:r w:rsidR="006E34F4">
          <w:rPr>
            <w:noProof/>
          </w:rPr>
          <w:t>29</w:t>
        </w:r>
      </w:fldSimple>
      <w:r>
        <w:t xml:space="preserve"> - </w:t>
      </w:r>
      <w:r w:rsidRPr="000014AD">
        <w:t xml:space="preserve">SCADA System and Traction Power System </w:t>
      </w:r>
      <w:r>
        <w:t>O</w:t>
      </w:r>
      <w:r w:rsidRPr="000014AD">
        <w:t xml:space="preserve">perational </w:t>
      </w:r>
      <w:r>
        <w:t>C</w:t>
      </w:r>
      <w:r w:rsidRPr="000014AD">
        <w:t>oncept</w:t>
      </w:r>
      <w:bookmarkEnd w:id="652"/>
    </w:p>
    <w:p w14:paraId="2E8DEF85" w14:textId="77777777" w:rsidR="008B0117" w:rsidRDefault="008B0117" w:rsidP="008B0117">
      <w:pPr>
        <w:jc w:val="center"/>
      </w:pPr>
    </w:p>
    <w:p w14:paraId="162A9C5B" w14:textId="56C6F322" w:rsidR="008B0117" w:rsidRPr="00A25599" w:rsidRDefault="008B0117" w:rsidP="00B245D5">
      <w:pPr>
        <w:pStyle w:val="ListParagraph"/>
        <w:numPr>
          <w:ilvl w:val="1"/>
          <w:numId w:val="26"/>
        </w:numPr>
        <w:spacing w:line="360" w:lineRule="auto"/>
        <w:ind w:hanging="357"/>
        <w:jc w:val="both"/>
      </w:pPr>
      <w:r w:rsidRPr="00A25599">
        <w:t xml:space="preserve">SCADA System will monitor status, alarm and measurement of but shall not be limited to following TPSS/APSS </w:t>
      </w:r>
      <w:r w:rsidR="00985E16" w:rsidRPr="00A25599">
        <w:t>equipment:</w:t>
      </w:r>
    </w:p>
    <w:p w14:paraId="7BBD1D21" w14:textId="77777777" w:rsidR="008B0117" w:rsidRPr="00A25599" w:rsidRDefault="008B0117" w:rsidP="00CC6200">
      <w:pPr>
        <w:pStyle w:val="ListParagraph"/>
        <w:numPr>
          <w:ilvl w:val="0"/>
          <w:numId w:val="23"/>
        </w:numPr>
        <w:spacing w:line="360" w:lineRule="auto"/>
        <w:ind w:left="1980" w:hanging="357"/>
        <w:jc w:val="both"/>
      </w:pPr>
      <w:r w:rsidRPr="00A25599">
        <w:t>20 kV Switchgear</w:t>
      </w:r>
    </w:p>
    <w:p w14:paraId="21138588" w14:textId="77777777" w:rsidR="008B0117" w:rsidRPr="00A25599" w:rsidRDefault="008B0117" w:rsidP="00CC6200">
      <w:pPr>
        <w:pStyle w:val="ListParagraph"/>
        <w:numPr>
          <w:ilvl w:val="0"/>
          <w:numId w:val="23"/>
        </w:numPr>
        <w:spacing w:line="360" w:lineRule="auto"/>
        <w:ind w:left="1980" w:hanging="357"/>
        <w:jc w:val="both"/>
      </w:pPr>
      <w:r w:rsidRPr="00A25599">
        <w:t>Transformer</w:t>
      </w:r>
    </w:p>
    <w:p w14:paraId="04F686B4" w14:textId="77777777" w:rsidR="008B0117" w:rsidRPr="00A25599" w:rsidRDefault="008B0117" w:rsidP="00CC6200">
      <w:pPr>
        <w:pStyle w:val="ListParagraph"/>
        <w:numPr>
          <w:ilvl w:val="0"/>
          <w:numId w:val="23"/>
        </w:numPr>
        <w:spacing w:line="360" w:lineRule="auto"/>
        <w:ind w:left="1980" w:hanging="357"/>
        <w:jc w:val="both"/>
      </w:pPr>
      <w:r w:rsidRPr="00A25599">
        <w:t>Rectifier</w:t>
      </w:r>
    </w:p>
    <w:p w14:paraId="009A6822" w14:textId="77777777" w:rsidR="008B0117" w:rsidRPr="00A25599" w:rsidRDefault="008B0117" w:rsidP="00CC6200">
      <w:pPr>
        <w:pStyle w:val="ListParagraph"/>
        <w:numPr>
          <w:ilvl w:val="0"/>
          <w:numId w:val="23"/>
        </w:numPr>
        <w:spacing w:line="360" w:lineRule="auto"/>
        <w:ind w:left="1980" w:hanging="357"/>
        <w:jc w:val="both"/>
      </w:pPr>
      <w:r w:rsidRPr="00A25599">
        <w:t>DC Switchgear</w:t>
      </w:r>
    </w:p>
    <w:p w14:paraId="3E99916E" w14:textId="77777777" w:rsidR="008B0117" w:rsidRPr="00A25599" w:rsidRDefault="008B0117" w:rsidP="00CC6200">
      <w:pPr>
        <w:pStyle w:val="ListParagraph"/>
        <w:numPr>
          <w:ilvl w:val="0"/>
          <w:numId w:val="23"/>
        </w:numPr>
        <w:spacing w:line="360" w:lineRule="auto"/>
        <w:ind w:left="1980" w:hanging="357"/>
        <w:jc w:val="both"/>
      </w:pPr>
      <w:r w:rsidRPr="00A25599">
        <w:t>LV Switchgear</w:t>
      </w:r>
    </w:p>
    <w:p w14:paraId="246D01D4" w14:textId="77777777" w:rsidR="008B0117" w:rsidRPr="00A25599" w:rsidRDefault="008B0117" w:rsidP="00CC6200">
      <w:pPr>
        <w:pStyle w:val="ListParagraph"/>
        <w:numPr>
          <w:ilvl w:val="0"/>
          <w:numId w:val="23"/>
        </w:numPr>
        <w:spacing w:line="360" w:lineRule="auto"/>
        <w:ind w:left="1980" w:hanging="357"/>
        <w:jc w:val="both"/>
      </w:pPr>
      <w:r w:rsidRPr="00A25599">
        <w:t>Battery Charger</w:t>
      </w:r>
    </w:p>
    <w:p w14:paraId="04EBF14B" w14:textId="77777777" w:rsidR="008B0117" w:rsidRPr="00A25599" w:rsidRDefault="008B0117" w:rsidP="00B245D5">
      <w:pPr>
        <w:pStyle w:val="ListParagraph"/>
        <w:numPr>
          <w:ilvl w:val="0"/>
          <w:numId w:val="26"/>
        </w:numPr>
        <w:tabs>
          <w:tab w:val="clear" w:pos="1800"/>
        </w:tabs>
        <w:spacing w:line="360" w:lineRule="auto"/>
        <w:ind w:left="1440" w:hanging="357"/>
        <w:jc w:val="both"/>
      </w:pPr>
      <w:r w:rsidRPr="00A25599">
        <w:t>All status and alarm informed to SCADA operator</w:t>
      </w:r>
    </w:p>
    <w:p w14:paraId="6A948477" w14:textId="77777777" w:rsidR="008B0117" w:rsidRPr="00A25599" w:rsidRDefault="008B0117" w:rsidP="00B245D5">
      <w:pPr>
        <w:pStyle w:val="ListParagraph"/>
        <w:numPr>
          <w:ilvl w:val="0"/>
          <w:numId w:val="26"/>
        </w:numPr>
        <w:tabs>
          <w:tab w:val="clear" w:pos="1800"/>
        </w:tabs>
        <w:spacing w:line="360" w:lineRule="auto"/>
        <w:ind w:left="1440" w:hanging="357"/>
        <w:jc w:val="both"/>
      </w:pPr>
      <w:r w:rsidRPr="00A25599">
        <w:t>SCADA operator can give command to TPSS/APSS remote operation</w:t>
      </w:r>
    </w:p>
    <w:p w14:paraId="5EAAA83D" w14:textId="77777777" w:rsidR="008B0117" w:rsidRPr="00A25599" w:rsidRDefault="008B0117" w:rsidP="00B245D5">
      <w:pPr>
        <w:pStyle w:val="ListParagraph"/>
        <w:numPr>
          <w:ilvl w:val="0"/>
          <w:numId w:val="26"/>
        </w:numPr>
        <w:tabs>
          <w:tab w:val="clear" w:pos="1800"/>
        </w:tabs>
        <w:spacing w:line="360" w:lineRule="auto"/>
        <w:ind w:left="1440" w:hanging="357"/>
        <w:jc w:val="both"/>
      </w:pPr>
      <w:r w:rsidRPr="00A25599">
        <w:t>SCADA System will send command to TPSS/APSS equipment</w:t>
      </w:r>
    </w:p>
    <w:p w14:paraId="54051249" w14:textId="77777777" w:rsidR="008B0117" w:rsidRPr="00A25599" w:rsidRDefault="008B0117" w:rsidP="00B245D5">
      <w:pPr>
        <w:pStyle w:val="ListParagraph"/>
        <w:numPr>
          <w:ilvl w:val="0"/>
          <w:numId w:val="26"/>
        </w:numPr>
        <w:tabs>
          <w:tab w:val="clear" w:pos="1800"/>
        </w:tabs>
        <w:spacing w:line="360" w:lineRule="auto"/>
        <w:ind w:left="1440" w:hanging="357"/>
        <w:jc w:val="both"/>
      </w:pPr>
      <w:r w:rsidRPr="00A25599">
        <w:t>SCADA operator will give response and call technician to checking related alarm</w:t>
      </w:r>
    </w:p>
    <w:p w14:paraId="23694F0B" w14:textId="77777777" w:rsidR="00022A2E" w:rsidRDefault="008B0117" w:rsidP="00B245D5">
      <w:pPr>
        <w:pStyle w:val="ListParagraph"/>
        <w:numPr>
          <w:ilvl w:val="0"/>
          <w:numId w:val="26"/>
        </w:numPr>
        <w:tabs>
          <w:tab w:val="clear" w:pos="1800"/>
          <w:tab w:val="num" w:pos="1440"/>
        </w:tabs>
        <w:spacing w:line="360" w:lineRule="auto"/>
        <w:ind w:left="1440" w:hanging="357"/>
        <w:jc w:val="both"/>
      </w:pPr>
      <w:r w:rsidRPr="00A25599">
        <w:lastRenderedPageBreak/>
        <w:t>Technician will follow up SCADA operator report and troubleshooting. If pickup relay activated, technician need to reset at switchgear locally</w:t>
      </w:r>
    </w:p>
    <w:p w14:paraId="225018F2" w14:textId="1A0A0FFF" w:rsidR="008B0117" w:rsidRPr="00022A2E" w:rsidRDefault="008B0117" w:rsidP="00B245D5">
      <w:pPr>
        <w:pStyle w:val="ListParagraph"/>
        <w:numPr>
          <w:ilvl w:val="0"/>
          <w:numId w:val="26"/>
        </w:numPr>
        <w:tabs>
          <w:tab w:val="clear" w:pos="1800"/>
          <w:tab w:val="num" w:pos="1440"/>
        </w:tabs>
        <w:spacing w:line="360" w:lineRule="auto"/>
        <w:ind w:left="1440" w:hanging="357"/>
        <w:jc w:val="both"/>
      </w:pPr>
      <w:r w:rsidRPr="00A25599">
        <w:t xml:space="preserve">After checking the alarm, technician give troubleshooting status (solved, waiting spare part, </w:t>
      </w:r>
      <w:proofErr w:type="spellStart"/>
      <w:r w:rsidRPr="00A25599">
        <w:t>etc</w:t>
      </w:r>
      <w:proofErr w:type="spellEnd"/>
      <w:r w:rsidRPr="00A25599">
        <w:t>) to SCADA operator</w:t>
      </w:r>
    </w:p>
    <w:p w14:paraId="488842D4" w14:textId="4E020A9D" w:rsidR="003C03B4" w:rsidRDefault="00486219" w:rsidP="004C75CA">
      <w:pPr>
        <w:pStyle w:val="TCHeading111"/>
        <w:numPr>
          <w:ilvl w:val="2"/>
          <w:numId w:val="8"/>
        </w:numPr>
        <w:spacing w:after="0" w:line="360" w:lineRule="auto"/>
      </w:pPr>
      <w:bookmarkStart w:id="653" w:name="_Toc492278937"/>
      <w:r>
        <w:t xml:space="preserve">Emergency </w:t>
      </w:r>
      <w:r w:rsidR="005F3522">
        <w:t>DC Mass</w:t>
      </w:r>
      <w:r>
        <w:t xml:space="preserve"> Trip System</w:t>
      </w:r>
      <w:bookmarkEnd w:id="653"/>
    </w:p>
    <w:p w14:paraId="4AEAAAD2" w14:textId="77777777" w:rsidR="005F3522" w:rsidRPr="00C87224" w:rsidRDefault="005F3522" w:rsidP="00985E16">
      <w:pPr>
        <w:spacing w:before="0" w:after="0" w:line="360" w:lineRule="auto"/>
        <w:jc w:val="both"/>
        <w:rPr>
          <w:rFonts w:eastAsia="HGMinchoE"/>
        </w:rPr>
      </w:pPr>
      <w:r w:rsidRPr="00C87224">
        <w:rPr>
          <w:rFonts w:eastAsia="HGMinchoE"/>
        </w:rPr>
        <w:t xml:space="preserve">Refer to the document technical specification 362748-MMI-MVI1-XX-SP-000-0010 Technical </w:t>
      </w:r>
      <w:proofErr w:type="spellStart"/>
      <w:r w:rsidRPr="00C87224">
        <w:rPr>
          <w:rFonts w:eastAsia="HGMinchoE"/>
        </w:rPr>
        <w:t>Specification_RevA</w:t>
      </w:r>
      <w:proofErr w:type="spellEnd"/>
      <w:r w:rsidRPr="00C87224">
        <w:rPr>
          <w:rFonts w:eastAsia="HGMinchoE"/>
        </w:rPr>
        <w:t xml:space="preserve"> </w:t>
      </w:r>
    </w:p>
    <w:p w14:paraId="27A811E2" w14:textId="77777777" w:rsidR="005F3522" w:rsidRPr="00C87224" w:rsidRDefault="005F3522" w:rsidP="00985E16">
      <w:pPr>
        <w:spacing w:before="0" w:after="0" w:line="360" w:lineRule="auto"/>
        <w:jc w:val="both"/>
        <w:rPr>
          <w:rFonts w:eastAsia="HGMinchoE"/>
        </w:rPr>
      </w:pPr>
      <w:r w:rsidRPr="00C87224">
        <w:rPr>
          <w:rFonts w:eastAsia="HGMinchoE"/>
        </w:rPr>
        <w:t>Clause 7.12 in the Traction Power Substations (TSS)</w:t>
      </w:r>
    </w:p>
    <w:p w14:paraId="75C2CB89" w14:textId="77777777" w:rsidR="005F3522" w:rsidRPr="00D86868" w:rsidRDefault="005F3522" w:rsidP="00985E16">
      <w:pPr>
        <w:pStyle w:val="ListParagraph"/>
        <w:numPr>
          <w:ilvl w:val="0"/>
          <w:numId w:val="92"/>
        </w:numPr>
        <w:spacing w:before="0" w:after="0" w:line="360" w:lineRule="auto"/>
        <w:jc w:val="both"/>
        <w:rPr>
          <w:rFonts w:eastAsia="HGMinchoE"/>
        </w:rPr>
      </w:pPr>
      <w:r w:rsidRPr="00D86868">
        <w:rPr>
          <w:rFonts w:eastAsia="HGMinchoE"/>
        </w:rPr>
        <w:t>Emergency DC mass trip (based on SCADA signal or local push-button), to switch out all conductor rail sections and Transformer Rectifier Units (TRU5) at a given location (note this will require tripping of some DC CBs at adjacent sites)</w:t>
      </w:r>
    </w:p>
    <w:p w14:paraId="4D074F10" w14:textId="77777777" w:rsidR="005F3522" w:rsidRPr="00D86868" w:rsidRDefault="005F3522" w:rsidP="00985E16">
      <w:pPr>
        <w:pStyle w:val="ListParagraph"/>
        <w:numPr>
          <w:ilvl w:val="0"/>
          <w:numId w:val="92"/>
        </w:numPr>
        <w:spacing w:before="0" w:after="0" w:line="360" w:lineRule="auto"/>
        <w:jc w:val="both"/>
        <w:rPr>
          <w:rFonts w:eastAsia="HGMinchoE"/>
        </w:rPr>
      </w:pPr>
      <w:r w:rsidRPr="00D86868">
        <w:rPr>
          <w:rFonts w:eastAsia="HGMinchoE"/>
        </w:rPr>
        <w:t>Emergency mainline mass-trip (all DC circuit breakers) at the Electrical Control Desk in the Operational Control Centre.</w:t>
      </w:r>
    </w:p>
    <w:p w14:paraId="2C71023D" w14:textId="77777777" w:rsidR="005F3522" w:rsidRPr="00C87224" w:rsidRDefault="005F3522" w:rsidP="00985E16">
      <w:pPr>
        <w:spacing w:before="0" w:after="0" w:line="360" w:lineRule="auto"/>
        <w:jc w:val="both"/>
        <w:rPr>
          <w:rFonts w:eastAsia="HGMinchoE"/>
        </w:rPr>
      </w:pPr>
      <w:r>
        <w:rPr>
          <w:rFonts w:eastAsia="HGMinchoE"/>
        </w:rPr>
        <w:t>SCADA design the emergency DC mass trip</w:t>
      </w:r>
      <w:r w:rsidRPr="00C87224">
        <w:rPr>
          <w:rFonts w:eastAsia="HGMinchoE"/>
        </w:rPr>
        <w:t xml:space="preserve"> button in th</w:t>
      </w:r>
      <w:r>
        <w:rPr>
          <w:rFonts w:eastAsia="HGMinchoE"/>
        </w:rPr>
        <w:t xml:space="preserve">e </w:t>
      </w:r>
      <w:commentRangeStart w:id="654"/>
      <w:r>
        <w:rPr>
          <w:rFonts w:eastAsia="HGMinchoE"/>
        </w:rPr>
        <w:t>traction power SCADA console screen</w:t>
      </w:r>
      <w:commentRangeEnd w:id="654"/>
      <w:r w:rsidR="0047735A">
        <w:rPr>
          <w:rStyle w:val="CommentReference"/>
          <w:rFonts w:eastAsia="Times New Roman" w:cs="Times New Roman"/>
          <w:lang w:eastAsia="en-US"/>
        </w:rPr>
        <w:commentReference w:id="654"/>
      </w:r>
      <w:r>
        <w:rPr>
          <w:rFonts w:eastAsia="HGMinchoE"/>
        </w:rPr>
        <w:t>. Only a</w:t>
      </w:r>
      <w:r w:rsidRPr="00C87224">
        <w:rPr>
          <w:rFonts w:eastAsia="HGMinchoE"/>
        </w:rPr>
        <w:t>uthorized operator can access t</w:t>
      </w:r>
      <w:r>
        <w:rPr>
          <w:rFonts w:eastAsia="HGMinchoE"/>
        </w:rPr>
        <w:t>his authority with specific log</w:t>
      </w:r>
      <w:r w:rsidRPr="00C87224">
        <w:rPr>
          <w:rFonts w:eastAsia="HGMinchoE"/>
        </w:rPr>
        <w:t xml:space="preserve">in.                        </w:t>
      </w:r>
    </w:p>
    <w:p w14:paraId="739A9B09" w14:textId="52D2485E" w:rsidR="005F3522" w:rsidRPr="00C87224" w:rsidRDefault="005F3522" w:rsidP="00985E16">
      <w:pPr>
        <w:spacing w:before="0" w:after="0" w:line="360" w:lineRule="auto"/>
        <w:jc w:val="both"/>
        <w:rPr>
          <w:rFonts w:eastAsia="HGMinchoE"/>
        </w:rPr>
      </w:pPr>
      <w:r w:rsidRPr="00C87224">
        <w:rPr>
          <w:rFonts w:eastAsia="HGMinchoE"/>
        </w:rPr>
        <w:t>Procedure to ac</w:t>
      </w:r>
      <w:r>
        <w:rPr>
          <w:rFonts w:eastAsia="HGMinchoE"/>
        </w:rPr>
        <w:t>tivate</w:t>
      </w:r>
      <w:r w:rsidRPr="00C87224">
        <w:rPr>
          <w:rFonts w:eastAsia="HGMinchoE"/>
        </w:rPr>
        <w:t xml:space="preserve"> </w:t>
      </w:r>
      <w:r>
        <w:rPr>
          <w:noProof/>
          <w:lang w:eastAsia="ko-KR"/>
        </w:rPr>
        <w:t>emergency trip button</w:t>
      </w:r>
      <w:r>
        <w:rPr>
          <w:rFonts w:eastAsia="HGMinchoE"/>
        </w:rPr>
        <w:t xml:space="preserve"> </w:t>
      </w:r>
      <w:r w:rsidR="00985E16">
        <w:rPr>
          <w:rFonts w:eastAsia="HGMinchoE"/>
        </w:rPr>
        <w:t>system:</w:t>
      </w:r>
    </w:p>
    <w:p w14:paraId="0D3A96CB" w14:textId="77777777" w:rsidR="005F3522" w:rsidRPr="009673F9" w:rsidRDefault="005F3522" w:rsidP="00985E16">
      <w:pPr>
        <w:pStyle w:val="ListParagraph"/>
        <w:numPr>
          <w:ilvl w:val="0"/>
          <w:numId w:val="90"/>
        </w:numPr>
        <w:spacing w:before="0" w:after="0" w:line="360" w:lineRule="auto"/>
        <w:jc w:val="both"/>
        <w:rPr>
          <w:rFonts w:eastAsia="HGMinchoE"/>
        </w:rPr>
      </w:pPr>
      <w:r>
        <w:rPr>
          <w:rFonts w:eastAsia="HGMinchoE"/>
        </w:rPr>
        <w:t xml:space="preserve">OCC </w:t>
      </w:r>
      <w:r w:rsidRPr="009673F9">
        <w:rPr>
          <w:rFonts w:eastAsia="HGMinchoE"/>
        </w:rPr>
        <w:t>Operator with the authority access display th</w:t>
      </w:r>
      <w:r>
        <w:rPr>
          <w:rFonts w:eastAsia="HGMinchoE"/>
        </w:rPr>
        <w:t>e traction power SCADA console</w:t>
      </w:r>
    </w:p>
    <w:p w14:paraId="1BB79A3A" w14:textId="77777777" w:rsidR="005F3522" w:rsidRPr="009673F9" w:rsidRDefault="005F3522" w:rsidP="00985E16">
      <w:pPr>
        <w:pStyle w:val="ListParagraph"/>
        <w:numPr>
          <w:ilvl w:val="0"/>
          <w:numId w:val="90"/>
        </w:numPr>
        <w:spacing w:before="0" w:after="0" w:line="360" w:lineRule="auto"/>
        <w:jc w:val="both"/>
        <w:rPr>
          <w:rFonts w:eastAsia="HGMinchoE"/>
        </w:rPr>
      </w:pPr>
      <w:r w:rsidRPr="009673F9">
        <w:rPr>
          <w:rFonts w:eastAsia="HGMinchoE"/>
        </w:rPr>
        <w:t>If any emerge</w:t>
      </w:r>
      <w:r>
        <w:rPr>
          <w:rFonts w:eastAsia="HGMinchoE"/>
        </w:rPr>
        <w:t>ncy condition</w:t>
      </w:r>
      <w:r w:rsidRPr="009673F9">
        <w:rPr>
          <w:rFonts w:eastAsia="HGMinchoE"/>
        </w:rPr>
        <w:t xml:space="preserve"> or special case need shutdown all </w:t>
      </w:r>
      <w:r w:rsidRPr="00D86868">
        <w:rPr>
          <w:rFonts w:eastAsia="HGMinchoE"/>
        </w:rPr>
        <w:t>conductor rail sections</w:t>
      </w:r>
      <w:r w:rsidRPr="009673F9">
        <w:rPr>
          <w:rFonts w:eastAsia="HGMinchoE"/>
        </w:rPr>
        <w:t xml:space="preserve">, operator </w:t>
      </w:r>
      <w:r>
        <w:rPr>
          <w:rFonts w:eastAsia="HGMinchoE"/>
        </w:rPr>
        <w:t xml:space="preserve">can </w:t>
      </w:r>
      <w:r w:rsidRPr="009673F9">
        <w:rPr>
          <w:rFonts w:eastAsia="HGMinchoE"/>
        </w:rPr>
        <w:t xml:space="preserve">push the </w:t>
      </w:r>
      <w:proofErr w:type="spellStart"/>
      <w:r w:rsidRPr="009673F9">
        <w:rPr>
          <w:rFonts w:eastAsia="HGMinchoE"/>
        </w:rPr>
        <w:t>the</w:t>
      </w:r>
      <w:proofErr w:type="spellEnd"/>
      <w:r w:rsidRPr="009673F9">
        <w:rPr>
          <w:rFonts w:eastAsia="HGMinchoE"/>
        </w:rPr>
        <w:t xml:space="preserve"> emergency trip button</w:t>
      </w:r>
    </w:p>
    <w:p w14:paraId="6DA46A8D" w14:textId="77777777" w:rsidR="005F3522" w:rsidRDefault="005F3522" w:rsidP="00985E16">
      <w:pPr>
        <w:pStyle w:val="ListParagraph"/>
        <w:numPr>
          <w:ilvl w:val="0"/>
          <w:numId w:val="90"/>
        </w:numPr>
        <w:spacing w:before="0" w:after="0" w:line="360" w:lineRule="auto"/>
        <w:jc w:val="both"/>
        <w:rPr>
          <w:rFonts w:eastAsia="HGMinchoE"/>
        </w:rPr>
      </w:pPr>
      <w:r w:rsidRPr="009673F9">
        <w:rPr>
          <w:rFonts w:eastAsia="HGMinchoE"/>
        </w:rPr>
        <w:t>Message window confirmation will appear to confirm with yes or no choice</w:t>
      </w:r>
    </w:p>
    <w:p w14:paraId="0380CBC6" w14:textId="77777777" w:rsidR="005F3522" w:rsidRPr="009673F9" w:rsidRDefault="005F3522" w:rsidP="00985E16">
      <w:pPr>
        <w:pStyle w:val="ListParagraph"/>
        <w:numPr>
          <w:ilvl w:val="0"/>
          <w:numId w:val="90"/>
        </w:numPr>
        <w:spacing w:before="0" w:after="0" w:line="360" w:lineRule="auto"/>
        <w:jc w:val="both"/>
        <w:rPr>
          <w:rFonts w:eastAsia="HGMinchoE"/>
        </w:rPr>
      </w:pPr>
      <w:r>
        <w:rPr>
          <w:rFonts w:eastAsia="HGMinchoE"/>
        </w:rPr>
        <w:t xml:space="preserve">If operator confirm to </w:t>
      </w:r>
      <w:proofErr w:type="spellStart"/>
      <w:r>
        <w:rPr>
          <w:rFonts w:eastAsia="HGMinchoE"/>
        </w:rPr>
        <w:t>shutdown</w:t>
      </w:r>
      <w:proofErr w:type="spellEnd"/>
      <w:r>
        <w:rPr>
          <w:rFonts w:eastAsia="HGMinchoE"/>
        </w:rPr>
        <w:t>, SCADA trough RTU will send opening command to all DC switchgear in each traction power substation. To prevent any closing command from local / remote, inhibit signal also activated.</w:t>
      </w:r>
    </w:p>
    <w:p w14:paraId="6099B34F" w14:textId="77777777" w:rsidR="005F3522" w:rsidRPr="009673F9" w:rsidRDefault="005F3522" w:rsidP="00985E16">
      <w:pPr>
        <w:pStyle w:val="ListParagraph"/>
        <w:jc w:val="both"/>
        <w:rPr>
          <w:rFonts w:eastAsia="HGMinchoE"/>
        </w:rPr>
      </w:pPr>
    </w:p>
    <w:p w14:paraId="0DD2C4F4" w14:textId="77777777" w:rsidR="005F3522" w:rsidRDefault="005F3522" w:rsidP="005F3522">
      <w:pPr>
        <w:keepNext/>
      </w:pPr>
      <w:r>
        <w:rPr>
          <w:rFonts w:eastAsia="HGMinchoE"/>
          <w:noProof/>
          <w:lang w:val="en-GB" w:eastAsia="en-GB"/>
        </w:rPr>
        <w:lastRenderedPageBreak/>
        <mc:AlternateContent>
          <mc:Choice Requires="wps">
            <w:drawing>
              <wp:anchor distT="0" distB="0" distL="114300" distR="114300" simplePos="0" relativeHeight="251658256" behindDoc="0" locked="0" layoutInCell="1" allowOverlap="1" wp14:anchorId="402D0D03" wp14:editId="1B58FCCA">
                <wp:simplePos x="0" y="0"/>
                <wp:positionH relativeFrom="column">
                  <wp:posOffset>635635</wp:posOffset>
                </wp:positionH>
                <wp:positionV relativeFrom="paragraph">
                  <wp:posOffset>692785</wp:posOffset>
                </wp:positionV>
                <wp:extent cx="1019175" cy="638175"/>
                <wp:effectExtent l="0" t="0" r="409575" b="28575"/>
                <wp:wrapNone/>
                <wp:docPr id="3815" name="Rectangular Callout 3815"/>
                <wp:cNvGraphicFramePr/>
                <a:graphic xmlns:a="http://schemas.openxmlformats.org/drawingml/2006/main">
                  <a:graphicData uri="http://schemas.microsoft.com/office/word/2010/wordprocessingShape">
                    <wps:wsp>
                      <wps:cNvSpPr/>
                      <wps:spPr>
                        <a:xfrm>
                          <a:off x="0" y="0"/>
                          <a:ext cx="1019175" cy="638175"/>
                        </a:xfrm>
                        <a:prstGeom prst="wedgeRectCallout">
                          <a:avLst>
                            <a:gd name="adj1" fmla="val 85709"/>
                            <a:gd name="adj2" fmla="val 2667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B5648E" w14:textId="77777777" w:rsidR="005809C5" w:rsidRDefault="005809C5" w:rsidP="005F3522">
                            <w:pPr>
                              <w:jc w:val="center"/>
                            </w:pPr>
                            <w:r>
                              <w:t>Confirmation windows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02D0D03"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3815" o:spid="_x0000_s1042" type="#_x0000_t61" style="position:absolute;margin-left:50.05pt;margin-top:54.55pt;width:80.25pt;height:50.25pt;z-index:251658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" adj="29313,16563" fillcolor="#00a0b8 [3204]" strokecolor="#004f5b [1604]" strokeweight="2pt">
                <v:textbox>
                  <w:txbxContent>
                    <w:p w14:paraId="06B5648E" w14:textId="77777777" w:rsidR="005809C5" w:rsidRDefault="005809C5" w:rsidP="005F3522">
                      <w:pPr>
                        <w:jc w:val="center"/>
                      </w:pPr>
                      <w:r>
                        <w:t>Confirmation windows</w:t>
                      </w:r>
                    </w:p>
                  </w:txbxContent>
                </v:textbox>
              </v:shape>
            </w:pict>
          </mc:Fallback>
        </mc:AlternateContent>
      </w:r>
      <w:r>
        <w:rPr>
          <w:rFonts w:eastAsia="HGMinchoE"/>
          <w:noProof/>
          <w:lang w:val="en-GB" w:eastAsia="en-GB"/>
        </w:rPr>
        <mc:AlternateContent>
          <mc:Choice Requires="wps">
            <w:drawing>
              <wp:anchor distT="0" distB="0" distL="114300" distR="114300" simplePos="0" relativeHeight="251658255" behindDoc="0" locked="0" layoutInCell="1" allowOverlap="1" wp14:anchorId="3FE69CE9" wp14:editId="0D1E7415">
                <wp:simplePos x="0" y="0"/>
                <wp:positionH relativeFrom="column">
                  <wp:posOffset>-2540</wp:posOffset>
                </wp:positionH>
                <wp:positionV relativeFrom="paragraph">
                  <wp:posOffset>1997710</wp:posOffset>
                </wp:positionV>
                <wp:extent cx="990600" cy="600075"/>
                <wp:effectExtent l="0" t="0" r="19050" b="333375"/>
                <wp:wrapNone/>
                <wp:docPr id="3816" name="Rectangular Callout 3816"/>
                <wp:cNvGraphicFramePr/>
                <a:graphic xmlns:a="http://schemas.openxmlformats.org/drawingml/2006/main">
                  <a:graphicData uri="http://schemas.microsoft.com/office/word/2010/wordprocessingShape">
                    <wps:wsp>
                      <wps:cNvSpPr/>
                      <wps:spPr>
                        <a:xfrm>
                          <a:off x="0" y="0"/>
                          <a:ext cx="990600" cy="600075"/>
                        </a:xfrm>
                        <a:prstGeom prst="wedgeRectCallout">
                          <a:avLst>
                            <a:gd name="adj1" fmla="val -6161"/>
                            <a:gd name="adj2" fmla="val 9742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3F521D" w14:textId="77777777" w:rsidR="005809C5" w:rsidRDefault="005809C5" w:rsidP="005F3522">
                            <w:pPr>
                              <w:jc w:val="center"/>
                            </w:pPr>
                            <w:r>
                              <w:rPr>
                                <w:noProof/>
                                <w:lang w:eastAsia="ko-KR"/>
                              </w:rPr>
                              <w:t>Emergency trip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FE69CE9" id="Rectangular Callout 3816" o:spid="_x0000_s1043" type="#_x0000_t61" style="position:absolute;margin-left:-.2pt;margin-top:157.3pt;width:78pt;height:47.25pt;z-index:25165825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" adj="9469,31843" fillcolor="#00a0b8 [3204]" strokecolor="#004f5b [1604]" strokeweight="2pt">
                <v:textbox>
                  <w:txbxContent>
                    <w:p w14:paraId="4C3F521D" w14:textId="77777777" w:rsidR="005809C5" w:rsidRDefault="005809C5" w:rsidP="005F3522">
                      <w:pPr>
                        <w:jc w:val="center"/>
                      </w:pPr>
                      <w:r>
                        <w:rPr>
                          <w:noProof/>
                          <w:lang w:eastAsia="ko-KR"/>
                        </w:rPr>
                        <w:t>Emergency trip button</w:t>
                      </w:r>
                    </w:p>
                  </w:txbxContent>
                </v:textbox>
              </v:shape>
            </w:pict>
          </mc:Fallback>
        </mc:AlternateContent>
      </w:r>
      <w:r>
        <w:rPr>
          <w:rFonts w:eastAsia="HGMinchoE"/>
          <w:noProof/>
          <w:lang w:val="en-GB" w:eastAsia="en-GB"/>
        </w:rPr>
        <w:drawing>
          <wp:inline distT="0" distB="0" distL="0" distR="0" wp14:anchorId="64581082" wp14:editId="217E44FD">
            <wp:extent cx="5549900" cy="3121660"/>
            <wp:effectExtent l="0" t="0" r="0" b="2540"/>
            <wp:docPr id="3817" name="Picture 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rip button.PNG"/>
                    <pic:cNvPicPr/>
                  </pic:nvPicPr>
                  <pic:blipFill>
                    <a:blip r:embed="rId115">
                      <a:extLst>
                        <a:ext uri="{28A0092B-C50C-407E-A947-70E740481C1C}">
                          <a14:useLocalDpi xmlns:a14="http://schemas.microsoft.com/office/drawing/2010/main" val="0"/>
                        </a:ext>
                      </a:extLst>
                    </a:blip>
                    <a:stretch>
                      <a:fillRect/>
                    </a:stretch>
                  </pic:blipFill>
                  <pic:spPr>
                    <a:xfrm>
                      <a:off x="0" y="0"/>
                      <a:ext cx="5549900" cy="3121660"/>
                    </a:xfrm>
                    <a:prstGeom prst="rect">
                      <a:avLst/>
                    </a:prstGeom>
                  </pic:spPr>
                </pic:pic>
              </a:graphicData>
            </a:graphic>
          </wp:inline>
        </w:drawing>
      </w:r>
    </w:p>
    <w:p w14:paraId="57988800" w14:textId="5C46CC47" w:rsidR="005F3522" w:rsidRDefault="005F3522" w:rsidP="005F3522">
      <w:pPr>
        <w:pStyle w:val="Caption"/>
        <w:jc w:val="center"/>
        <w:rPr>
          <w:rFonts w:eastAsia="HGMinchoE"/>
        </w:rPr>
      </w:pPr>
      <w:bookmarkStart w:id="655" w:name="_Toc491988681"/>
      <w:r>
        <w:t xml:space="preserve">Figure </w:t>
      </w:r>
      <w:fldSimple w:instr=" SEQ Figure \* ARABIC ">
        <w:r w:rsidR="006E34F4">
          <w:rPr>
            <w:noProof/>
          </w:rPr>
          <w:t>30</w:t>
        </w:r>
      </w:fldSimple>
      <w:r>
        <w:t xml:space="preserve"> - </w:t>
      </w:r>
      <w:r w:rsidRPr="00656C4B">
        <w:t>Emergency trip button</w:t>
      </w:r>
      <w:bookmarkEnd w:id="655"/>
    </w:p>
    <w:p w14:paraId="11A64DAE" w14:textId="363C3265" w:rsidR="005F3522" w:rsidRDefault="005F3522" w:rsidP="005F3522">
      <w:pPr>
        <w:pStyle w:val="ListParagraph"/>
        <w:ind w:left="0"/>
        <w:jc w:val="center"/>
        <w:rPr>
          <w:noProof/>
          <w:lang w:eastAsia="ko-KR"/>
        </w:rPr>
      </w:pPr>
    </w:p>
    <w:p w14:paraId="53327C87" w14:textId="15C63932" w:rsidR="005F3522" w:rsidRPr="00C87224" w:rsidRDefault="005F3522" w:rsidP="005F3522">
      <w:pPr>
        <w:spacing w:before="0" w:after="0" w:line="360" w:lineRule="auto"/>
        <w:rPr>
          <w:rFonts w:eastAsia="HGMinchoE"/>
        </w:rPr>
      </w:pPr>
      <w:r>
        <w:rPr>
          <w:rFonts w:eastAsia="HGMinchoE"/>
        </w:rPr>
        <w:t xml:space="preserve">Procedure to </w:t>
      </w:r>
      <w:commentRangeStart w:id="656"/>
      <w:r>
        <w:rPr>
          <w:rFonts w:eastAsia="HGMinchoE"/>
        </w:rPr>
        <w:t>releasing</w:t>
      </w:r>
      <w:r w:rsidRPr="00C87224">
        <w:rPr>
          <w:rFonts w:eastAsia="HGMinchoE"/>
        </w:rPr>
        <w:t xml:space="preserve"> </w:t>
      </w:r>
      <w:r>
        <w:rPr>
          <w:noProof/>
          <w:lang w:eastAsia="ko-KR"/>
        </w:rPr>
        <w:t xml:space="preserve">emergency </w:t>
      </w:r>
      <w:commentRangeEnd w:id="656"/>
      <w:r w:rsidR="0047735A">
        <w:rPr>
          <w:rStyle w:val="CommentReference"/>
          <w:rFonts w:eastAsia="Times New Roman" w:cs="Times New Roman"/>
          <w:lang w:eastAsia="en-US"/>
        </w:rPr>
        <w:commentReference w:id="656"/>
      </w:r>
      <w:r>
        <w:rPr>
          <w:noProof/>
          <w:lang w:eastAsia="ko-KR"/>
        </w:rPr>
        <w:t>trip button</w:t>
      </w:r>
      <w:r>
        <w:rPr>
          <w:rFonts w:eastAsia="HGMinchoE"/>
        </w:rPr>
        <w:t xml:space="preserve"> </w:t>
      </w:r>
      <w:r w:rsidR="00D6191A">
        <w:rPr>
          <w:rFonts w:eastAsia="HGMinchoE"/>
        </w:rPr>
        <w:t>system:</w:t>
      </w:r>
    </w:p>
    <w:p w14:paraId="52E01857" w14:textId="77777777" w:rsidR="005F3522" w:rsidRDefault="005F3522" w:rsidP="00B245D5">
      <w:pPr>
        <w:pStyle w:val="ListParagraph"/>
        <w:numPr>
          <w:ilvl w:val="0"/>
          <w:numId w:val="91"/>
        </w:numPr>
        <w:spacing w:before="0" w:after="0" w:line="360" w:lineRule="auto"/>
        <w:rPr>
          <w:rFonts w:eastAsia="HGMinchoE"/>
        </w:rPr>
      </w:pPr>
      <w:r>
        <w:rPr>
          <w:rFonts w:eastAsia="HGMinchoE"/>
        </w:rPr>
        <w:t>After normal condition confirmed, OCC operator can push release button.</w:t>
      </w:r>
    </w:p>
    <w:p w14:paraId="7A129E83" w14:textId="77777777" w:rsidR="005F3522" w:rsidRDefault="005F3522" w:rsidP="00B245D5">
      <w:pPr>
        <w:pStyle w:val="ListParagraph"/>
        <w:numPr>
          <w:ilvl w:val="0"/>
          <w:numId w:val="91"/>
        </w:numPr>
        <w:spacing w:before="0" w:after="0" w:line="360" w:lineRule="auto"/>
        <w:rPr>
          <w:rFonts w:eastAsia="HGMinchoE"/>
        </w:rPr>
      </w:pPr>
      <w:r w:rsidRPr="009673F9">
        <w:rPr>
          <w:rFonts w:eastAsia="HGMinchoE"/>
        </w:rPr>
        <w:t>Message window confirmation will appear to confirm with yes or no choice</w:t>
      </w:r>
    </w:p>
    <w:p w14:paraId="375810C9" w14:textId="77777777" w:rsidR="005F3522" w:rsidRDefault="005F3522" w:rsidP="00B245D5">
      <w:pPr>
        <w:pStyle w:val="ListParagraph"/>
        <w:numPr>
          <w:ilvl w:val="0"/>
          <w:numId w:val="91"/>
        </w:numPr>
        <w:spacing w:before="0" w:after="0" w:line="360" w:lineRule="auto"/>
        <w:rPr>
          <w:rFonts w:eastAsia="HGMinchoE"/>
        </w:rPr>
      </w:pPr>
      <w:r>
        <w:rPr>
          <w:rFonts w:eastAsia="HGMinchoE"/>
        </w:rPr>
        <w:t>If operator confirm to release, SCADA trough RTU will deactivate inhibit signal.</w:t>
      </w:r>
    </w:p>
    <w:p w14:paraId="4888B8F9" w14:textId="77777777" w:rsidR="005F3522" w:rsidRPr="009673F9" w:rsidRDefault="005F3522" w:rsidP="00B245D5">
      <w:pPr>
        <w:pStyle w:val="ListParagraph"/>
        <w:numPr>
          <w:ilvl w:val="0"/>
          <w:numId w:val="91"/>
        </w:numPr>
        <w:spacing w:before="0" w:after="0" w:line="360" w:lineRule="auto"/>
        <w:rPr>
          <w:rFonts w:eastAsia="HGMinchoE"/>
        </w:rPr>
      </w:pPr>
      <w:r>
        <w:rPr>
          <w:rFonts w:eastAsia="HGMinchoE"/>
        </w:rPr>
        <w:t>Then OCC operator can give closing command to each DC switchgear by sequence.</w:t>
      </w:r>
    </w:p>
    <w:p w14:paraId="65E9C0A9" w14:textId="77777777" w:rsidR="00045B26" w:rsidRDefault="00045B26" w:rsidP="003C03B4">
      <w:pPr>
        <w:pStyle w:val="ic"/>
        <w:ind w:left="0"/>
        <w:jc w:val="left"/>
      </w:pPr>
    </w:p>
    <w:p w14:paraId="7F64131D" w14:textId="77777777" w:rsidR="00173E41" w:rsidRPr="00173E41" w:rsidRDefault="00173E41" w:rsidP="00281992">
      <w:pPr>
        <w:pStyle w:val="TCText"/>
      </w:pPr>
      <w:bookmarkStart w:id="657" w:name="_Toc489079245"/>
      <w:bookmarkStart w:id="658" w:name="_Toc492278938"/>
      <w:r w:rsidRPr="00173E41">
        <w:t xml:space="preserve">SCADA - Building Management System (BMS) </w:t>
      </w:r>
      <w:bookmarkEnd w:id="657"/>
      <w:r w:rsidRPr="00173E41">
        <w:t xml:space="preserve">Design and </w:t>
      </w:r>
      <w:commentRangeStart w:id="659"/>
      <w:r w:rsidRPr="00173E41">
        <w:t>Functionality</w:t>
      </w:r>
      <w:bookmarkEnd w:id="658"/>
      <w:commentRangeEnd w:id="659"/>
      <w:r w:rsidR="00642714">
        <w:rPr>
          <w:rStyle w:val="CommentReference"/>
          <w:rFonts w:eastAsia="Times New Roman" w:cs="Times New Roman"/>
          <w:b w:val="0"/>
          <w:bCs w:val="0"/>
          <w:lang w:val="en-US" w:bidi="ar-SA"/>
        </w:rPr>
        <w:commentReference w:id="659"/>
      </w:r>
    </w:p>
    <w:p w14:paraId="3D3E3D6A" w14:textId="77777777" w:rsidR="00173E41" w:rsidRPr="00173E41" w:rsidRDefault="00173E41" w:rsidP="00985E16">
      <w:pPr>
        <w:spacing w:line="360" w:lineRule="auto"/>
        <w:jc w:val="both"/>
        <w:rPr>
          <w:szCs w:val="22"/>
        </w:rPr>
      </w:pPr>
      <w:r w:rsidRPr="00173E41">
        <w:rPr>
          <w:szCs w:val="22"/>
        </w:rPr>
        <w:t>Building Management System (BMS) is a local control system which control all equipment for running service on building. Building Management System will consist of but not limited to BMS Processor Unit, analog and/or digital I/O unit, and BMS Workstation. All operator interface to control building equipment locally will be done by BMS Workstation and will be processed by BMS Processor Unit.</w:t>
      </w:r>
    </w:p>
    <w:p w14:paraId="17C6EB58" w14:textId="77777777" w:rsidR="00173E41" w:rsidRPr="00173E41" w:rsidRDefault="00173E41" w:rsidP="00985E16">
      <w:pPr>
        <w:spacing w:line="360" w:lineRule="auto"/>
        <w:jc w:val="both"/>
        <w:rPr>
          <w:szCs w:val="22"/>
        </w:rPr>
      </w:pPr>
      <w:r w:rsidRPr="00173E41">
        <w:rPr>
          <w:szCs w:val="22"/>
        </w:rPr>
        <w:t xml:space="preserve">SCADA System will be interfaced and connected to Building </w:t>
      </w:r>
      <w:proofErr w:type="spellStart"/>
      <w:r w:rsidRPr="00173E41">
        <w:rPr>
          <w:szCs w:val="22"/>
        </w:rPr>
        <w:t>Managemen</w:t>
      </w:r>
      <w:proofErr w:type="spellEnd"/>
      <w:r w:rsidRPr="00173E41">
        <w:rPr>
          <w:szCs w:val="22"/>
        </w:rPr>
        <w:t xml:space="preserve"> System (BMS) in the form of Ethernet Communication to BMS Processor or Workstation (</w:t>
      </w:r>
      <w:commentRangeStart w:id="660"/>
      <w:r w:rsidRPr="00173E41">
        <w:rPr>
          <w:szCs w:val="22"/>
        </w:rPr>
        <w:t>To be discussed on the interface meeting with BMS</w:t>
      </w:r>
      <w:commentRangeEnd w:id="660"/>
      <w:r w:rsidR="00A12907">
        <w:rPr>
          <w:rStyle w:val="CommentReference"/>
          <w:rFonts w:eastAsia="Times New Roman" w:cs="Times New Roman"/>
          <w:lang w:eastAsia="en-US"/>
        </w:rPr>
        <w:commentReference w:id="660"/>
      </w:r>
      <w:r w:rsidRPr="00173E41">
        <w:rPr>
          <w:szCs w:val="22"/>
        </w:rPr>
        <w:t>). SCADA System will be connected to all Building Management System on each Station. Following are the drawing that shown connection diagram between SCADA System and Building Management System.</w:t>
      </w:r>
    </w:p>
    <w:p w14:paraId="453F4EA8" w14:textId="77777777" w:rsidR="00173E41" w:rsidRDefault="00173E41" w:rsidP="00173E41"/>
    <w:p w14:paraId="320D2518" w14:textId="77777777" w:rsidR="00173E41" w:rsidRDefault="00173E41" w:rsidP="00173E41">
      <w:pPr>
        <w:keepNext/>
        <w:jc w:val="center"/>
      </w:pPr>
      <w:r w:rsidRPr="0061248B">
        <w:rPr>
          <w:noProof/>
          <w:lang w:val="en-GB" w:eastAsia="en-GB"/>
        </w:rPr>
        <w:lastRenderedPageBreak/>
        <w:drawing>
          <wp:inline distT="0" distB="0" distL="0" distR="0" wp14:anchorId="2C8BF677" wp14:editId="107B062E">
            <wp:extent cx="4235450" cy="4705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35450" cy="4705350"/>
                    </a:xfrm>
                    <a:prstGeom prst="rect">
                      <a:avLst/>
                    </a:prstGeom>
                    <a:noFill/>
                    <a:ln>
                      <a:noFill/>
                    </a:ln>
                  </pic:spPr>
                </pic:pic>
              </a:graphicData>
            </a:graphic>
          </wp:inline>
        </w:drawing>
      </w:r>
    </w:p>
    <w:p w14:paraId="28B96C02" w14:textId="32DBB7BD" w:rsidR="00173E41" w:rsidRDefault="00173E41" w:rsidP="00173E41">
      <w:pPr>
        <w:pStyle w:val="Caption"/>
        <w:jc w:val="center"/>
      </w:pPr>
      <w:bookmarkStart w:id="661" w:name="_Toc491988682"/>
      <w:r>
        <w:t xml:space="preserve">Figure </w:t>
      </w:r>
      <w:fldSimple w:instr=" SEQ Figure \* ARABIC ">
        <w:r w:rsidR="006E34F4">
          <w:rPr>
            <w:noProof/>
          </w:rPr>
          <w:t>31</w:t>
        </w:r>
      </w:fldSimple>
      <w:r>
        <w:t xml:space="preserve"> - </w:t>
      </w:r>
      <w:r w:rsidRPr="0099377F">
        <w:t>SCADA System and Building Management System</w:t>
      </w:r>
      <w:r>
        <w:t xml:space="preserve"> Connection Diagram</w:t>
      </w:r>
      <w:bookmarkEnd w:id="661"/>
    </w:p>
    <w:p w14:paraId="24F5D199" w14:textId="77777777" w:rsidR="00173E41" w:rsidRPr="00173E41" w:rsidRDefault="00173E41" w:rsidP="00173E41"/>
    <w:p w14:paraId="6C714E8F" w14:textId="77777777" w:rsidR="00173E41" w:rsidRDefault="00173E41" w:rsidP="00985E16">
      <w:pPr>
        <w:spacing w:line="360" w:lineRule="auto"/>
        <w:jc w:val="both"/>
      </w:pPr>
      <w:r>
        <w:t>Building Management System (BMS) are controlling and monitoring but not be limited to the following subsystem:</w:t>
      </w:r>
    </w:p>
    <w:tbl>
      <w:tblPr>
        <w:tblW w:w="9400" w:type="dxa"/>
        <w:tblInd w:w="108" w:type="dxa"/>
        <w:tblLook w:val="0420" w:firstRow="1" w:lastRow="0" w:firstColumn="0" w:lastColumn="0" w:noHBand="0" w:noVBand="1"/>
      </w:tblPr>
      <w:tblGrid>
        <w:gridCol w:w="4600"/>
        <w:gridCol w:w="2400"/>
        <w:gridCol w:w="2400"/>
      </w:tblGrid>
      <w:tr w:rsidR="00173E41" w:rsidRPr="00140C64" w14:paraId="7EB3E871" w14:textId="77777777" w:rsidTr="00985E16">
        <w:trPr>
          <w:trHeight w:val="375"/>
          <w:tblHeader/>
        </w:trPr>
        <w:tc>
          <w:tcPr>
            <w:tcW w:w="4600" w:type="dxa"/>
            <w:tcBorders>
              <w:top w:val="single" w:sz="12" w:space="0" w:color="000000"/>
              <w:left w:val="nil"/>
              <w:bottom w:val="single" w:sz="12" w:space="0" w:color="000000"/>
              <w:right w:val="nil"/>
            </w:tcBorders>
            <w:shd w:val="clear" w:color="000000" w:fill="2D2D8A"/>
            <w:vAlign w:val="center"/>
            <w:hideMark/>
          </w:tcPr>
          <w:p w14:paraId="51DFA8E0" w14:textId="77777777" w:rsidR="00173E41" w:rsidRPr="00140C64" w:rsidRDefault="00173E41" w:rsidP="006B4B05">
            <w:pPr>
              <w:spacing w:before="0" w:after="0" w:line="240" w:lineRule="auto"/>
              <w:ind w:firstLineChars="100" w:firstLine="221"/>
              <w:rPr>
                <w:rFonts w:eastAsia="Times New Roman" w:cs="Arial"/>
                <w:b/>
                <w:bCs/>
                <w:color w:val="FFFFFF"/>
                <w:szCs w:val="22"/>
                <w:lang w:eastAsia="en-US"/>
              </w:rPr>
            </w:pPr>
            <w:r w:rsidRPr="00140C64">
              <w:rPr>
                <w:rFonts w:eastAsia="Times New Roman" w:cs="Arial"/>
                <w:b/>
                <w:bCs/>
                <w:color w:val="FFFFFF"/>
                <w:szCs w:val="22"/>
                <w:lang w:eastAsia="en-US"/>
              </w:rPr>
              <w:t>Equipment</w:t>
            </w:r>
          </w:p>
        </w:tc>
        <w:tc>
          <w:tcPr>
            <w:tcW w:w="2400" w:type="dxa"/>
            <w:tcBorders>
              <w:top w:val="single" w:sz="12" w:space="0" w:color="000000"/>
              <w:left w:val="nil"/>
              <w:bottom w:val="single" w:sz="12" w:space="0" w:color="000000"/>
              <w:right w:val="nil"/>
            </w:tcBorders>
            <w:shd w:val="clear" w:color="000000" w:fill="2D2D8A"/>
            <w:vAlign w:val="center"/>
            <w:hideMark/>
          </w:tcPr>
          <w:p w14:paraId="0C5E8CFE" w14:textId="77777777" w:rsidR="00173E41" w:rsidRPr="00140C64" w:rsidRDefault="00173E41" w:rsidP="006B4B05">
            <w:pPr>
              <w:spacing w:before="0" w:after="0" w:line="240" w:lineRule="auto"/>
              <w:ind w:firstLineChars="100" w:firstLine="221"/>
              <w:rPr>
                <w:rFonts w:eastAsia="Times New Roman" w:cs="Arial"/>
                <w:b/>
                <w:bCs/>
                <w:color w:val="FFFFFF"/>
                <w:szCs w:val="22"/>
                <w:lang w:eastAsia="en-US"/>
              </w:rPr>
            </w:pPr>
            <w:r w:rsidRPr="00140C64">
              <w:rPr>
                <w:rFonts w:eastAsia="Times New Roman" w:cs="Arial"/>
                <w:b/>
                <w:bCs/>
                <w:color w:val="FFFFFF"/>
                <w:szCs w:val="22"/>
                <w:lang w:eastAsia="en-US"/>
              </w:rPr>
              <w:t>BMS</w:t>
            </w:r>
          </w:p>
        </w:tc>
        <w:tc>
          <w:tcPr>
            <w:tcW w:w="2400" w:type="dxa"/>
            <w:tcBorders>
              <w:top w:val="single" w:sz="12" w:space="0" w:color="000000"/>
              <w:left w:val="nil"/>
              <w:bottom w:val="single" w:sz="12" w:space="0" w:color="000000"/>
              <w:right w:val="nil"/>
            </w:tcBorders>
            <w:shd w:val="clear" w:color="000000" w:fill="2D2D8A"/>
            <w:vAlign w:val="center"/>
            <w:hideMark/>
          </w:tcPr>
          <w:p w14:paraId="2253AA2B" w14:textId="77777777" w:rsidR="00173E41" w:rsidRPr="00140C64" w:rsidRDefault="00173E41" w:rsidP="006B4B05">
            <w:pPr>
              <w:spacing w:before="0" w:after="0" w:line="240" w:lineRule="auto"/>
              <w:ind w:firstLineChars="100" w:firstLine="221"/>
              <w:rPr>
                <w:rFonts w:eastAsia="Times New Roman" w:cs="Arial"/>
                <w:b/>
                <w:bCs/>
                <w:color w:val="FFFFFF"/>
                <w:szCs w:val="22"/>
                <w:lang w:eastAsia="en-US"/>
              </w:rPr>
            </w:pPr>
            <w:r w:rsidRPr="00140C64">
              <w:rPr>
                <w:rFonts w:eastAsia="Times New Roman" w:cs="Arial"/>
                <w:b/>
                <w:bCs/>
                <w:color w:val="FFFFFF"/>
                <w:szCs w:val="22"/>
                <w:lang w:eastAsia="en-US"/>
              </w:rPr>
              <w:t>SCADA</w:t>
            </w:r>
          </w:p>
        </w:tc>
      </w:tr>
      <w:tr w:rsidR="00173E41" w:rsidRPr="00140C64" w14:paraId="321E2DC0" w14:textId="77777777" w:rsidTr="006B4B05">
        <w:trPr>
          <w:trHeight w:val="360"/>
        </w:trPr>
        <w:tc>
          <w:tcPr>
            <w:tcW w:w="4600" w:type="dxa"/>
            <w:tcBorders>
              <w:top w:val="nil"/>
              <w:left w:val="nil"/>
              <w:bottom w:val="nil"/>
              <w:right w:val="nil"/>
            </w:tcBorders>
            <w:shd w:val="clear" w:color="000000" w:fill="E7E7E7"/>
            <w:vAlign w:val="center"/>
            <w:hideMark/>
          </w:tcPr>
          <w:p w14:paraId="56E9396D" w14:textId="77777777" w:rsidR="00173E41" w:rsidRPr="00140C64" w:rsidRDefault="00173E41" w:rsidP="006B4B05">
            <w:pPr>
              <w:spacing w:before="0" w:after="0" w:line="240" w:lineRule="auto"/>
              <w:ind w:firstLineChars="100" w:firstLine="220"/>
              <w:rPr>
                <w:rFonts w:eastAsia="Times New Roman" w:cs="Arial"/>
                <w:color w:val="000000"/>
                <w:szCs w:val="22"/>
                <w:lang w:eastAsia="en-US"/>
              </w:rPr>
            </w:pPr>
            <w:r w:rsidRPr="00140C64">
              <w:rPr>
                <w:rFonts w:eastAsia="Times New Roman" w:cs="Arial"/>
                <w:color w:val="000000"/>
                <w:szCs w:val="22"/>
                <w:lang w:eastAsia="en-US"/>
              </w:rPr>
              <w:t>MCFA</w:t>
            </w:r>
          </w:p>
        </w:tc>
        <w:tc>
          <w:tcPr>
            <w:tcW w:w="2400" w:type="dxa"/>
            <w:tcBorders>
              <w:top w:val="nil"/>
              <w:left w:val="nil"/>
              <w:bottom w:val="nil"/>
              <w:right w:val="nil"/>
            </w:tcBorders>
            <w:shd w:val="clear" w:color="000000" w:fill="E7E7E7"/>
            <w:vAlign w:val="center"/>
            <w:hideMark/>
          </w:tcPr>
          <w:p w14:paraId="4C4CE689" w14:textId="77777777" w:rsidR="00173E41" w:rsidRPr="00140C64" w:rsidRDefault="00173E41" w:rsidP="006B4B05">
            <w:pPr>
              <w:spacing w:before="0" w:after="0" w:line="240" w:lineRule="auto"/>
              <w:ind w:firstLineChars="100" w:firstLine="220"/>
              <w:rPr>
                <w:rFonts w:eastAsia="Times New Roman" w:cs="Arial"/>
                <w:color w:val="000000"/>
                <w:szCs w:val="22"/>
                <w:lang w:eastAsia="en-US"/>
              </w:rPr>
            </w:pPr>
            <w:r w:rsidRPr="00140C64">
              <w:rPr>
                <w:rFonts w:eastAsia="Times New Roman" w:cs="Arial"/>
                <w:color w:val="000000"/>
                <w:szCs w:val="22"/>
                <w:lang w:eastAsia="en-US"/>
              </w:rPr>
              <w:t>Monitor</w:t>
            </w:r>
          </w:p>
        </w:tc>
        <w:tc>
          <w:tcPr>
            <w:tcW w:w="2400" w:type="dxa"/>
            <w:tcBorders>
              <w:top w:val="nil"/>
              <w:left w:val="nil"/>
              <w:bottom w:val="nil"/>
              <w:right w:val="nil"/>
            </w:tcBorders>
            <w:shd w:val="clear" w:color="000000" w:fill="E7E7E7"/>
            <w:vAlign w:val="center"/>
            <w:hideMark/>
          </w:tcPr>
          <w:p w14:paraId="3D34EABD" w14:textId="77777777" w:rsidR="00173E41" w:rsidRPr="00140C64" w:rsidRDefault="00173E41" w:rsidP="006B4B05">
            <w:pPr>
              <w:spacing w:before="0" w:after="0" w:line="240" w:lineRule="auto"/>
              <w:ind w:firstLineChars="100" w:firstLine="220"/>
              <w:rPr>
                <w:rFonts w:eastAsia="Times New Roman" w:cs="Arial"/>
                <w:color w:val="000000"/>
                <w:szCs w:val="22"/>
                <w:lang w:eastAsia="en-US"/>
              </w:rPr>
            </w:pPr>
            <w:r w:rsidRPr="00140C64">
              <w:rPr>
                <w:rFonts w:eastAsia="Times New Roman" w:cs="Arial"/>
                <w:color w:val="000000"/>
                <w:szCs w:val="22"/>
                <w:lang w:eastAsia="en-US"/>
              </w:rPr>
              <w:t>Monitor</w:t>
            </w:r>
          </w:p>
        </w:tc>
      </w:tr>
      <w:tr w:rsidR="00173E41" w:rsidRPr="00140C64" w14:paraId="7D655B81" w14:textId="77777777" w:rsidTr="006B4B05">
        <w:trPr>
          <w:trHeight w:val="345"/>
        </w:trPr>
        <w:tc>
          <w:tcPr>
            <w:tcW w:w="4600" w:type="dxa"/>
            <w:tcBorders>
              <w:top w:val="nil"/>
              <w:left w:val="nil"/>
              <w:bottom w:val="nil"/>
              <w:right w:val="nil"/>
            </w:tcBorders>
            <w:shd w:val="clear" w:color="auto" w:fill="auto"/>
            <w:vAlign w:val="center"/>
            <w:hideMark/>
          </w:tcPr>
          <w:p w14:paraId="4ACDF777" w14:textId="77777777" w:rsidR="00173E41" w:rsidRPr="00140C64" w:rsidRDefault="00173E41" w:rsidP="006B4B05">
            <w:pPr>
              <w:spacing w:before="0" w:after="0" w:line="240" w:lineRule="auto"/>
              <w:ind w:firstLineChars="100" w:firstLine="220"/>
              <w:rPr>
                <w:rFonts w:eastAsia="Times New Roman" w:cs="Arial"/>
                <w:color w:val="000000"/>
                <w:szCs w:val="22"/>
                <w:lang w:eastAsia="en-US"/>
              </w:rPr>
            </w:pPr>
            <w:r w:rsidRPr="00140C64">
              <w:rPr>
                <w:rFonts w:eastAsia="Times New Roman" w:cs="Arial"/>
                <w:color w:val="000000"/>
                <w:szCs w:val="22"/>
                <w:lang w:eastAsia="en-US"/>
              </w:rPr>
              <w:t>Fire Fighting Pump (Electric pump)</w:t>
            </w:r>
          </w:p>
        </w:tc>
        <w:tc>
          <w:tcPr>
            <w:tcW w:w="2400" w:type="dxa"/>
            <w:tcBorders>
              <w:top w:val="nil"/>
              <w:left w:val="nil"/>
              <w:bottom w:val="nil"/>
              <w:right w:val="nil"/>
            </w:tcBorders>
            <w:shd w:val="clear" w:color="auto" w:fill="auto"/>
            <w:vAlign w:val="center"/>
            <w:hideMark/>
          </w:tcPr>
          <w:p w14:paraId="5A9B6C77" w14:textId="77777777" w:rsidR="00173E41" w:rsidRPr="00140C64" w:rsidRDefault="00173E41" w:rsidP="006B4B05">
            <w:pPr>
              <w:spacing w:before="0" w:after="0" w:line="240" w:lineRule="auto"/>
              <w:ind w:firstLineChars="100" w:firstLine="220"/>
              <w:rPr>
                <w:rFonts w:eastAsia="Times New Roman" w:cs="Arial"/>
                <w:color w:val="000000"/>
                <w:szCs w:val="22"/>
                <w:lang w:eastAsia="en-US"/>
              </w:rPr>
            </w:pPr>
            <w:r w:rsidRPr="00140C64">
              <w:rPr>
                <w:rFonts w:eastAsia="Times New Roman" w:cs="Arial"/>
                <w:color w:val="000000"/>
                <w:szCs w:val="22"/>
                <w:lang w:eastAsia="en-US"/>
              </w:rPr>
              <w:t>Monitor</w:t>
            </w:r>
          </w:p>
        </w:tc>
        <w:tc>
          <w:tcPr>
            <w:tcW w:w="2400" w:type="dxa"/>
            <w:tcBorders>
              <w:top w:val="nil"/>
              <w:left w:val="nil"/>
              <w:bottom w:val="nil"/>
              <w:right w:val="nil"/>
            </w:tcBorders>
            <w:shd w:val="clear" w:color="auto" w:fill="auto"/>
            <w:vAlign w:val="center"/>
            <w:hideMark/>
          </w:tcPr>
          <w:p w14:paraId="179D0213" w14:textId="77777777" w:rsidR="00173E41" w:rsidRPr="00140C64" w:rsidRDefault="00173E41" w:rsidP="006B4B05">
            <w:pPr>
              <w:spacing w:before="0" w:after="0" w:line="240" w:lineRule="auto"/>
              <w:ind w:firstLineChars="100" w:firstLine="220"/>
              <w:rPr>
                <w:rFonts w:eastAsia="Times New Roman" w:cs="Arial"/>
                <w:color w:val="000000"/>
                <w:szCs w:val="22"/>
                <w:lang w:eastAsia="en-US"/>
              </w:rPr>
            </w:pPr>
            <w:r w:rsidRPr="00140C64">
              <w:rPr>
                <w:rFonts w:eastAsia="Times New Roman" w:cs="Arial"/>
                <w:color w:val="000000"/>
                <w:szCs w:val="22"/>
                <w:lang w:eastAsia="en-US"/>
              </w:rPr>
              <w:t>Monitor</w:t>
            </w:r>
          </w:p>
        </w:tc>
      </w:tr>
      <w:tr w:rsidR="00173E41" w:rsidRPr="00140C64" w14:paraId="21210919" w14:textId="77777777" w:rsidTr="006B4B05">
        <w:trPr>
          <w:trHeight w:val="345"/>
        </w:trPr>
        <w:tc>
          <w:tcPr>
            <w:tcW w:w="4600" w:type="dxa"/>
            <w:tcBorders>
              <w:top w:val="nil"/>
              <w:left w:val="nil"/>
              <w:bottom w:val="nil"/>
              <w:right w:val="nil"/>
            </w:tcBorders>
            <w:shd w:val="clear" w:color="000000" w:fill="E7E7E7"/>
            <w:vAlign w:val="center"/>
            <w:hideMark/>
          </w:tcPr>
          <w:p w14:paraId="34746471" w14:textId="77777777" w:rsidR="00173E41" w:rsidRPr="00140C64" w:rsidRDefault="00173E41" w:rsidP="006B4B05">
            <w:pPr>
              <w:spacing w:before="0" w:after="0" w:line="240" w:lineRule="auto"/>
              <w:ind w:firstLineChars="100" w:firstLine="220"/>
              <w:rPr>
                <w:rFonts w:eastAsia="Times New Roman" w:cs="Arial"/>
                <w:color w:val="000000"/>
                <w:szCs w:val="22"/>
                <w:lang w:eastAsia="en-US"/>
              </w:rPr>
            </w:pPr>
            <w:r w:rsidRPr="00140C64">
              <w:rPr>
                <w:rFonts w:eastAsia="Times New Roman" w:cs="Arial"/>
                <w:color w:val="000000"/>
                <w:szCs w:val="22"/>
                <w:lang w:eastAsia="en-US"/>
              </w:rPr>
              <w:t>Fire Fighting Pump (Diesel pump)</w:t>
            </w:r>
          </w:p>
        </w:tc>
        <w:tc>
          <w:tcPr>
            <w:tcW w:w="2400" w:type="dxa"/>
            <w:tcBorders>
              <w:top w:val="nil"/>
              <w:left w:val="nil"/>
              <w:bottom w:val="nil"/>
              <w:right w:val="nil"/>
            </w:tcBorders>
            <w:shd w:val="clear" w:color="000000" w:fill="E7E7E7"/>
            <w:vAlign w:val="center"/>
            <w:hideMark/>
          </w:tcPr>
          <w:p w14:paraId="703E1133" w14:textId="77777777" w:rsidR="00173E41" w:rsidRPr="00140C64" w:rsidRDefault="00173E41" w:rsidP="006B4B05">
            <w:pPr>
              <w:spacing w:before="0" w:after="0" w:line="240" w:lineRule="auto"/>
              <w:ind w:firstLineChars="100" w:firstLine="220"/>
              <w:rPr>
                <w:rFonts w:eastAsia="Times New Roman" w:cs="Arial"/>
                <w:color w:val="000000"/>
                <w:szCs w:val="22"/>
                <w:lang w:eastAsia="en-US"/>
              </w:rPr>
            </w:pPr>
            <w:r w:rsidRPr="00140C64">
              <w:rPr>
                <w:rFonts w:eastAsia="Times New Roman" w:cs="Arial"/>
                <w:color w:val="000000"/>
                <w:szCs w:val="22"/>
                <w:lang w:eastAsia="en-US"/>
              </w:rPr>
              <w:t>Monitor</w:t>
            </w:r>
          </w:p>
        </w:tc>
        <w:tc>
          <w:tcPr>
            <w:tcW w:w="2400" w:type="dxa"/>
            <w:tcBorders>
              <w:top w:val="nil"/>
              <w:left w:val="nil"/>
              <w:bottom w:val="nil"/>
              <w:right w:val="nil"/>
            </w:tcBorders>
            <w:shd w:val="clear" w:color="000000" w:fill="E7E7E7"/>
            <w:vAlign w:val="center"/>
            <w:hideMark/>
          </w:tcPr>
          <w:p w14:paraId="1826BCAD" w14:textId="77777777" w:rsidR="00173E41" w:rsidRPr="00140C64" w:rsidRDefault="00173E41" w:rsidP="006B4B05">
            <w:pPr>
              <w:spacing w:before="0" w:after="0" w:line="240" w:lineRule="auto"/>
              <w:ind w:firstLineChars="100" w:firstLine="220"/>
              <w:rPr>
                <w:rFonts w:eastAsia="Times New Roman" w:cs="Arial"/>
                <w:color w:val="000000"/>
                <w:szCs w:val="22"/>
                <w:lang w:eastAsia="en-US"/>
              </w:rPr>
            </w:pPr>
            <w:r w:rsidRPr="00140C64">
              <w:rPr>
                <w:rFonts w:eastAsia="Times New Roman" w:cs="Arial"/>
                <w:color w:val="000000"/>
                <w:szCs w:val="22"/>
                <w:lang w:eastAsia="en-US"/>
              </w:rPr>
              <w:t>Monitor</w:t>
            </w:r>
          </w:p>
        </w:tc>
      </w:tr>
      <w:tr w:rsidR="00173E41" w:rsidRPr="00140C64" w14:paraId="586DB128" w14:textId="77777777" w:rsidTr="006B4B05">
        <w:trPr>
          <w:trHeight w:val="345"/>
        </w:trPr>
        <w:tc>
          <w:tcPr>
            <w:tcW w:w="4600" w:type="dxa"/>
            <w:tcBorders>
              <w:top w:val="nil"/>
              <w:left w:val="nil"/>
              <w:bottom w:val="nil"/>
              <w:right w:val="nil"/>
            </w:tcBorders>
            <w:shd w:val="clear" w:color="auto" w:fill="auto"/>
            <w:vAlign w:val="center"/>
            <w:hideMark/>
          </w:tcPr>
          <w:p w14:paraId="0B66CC2B" w14:textId="77777777" w:rsidR="00173E41" w:rsidRPr="00140C64" w:rsidRDefault="00173E41" w:rsidP="006B4B05">
            <w:pPr>
              <w:spacing w:before="0" w:after="0" w:line="240" w:lineRule="auto"/>
              <w:ind w:firstLineChars="100" w:firstLine="220"/>
              <w:rPr>
                <w:rFonts w:eastAsia="Times New Roman" w:cs="Arial"/>
                <w:color w:val="000000"/>
                <w:szCs w:val="22"/>
                <w:lang w:eastAsia="en-US"/>
              </w:rPr>
            </w:pPr>
            <w:r w:rsidRPr="00140C64">
              <w:rPr>
                <w:rFonts w:eastAsia="Times New Roman" w:cs="Arial"/>
                <w:color w:val="000000"/>
                <w:szCs w:val="22"/>
                <w:lang w:eastAsia="en-US"/>
              </w:rPr>
              <w:t>Fire Fighting Pump (Jockey pump)</w:t>
            </w:r>
          </w:p>
        </w:tc>
        <w:tc>
          <w:tcPr>
            <w:tcW w:w="2400" w:type="dxa"/>
            <w:tcBorders>
              <w:top w:val="nil"/>
              <w:left w:val="nil"/>
              <w:bottom w:val="nil"/>
              <w:right w:val="nil"/>
            </w:tcBorders>
            <w:shd w:val="clear" w:color="auto" w:fill="auto"/>
            <w:vAlign w:val="center"/>
            <w:hideMark/>
          </w:tcPr>
          <w:p w14:paraId="01B33710" w14:textId="77777777" w:rsidR="00173E41" w:rsidRPr="00140C64" w:rsidRDefault="00173E41" w:rsidP="006B4B05">
            <w:pPr>
              <w:spacing w:before="0" w:after="0" w:line="240" w:lineRule="auto"/>
              <w:ind w:firstLineChars="100" w:firstLine="220"/>
              <w:rPr>
                <w:rFonts w:eastAsia="Times New Roman" w:cs="Arial"/>
                <w:color w:val="000000"/>
                <w:szCs w:val="22"/>
                <w:lang w:eastAsia="en-US"/>
              </w:rPr>
            </w:pPr>
            <w:r w:rsidRPr="00140C64">
              <w:rPr>
                <w:rFonts w:eastAsia="Times New Roman" w:cs="Arial"/>
                <w:color w:val="000000"/>
                <w:szCs w:val="22"/>
                <w:lang w:eastAsia="en-US"/>
              </w:rPr>
              <w:t>Monitor</w:t>
            </w:r>
          </w:p>
        </w:tc>
        <w:tc>
          <w:tcPr>
            <w:tcW w:w="2400" w:type="dxa"/>
            <w:tcBorders>
              <w:top w:val="nil"/>
              <w:left w:val="nil"/>
              <w:bottom w:val="nil"/>
              <w:right w:val="nil"/>
            </w:tcBorders>
            <w:shd w:val="clear" w:color="auto" w:fill="auto"/>
            <w:vAlign w:val="center"/>
            <w:hideMark/>
          </w:tcPr>
          <w:p w14:paraId="5353FF15" w14:textId="77777777" w:rsidR="00173E41" w:rsidRPr="00140C64" w:rsidRDefault="00173E41" w:rsidP="006B4B05">
            <w:pPr>
              <w:spacing w:before="0" w:after="0" w:line="240" w:lineRule="auto"/>
              <w:ind w:firstLineChars="100" w:firstLine="220"/>
              <w:rPr>
                <w:rFonts w:eastAsia="Times New Roman" w:cs="Arial"/>
                <w:color w:val="000000"/>
                <w:szCs w:val="22"/>
                <w:lang w:eastAsia="en-US"/>
              </w:rPr>
            </w:pPr>
            <w:r w:rsidRPr="00140C64">
              <w:rPr>
                <w:rFonts w:eastAsia="Times New Roman" w:cs="Arial"/>
                <w:color w:val="000000"/>
                <w:szCs w:val="22"/>
                <w:lang w:eastAsia="en-US"/>
              </w:rPr>
              <w:t>Monitor</w:t>
            </w:r>
          </w:p>
        </w:tc>
      </w:tr>
      <w:tr w:rsidR="00173E41" w:rsidRPr="00140C64" w14:paraId="40DD643E" w14:textId="77777777" w:rsidTr="006B4B05">
        <w:trPr>
          <w:trHeight w:val="345"/>
        </w:trPr>
        <w:tc>
          <w:tcPr>
            <w:tcW w:w="4600" w:type="dxa"/>
            <w:tcBorders>
              <w:top w:val="nil"/>
              <w:left w:val="nil"/>
              <w:bottom w:val="nil"/>
              <w:right w:val="nil"/>
            </w:tcBorders>
            <w:shd w:val="clear" w:color="000000" w:fill="E7E7E7"/>
            <w:vAlign w:val="center"/>
            <w:hideMark/>
          </w:tcPr>
          <w:p w14:paraId="033224ED" w14:textId="77777777" w:rsidR="00173E41" w:rsidRPr="00140C64" w:rsidRDefault="00173E41" w:rsidP="006B4B05">
            <w:pPr>
              <w:spacing w:before="0" w:after="0" w:line="240" w:lineRule="auto"/>
              <w:ind w:firstLineChars="100" w:firstLine="220"/>
              <w:rPr>
                <w:rFonts w:eastAsia="Times New Roman" w:cs="Arial"/>
                <w:color w:val="000000"/>
                <w:szCs w:val="22"/>
                <w:lang w:eastAsia="en-US"/>
              </w:rPr>
            </w:pPr>
            <w:r w:rsidRPr="00140C64">
              <w:rPr>
                <w:rFonts w:eastAsia="Times New Roman" w:cs="Arial"/>
                <w:color w:val="000000"/>
                <w:szCs w:val="22"/>
                <w:lang w:eastAsia="en-US"/>
              </w:rPr>
              <w:t>Water Pump (Filter pump)</w:t>
            </w:r>
          </w:p>
        </w:tc>
        <w:tc>
          <w:tcPr>
            <w:tcW w:w="2400" w:type="dxa"/>
            <w:tcBorders>
              <w:top w:val="nil"/>
              <w:left w:val="nil"/>
              <w:bottom w:val="nil"/>
              <w:right w:val="nil"/>
            </w:tcBorders>
            <w:shd w:val="clear" w:color="000000" w:fill="E7E7E7"/>
            <w:vAlign w:val="center"/>
            <w:hideMark/>
          </w:tcPr>
          <w:p w14:paraId="35BF3FF6" w14:textId="77777777" w:rsidR="00173E41" w:rsidRPr="00140C64" w:rsidRDefault="00173E41" w:rsidP="006B4B05">
            <w:pPr>
              <w:spacing w:before="0" w:after="0" w:line="240" w:lineRule="auto"/>
              <w:ind w:firstLineChars="100" w:firstLine="220"/>
              <w:rPr>
                <w:rFonts w:eastAsia="Times New Roman" w:cs="Arial"/>
                <w:color w:val="000000"/>
                <w:szCs w:val="22"/>
                <w:lang w:eastAsia="en-US"/>
              </w:rPr>
            </w:pPr>
            <w:r w:rsidRPr="00140C64">
              <w:rPr>
                <w:rFonts w:eastAsia="Times New Roman" w:cs="Arial"/>
                <w:color w:val="000000"/>
                <w:szCs w:val="22"/>
                <w:lang w:eastAsia="en-US"/>
              </w:rPr>
              <w:t>Monitor</w:t>
            </w:r>
          </w:p>
        </w:tc>
        <w:tc>
          <w:tcPr>
            <w:tcW w:w="2400" w:type="dxa"/>
            <w:tcBorders>
              <w:top w:val="nil"/>
              <w:left w:val="nil"/>
              <w:bottom w:val="nil"/>
              <w:right w:val="nil"/>
            </w:tcBorders>
            <w:shd w:val="clear" w:color="000000" w:fill="E7E7E7"/>
            <w:vAlign w:val="center"/>
            <w:hideMark/>
          </w:tcPr>
          <w:p w14:paraId="05058C20" w14:textId="77777777" w:rsidR="00173E41" w:rsidRPr="00140C64" w:rsidRDefault="00173E41" w:rsidP="006B4B05">
            <w:pPr>
              <w:spacing w:before="0" w:after="0" w:line="240" w:lineRule="auto"/>
              <w:ind w:firstLineChars="100" w:firstLine="220"/>
              <w:rPr>
                <w:rFonts w:eastAsia="Times New Roman" w:cs="Arial"/>
                <w:color w:val="000000"/>
                <w:szCs w:val="22"/>
                <w:lang w:eastAsia="en-US"/>
              </w:rPr>
            </w:pPr>
            <w:r w:rsidRPr="00140C64">
              <w:rPr>
                <w:rFonts w:eastAsia="Times New Roman" w:cs="Arial"/>
                <w:color w:val="000000"/>
                <w:szCs w:val="22"/>
                <w:lang w:eastAsia="en-US"/>
              </w:rPr>
              <w:t>Monitor</w:t>
            </w:r>
          </w:p>
        </w:tc>
      </w:tr>
      <w:tr w:rsidR="00173E41" w:rsidRPr="00140C64" w14:paraId="2D99C7F1" w14:textId="77777777" w:rsidTr="006B4B05">
        <w:trPr>
          <w:trHeight w:val="345"/>
        </w:trPr>
        <w:tc>
          <w:tcPr>
            <w:tcW w:w="4600" w:type="dxa"/>
            <w:tcBorders>
              <w:top w:val="nil"/>
              <w:left w:val="nil"/>
              <w:bottom w:val="nil"/>
              <w:right w:val="nil"/>
            </w:tcBorders>
            <w:shd w:val="clear" w:color="auto" w:fill="auto"/>
            <w:vAlign w:val="center"/>
            <w:hideMark/>
          </w:tcPr>
          <w:p w14:paraId="085B7658" w14:textId="77777777" w:rsidR="00173E41" w:rsidRPr="00140C64" w:rsidRDefault="00173E41" w:rsidP="006B4B05">
            <w:pPr>
              <w:spacing w:before="0" w:after="0" w:line="240" w:lineRule="auto"/>
              <w:ind w:firstLineChars="100" w:firstLine="220"/>
              <w:rPr>
                <w:rFonts w:eastAsia="Times New Roman" w:cs="Arial"/>
                <w:color w:val="000000"/>
                <w:szCs w:val="22"/>
                <w:lang w:eastAsia="en-US"/>
              </w:rPr>
            </w:pPr>
            <w:r w:rsidRPr="00140C64">
              <w:rPr>
                <w:rFonts w:eastAsia="Times New Roman" w:cs="Arial"/>
                <w:color w:val="000000"/>
                <w:szCs w:val="22"/>
                <w:lang w:eastAsia="en-US"/>
              </w:rPr>
              <w:t>Water Pump (Booster pump)</w:t>
            </w:r>
          </w:p>
        </w:tc>
        <w:tc>
          <w:tcPr>
            <w:tcW w:w="2400" w:type="dxa"/>
            <w:tcBorders>
              <w:top w:val="nil"/>
              <w:left w:val="nil"/>
              <w:bottom w:val="nil"/>
              <w:right w:val="nil"/>
            </w:tcBorders>
            <w:shd w:val="clear" w:color="auto" w:fill="auto"/>
            <w:vAlign w:val="center"/>
            <w:hideMark/>
          </w:tcPr>
          <w:p w14:paraId="37D7BCF3" w14:textId="77777777" w:rsidR="00173E41" w:rsidRPr="00140C64" w:rsidRDefault="00173E41" w:rsidP="006B4B05">
            <w:pPr>
              <w:spacing w:before="0" w:after="0" w:line="240" w:lineRule="auto"/>
              <w:ind w:firstLineChars="100" w:firstLine="220"/>
              <w:rPr>
                <w:rFonts w:eastAsia="Times New Roman" w:cs="Arial"/>
                <w:color w:val="000000"/>
                <w:szCs w:val="22"/>
                <w:lang w:eastAsia="en-US"/>
              </w:rPr>
            </w:pPr>
            <w:r w:rsidRPr="00140C64">
              <w:rPr>
                <w:rFonts w:eastAsia="Times New Roman" w:cs="Arial"/>
                <w:color w:val="000000"/>
                <w:szCs w:val="22"/>
                <w:lang w:eastAsia="en-US"/>
              </w:rPr>
              <w:t>Monitor</w:t>
            </w:r>
          </w:p>
        </w:tc>
        <w:tc>
          <w:tcPr>
            <w:tcW w:w="2400" w:type="dxa"/>
            <w:tcBorders>
              <w:top w:val="nil"/>
              <w:left w:val="nil"/>
              <w:bottom w:val="nil"/>
              <w:right w:val="nil"/>
            </w:tcBorders>
            <w:shd w:val="clear" w:color="auto" w:fill="auto"/>
            <w:vAlign w:val="center"/>
            <w:hideMark/>
          </w:tcPr>
          <w:p w14:paraId="6A788BD8" w14:textId="77777777" w:rsidR="00173E41" w:rsidRPr="00140C64" w:rsidRDefault="00173E41" w:rsidP="006B4B05">
            <w:pPr>
              <w:spacing w:before="0" w:after="0" w:line="240" w:lineRule="auto"/>
              <w:ind w:firstLineChars="100" w:firstLine="220"/>
              <w:rPr>
                <w:rFonts w:eastAsia="Times New Roman" w:cs="Arial"/>
                <w:color w:val="000000"/>
                <w:szCs w:val="22"/>
                <w:lang w:eastAsia="en-US"/>
              </w:rPr>
            </w:pPr>
            <w:r w:rsidRPr="00140C64">
              <w:rPr>
                <w:rFonts w:eastAsia="Times New Roman" w:cs="Arial"/>
                <w:color w:val="000000"/>
                <w:szCs w:val="22"/>
                <w:lang w:eastAsia="en-US"/>
              </w:rPr>
              <w:t>Monitor</w:t>
            </w:r>
          </w:p>
        </w:tc>
      </w:tr>
      <w:tr w:rsidR="00173E41" w:rsidRPr="00140C64" w14:paraId="6C7162FB" w14:textId="77777777" w:rsidTr="006B4B05">
        <w:trPr>
          <w:trHeight w:val="345"/>
        </w:trPr>
        <w:tc>
          <w:tcPr>
            <w:tcW w:w="4600" w:type="dxa"/>
            <w:tcBorders>
              <w:top w:val="nil"/>
              <w:left w:val="nil"/>
              <w:bottom w:val="nil"/>
              <w:right w:val="nil"/>
            </w:tcBorders>
            <w:shd w:val="clear" w:color="000000" w:fill="E7E7E7"/>
            <w:vAlign w:val="center"/>
            <w:hideMark/>
          </w:tcPr>
          <w:p w14:paraId="7F9846A8" w14:textId="77777777" w:rsidR="00173E41" w:rsidRPr="00140C64" w:rsidRDefault="00173E41" w:rsidP="006B4B05">
            <w:pPr>
              <w:spacing w:before="0" w:after="0" w:line="240" w:lineRule="auto"/>
              <w:ind w:firstLineChars="100" w:firstLine="220"/>
              <w:rPr>
                <w:rFonts w:eastAsia="Times New Roman" w:cs="Arial"/>
                <w:color w:val="000000"/>
                <w:szCs w:val="22"/>
                <w:lang w:eastAsia="en-US"/>
              </w:rPr>
            </w:pPr>
            <w:r w:rsidRPr="00140C64">
              <w:rPr>
                <w:rFonts w:eastAsia="Times New Roman" w:cs="Arial"/>
                <w:color w:val="000000"/>
                <w:szCs w:val="22"/>
                <w:lang w:eastAsia="en-US"/>
              </w:rPr>
              <w:t>Domestic Water Tank</w:t>
            </w:r>
          </w:p>
        </w:tc>
        <w:tc>
          <w:tcPr>
            <w:tcW w:w="2400" w:type="dxa"/>
            <w:tcBorders>
              <w:top w:val="nil"/>
              <w:left w:val="nil"/>
              <w:bottom w:val="nil"/>
              <w:right w:val="nil"/>
            </w:tcBorders>
            <w:shd w:val="clear" w:color="000000" w:fill="E7E7E7"/>
            <w:vAlign w:val="center"/>
            <w:hideMark/>
          </w:tcPr>
          <w:p w14:paraId="0FDBA0A2" w14:textId="77777777" w:rsidR="00173E41" w:rsidRPr="00140C64" w:rsidRDefault="00173E41" w:rsidP="006B4B05">
            <w:pPr>
              <w:spacing w:before="0" w:after="0" w:line="240" w:lineRule="auto"/>
              <w:ind w:firstLineChars="100" w:firstLine="220"/>
              <w:rPr>
                <w:rFonts w:eastAsia="Times New Roman" w:cs="Arial"/>
                <w:color w:val="000000"/>
                <w:szCs w:val="22"/>
                <w:lang w:eastAsia="en-US"/>
              </w:rPr>
            </w:pPr>
            <w:r w:rsidRPr="00140C64">
              <w:rPr>
                <w:rFonts w:eastAsia="Times New Roman" w:cs="Arial"/>
                <w:color w:val="000000"/>
                <w:szCs w:val="22"/>
                <w:lang w:eastAsia="en-US"/>
              </w:rPr>
              <w:t>Monitor</w:t>
            </w:r>
          </w:p>
        </w:tc>
        <w:tc>
          <w:tcPr>
            <w:tcW w:w="2400" w:type="dxa"/>
            <w:tcBorders>
              <w:top w:val="nil"/>
              <w:left w:val="nil"/>
              <w:bottom w:val="nil"/>
              <w:right w:val="nil"/>
            </w:tcBorders>
            <w:shd w:val="clear" w:color="000000" w:fill="E7E7E7"/>
            <w:vAlign w:val="center"/>
            <w:hideMark/>
          </w:tcPr>
          <w:p w14:paraId="77AE153B" w14:textId="77777777" w:rsidR="00173E41" w:rsidRPr="00140C64" w:rsidRDefault="00173E41" w:rsidP="006B4B05">
            <w:pPr>
              <w:spacing w:before="0" w:after="0" w:line="240" w:lineRule="auto"/>
              <w:ind w:firstLineChars="100" w:firstLine="220"/>
              <w:rPr>
                <w:rFonts w:eastAsia="Times New Roman" w:cs="Arial"/>
                <w:color w:val="000000"/>
                <w:szCs w:val="22"/>
                <w:lang w:eastAsia="en-US"/>
              </w:rPr>
            </w:pPr>
            <w:r w:rsidRPr="00140C64">
              <w:rPr>
                <w:rFonts w:eastAsia="Times New Roman" w:cs="Arial"/>
                <w:color w:val="000000"/>
                <w:szCs w:val="22"/>
                <w:lang w:eastAsia="en-US"/>
              </w:rPr>
              <w:t>Monitor</w:t>
            </w:r>
          </w:p>
        </w:tc>
      </w:tr>
      <w:tr w:rsidR="00173E41" w:rsidRPr="00140C64" w14:paraId="77AD4993" w14:textId="77777777" w:rsidTr="006B4B05">
        <w:trPr>
          <w:trHeight w:val="345"/>
        </w:trPr>
        <w:tc>
          <w:tcPr>
            <w:tcW w:w="4600" w:type="dxa"/>
            <w:tcBorders>
              <w:top w:val="nil"/>
              <w:left w:val="nil"/>
              <w:bottom w:val="nil"/>
              <w:right w:val="nil"/>
            </w:tcBorders>
            <w:shd w:val="clear" w:color="auto" w:fill="auto"/>
            <w:vAlign w:val="center"/>
            <w:hideMark/>
          </w:tcPr>
          <w:p w14:paraId="54EF1C69" w14:textId="77777777" w:rsidR="00173E41" w:rsidRPr="00140C64" w:rsidRDefault="00173E41" w:rsidP="006B4B05">
            <w:pPr>
              <w:spacing w:before="0" w:after="0" w:line="240" w:lineRule="auto"/>
              <w:ind w:firstLineChars="100" w:firstLine="220"/>
              <w:rPr>
                <w:rFonts w:eastAsia="Times New Roman" w:cs="Arial"/>
                <w:color w:val="000000"/>
                <w:szCs w:val="22"/>
                <w:lang w:eastAsia="en-US"/>
              </w:rPr>
            </w:pPr>
            <w:r w:rsidRPr="00140C64">
              <w:rPr>
                <w:rFonts w:eastAsia="Times New Roman" w:cs="Arial"/>
                <w:color w:val="000000"/>
                <w:szCs w:val="22"/>
                <w:lang w:eastAsia="en-US"/>
              </w:rPr>
              <w:t>Rain Water Tank</w:t>
            </w:r>
          </w:p>
        </w:tc>
        <w:tc>
          <w:tcPr>
            <w:tcW w:w="2400" w:type="dxa"/>
            <w:tcBorders>
              <w:top w:val="nil"/>
              <w:left w:val="nil"/>
              <w:bottom w:val="nil"/>
              <w:right w:val="nil"/>
            </w:tcBorders>
            <w:shd w:val="clear" w:color="auto" w:fill="auto"/>
            <w:vAlign w:val="center"/>
            <w:hideMark/>
          </w:tcPr>
          <w:p w14:paraId="7421D144" w14:textId="77777777" w:rsidR="00173E41" w:rsidRPr="00140C64" w:rsidRDefault="00173E41" w:rsidP="006B4B05">
            <w:pPr>
              <w:spacing w:before="0" w:after="0" w:line="240" w:lineRule="auto"/>
              <w:ind w:firstLineChars="100" w:firstLine="220"/>
              <w:rPr>
                <w:rFonts w:eastAsia="Times New Roman" w:cs="Arial"/>
                <w:color w:val="000000"/>
                <w:szCs w:val="22"/>
                <w:lang w:eastAsia="en-US"/>
              </w:rPr>
            </w:pPr>
            <w:r w:rsidRPr="00140C64">
              <w:rPr>
                <w:rFonts w:eastAsia="Times New Roman" w:cs="Arial"/>
                <w:color w:val="000000"/>
                <w:szCs w:val="22"/>
                <w:lang w:eastAsia="en-US"/>
              </w:rPr>
              <w:t>Monitor</w:t>
            </w:r>
          </w:p>
        </w:tc>
        <w:tc>
          <w:tcPr>
            <w:tcW w:w="2400" w:type="dxa"/>
            <w:tcBorders>
              <w:top w:val="nil"/>
              <w:left w:val="nil"/>
              <w:bottom w:val="nil"/>
              <w:right w:val="nil"/>
            </w:tcBorders>
            <w:shd w:val="clear" w:color="auto" w:fill="auto"/>
            <w:vAlign w:val="center"/>
            <w:hideMark/>
          </w:tcPr>
          <w:p w14:paraId="506617D6" w14:textId="77777777" w:rsidR="00173E41" w:rsidRPr="00140C64" w:rsidRDefault="00173E41" w:rsidP="006B4B05">
            <w:pPr>
              <w:spacing w:before="0" w:after="0" w:line="240" w:lineRule="auto"/>
              <w:ind w:firstLineChars="100" w:firstLine="220"/>
              <w:rPr>
                <w:rFonts w:eastAsia="Times New Roman" w:cs="Arial"/>
                <w:color w:val="000000"/>
                <w:szCs w:val="22"/>
                <w:lang w:eastAsia="en-US"/>
              </w:rPr>
            </w:pPr>
            <w:r w:rsidRPr="00140C64">
              <w:rPr>
                <w:rFonts w:eastAsia="Times New Roman" w:cs="Arial"/>
                <w:color w:val="000000"/>
                <w:szCs w:val="22"/>
                <w:lang w:eastAsia="en-US"/>
              </w:rPr>
              <w:t>Monitor</w:t>
            </w:r>
          </w:p>
        </w:tc>
      </w:tr>
      <w:tr w:rsidR="00173E41" w:rsidRPr="00140C64" w14:paraId="06FF5BE3" w14:textId="77777777" w:rsidTr="006B4B05">
        <w:trPr>
          <w:trHeight w:val="345"/>
        </w:trPr>
        <w:tc>
          <w:tcPr>
            <w:tcW w:w="4600" w:type="dxa"/>
            <w:tcBorders>
              <w:top w:val="nil"/>
              <w:left w:val="nil"/>
              <w:bottom w:val="nil"/>
              <w:right w:val="nil"/>
            </w:tcBorders>
            <w:shd w:val="clear" w:color="000000" w:fill="E7E7E7"/>
            <w:vAlign w:val="center"/>
            <w:hideMark/>
          </w:tcPr>
          <w:p w14:paraId="4DEC8EA1" w14:textId="77777777" w:rsidR="00173E41" w:rsidRPr="00140C64" w:rsidRDefault="00173E41" w:rsidP="006B4B05">
            <w:pPr>
              <w:spacing w:before="0" w:after="0" w:line="240" w:lineRule="auto"/>
              <w:ind w:firstLineChars="100" w:firstLine="220"/>
              <w:rPr>
                <w:rFonts w:eastAsia="Times New Roman" w:cs="Arial"/>
                <w:color w:val="000000"/>
                <w:szCs w:val="22"/>
                <w:lang w:eastAsia="en-US"/>
              </w:rPr>
            </w:pPr>
            <w:r w:rsidRPr="00140C64">
              <w:rPr>
                <w:rFonts w:eastAsia="Times New Roman" w:cs="Arial"/>
                <w:color w:val="000000"/>
                <w:szCs w:val="22"/>
                <w:lang w:eastAsia="en-US"/>
              </w:rPr>
              <w:t>Fire Water Tank</w:t>
            </w:r>
          </w:p>
        </w:tc>
        <w:tc>
          <w:tcPr>
            <w:tcW w:w="2400" w:type="dxa"/>
            <w:tcBorders>
              <w:top w:val="nil"/>
              <w:left w:val="nil"/>
              <w:bottom w:val="nil"/>
              <w:right w:val="nil"/>
            </w:tcBorders>
            <w:shd w:val="clear" w:color="000000" w:fill="E7E7E7"/>
            <w:vAlign w:val="center"/>
            <w:hideMark/>
          </w:tcPr>
          <w:p w14:paraId="072884A4" w14:textId="77777777" w:rsidR="00173E41" w:rsidRPr="00140C64" w:rsidRDefault="00173E41" w:rsidP="006B4B05">
            <w:pPr>
              <w:spacing w:before="0" w:after="0" w:line="240" w:lineRule="auto"/>
              <w:ind w:firstLineChars="100" w:firstLine="220"/>
              <w:rPr>
                <w:rFonts w:eastAsia="Times New Roman" w:cs="Arial"/>
                <w:color w:val="000000"/>
                <w:szCs w:val="22"/>
                <w:lang w:eastAsia="en-US"/>
              </w:rPr>
            </w:pPr>
            <w:r w:rsidRPr="00140C64">
              <w:rPr>
                <w:rFonts w:eastAsia="Times New Roman" w:cs="Arial"/>
                <w:color w:val="000000"/>
                <w:szCs w:val="22"/>
                <w:lang w:eastAsia="en-US"/>
              </w:rPr>
              <w:t>Monitor</w:t>
            </w:r>
          </w:p>
        </w:tc>
        <w:tc>
          <w:tcPr>
            <w:tcW w:w="2400" w:type="dxa"/>
            <w:tcBorders>
              <w:top w:val="nil"/>
              <w:left w:val="nil"/>
              <w:bottom w:val="nil"/>
              <w:right w:val="nil"/>
            </w:tcBorders>
            <w:shd w:val="clear" w:color="000000" w:fill="E7E7E7"/>
            <w:vAlign w:val="center"/>
            <w:hideMark/>
          </w:tcPr>
          <w:p w14:paraId="38754C5D" w14:textId="77777777" w:rsidR="00173E41" w:rsidRPr="00140C64" w:rsidRDefault="00173E41" w:rsidP="006B4B05">
            <w:pPr>
              <w:spacing w:before="0" w:after="0" w:line="240" w:lineRule="auto"/>
              <w:ind w:firstLineChars="100" w:firstLine="220"/>
              <w:rPr>
                <w:rFonts w:eastAsia="Times New Roman" w:cs="Arial"/>
                <w:color w:val="000000"/>
                <w:szCs w:val="22"/>
                <w:lang w:eastAsia="en-US"/>
              </w:rPr>
            </w:pPr>
            <w:r w:rsidRPr="00140C64">
              <w:rPr>
                <w:rFonts w:eastAsia="Times New Roman" w:cs="Arial"/>
                <w:color w:val="000000"/>
                <w:szCs w:val="22"/>
                <w:lang w:eastAsia="en-US"/>
              </w:rPr>
              <w:t>Monitor</w:t>
            </w:r>
          </w:p>
        </w:tc>
      </w:tr>
      <w:tr w:rsidR="00173E41" w:rsidRPr="00140C64" w14:paraId="3F0C485B" w14:textId="77777777" w:rsidTr="006B4B05">
        <w:trPr>
          <w:trHeight w:val="345"/>
        </w:trPr>
        <w:tc>
          <w:tcPr>
            <w:tcW w:w="4600" w:type="dxa"/>
            <w:tcBorders>
              <w:top w:val="nil"/>
              <w:left w:val="nil"/>
              <w:bottom w:val="nil"/>
              <w:right w:val="nil"/>
            </w:tcBorders>
            <w:shd w:val="clear" w:color="auto" w:fill="auto"/>
            <w:vAlign w:val="center"/>
            <w:hideMark/>
          </w:tcPr>
          <w:p w14:paraId="0D74CD9D" w14:textId="77777777" w:rsidR="00173E41" w:rsidRPr="00140C64" w:rsidRDefault="00173E41" w:rsidP="006B4B05">
            <w:pPr>
              <w:spacing w:before="0" w:after="0" w:line="240" w:lineRule="auto"/>
              <w:ind w:firstLineChars="100" w:firstLine="220"/>
              <w:rPr>
                <w:rFonts w:eastAsia="Times New Roman" w:cs="Arial"/>
                <w:color w:val="000000"/>
                <w:szCs w:val="22"/>
                <w:lang w:eastAsia="en-US"/>
              </w:rPr>
            </w:pPr>
            <w:r w:rsidRPr="00140C64">
              <w:rPr>
                <w:rFonts w:eastAsia="Times New Roman" w:cs="Arial"/>
                <w:color w:val="000000"/>
                <w:szCs w:val="22"/>
                <w:lang w:eastAsia="en-US"/>
              </w:rPr>
              <w:t>Lighting</w:t>
            </w:r>
          </w:p>
        </w:tc>
        <w:tc>
          <w:tcPr>
            <w:tcW w:w="2400" w:type="dxa"/>
            <w:tcBorders>
              <w:top w:val="nil"/>
              <w:left w:val="nil"/>
              <w:bottom w:val="nil"/>
              <w:right w:val="nil"/>
            </w:tcBorders>
            <w:shd w:val="clear" w:color="auto" w:fill="auto"/>
            <w:vAlign w:val="center"/>
            <w:hideMark/>
          </w:tcPr>
          <w:p w14:paraId="5500B1B6" w14:textId="77777777" w:rsidR="00173E41" w:rsidRPr="00140C64" w:rsidRDefault="00173E41" w:rsidP="006B4B05">
            <w:pPr>
              <w:spacing w:before="0" w:after="0" w:line="240" w:lineRule="auto"/>
              <w:ind w:firstLineChars="100" w:firstLine="220"/>
              <w:rPr>
                <w:rFonts w:eastAsia="Times New Roman" w:cs="Arial"/>
                <w:color w:val="000000"/>
                <w:szCs w:val="22"/>
                <w:lang w:eastAsia="en-US"/>
              </w:rPr>
            </w:pPr>
            <w:r w:rsidRPr="00140C64">
              <w:rPr>
                <w:rFonts w:eastAsia="Times New Roman" w:cs="Arial"/>
                <w:color w:val="000000"/>
                <w:szCs w:val="22"/>
                <w:lang w:eastAsia="en-US"/>
              </w:rPr>
              <w:t>Control &amp; Monitor</w:t>
            </w:r>
          </w:p>
        </w:tc>
        <w:tc>
          <w:tcPr>
            <w:tcW w:w="2400" w:type="dxa"/>
            <w:tcBorders>
              <w:top w:val="nil"/>
              <w:left w:val="nil"/>
              <w:bottom w:val="nil"/>
              <w:right w:val="nil"/>
            </w:tcBorders>
            <w:shd w:val="clear" w:color="auto" w:fill="auto"/>
            <w:vAlign w:val="center"/>
            <w:hideMark/>
          </w:tcPr>
          <w:p w14:paraId="16AE7D5E" w14:textId="77777777" w:rsidR="00173E41" w:rsidRPr="00140C64" w:rsidRDefault="00173E41" w:rsidP="006B4B05">
            <w:pPr>
              <w:spacing w:before="0" w:after="0" w:line="240" w:lineRule="auto"/>
              <w:ind w:firstLineChars="100" w:firstLine="220"/>
              <w:rPr>
                <w:rFonts w:eastAsia="Times New Roman" w:cs="Arial"/>
                <w:color w:val="000000"/>
                <w:szCs w:val="22"/>
                <w:lang w:eastAsia="en-US"/>
              </w:rPr>
            </w:pPr>
            <w:r w:rsidRPr="00140C64">
              <w:rPr>
                <w:rFonts w:eastAsia="Times New Roman" w:cs="Arial"/>
                <w:color w:val="000000"/>
                <w:szCs w:val="22"/>
                <w:lang w:eastAsia="en-US"/>
              </w:rPr>
              <w:t>Control &amp; Monitor</w:t>
            </w:r>
          </w:p>
        </w:tc>
      </w:tr>
      <w:tr w:rsidR="00173E41" w:rsidRPr="00140C64" w14:paraId="27DBFC55" w14:textId="77777777" w:rsidTr="006B4B05">
        <w:trPr>
          <w:trHeight w:val="345"/>
        </w:trPr>
        <w:tc>
          <w:tcPr>
            <w:tcW w:w="4600" w:type="dxa"/>
            <w:tcBorders>
              <w:top w:val="nil"/>
              <w:left w:val="nil"/>
              <w:bottom w:val="nil"/>
              <w:right w:val="nil"/>
            </w:tcBorders>
            <w:shd w:val="clear" w:color="000000" w:fill="E7E7E7"/>
            <w:vAlign w:val="center"/>
            <w:hideMark/>
          </w:tcPr>
          <w:p w14:paraId="5540904B" w14:textId="77777777" w:rsidR="00173E41" w:rsidRPr="00140C64" w:rsidRDefault="00173E41" w:rsidP="006B4B05">
            <w:pPr>
              <w:spacing w:before="0" w:after="0" w:line="240" w:lineRule="auto"/>
              <w:ind w:firstLineChars="100" w:firstLine="220"/>
              <w:rPr>
                <w:rFonts w:eastAsia="Times New Roman" w:cs="Arial"/>
                <w:color w:val="000000"/>
                <w:szCs w:val="22"/>
                <w:lang w:eastAsia="en-US"/>
              </w:rPr>
            </w:pPr>
            <w:r w:rsidRPr="00140C64">
              <w:rPr>
                <w:rFonts w:eastAsia="Times New Roman" w:cs="Arial"/>
                <w:color w:val="000000"/>
                <w:szCs w:val="22"/>
                <w:lang w:eastAsia="en-US"/>
              </w:rPr>
              <w:t>ECS (Exhaust fan)</w:t>
            </w:r>
          </w:p>
        </w:tc>
        <w:tc>
          <w:tcPr>
            <w:tcW w:w="2400" w:type="dxa"/>
            <w:tcBorders>
              <w:top w:val="nil"/>
              <w:left w:val="nil"/>
              <w:bottom w:val="nil"/>
              <w:right w:val="nil"/>
            </w:tcBorders>
            <w:shd w:val="clear" w:color="000000" w:fill="E7E7E7"/>
            <w:vAlign w:val="center"/>
            <w:hideMark/>
          </w:tcPr>
          <w:p w14:paraId="28EC60CB" w14:textId="77777777" w:rsidR="00173E41" w:rsidRPr="00140C64" w:rsidRDefault="00173E41" w:rsidP="006B4B05">
            <w:pPr>
              <w:spacing w:before="0" w:after="0" w:line="240" w:lineRule="auto"/>
              <w:ind w:firstLineChars="100" w:firstLine="220"/>
              <w:rPr>
                <w:rFonts w:eastAsia="Times New Roman" w:cs="Arial"/>
                <w:color w:val="000000"/>
                <w:szCs w:val="22"/>
                <w:lang w:eastAsia="en-US"/>
              </w:rPr>
            </w:pPr>
            <w:r w:rsidRPr="00140C64">
              <w:rPr>
                <w:rFonts w:eastAsia="Times New Roman" w:cs="Arial"/>
                <w:color w:val="000000"/>
                <w:szCs w:val="22"/>
                <w:lang w:eastAsia="en-US"/>
              </w:rPr>
              <w:t>Control &amp; Monitor</w:t>
            </w:r>
          </w:p>
        </w:tc>
        <w:tc>
          <w:tcPr>
            <w:tcW w:w="2400" w:type="dxa"/>
            <w:tcBorders>
              <w:top w:val="nil"/>
              <w:left w:val="nil"/>
              <w:bottom w:val="nil"/>
              <w:right w:val="nil"/>
            </w:tcBorders>
            <w:shd w:val="clear" w:color="000000" w:fill="E7E7E7"/>
            <w:vAlign w:val="center"/>
            <w:hideMark/>
          </w:tcPr>
          <w:p w14:paraId="0F4A1388" w14:textId="77777777" w:rsidR="00173E41" w:rsidRPr="00140C64" w:rsidRDefault="00173E41" w:rsidP="006B4B05">
            <w:pPr>
              <w:spacing w:before="0" w:after="0" w:line="240" w:lineRule="auto"/>
              <w:ind w:firstLineChars="100" w:firstLine="220"/>
              <w:rPr>
                <w:rFonts w:eastAsia="Times New Roman" w:cs="Arial"/>
                <w:color w:val="000000"/>
                <w:szCs w:val="22"/>
                <w:lang w:eastAsia="en-US"/>
              </w:rPr>
            </w:pPr>
            <w:r w:rsidRPr="00140C64">
              <w:rPr>
                <w:rFonts w:eastAsia="Times New Roman" w:cs="Arial"/>
                <w:color w:val="000000"/>
                <w:szCs w:val="22"/>
                <w:lang w:eastAsia="en-US"/>
              </w:rPr>
              <w:t>Monitor</w:t>
            </w:r>
          </w:p>
        </w:tc>
      </w:tr>
      <w:tr w:rsidR="00173E41" w:rsidRPr="00140C64" w14:paraId="7249EC91" w14:textId="77777777" w:rsidTr="006B4B05">
        <w:trPr>
          <w:trHeight w:val="345"/>
        </w:trPr>
        <w:tc>
          <w:tcPr>
            <w:tcW w:w="4600" w:type="dxa"/>
            <w:tcBorders>
              <w:top w:val="nil"/>
              <w:left w:val="nil"/>
              <w:bottom w:val="nil"/>
              <w:right w:val="nil"/>
            </w:tcBorders>
            <w:shd w:val="clear" w:color="auto" w:fill="auto"/>
            <w:vAlign w:val="center"/>
            <w:hideMark/>
          </w:tcPr>
          <w:p w14:paraId="3D6C1DFF" w14:textId="77777777" w:rsidR="00173E41" w:rsidRPr="00140C64" w:rsidRDefault="00173E41" w:rsidP="006B4B05">
            <w:pPr>
              <w:spacing w:before="0" w:after="0" w:line="240" w:lineRule="auto"/>
              <w:ind w:firstLineChars="100" w:firstLine="220"/>
              <w:rPr>
                <w:rFonts w:eastAsia="Times New Roman" w:cs="Arial"/>
                <w:color w:val="000000"/>
                <w:szCs w:val="22"/>
                <w:lang w:eastAsia="en-US"/>
              </w:rPr>
            </w:pPr>
            <w:r w:rsidRPr="00140C64">
              <w:rPr>
                <w:rFonts w:eastAsia="Times New Roman" w:cs="Arial"/>
                <w:color w:val="000000"/>
                <w:szCs w:val="22"/>
                <w:lang w:eastAsia="en-US"/>
              </w:rPr>
              <w:lastRenderedPageBreak/>
              <w:t>ECS (VRV)</w:t>
            </w:r>
          </w:p>
        </w:tc>
        <w:tc>
          <w:tcPr>
            <w:tcW w:w="2400" w:type="dxa"/>
            <w:tcBorders>
              <w:top w:val="nil"/>
              <w:left w:val="nil"/>
              <w:bottom w:val="nil"/>
              <w:right w:val="nil"/>
            </w:tcBorders>
            <w:shd w:val="clear" w:color="auto" w:fill="auto"/>
            <w:vAlign w:val="center"/>
            <w:hideMark/>
          </w:tcPr>
          <w:p w14:paraId="77C7A6A9" w14:textId="77777777" w:rsidR="00173E41" w:rsidRPr="00140C64" w:rsidRDefault="00173E41" w:rsidP="006B4B05">
            <w:pPr>
              <w:spacing w:before="0" w:after="0" w:line="240" w:lineRule="auto"/>
              <w:ind w:firstLineChars="100" w:firstLine="220"/>
              <w:rPr>
                <w:rFonts w:eastAsia="Times New Roman" w:cs="Arial"/>
                <w:color w:val="000000"/>
                <w:szCs w:val="22"/>
                <w:lang w:eastAsia="en-US"/>
              </w:rPr>
            </w:pPr>
            <w:r w:rsidRPr="00140C64">
              <w:rPr>
                <w:rFonts w:eastAsia="Times New Roman" w:cs="Arial"/>
                <w:color w:val="000000"/>
                <w:szCs w:val="22"/>
                <w:lang w:eastAsia="en-US"/>
              </w:rPr>
              <w:t>Control &amp; Monitor</w:t>
            </w:r>
          </w:p>
        </w:tc>
        <w:tc>
          <w:tcPr>
            <w:tcW w:w="2400" w:type="dxa"/>
            <w:tcBorders>
              <w:top w:val="nil"/>
              <w:left w:val="nil"/>
              <w:bottom w:val="nil"/>
              <w:right w:val="nil"/>
            </w:tcBorders>
            <w:shd w:val="clear" w:color="auto" w:fill="auto"/>
            <w:vAlign w:val="center"/>
            <w:hideMark/>
          </w:tcPr>
          <w:p w14:paraId="4151983B" w14:textId="77777777" w:rsidR="00173E41" w:rsidRPr="00140C64" w:rsidRDefault="00173E41" w:rsidP="006B4B05">
            <w:pPr>
              <w:spacing w:before="0" w:after="0" w:line="240" w:lineRule="auto"/>
              <w:ind w:firstLineChars="100" w:firstLine="220"/>
              <w:rPr>
                <w:rFonts w:eastAsia="Times New Roman" w:cs="Arial"/>
                <w:color w:val="000000"/>
                <w:szCs w:val="22"/>
                <w:lang w:eastAsia="en-US"/>
              </w:rPr>
            </w:pPr>
            <w:r w:rsidRPr="00140C64">
              <w:rPr>
                <w:rFonts w:eastAsia="Times New Roman" w:cs="Arial"/>
                <w:color w:val="000000"/>
                <w:szCs w:val="22"/>
                <w:lang w:eastAsia="en-US"/>
              </w:rPr>
              <w:t>Control &amp; Monitor</w:t>
            </w:r>
          </w:p>
        </w:tc>
      </w:tr>
      <w:tr w:rsidR="00173E41" w:rsidRPr="00140C64" w14:paraId="0778C2DE" w14:textId="77777777" w:rsidTr="006B4B05">
        <w:trPr>
          <w:trHeight w:val="345"/>
        </w:trPr>
        <w:tc>
          <w:tcPr>
            <w:tcW w:w="4600" w:type="dxa"/>
            <w:tcBorders>
              <w:top w:val="nil"/>
              <w:left w:val="nil"/>
              <w:bottom w:val="nil"/>
              <w:right w:val="nil"/>
            </w:tcBorders>
            <w:shd w:val="clear" w:color="000000" w:fill="E7E7E7"/>
            <w:vAlign w:val="center"/>
            <w:hideMark/>
          </w:tcPr>
          <w:p w14:paraId="19056E6A" w14:textId="77777777" w:rsidR="00173E41" w:rsidRPr="00140C64" w:rsidRDefault="00173E41" w:rsidP="006B4B05">
            <w:pPr>
              <w:spacing w:before="0" w:after="0" w:line="240" w:lineRule="auto"/>
              <w:ind w:firstLineChars="100" w:firstLine="220"/>
              <w:rPr>
                <w:rFonts w:eastAsia="Times New Roman" w:cs="Arial"/>
                <w:color w:val="000000"/>
                <w:szCs w:val="22"/>
                <w:lang w:eastAsia="en-US"/>
              </w:rPr>
            </w:pPr>
            <w:r w:rsidRPr="00140C64">
              <w:rPr>
                <w:rFonts w:eastAsia="Times New Roman" w:cs="Arial"/>
                <w:color w:val="000000"/>
                <w:szCs w:val="22"/>
                <w:lang w:eastAsia="en-US"/>
              </w:rPr>
              <w:t>Generator</w:t>
            </w:r>
          </w:p>
        </w:tc>
        <w:tc>
          <w:tcPr>
            <w:tcW w:w="2400" w:type="dxa"/>
            <w:tcBorders>
              <w:top w:val="nil"/>
              <w:left w:val="nil"/>
              <w:bottom w:val="nil"/>
              <w:right w:val="nil"/>
            </w:tcBorders>
            <w:shd w:val="clear" w:color="000000" w:fill="E7E7E7"/>
            <w:vAlign w:val="center"/>
            <w:hideMark/>
          </w:tcPr>
          <w:p w14:paraId="0069962E" w14:textId="77777777" w:rsidR="00173E41" w:rsidRPr="00140C64" w:rsidRDefault="00173E41" w:rsidP="006B4B05">
            <w:pPr>
              <w:spacing w:before="0" w:after="0" w:line="240" w:lineRule="auto"/>
              <w:ind w:firstLineChars="100" w:firstLine="220"/>
              <w:rPr>
                <w:rFonts w:eastAsia="Times New Roman" w:cs="Arial"/>
                <w:color w:val="000000"/>
                <w:szCs w:val="22"/>
                <w:lang w:eastAsia="en-US"/>
              </w:rPr>
            </w:pPr>
            <w:r w:rsidRPr="00140C64">
              <w:rPr>
                <w:rFonts w:eastAsia="Times New Roman" w:cs="Arial"/>
                <w:color w:val="000000"/>
                <w:szCs w:val="22"/>
                <w:lang w:eastAsia="en-US"/>
              </w:rPr>
              <w:t>Monitor</w:t>
            </w:r>
          </w:p>
        </w:tc>
        <w:tc>
          <w:tcPr>
            <w:tcW w:w="2400" w:type="dxa"/>
            <w:tcBorders>
              <w:top w:val="nil"/>
              <w:left w:val="nil"/>
              <w:bottom w:val="nil"/>
              <w:right w:val="nil"/>
            </w:tcBorders>
            <w:shd w:val="clear" w:color="000000" w:fill="E7E7E7"/>
            <w:vAlign w:val="center"/>
            <w:hideMark/>
          </w:tcPr>
          <w:p w14:paraId="6DB302A1" w14:textId="77777777" w:rsidR="00173E41" w:rsidRPr="00140C64" w:rsidRDefault="00173E41" w:rsidP="006B4B05">
            <w:pPr>
              <w:spacing w:before="0" w:after="0" w:line="240" w:lineRule="auto"/>
              <w:ind w:firstLineChars="100" w:firstLine="220"/>
              <w:rPr>
                <w:rFonts w:eastAsia="Times New Roman" w:cs="Arial"/>
                <w:color w:val="000000"/>
                <w:szCs w:val="22"/>
                <w:lang w:eastAsia="en-US"/>
              </w:rPr>
            </w:pPr>
            <w:r w:rsidRPr="00140C64">
              <w:rPr>
                <w:rFonts w:eastAsia="Times New Roman" w:cs="Arial"/>
                <w:color w:val="000000"/>
                <w:szCs w:val="22"/>
                <w:lang w:eastAsia="en-US"/>
              </w:rPr>
              <w:t>Monitor</w:t>
            </w:r>
          </w:p>
        </w:tc>
      </w:tr>
      <w:tr w:rsidR="00173E41" w:rsidRPr="00140C64" w14:paraId="6158FFFE" w14:textId="77777777" w:rsidTr="006B4B05">
        <w:trPr>
          <w:trHeight w:val="345"/>
        </w:trPr>
        <w:tc>
          <w:tcPr>
            <w:tcW w:w="4600" w:type="dxa"/>
            <w:tcBorders>
              <w:top w:val="nil"/>
              <w:left w:val="nil"/>
              <w:bottom w:val="nil"/>
              <w:right w:val="nil"/>
            </w:tcBorders>
            <w:shd w:val="clear" w:color="auto" w:fill="auto"/>
            <w:vAlign w:val="center"/>
            <w:hideMark/>
          </w:tcPr>
          <w:p w14:paraId="3ED8818F" w14:textId="77777777" w:rsidR="00173E41" w:rsidRPr="00140C64" w:rsidRDefault="00173E41" w:rsidP="006B4B05">
            <w:pPr>
              <w:spacing w:before="0" w:after="0" w:line="240" w:lineRule="auto"/>
              <w:ind w:firstLineChars="100" w:firstLine="220"/>
              <w:rPr>
                <w:rFonts w:eastAsia="Times New Roman" w:cs="Arial"/>
                <w:color w:val="000000"/>
                <w:szCs w:val="22"/>
                <w:lang w:eastAsia="en-US"/>
              </w:rPr>
            </w:pPr>
            <w:r w:rsidRPr="00140C64">
              <w:rPr>
                <w:rFonts w:eastAsia="Times New Roman" w:cs="Arial"/>
                <w:color w:val="000000"/>
                <w:szCs w:val="22"/>
                <w:lang w:eastAsia="en-US"/>
              </w:rPr>
              <w:t>Weekly tank (Generator)</w:t>
            </w:r>
          </w:p>
        </w:tc>
        <w:tc>
          <w:tcPr>
            <w:tcW w:w="2400" w:type="dxa"/>
            <w:tcBorders>
              <w:top w:val="nil"/>
              <w:left w:val="nil"/>
              <w:bottom w:val="nil"/>
              <w:right w:val="nil"/>
            </w:tcBorders>
            <w:shd w:val="clear" w:color="auto" w:fill="auto"/>
            <w:vAlign w:val="center"/>
            <w:hideMark/>
          </w:tcPr>
          <w:p w14:paraId="12EF2CA9" w14:textId="77777777" w:rsidR="00173E41" w:rsidRPr="00140C64" w:rsidRDefault="00173E41" w:rsidP="006B4B05">
            <w:pPr>
              <w:spacing w:before="0" w:after="0" w:line="240" w:lineRule="auto"/>
              <w:ind w:firstLineChars="100" w:firstLine="220"/>
              <w:rPr>
                <w:rFonts w:eastAsia="Times New Roman" w:cs="Arial"/>
                <w:color w:val="000000"/>
                <w:szCs w:val="22"/>
                <w:lang w:eastAsia="en-US"/>
              </w:rPr>
            </w:pPr>
            <w:r w:rsidRPr="00140C64">
              <w:rPr>
                <w:rFonts w:eastAsia="Times New Roman" w:cs="Arial"/>
                <w:color w:val="000000"/>
                <w:szCs w:val="22"/>
                <w:lang w:eastAsia="en-US"/>
              </w:rPr>
              <w:t>Monitor</w:t>
            </w:r>
          </w:p>
        </w:tc>
        <w:tc>
          <w:tcPr>
            <w:tcW w:w="2400" w:type="dxa"/>
            <w:tcBorders>
              <w:top w:val="nil"/>
              <w:left w:val="nil"/>
              <w:bottom w:val="nil"/>
              <w:right w:val="nil"/>
            </w:tcBorders>
            <w:shd w:val="clear" w:color="auto" w:fill="auto"/>
            <w:vAlign w:val="center"/>
            <w:hideMark/>
          </w:tcPr>
          <w:p w14:paraId="7C90FD79" w14:textId="77777777" w:rsidR="00173E41" w:rsidRPr="00140C64" w:rsidRDefault="00173E41" w:rsidP="006B4B05">
            <w:pPr>
              <w:spacing w:before="0" w:after="0" w:line="240" w:lineRule="auto"/>
              <w:ind w:firstLineChars="100" w:firstLine="220"/>
              <w:rPr>
                <w:rFonts w:eastAsia="Times New Roman" w:cs="Arial"/>
                <w:color w:val="000000"/>
                <w:szCs w:val="22"/>
                <w:lang w:eastAsia="en-US"/>
              </w:rPr>
            </w:pPr>
            <w:r w:rsidRPr="00140C64">
              <w:rPr>
                <w:rFonts w:eastAsia="Times New Roman" w:cs="Arial"/>
                <w:color w:val="000000"/>
                <w:szCs w:val="22"/>
                <w:lang w:eastAsia="en-US"/>
              </w:rPr>
              <w:t>Monitor</w:t>
            </w:r>
          </w:p>
        </w:tc>
      </w:tr>
      <w:tr w:rsidR="00173E41" w:rsidRPr="00140C64" w14:paraId="6A1F30AB" w14:textId="77777777" w:rsidTr="006B4B05">
        <w:trPr>
          <w:trHeight w:val="345"/>
        </w:trPr>
        <w:tc>
          <w:tcPr>
            <w:tcW w:w="4600" w:type="dxa"/>
            <w:tcBorders>
              <w:top w:val="nil"/>
              <w:left w:val="nil"/>
              <w:bottom w:val="nil"/>
              <w:right w:val="nil"/>
            </w:tcBorders>
            <w:shd w:val="clear" w:color="000000" w:fill="E7E7E7"/>
            <w:vAlign w:val="center"/>
            <w:hideMark/>
          </w:tcPr>
          <w:p w14:paraId="2E61A8FD" w14:textId="77777777" w:rsidR="00173E41" w:rsidRPr="00140C64" w:rsidRDefault="00173E41" w:rsidP="006B4B05">
            <w:pPr>
              <w:spacing w:before="0" w:after="0" w:line="240" w:lineRule="auto"/>
              <w:ind w:firstLineChars="100" w:firstLine="220"/>
              <w:rPr>
                <w:rFonts w:eastAsia="Times New Roman" w:cs="Arial"/>
                <w:color w:val="000000"/>
                <w:szCs w:val="22"/>
                <w:lang w:eastAsia="en-US"/>
              </w:rPr>
            </w:pPr>
            <w:r w:rsidRPr="00140C64">
              <w:rPr>
                <w:rFonts w:eastAsia="Times New Roman" w:cs="Arial"/>
                <w:color w:val="000000"/>
                <w:szCs w:val="22"/>
                <w:lang w:eastAsia="en-US"/>
              </w:rPr>
              <w:t>Power Meter (Transformer)</w:t>
            </w:r>
          </w:p>
        </w:tc>
        <w:tc>
          <w:tcPr>
            <w:tcW w:w="2400" w:type="dxa"/>
            <w:tcBorders>
              <w:top w:val="nil"/>
              <w:left w:val="nil"/>
              <w:bottom w:val="nil"/>
              <w:right w:val="nil"/>
            </w:tcBorders>
            <w:shd w:val="clear" w:color="000000" w:fill="E7E7E7"/>
            <w:vAlign w:val="center"/>
            <w:hideMark/>
          </w:tcPr>
          <w:p w14:paraId="739CB318" w14:textId="77777777" w:rsidR="00173E41" w:rsidRPr="00140C64" w:rsidRDefault="00173E41" w:rsidP="006B4B05">
            <w:pPr>
              <w:spacing w:before="0" w:after="0" w:line="240" w:lineRule="auto"/>
              <w:ind w:firstLineChars="100" w:firstLine="220"/>
              <w:rPr>
                <w:rFonts w:eastAsia="Times New Roman" w:cs="Arial"/>
                <w:color w:val="000000"/>
                <w:szCs w:val="22"/>
                <w:lang w:eastAsia="en-US"/>
              </w:rPr>
            </w:pPr>
            <w:r w:rsidRPr="00140C64">
              <w:rPr>
                <w:rFonts w:eastAsia="Times New Roman" w:cs="Arial"/>
                <w:color w:val="000000"/>
                <w:szCs w:val="22"/>
                <w:lang w:eastAsia="en-US"/>
              </w:rPr>
              <w:t>Monitor</w:t>
            </w:r>
          </w:p>
        </w:tc>
        <w:tc>
          <w:tcPr>
            <w:tcW w:w="2400" w:type="dxa"/>
            <w:tcBorders>
              <w:top w:val="nil"/>
              <w:left w:val="nil"/>
              <w:bottom w:val="nil"/>
              <w:right w:val="nil"/>
            </w:tcBorders>
            <w:shd w:val="clear" w:color="000000" w:fill="E7E7E7"/>
            <w:vAlign w:val="center"/>
            <w:hideMark/>
          </w:tcPr>
          <w:p w14:paraId="5D8FA0F8" w14:textId="77777777" w:rsidR="00173E41" w:rsidRPr="00140C64" w:rsidRDefault="00173E41" w:rsidP="006B4B05">
            <w:pPr>
              <w:spacing w:before="0" w:after="0" w:line="240" w:lineRule="auto"/>
              <w:ind w:firstLineChars="100" w:firstLine="220"/>
              <w:rPr>
                <w:rFonts w:eastAsia="Times New Roman" w:cs="Arial"/>
                <w:color w:val="000000"/>
                <w:szCs w:val="22"/>
                <w:lang w:eastAsia="en-US"/>
              </w:rPr>
            </w:pPr>
            <w:r w:rsidRPr="00140C64">
              <w:rPr>
                <w:rFonts w:eastAsia="Times New Roman" w:cs="Arial"/>
                <w:color w:val="000000"/>
                <w:szCs w:val="22"/>
                <w:lang w:eastAsia="en-US"/>
              </w:rPr>
              <w:t>Monitor</w:t>
            </w:r>
          </w:p>
        </w:tc>
      </w:tr>
      <w:tr w:rsidR="00173E41" w:rsidRPr="00140C64" w14:paraId="0F64D28D" w14:textId="77777777" w:rsidTr="006B4B05">
        <w:trPr>
          <w:trHeight w:val="345"/>
        </w:trPr>
        <w:tc>
          <w:tcPr>
            <w:tcW w:w="4600" w:type="dxa"/>
            <w:tcBorders>
              <w:top w:val="nil"/>
              <w:left w:val="nil"/>
              <w:bottom w:val="nil"/>
              <w:right w:val="nil"/>
            </w:tcBorders>
            <w:shd w:val="clear" w:color="auto" w:fill="auto"/>
            <w:vAlign w:val="center"/>
            <w:hideMark/>
          </w:tcPr>
          <w:p w14:paraId="499B0383" w14:textId="77777777" w:rsidR="00173E41" w:rsidRPr="00140C64" w:rsidRDefault="00173E41" w:rsidP="006B4B05">
            <w:pPr>
              <w:spacing w:before="0" w:after="0" w:line="240" w:lineRule="auto"/>
              <w:ind w:firstLineChars="100" w:firstLine="220"/>
              <w:rPr>
                <w:rFonts w:eastAsia="Times New Roman" w:cs="Arial"/>
                <w:color w:val="000000"/>
                <w:szCs w:val="22"/>
                <w:lang w:eastAsia="en-US"/>
              </w:rPr>
            </w:pPr>
            <w:r w:rsidRPr="00140C64">
              <w:rPr>
                <w:rFonts w:eastAsia="Times New Roman" w:cs="Arial"/>
                <w:color w:val="000000"/>
                <w:szCs w:val="22"/>
                <w:lang w:eastAsia="en-US"/>
              </w:rPr>
              <w:t>UPS</w:t>
            </w:r>
          </w:p>
        </w:tc>
        <w:tc>
          <w:tcPr>
            <w:tcW w:w="2400" w:type="dxa"/>
            <w:tcBorders>
              <w:top w:val="nil"/>
              <w:left w:val="nil"/>
              <w:bottom w:val="nil"/>
              <w:right w:val="nil"/>
            </w:tcBorders>
            <w:shd w:val="clear" w:color="auto" w:fill="auto"/>
            <w:vAlign w:val="center"/>
            <w:hideMark/>
          </w:tcPr>
          <w:p w14:paraId="5AE287F0" w14:textId="77777777" w:rsidR="00173E41" w:rsidRPr="00140C64" w:rsidRDefault="00173E41" w:rsidP="006B4B05">
            <w:pPr>
              <w:spacing w:before="0" w:after="0" w:line="240" w:lineRule="auto"/>
              <w:ind w:firstLineChars="100" w:firstLine="220"/>
              <w:rPr>
                <w:rFonts w:eastAsia="Times New Roman" w:cs="Arial"/>
                <w:color w:val="000000"/>
                <w:szCs w:val="22"/>
                <w:lang w:eastAsia="en-US"/>
              </w:rPr>
            </w:pPr>
            <w:r w:rsidRPr="00140C64">
              <w:rPr>
                <w:rFonts w:eastAsia="Times New Roman" w:cs="Arial"/>
                <w:color w:val="000000"/>
                <w:szCs w:val="22"/>
                <w:lang w:eastAsia="en-US"/>
              </w:rPr>
              <w:t>Control &amp; Monitor</w:t>
            </w:r>
          </w:p>
        </w:tc>
        <w:tc>
          <w:tcPr>
            <w:tcW w:w="2400" w:type="dxa"/>
            <w:tcBorders>
              <w:top w:val="nil"/>
              <w:left w:val="nil"/>
              <w:bottom w:val="nil"/>
              <w:right w:val="nil"/>
            </w:tcBorders>
            <w:shd w:val="clear" w:color="auto" w:fill="auto"/>
            <w:vAlign w:val="center"/>
            <w:hideMark/>
          </w:tcPr>
          <w:p w14:paraId="3F85E9BD" w14:textId="77777777" w:rsidR="00173E41" w:rsidRPr="00140C64" w:rsidRDefault="00173E41" w:rsidP="006B4B05">
            <w:pPr>
              <w:spacing w:before="0" w:after="0" w:line="240" w:lineRule="auto"/>
              <w:ind w:firstLineChars="100" w:firstLine="220"/>
              <w:rPr>
                <w:rFonts w:eastAsia="Times New Roman" w:cs="Arial"/>
                <w:color w:val="000000"/>
                <w:szCs w:val="22"/>
                <w:lang w:eastAsia="en-US"/>
              </w:rPr>
            </w:pPr>
            <w:r w:rsidRPr="00140C64">
              <w:rPr>
                <w:rFonts w:eastAsia="Times New Roman" w:cs="Arial"/>
                <w:color w:val="000000"/>
                <w:szCs w:val="22"/>
                <w:lang w:eastAsia="en-US"/>
              </w:rPr>
              <w:t>Monitor</w:t>
            </w:r>
          </w:p>
        </w:tc>
      </w:tr>
      <w:tr w:rsidR="00173E41" w:rsidRPr="00140C64" w14:paraId="0EB99F5E" w14:textId="77777777" w:rsidTr="006B4B05">
        <w:trPr>
          <w:trHeight w:val="345"/>
        </w:trPr>
        <w:tc>
          <w:tcPr>
            <w:tcW w:w="4600" w:type="dxa"/>
            <w:tcBorders>
              <w:top w:val="nil"/>
              <w:left w:val="nil"/>
              <w:bottom w:val="nil"/>
              <w:right w:val="nil"/>
            </w:tcBorders>
            <w:shd w:val="clear" w:color="000000" w:fill="E7E7E7"/>
            <w:vAlign w:val="center"/>
            <w:hideMark/>
          </w:tcPr>
          <w:p w14:paraId="29EE2B5D" w14:textId="77777777" w:rsidR="00173E41" w:rsidRPr="00140C64" w:rsidRDefault="00173E41" w:rsidP="006B4B05">
            <w:pPr>
              <w:spacing w:before="0" w:after="0" w:line="240" w:lineRule="auto"/>
              <w:ind w:firstLineChars="100" w:firstLine="220"/>
              <w:rPr>
                <w:rFonts w:eastAsia="Times New Roman" w:cs="Arial"/>
                <w:color w:val="000000"/>
                <w:szCs w:val="22"/>
                <w:lang w:eastAsia="en-US"/>
              </w:rPr>
            </w:pPr>
            <w:r w:rsidRPr="00140C64">
              <w:rPr>
                <w:rFonts w:eastAsia="Times New Roman" w:cs="Arial"/>
                <w:color w:val="000000"/>
                <w:szCs w:val="22"/>
                <w:lang w:eastAsia="en-US"/>
              </w:rPr>
              <w:t>Elevator</w:t>
            </w:r>
          </w:p>
        </w:tc>
        <w:tc>
          <w:tcPr>
            <w:tcW w:w="2400" w:type="dxa"/>
            <w:tcBorders>
              <w:top w:val="nil"/>
              <w:left w:val="nil"/>
              <w:bottom w:val="nil"/>
              <w:right w:val="nil"/>
            </w:tcBorders>
            <w:shd w:val="clear" w:color="000000" w:fill="E7E7E7"/>
            <w:vAlign w:val="center"/>
            <w:hideMark/>
          </w:tcPr>
          <w:p w14:paraId="310254D8" w14:textId="77777777" w:rsidR="00173E41" w:rsidRPr="00140C64" w:rsidRDefault="00173E41" w:rsidP="006B4B05">
            <w:pPr>
              <w:spacing w:before="0" w:after="0" w:line="240" w:lineRule="auto"/>
              <w:ind w:firstLineChars="100" w:firstLine="220"/>
              <w:rPr>
                <w:rFonts w:eastAsia="Times New Roman" w:cs="Arial"/>
                <w:color w:val="000000"/>
                <w:szCs w:val="22"/>
                <w:lang w:eastAsia="en-US"/>
              </w:rPr>
            </w:pPr>
            <w:r w:rsidRPr="00140C64">
              <w:rPr>
                <w:rFonts w:eastAsia="Times New Roman" w:cs="Arial"/>
                <w:color w:val="000000"/>
                <w:szCs w:val="22"/>
                <w:lang w:eastAsia="en-US"/>
              </w:rPr>
              <w:t>Monitor</w:t>
            </w:r>
          </w:p>
        </w:tc>
        <w:tc>
          <w:tcPr>
            <w:tcW w:w="2400" w:type="dxa"/>
            <w:tcBorders>
              <w:top w:val="nil"/>
              <w:left w:val="nil"/>
              <w:bottom w:val="nil"/>
              <w:right w:val="nil"/>
            </w:tcBorders>
            <w:shd w:val="clear" w:color="000000" w:fill="E7E7E7"/>
            <w:vAlign w:val="center"/>
            <w:hideMark/>
          </w:tcPr>
          <w:p w14:paraId="417DB5F0" w14:textId="77777777" w:rsidR="00173E41" w:rsidRPr="00140C64" w:rsidRDefault="00173E41" w:rsidP="006B4B05">
            <w:pPr>
              <w:spacing w:before="0" w:after="0" w:line="240" w:lineRule="auto"/>
              <w:ind w:firstLineChars="100" w:firstLine="220"/>
              <w:rPr>
                <w:rFonts w:eastAsia="Times New Roman" w:cs="Arial"/>
                <w:color w:val="000000"/>
                <w:szCs w:val="22"/>
                <w:lang w:eastAsia="en-US"/>
              </w:rPr>
            </w:pPr>
            <w:r w:rsidRPr="00140C64">
              <w:rPr>
                <w:rFonts w:eastAsia="Times New Roman" w:cs="Arial"/>
                <w:color w:val="000000"/>
                <w:szCs w:val="22"/>
                <w:lang w:eastAsia="en-US"/>
              </w:rPr>
              <w:t>Monitor</w:t>
            </w:r>
          </w:p>
        </w:tc>
      </w:tr>
      <w:tr w:rsidR="00173E41" w:rsidRPr="00140C64" w14:paraId="57CB2E19" w14:textId="77777777" w:rsidTr="006B4B05">
        <w:trPr>
          <w:trHeight w:val="345"/>
        </w:trPr>
        <w:tc>
          <w:tcPr>
            <w:tcW w:w="4600" w:type="dxa"/>
            <w:tcBorders>
              <w:top w:val="nil"/>
              <w:left w:val="nil"/>
              <w:bottom w:val="nil"/>
              <w:right w:val="nil"/>
            </w:tcBorders>
            <w:shd w:val="clear" w:color="auto" w:fill="auto"/>
            <w:vAlign w:val="center"/>
            <w:hideMark/>
          </w:tcPr>
          <w:p w14:paraId="02239133" w14:textId="77777777" w:rsidR="00173E41" w:rsidRPr="00140C64" w:rsidRDefault="00173E41" w:rsidP="006B4B05">
            <w:pPr>
              <w:spacing w:before="0" w:after="0" w:line="240" w:lineRule="auto"/>
              <w:ind w:firstLineChars="100" w:firstLine="220"/>
              <w:rPr>
                <w:rFonts w:eastAsia="Times New Roman" w:cs="Arial"/>
                <w:color w:val="000000"/>
                <w:szCs w:val="22"/>
                <w:lang w:eastAsia="en-US"/>
              </w:rPr>
            </w:pPr>
            <w:r w:rsidRPr="00140C64">
              <w:rPr>
                <w:rFonts w:eastAsia="Times New Roman" w:cs="Arial"/>
                <w:color w:val="000000"/>
                <w:szCs w:val="22"/>
                <w:lang w:eastAsia="en-US"/>
              </w:rPr>
              <w:t>Escalator</w:t>
            </w:r>
          </w:p>
        </w:tc>
        <w:tc>
          <w:tcPr>
            <w:tcW w:w="2400" w:type="dxa"/>
            <w:tcBorders>
              <w:top w:val="nil"/>
              <w:left w:val="nil"/>
              <w:bottom w:val="nil"/>
              <w:right w:val="nil"/>
            </w:tcBorders>
            <w:shd w:val="clear" w:color="auto" w:fill="auto"/>
            <w:vAlign w:val="center"/>
            <w:hideMark/>
          </w:tcPr>
          <w:p w14:paraId="2985FFE9" w14:textId="77777777" w:rsidR="00173E41" w:rsidRPr="00140C64" w:rsidRDefault="00173E41" w:rsidP="006B4B05">
            <w:pPr>
              <w:spacing w:before="0" w:after="0" w:line="240" w:lineRule="auto"/>
              <w:ind w:firstLineChars="100" w:firstLine="220"/>
              <w:rPr>
                <w:rFonts w:eastAsia="Times New Roman" w:cs="Arial"/>
                <w:color w:val="000000"/>
                <w:szCs w:val="22"/>
                <w:lang w:eastAsia="en-US"/>
              </w:rPr>
            </w:pPr>
            <w:r w:rsidRPr="00140C64">
              <w:rPr>
                <w:rFonts w:eastAsia="Times New Roman" w:cs="Arial"/>
                <w:color w:val="000000"/>
                <w:szCs w:val="22"/>
                <w:lang w:eastAsia="en-US"/>
              </w:rPr>
              <w:t>Monitor</w:t>
            </w:r>
          </w:p>
        </w:tc>
        <w:tc>
          <w:tcPr>
            <w:tcW w:w="2400" w:type="dxa"/>
            <w:tcBorders>
              <w:top w:val="nil"/>
              <w:left w:val="nil"/>
              <w:bottom w:val="nil"/>
              <w:right w:val="nil"/>
            </w:tcBorders>
            <w:shd w:val="clear" w:color="auto" w:fill="auto"/>
            <w:vAlign w:val="center"/>
            <w:hideMark/>
          </w:tcPr>
          <w:p w14:paraId="14B751D6" w14:textId="77777777" w:rsidR="00173E41" w:rsidRPr="00140C64" w:rsidRDefault="00173E41" w:rsidP="006B4B05">
            <w:pPr>
              <w:spacing w:before="0" w:after="0" w:line="240" w:lineRule="auto"/>
              <w:ind w:firstLineChars="100" w:firstLine="220"/>
              <w:rPr>
                <w:rFonts w:eastAsia="Times New Roman" w:cs="Arial"/>
                <w:color w:val="000000"/>
                <w:szCs w:val="22"/>
                <w:lang w:eastAsia="en-US"/>
              </w:rPr>
            </w:pPr>
            <w:r w:rsidRPr="00140C64">
              <w:rPr>
                <w:rFonts w:eastAsia="Times New Roman" w:cs="Arial"/>
                <w:color w:val="000000"/>
                <w:szCs w:val="22"/>
                <w:lang w:eastAsia="en-US"/>
              </w:rPr>
              <w:t>Monitor</w:t>
            </w:r>
          </w:p>
        </w:tc>
      </w:tr>
      <w:tr w:rsidR="00173E41" w:rsidRPr="00140C64" w14:paraId="44DE911F" w14:textId="77777777" w:rsidTr="006B4B05">
        <w:trPr>
          <w:trHeight w:val="345"/>
        </w:trPr>
        <w:tc>
          <w:tcPr>
            <w:tcW w:w="4600" w:type="dxa"/>
            <w:tcBorders>
              <w:top w:val="nil"/>
              <w:left w:val="nil"/>
              <w:bottom w:val="nil"/>
              <w:right w:val="nil"/>
            </w:tcBorders>
            <w:shd w:val="clear" w:color="000000" w:fill="E7E7E7"/>
            <w:vAlign w:val="center"/>
            <w:hideMark/>
          </w:tcPr>
          <w:p w14:paraId="28B44721" w14:textId="77777777" w:rsidR="00173E41" w:rsidRPr="00140C64" w:rsidRDefault="00173E41" w:rsidP="006B4B05">
            <w:pPr>
              <w:spacing w:before="0" w:after="0" w:line="240" w:lineRule="auto"/>
              <w:ind w:firstLineChars="100" w:firstLine="220"/>
              <w:rPr>
                <w:rFonts w:eastAsia="Times New Roman" w:cs="Arial"/>
                <w:color w:val="000000"/>
                <w:szCs w:val="22"/>
                <w:lang w:eastAsia="en-US"/>
              </w:rPr>
            </w:pPr>
            <w:r w:rsidRPr="00140C64">
              <w:rPr>
                <w:rFonts w:eastAsia="Times New Roman" w:cs="Arial"/>
                <w:color w:val="000000"/>
                <w:szCs w:val="22"/>
                <w:lang w:eastAsia="en-US"/>
              </w:rPr>
              <w:t>LV Switchgear</w:t>
            </w:r>
          </w:p>
        </w:tc>
        <w:tc>
          <w:tcPr>
            <w:tcW w:w="2400" w:type="dxa"/>
            <w:tcBorders>
              <w:top w:val="nil"/>
              <w:left w:val="nil"/>
              <w:bottom w:val="nil"/>
              <w:right w:val="nil"/>
            </w:tcBorders>
            <w:shd w:val="clear" w:color="000000" w:fill="E7E7E7"/>
            <w:vAlign w:val="center"/>
            <w:hideMark/>
          </w:tcPr>
          <w:p w14:paraId="271992DC" w14:textId="77777777" w:rsidR="00173E41" w:rsidRPr="00140C64" w:rsidRDefault="00173E41" w:rsidP="006B4B05">
            <w:pPr>
              <w:spacing w:before="0" w:after="0" w:line="240" w:lineRule="auto"/>
              <w:ind w:firstLineChars="100" w:firstLine="220"/>
              <w:rPr>
                <w:rFonts w:eastAsia="Times New Roman" w:cs="Arial"/>
                <w:color w:val="000000"/>
                <w:szCs w:val="22"/>
                <w:lang w:eastAsia="en-US"/>
              </w:rPr>
            </w:pPr>
            <w:r w:rsidRPr="00140C64">
              <w:rPr>
                <w:rFonts w:eastAsia="Times New Roman" w:cs="Arial"/>
                <w:color w:val="000000"/>
                <w:szCs w:val="22"/>
                <w:lang w:eastAsia="en-US"/>
              </w:rPr>
              <w:t>Monitor</w:t>
            </w:r>
          </w:p>
        </w:tc>
        <w:tc>
          <w:tcPr>
            <w:tcW w:w="2400" w:type="dxa"/>
            <w:tcBorders>
              <w:top w:val="nil"/>
              <w:left w:val="nil"/>
              <w:bottom w:val="nil"/>
              <w:right w:val="nil"/>
            </w:tcBorders>
            <w:shd w:val="clear" w:color="000000" w:fill="E7E7E7"/>
            <w:vAlign w:val="center"/>
            <w:hideMark/>
          </w:tcPr>
          <w:p w14:paraId="1B23BB8B" w14:textId="77777777" w:rsidR="00173E41" w:rsidRPr="00140C64" w:rsidRDefault="00173E41" w:rsidP="00173E41">
            <w:pPr>
              <w:keepNext/>
              <w:spacing w:before="0" w:after="0" w:line="240" w:lineRule="auto"/>
              <w:ind w:firstLineChars="100" w:firstLine="220"/>
              <w:rPr>
                <w:rFonts w:eastAsia="Times New Roman" w:cs="Arial"/>
                <w:color w:val="000000"/>
                <w:szCs w:val="22"/>
                <w:lang w:eastAsia="en-US"/>
              </w:rPr>
            </w:pPr>
            <w:r w:rsidRPr="00140C64">
              <w:rPr>
                <w:rFonts w:eastAsia="Times New Roman" w:cs="Arial"/>
                <w:color w:val="000000"/>
                <w:szCs w:val="22"/>
                <w:lang w:eastAsia="en-US"/>
              </w:rPr>
              <w:t>Monitor</w:t>
            </w:r>
          </w:p>
        </w:tc>
      </w:tr>
    </w:tbl>
    <w:p w14:paraId="297232FF" w14:textId="1CA40F27" w:rsidR="00173E41" w:rsidRDefault="00173E41" w:rsidP="00173E41">
      <w:pPr>
        <w:pStyle w:val="Caption"/>
        <w:jc w:val="center"/>
      </w:pPr>
      <w:bookmarkStart w:id="662" w:name="_Toc491988756"/>
      <w:r>
        <w:t xml:space="preserve">Table </w:t>
      </w:r>
      <w:fldSimple w:instr=" SEQ Table \* ARABIC ">
        <w:r w:rsidR="006E34F4">
          <w:rPr>
            <w:noProof/>
          </w:rPr>
          <w:t>11</w:t>
        </w:r>
      </w:fldSimple>
      <w:r>
        <w:t xml:space="preserve"> - BMS and SCADA C</w:t>
      </w:r>
      <w:r w:rsidRPr="00332F9D">
        <w:t xml:space="preserve">ontrolling and </w:t>
      </w:r>
      <w:r>
        <w:t>M</w:t>
      </w:r>
      <w:r w:rsidRPr="00332F9D">
        <w:t>onitoring</w:t>
      </w:r>
      <w:r>
        <w:t xml:space="preserve"> List</w:t>
      </w:r>
      <w:bookmarkEnd w:id="662"/>
    </w:p>
    <w:p w14:paraId="45AD79A8" w14:textId="77777777" w:rsidR="00173E41" w:rsidRPr="00173E41" w:rsidRDefault="00173E41" w:rsidP="00985E16">
      <w:pPr>
        <w:jc w:val="both"/>
      </w:pPr>
    </w:p>
    <w:p w14:paraId="1D1B2739" w14:textId="77777777" w:rsidR="00173E41" w:rsidRPr="00173E41" w:rsidRDefault="00173E41" w:rsidP="00985E16">
      <w:pPr>
        <w:spacing w:line="360" w:lineRule="auto"/>
        <w:jc w:val="both"/>
        <w:rPr>
          <w:szCs w:val="22"/>
        </w:rPr>
      </w:pPr>
      <w:r w:rsidRPr="00173E41">
        <w:rPr>
          <w:szCs w:val="22"/>
        </w:rPr>
        <w:t>SCADA system will monitor and control all the subsystem above through Building Management System (BMS). SCADA system will control Building System in the form of normal mode of operation. SCADA System control command which will be proposed are on but not be limited to the following:</w:t>
      </w:r>
    </w:p>
    <w:p w14:paraId="35BC6D3B" w14:textId="3EB84FCA" w:rsidR="00173E41" w:rsidRPr="00173E41" w:rsidRDefault="00173E41" w:rsidP="00B245D5">
      <w:pPr>
        <w:pStyle w:val="ListParagraph"/>
        <w:numPr>
          <w:ilvl w:val="0"/>
          <w:numId w:val="27"/>
        </w:numPr>
        <w:spacing w:line="360" w:lineRule="auto"/>
        <w:jc w:val="both"/>
        <w:rPr>
          <w:szCs w:val="22"/>
        </w:rPr>
      </w:pPr>
      <w:r w:rsidRPr="00173E41">
        <w:rPr>
          <w:szCs w:val="22"/>
        </w:rPr>
        <w:t xml:space="preserve">Normal Operation Station Day </w:t>
      </w:r>
      <w:r w:rsidR="00985E16" w:rsidRPr="00173E41">
        <w:rPr>
          <w:szCs w:val="22"/>
        </w:rPr>
        <w:t>on</w:t>
      </w:r>
      <w:r w:rsidRPr="00173E41">
        <w:rPr>
          <w:szCs w:val="22"/>
        </w:rPr>
        <w:t xml:space="preserve"> Command</w:t>
      </w:r>
    </w:p>
    <w:p w14:paraId="18B73AC4" w14:textId="377AAB6E" w:rsidR="00173E41" w:rsidRPr="00173E41" w:rsidRDefault="00173E41" w:rsidP="00B245D5">
      <w:pPr>
        <w:pStyle w:val="ListParagraph"/>
        <w:numPr>
          <w:ilvl w:val="0"/>
          <w:numId w:val="27"/>
        </w:numPr>
        <w:spacing w:line="360" w:lineRule="auto"/>
        <w:jc w:val="both"/>
        <w:rPr>
          <w:szCs w:val="22"/>
        </w:rPr>
      </w:pPr>
      <w:r w:rsidRPr="00173E41">
        <w:rPr>
          <w:szCs w:val="22"/>
        </w:rPr>
        <w:t xml:space="preserve">Normal Operation Station Night </w:t>
      </w:r>
      <w:r w:rsidR="00985E16" w:rsidRPr="00173E41">
        <w:rPr>
          <w:szCs w:val="22"/>
        </w:rPr>
        <w:t>on</w:t>
      </w:r>
      <w:r w:rsidRPr="00173E41">
        <w:rPr>
          <w:szCs w:val="22"/>
        </w:rPr>
        <w:t xml:space="preserve"> Command</w:t>
      </w:r>
    </w:p>
    <w:p w14:paraId="48562BDF" w14:textId="77777777" w:rsidR="00173E41" w:rsidRPr="00173E41" w:rsidRDefault="00173E41" w:rsidP="00B245D5">
      <w:pPr>
        <w:pStyle w:val="ListParagraph"/>
        <w:numPr>
          <w:ilvl w:val="0"/>
          <w:numId w:val="27"/>
        </w:numPr>
        <w:spacing w:line="360" w:lineRule="auto"/>
        <w:jc w:val="both"/>
        <w:rPr>
          <w:szCs w:val="22"/>
        </w:rPr>
      </w:pPr>
      <w:r w:rsidRPr="00173E41">
        <w:rPr>
          <w:szCs w:val="22"/>
        </w:rPr>
        <w:t>Normal Operation Station Off Command</w:t>
      </w:r>
    </w:p>
    <w:p w14:paraId="2CDDEC78" w14:textId="77777777" w:rsidR="00173E41" w:rsidRPr="00173E41" w:rsidRDefault="00173E41" w:rsidP="00985E16">
      <w:pPr>
        <w:spacing w:line="360" w:lineRule="auto"/>
        <w:jc w:val="both"/>
        <w:rPr>
          <w:szCs w:val="22"/>
        </w:rPr>
      </w:pPr>
      <w:r w:rsidRPr="00173E41">
        <w:rPr>
          <w:szCs w:val="22"/>
        </w:rPr>
        <w:t>Normal Operation Station Day/Night On means that all the subsystem and equipment need by building to function for normal operation should be switch on. And Normal Operation Station Off means that some part of the subsystem or equipment still need to be switched on for preparation of the next operation, but all the subsystem or equipment that not needed will be switched off.</w:t>
      </w:r>
    </w:p>
    <w:p w14:paraId="380457FA" w14:textId="58C584FE" w:rsidR="00FE4382" w:rsidRPr="00173E41" w:rsidRDefault="00173E41" w:rsidP="00985E16">
      <w:pPr>
        <w:pStyle w:val="ic"/>
        <w:spacing w:line="360" w:lineRule="auto"/>
        <w:ind w:left="0"/>
        <w:jc w:val="both"/>
        <w:rPr>
          <w:b w:val="0"/>
          <w:color w:val="auto"/>
          <w:sz w:val="22"/>
          <w:szCs w:val="22"/>
        </w:rPr>
      </w:pPr>
      <w:r w:rsidRPr="00173E41">
        <w:rPr>
          <w:b w:val="0"/>
          <w:color w:val="auto"/>
          <w:sz w:val="22"/>
          <w:szCs w:val="22"/>
        </w:rPr>
        <w:t>If some subsystem or equipment need to be service, BMS should run on service mode and the SCADA system will detect that the BMS is running on service mode. In this mode, Control authority will be set locally through BMS Workstation and SCADA system will not be allowed to send control command to the BMS. In service mode, BMS will be allowed to control the subsystem or equipment individualy for service purposes.</w:t>
      </w:r>
    </w:p>
    <w:p w14:paraId="20023CA1" w14:textId="77777777" w:rsidR="006B4B05" w:rsidRDefault="006B4B05" w:rsidP="00281992">
      <w:pPr>
        <w:pStyle w:val="TCText"/>
        <w:rPr>
          <w:lang w:val="id-ID"/>
        </w:rPr>
      </w:pPr>
      <w:bookmarkStart w:id="663" w:name="_Toc489079246"/>
      <w:bookmarkStart w:id="664" w:name="_Toc492278939"/>
      <w:r>
        <w:t xml:space="preserve">SCADA - </w:t>
      </w:r>
      <w:r w:rsidRPr="0031584B">
        <w:rPr>
          <w:lang w:val="id-ID"/>
        </w:rPr>
        <w:t>PA/PID/VoIP/PHP System</w:t>
      </w:r>
      <w:bookmarkEnd w:id="663"/>
      <w:r>
        <w:t xml:space="preserve"> Design and </w:t>
      </w:r>
      <w:commentRangeStart w:id="665"/>
      <w:r>
        <w:t>functionality</w:t>
      </w:r>
      <w:bookmarkEnd w:id="664"/>
      <w:commentRangeEnd w:id="665"/>
      <w:r w:rsidR="00022859">
        <w:rPr>
          <w:rStyle w:val="CommentReference"/>
          <w:rFonts w:eastAsia="Times New Roman" w:cs="Times New Roman"/>
          <w:b w:val="0"/>
          <w:bCs w:val="0"/>
          <w:lang w:val="en-US" w:bidi="ar-SA"/>
        </w:rPr>
        <w:commentReference w:id="665"/>
      </w:r>
    </w:p>
    <w:p w14:paraId="10DCBACB" w14:textId="77777777" w:rsidR="006B4B05" w:rsidRDefault="006B4B05" w:rsidP="00985E16">
      <w:pPr>
        <w:spacing w:line="360" w:lineRule="auto"/>
        <w:jc w:val="both"/>
      </w:pPr>
      <w:r>
        <w:t>To Monitor and Control of PA/PID/VoIP/PHP System, SCADA System will have server to server connection with the PA/PID/VoIP/PHP system at the OCC. Following shown drawing of SCADA and PA/PID/VoIP/PHP System connection diagram.</w:t>
      </w:r>
    </w:p>
    <w:p w14:paraId="1A9E5BBA" w14:textId="77777777" w:rsidR="00A12551" w:rsidRDefault="006B4B05" w:rsidP="00A12551">
      <w:pPr>
        <w:keepNext/>
        <w:jc w:val="center"/>
      </w:pPr>
      <w:r>
        <w:rPr>
          <w:i/>
          <w:noProof/>
          <w:lang w:val="en-GB" w:eastAsia="en-GB"/>
        </w:rPr>
        <w:lastRenderedPageBreak/>
        <mc:AlternateContent>
          <mc:Choice Requires="wps">
            <w:drawing>
              <wp:anchor distT="0" distB="0" distL="114300" distR="114300" simplePos="0" relativeHeight="251658250" behindDoc="0" locked="0" layoutInCell="1" allowOverlap="1" wp14:anchorId="1851D781" wp14:editId="407997F6">
                <wp:simplePos x="0" y="0"/>
                <wp:positionH relativeFrom="column">
                  <wp:posOffset>394335</wp:posOffset>
                </wp:positionH>
                <wp:positionV relativeFrom="paragraph">
                  <wp:posOffset>3517900</wp:posOffset>
                </wp:positionV>
                <wp:extent cx="1384300" cy="361950"/>
                <wp:effectExtent l="0" t="0" r="0" b="635"/>
                <wp:wrapNone/>
                <wp:docPr id="466" name="Text Box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4300" cy="3619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25710C" w14:textId="77777777" w:rsidR="005809C5" w:rsidRDefault="005809C5" w:rsidP="006B4B05">
                            <w:r>
                              <w:t xml:space="preserve">PA/PID/VoIP/PHP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51D781" id="Text Box 466" o:spid="_x0000_s1044" type="#_x0000_t202" style="position:absolute;left:0;text-align:left;margin-left:31.05pt;margin-top:277pt;width:109pt;height:28.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" stroked="f">
                <v:textbox>
                  <w:txbxContent>
                    <w:p w14:paraId="2325710C" w14:textId="77777777" w:rsidR="005809C5" w:rsidRDefault="005809C5" w:rsidP="006B4B05">
                      <w:r>
                        <w:t xml:space="preserve">PA/PID/VoIP/PHP </w:t>
                      </w:r>
                    </w:p>
                  </w:txbxContent>
                </v:textbox>
              </v:shape>
            </w:pict>
          </mc:Fallback>
        </mc:AlternateContent>
      </w:r>
      <w:r>
        <w:rPr>
          <w:i/>
          <w:noProof/>
          <w:lang w:val="en-GB" w:eastAsia="en-GB"/>
        </w:rPr>
        <mc:AlternateContent>
          <mc:Choice Requires="wps">
            <w:drawing>
              <wp:anchor distT="0" distB="0" distL="114300" distR="114300" simplePos="0" relativeHeight="251658249" behindDoc="0" locked="0" layoutInCell="1" allowOverlap="1" wp14:anchorId="16C52BA9" wp14:editId="72377A7F">
                <wp:simplePos x="0" y="0"/>
                <wp:positionH relativeFrom="column">
                  <wp:posOffset>667385</wp:posOffset>
                </wp:positionH>
                <wp:positionV relativeFrom="paragraph">
                  <wp:posOffset>882650</wp:posOffset>
                </wp:positionV>
                <wp:extent cx="776605" cy="361950"/>
                <wp:effectExtent l="3175" t="2540" r="1270" b="0"/>
                <wp:wrapNone/>
                <wp:docPr id="465" name="Text Box 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605" cy="3619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9B8BB0" w14:textId="77777777" w:rsidR="005809C5" w:rsidRDefault="005809C5" w:rsidP="006B4B05">
                            <w:r>
                              <w:t xml:space="preserve">SCADA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C52BA9" id="Text Box 465" o:spid="_x0000_s1045" type="#_x0000_t202" style="position:absolute;left:0;text-align:left;margin-left:52.55pt;margin-top:69.5pt;width:61.15pt;height:28.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" stroked="f">
                <v:textbox>
                  <w:txbxContent>
                    <w:p w14:paraId="269B8BB0" w14:textId="77777777" w:rsidR="005809C5" w:rsidRDefault="005809C5" w:rsidP="006B4B05">
                      <w:r>
                        <w:t xml:space="preserve">SCADA </w:t>
                      </w:r>
                    </w:p>
                  </w:txbxContent>
                </v:textbox>
              </v:shape>
            </w:pict>
          </mc:Fallback>
        </mc:AlternateContent>
      </w:r>
      <w:r w:rsidRPr="00574B8F">
        <w:rPr>
          <w:i/>
          <w:noProof/>
          <w:lang w:val="en-GB" w:eastAsia="en-GB"/>
        </w:rPr>
        <w:drawing>
          <wp:inline distT="0" distB="0" distL="0" distR="0" wp14:anchorId="0BCB3BEC" wp14:editId="0EC6948E">
            <wp:extent cx="3956050" cy="4591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56050" cy="4591050"/>
                    </a:xfrm>
                    <a:prstGeom prst="rect">
                      <a:avLst/>
                    </a:prstGeom>
                    <a:noFill/>
                    <a:ln>
                      <a:noFill/>
                    </a:ln>
                  </pic:spPr>
                </pic:pic>
              </a:graphicData>
            </a:graphic>
          </wp:inline>
        </w:drawing>
      </w:r>
    </w:p>
    <w:p w14:paraId="7EF6AA1A" w14:textId="109BFF7C" w:rsidR="006B4B05" w:rsidRDefault="00A12551" w:rsidP="00A12551">
      <w:pPr>
        <w:pStyle w:val="Caption"/>
        <w:jc w:val="center"/>
      </w:pPr>
      <w:bookmarkStart w:id="666" w:name="_Toc491988683"/>
      <w:r>
        <w:t xml:space="preserve">Figure </w:t>
      </w:r>
      <w:fldSimple w:instr=" SEQ Figure \* ARABIC ">
        <w:r w:rsidR="006E34F4">
          <w:rPr>
            <w:noProof/>
          </w:rPr>
          <w:t>32</w:t>
        </w:r>
      </w:fldSimple>
      <w:r>
        <w:t xml:space="preserve"> - </w:t>
      </w:r>
      <w:r w:rsidRPr="00B01C0D">
        <w:t>SCADA and PA/PI</w:t>
      </w:r>
      <w:r>
        <w:t xml:space="preserve">D/VoIP/PHP System Connection </w:t>
      </w:r>
      <w:commentRangeStart w:id="667"/>
      <w:r>
        <w:t>D</w:t>
      </w:r>
      <w:r w:rsidRPr="00B01C0D">
        <w:t>iagram</w:t>
      </w:r>
      <w:bookmarkEnd w:id="666"/>
      <w:commentRangeEnd w:id="667"/>
      <w:r w:rsidR="00022859">
        <w:rPr>
          <w:rStyle w:val="CommentReference"/>
          <w:rFonts w:eastAsia="Times New Roman" w:cs="Times New Roman"/>
          <w:i w:val="0"/>
          <w:iCs w:val="0"/>
          <w:lang w:eastAsia="en-US"/>
        </w:rPr>
        <w:commentReference w:id="667"/>
      </w:r>
    </w:p>
    <w:p w14:paraId="10369D01" w14:textId="77777777" w:rsidR="00A12551" w:rsidRPr="00A12551" w:rsidRDefault="00A12551" w:rsidP="00A12551"/>
    <w:p w14:paraId="57E895AA" w14:textId="4C80D442" w:rsidR="006B4B05" w:rsidRPr="00574B8F" w:rsidRDefault="006B4B05" w:rsidP="00985E16">
      <w:pPr>
        <w:spacing w:line="360" w:lineRule="auto"/>
        <w:jc w:val="both"/>
      </w:pPr>
      <w:r>
        <w:t xml:space="preserve">So, </w:t>
      </w:r>
      <w:proofErr w:type="gramStart"/>
      <w:r>
        <w:t>All of</w:t>
      </w:r>
      <w:proofErr w:type="gramEnd"/>
      <w:r>
        <w:t xml:space="preserve"> PA/PID/VoIP/PHP System will have </w:t>
      </w:r>
      <w:del w:id="668" w:author="Jasbinder Singh" w:date="2017-09-20T18:44:00Z">
        <w:r w:rsidDel="00022859">
          <w:delText>one server</w:delText>
        </w:r>
      </w:del>
      <w:ins w:id="669" w:author="Jasbinder Singh" w:date="2017-09-20T18:44:00Z">
        <w:r w:rsidR="00022859">
          <w:t xml:space="preserve">and integrated server in </w:t>
        </w:r>
      </w:ins>
      <w:ins w:id="670" w:author="Jasbinder Singh" w:date="2017-09-20T18:45:00Z">
        <w:r w:rsidR="00022859">
          <w:t>redundant</w:t>
        </w:r>
      </w:ins>
      <w:ins w:id="671" w:author="Jasbinder Singh" w:date="2017-09-20T18:44:00Z">
        <w:r w:rsidR="00022859">
          <w:t xml:space="preserve"> </w:t>
        </w:r>
      </w:ins>
      <w:ins w:id="672" w:author="Jasbinder Singh" w:date="2017-09-20T18:45:00Z">
        <w:r w:rsidR="00022859">
          <w:t>configuration</w:t>
        </w:r>
      </w:ins>
      <w:r>
        <w:t xml:space="preserve"> for all subsystem to be connected with SCADA System </w:t>
      </w:r>
      <w:commentRangeStart w:id="673"/>
      <w:r>
        <w:t>(need to check with other party).</w:t>
      </w:r>
      <w:commentRangeEnd w:id="673"/>
      <w:r w:rsidR="00022859">
        <w:rPr>
          <w:rStyle w:val="CommentReference"/>
          <w:rFonts w:eastAsia="Times New Roman" w:cs="Times New Roman"/>
          <w:lang w:eastAsia="en-US"/>
        </w:rPr>
        <w:commentReference w:id="673"/>
      </w:r>
    </w:p>
    <w:p w14:paraId="10C27C18" w14:textId="535448BE" w:rsidR="006B4B05" w:rsidRPr="0031584B" w:rsidRDefault="006B4B05" w:rsidP="00A12551">
      <w:pPr>
        <w:pStyle w:val="TCHeading111"/>
        <w:numPr>
          <w:ilvl w:val="2"/>
          <w:numId w:val="8"/>
        </w:numPr>
        <w:spacing w:line="360" w:lineRule="auto"/>
      </w:pPr>
      <w:bookmarkStart w:id="674" w:name="_Toc489079247"/>
      <w:bookmarkStart w:id="675" w:name="_Toc492278940"/>
      <w:r>
        <w:t xml:space="preserve">SCADA - </w:t>
      </w:r>
      <w:r w:rsidRPr="0031584B">
        <w:t>Public Announcement (PA) System</w:t>
      </w:r>
      <w:bookmarkEnd w:id="674"/>
      <w:bookmarkEnd w:id="675"/>
    </w:p>
    <w:p w14:paraId="101F5653" w14:textId="77777777" w:rsidR="006B4B05" w:rsidRDefault="006B4B05" w:rsidP="00985E16">
      <w:pPr>
        <w:spacing w:line="360" w:lineRule="auto"/>
        <w:jc w:val="both"/>
      </w:pPr>
      <w:r>
        <w:t xml:space="preserve">Public Announcement (PA) System is system which handle of voice announcement to the </w:t>
      </w:r>
      <w:proofErr w:type="spellStart"/>
      <w:r>
        <w:t>passanger</w:t>
      </w:r>
      <w:proofErr w:type="spellEnd"/>
      <w:r>
        <w:t xml:space="preserve"> as well as to the operator and station authority according to the purposes of the announcement. Public Announcement (PA) system will be installed on each station and should have but not be limited to the following zoning for announcement:</w:t>
      </w:r>
    </w:p>
    <w:p w14:paraId="1D3F6B12" w14:textId="77777777" w:rsidR="006B4B05" w:rsidRDefault="006B4B05" w:rsidP="00985E16">
      <w:pPr>
        <w:pStyle w:val="ListParagraph"/>
        <w:numPr>
          <w:ilvl w:val="0"/>
          <w:numId w:val="28"/>
        </w:numPr>
        <w:spacing w:line="360" w:lineRule="auto"/>
        <w:jc w:val="both"/>
      </w:pPr>
      <w:r>
        <w:t>Platform Area</w:t>
      </w:r>
    </w:p>
    <w:p w14:paraId="24FB5EDE" w14:textId="77777777" w:rsidR="006B4B05" w:rsidRDefault="006B4B05" w:rsidP="00985E16">
      <w:pPr>
        <w:pStyle w:val="ListParagraph"/>
        <w:numPr>
          <w:ilvl w:val="0"/>
          <w:numId w:val="28"/>
        </w:numPr>
        <w:spacing w:line="360" w:lineRule="auto"/>
        <w:jc w:val="both"/>
      </w:pPr>
      <w:r>
        <w:t>Public Area</w:t>
      </w:r>
    </w:p>
    <w:p w14:paraId="5A732F82" w14:textId="13150AAF" w:rsidR="006B4B05" w:rsidRDefault="00985E16" w:rsidP="00985E16">
      <w:pPr>
        <w:pStyle w:val="ListParagraph"/>
        <w:numPr>
          <w:ilvl w:val="0"/>
          <w:numId w:val="28"/>
        </w:numPr>
        <w:spacing w:line="360" w:lineRule="auto"/>
        <w:jc w:val="both"/>
      </w:pPr>
      <w:r>
        <w:t>Non-Public</w:t>
      </w:r>
      <w:r w:rsidR="006B4B05">
        <w:t xml:space="preserve"> Area</w:t>
      </w:r>
    </w:p>
    <w:p w14:paraId="0FF2654C" w14:textId="77777777" w:rsidR="006B4B05" w:rsidRDefault="006B4B05" w:rsidP="00985E16">
      <w:pPr>
        <w:spacing w:line="360" w:lineRule="auto"/>
        <w:jc w:val="both"/>
      </w:pPr>
      <w:r>
        <w:t xml:space="preserve">Public Announcement system will also have server which located at the OCC to centralize </w:t>
      </w:r>
      <w:proofErr w:type="gramStart"/>
      <w:r>
        <w:t>all of</w:t>
      </w:r>
      <w:proofErr w:type="gramEnd"/>
      <w:r>
        <w:t xml:space="preserve"> the PA system. </w:t>
      </w:r>
      <w:commentRangeStart w:id="676"/>
      <w:r>
        <w:t xml:space="preserve">For Monitoring and Controlling purposes, SCADA System will be </w:t>
      </w:r>
      <w:r>
        <w:lastRenderedPageBreak/>
        <w:t xml:space="preserve">connected to the Public Announcement (PA) System by interfaced with PA Server at OCC. </w:t>
      </w:r>
      <w:commentRangeEnd w:id="676"/>
      <w:r w:rsidR="00022859">
        <w:rPr>
          <w:rStyle w:val="CommentReference"/>
          <w:rFonts w:eastAsia="Times New Roman" w:cs="Times New Roman"/>
          <w:lang w:eastAsia="en-US"/>
        </w:rPr>
        <w:commentReference w:id="676"/>
      </w:r>
      <w:r>
        <w:t>SCADA System will monitor for health status and alarm of the PA system through the above connection. SCADA System will also be allowed to control PA System in the form of the following command:</w:t>
      </w:r>
    </w:p>
    <w:p w14:paraId="6124CAA2" w14:textId="5A73C198" w:rsidR="006B4B05" w:rsidDel="00C16829" w:rsidRDefault="006B4B05" w:rsidP="00985E16">
      <w:pPr>
        <w:pStyle w:val="ListParagraph"/>
        <w:numPr>
          <w:ilvl w:val="0"/>
          <w:numId w:val="29"/>
        </w:numPr>
        <w:spacing w:line="360" w:lineRule="auto"/>
        <w:jc w:val="both"/>
        <w:rPr>
          <w:del w:id="677" w:author="Jasbinder Singh" w:date="2017-09-20T18:51:00Z"/>
        </w:rPr>
      </w:pPr>
      <w:del w:id="678" w:author="Jasbinder Singh" w:date="2017-09-20T18:51:00Z">
        <w:r w:rsidDel="00C16829">
          <w:delText>Select Location and Zone</w:delText>
        </w:r>
      </w:del>
    </w:p>
    <w:p w14:paraId="5B7E8144" w14:textId="25D6CC39" w:rsidR="006B4B05" w:rsidDel="00C16829" w:rsidRDefault="006B4B05" w:rsidP="00985E16">
      <w:pPr>
        <w:pStyle w:val="ListParagraph"/>
        <w:numPr>
          <w:ilvl w:val="0"/>
          <w:numId w:val="29"/>
        </w:numPr>
        <w:spacing w:line="360" w:lineRule="auto"/>
        <w:jc w:val="both"/>
        <w:rPr>
          <w:del w:id="679" w:author="Jasbinder Singh" w:date="2017-09-20T18:51:00Z"/>
        </w:rPr>
      </w:pPr>
      <w:del w:id="680" w:author="Jasbinder Singh" w:date="2017-09-20T18:51:00Z">
        <w:r w:rsidDel="00C16829">
          <w:delText>Select priority</w:delText>
        </w:r>
      </w:del>
    </w:p>
    <w:p w14:paraId="1F31F46F" w14:textId="17EE06FD" w:rsidR="006B4B05" w:rsidDel="00C16829" w:rsidRDefault="006B4B05" w:rsidP="00985E16">
      <w:pPr>
        <w:pStyle w:val="ListParagraph"/>
        <w:numPr>
          <w:ilvl w:val="0"/>
          <w:numId w:val="29"/>
        </w:numPr>
        <w:spacing w:line="360" w:lineRule="auto"/>
        <w:jc w:val="both"/>
        <w:rPr>
          <w:del w:id="681" w:author="Jasbinder Singh" w:date="2017-09-20T18:51:00Z"/>
        </w:rPr>
      </w:pPr>
      <w:del w:id="682" w:author="Jasbinder Singh" w:date="2017-09-20T18:51:00Z">
        <w:r w:rsidDel="00C16829">
          <w:delText>Select Pre-Recorded announcent</w:delText>
        </w:r>
      </w:del>
    </w:p>
    <w:p w14:paraId="5A7AFAEC" w14:textId="55C250BC" w:rsidR="006B4B05" w:rsidRDefault="006B4B05" w:rsidP="00985E16">
      <w:pPr>
        <w:pStyle w:val="ListParagraph"/>
        <w:numPr>
          <w:ilvl w:val="0"/>
          <w:numId w:val="29"/>
        </w:numPr>
        <w:spacing w:line="360" w:lineRule="auto"/>
        <w:jc w:val="both"/>
        <w:rPr>
          <w:ins w:id="683" w:author="Jasbinder Singh" w:date="2017-09-20T18:52:00Z"/>
        </w:rPr>
      </w:pPr>
      <w:del w:id="684" w:author="Jasbinder Singh" w:date="2017-09-20T18:51:00Z">
        <w:r w:rsidDel="00C16829">
          <w:delText>Make live announcement</w:delText>
        </w:r>
      </w:del>
      <w:ins w:id="685" w:author="Jasbinder Singh" w:date="2017-09-20T18:51:00Z">
        <w:r w:rsidR="00C16829">
          <w:t>Making Lo</w:t>
        </w:r>
      </w:ins>
      <w:ins w:id="686" w:author="Jasbinder Singh" w:date="2017-09-20T18:52:00Z">
        <w:r w:rsidR="00C16829">
          <w:t>ng Line Public Address (LLPA)</w:t>
        </w:r>
      </w:ins>
    </w:p>
    <w:p w14:paraId="1AA01756" w14:textId="712466EF" w:rsidR="00C16829" w:rsidRDefault="00C16829" w:rsidP="00985E16">
      <w:pPr>
        <w:pStyle w:val="ListParagraph"/>
        <w:numPr>
          <w:ilvl w:val="0"/>
          <w:numId w:val="29"/>
        </w:numPr>
        <w:spacing w:line="360" w:lineRule="auto"/>
        <w:jc w:val="both"/>
        <w:rPr>
          <w:ins w:id="687" w:author="Jasbinder Singh" w:date="2017-09-20T18:51:00Z"/>
        </w:rPr>
      </w:pPr>
      <w:ins w:id="688" w:author="Jasbinder Singh" w:date="2017-09-20T18:52:00Z">
        <w:r>
          <w:t xml:space="preserve">Making </w:t>
        </w:r>
        <w:proofErr w:type="spellStart"/>
        <w:r>
          <w:t>Autimatic</w:t>
        </w:r>
        <w:proofErr w:type="spellEnd"/>
        <w:r>
          <w:t xml:space="preserve"> Long Line Public Address (ALLPA) base on </w:t>
        </w:r>
        <w:proofErr w:type="spellStart"/>
        <w:r>
          <w:t>signalling</w:t>
        </w:r>
        <w:proofErr w:type="spellEnd"/>
        <w:r>
          <w:t xml:space="preserve"> system inform</w:t>
        </w:r>
      </w:ins>
      <w:ins w:id="689" w:author="Jasbinder Singh" w:date="2017-09-20T18:53:00Z">
        <w:r>
          <w:t xml:space="preserve">ation. </w:t>
        </w:r>
      </w:ins>
    </w:p>
    <w:p w14:paraId="75BFCBB1" w14:textId="73E85D08" w:rsidR="00C16829" w:rsidRDefault="00C16829" w:rsidP="00985E16">
      <w:pPr>
        <w:pStyle w:val="ListParagraph"/>
        <w:numPr>
          <w:ilvl w:val="0"/>
          <w:numId w:val="29"/>
        </w:numPr>
        <w:spacing w:line="360" w:lineRule="auto"/>
        <w:jc w:val="both"/>
        <w:rPr>
          <w:ins w:id="690" w:author="Jasbinder Singh" w:date="2017-09-20T18:51:00Z"/>
        </w:rPr>
      </w:pPr>
      <w:ins w:id="691" w:author="Jasbinder Singh" w:date="2017-09-20T18:51:00Z">
        <w:r>
          <w:t xml:space="preserve">Making Pre-Recorded </w:t>
        </w:r>
        <w:proofErr w:type="spellStart"/>
        <w:r>
          <w:t>Annoucements</w:t>
        </w:r>
        <w:proofErr w:type="spellEnd"/>
        <w:r>
          <w:t>.</w:t>
        </w:r>
      </w:ins>
    </w:p>
    <w:p w14:paraId="3445F644" w14:textId="58374B92" w:rsidR="00C16829" w:rsidRDefault="00C16829" w:rsidP="00985E16">
      <w:pPr>
        <w:pStyle w:val="ListParagraph"/>
        <w:numPr>
          <w:ilvl w:val="0"/>
          <w:numId w:val="29"/>
        </w:numPr>
        <w:spacing w:line="360" w:lineRule="auto"/>
        <w:jc w:val="both"/>
      </w:pPr>
    </w:p>
    <w:p w14:paraId="3AF91D35" w14:textId="65B8EB06" w:rsidR="006B4B05" w:rsidDel="00C16829" w:rsidRDefault="006B4B05" w:rsidP="00985E16">
      <w:pPr>
        <w:spacing w:line="360" w:lineRule="auto"/>
        <w:jc w:val="both"/>
        <w:rPr>
          <w:del w:id="692" w:author="Jasbinder Singh" w:date="2017-09-20T18:53:00Z"/>
        </w:rPr>
      </w:pPr>
      <w:del w:id="693" w:author="Jasbinder Singh" w:date="2017-09-20T18:53:00Z">
        <w:r w:rsidDel="00C16829">
          <w:delText>SCADA System are planning to have two mode of announcement operation, which are:</w:delText>
        </w:r>
      </w:del>
    </w:p>
    <w:p w14:paraId="01E23C32" w14:textId="021D39FF" w:rsidR="006B4B05" w:rsidDel="00C16829" w:rsidRDefault="006B4B05" w:rsidP="00985E16">
      <w:pPr>
        <w:pStyle w:val="ListParagraph"/>
        <w:numPr>
          <w:ilvl w:val="0"/>
          <w:numId w:val="30"/>
        </w:numPr>
        <w:spacing w:line="360" w:lineRule="auto"/>
        <w:jc w:val="both"/>
        <w:rPr>
          <w:del w:id="694" w:author="Jasbinder Singh" w:date="2017-09-20T18:53:00Z"/>
        </w:rPr>
      </w:pPr>
      <w:del w:id="695" w:author="Jasbinder Singh" w:date="2017-09-20T18:53:00Z">
        <w:r w:rsidDel="00C16829">
          <w:delText>Manual Announcement Mode</w:delText>
        </w:r>
      </w:del>
    </w:p>
    <w:p w14:paraId="5F2BF7A5" w14:textId="3646A5EF" w:rsidR="006B4B05" w:rsidDel="00C16829" w:rsidRDefault="006B4B05" w:rsidP="00985E16">
      <w:pPr>
        <w:pStyle w:val="ListParagraph"/>
        <w:numPr>
          <w:ilvl w:val="0"/>
          <w:numId w:val="30"/>
        </w:numPr>
        <w:spacing w:line="360" w:lineRule="auto"/>
        <w:jc w:val="both"/>
        <w:rPr>
          <w:del w:id="696" w:author="Jasbinder Singh" w:date="2017-09-20T18:53:00Z"/>
        </w:rPr>
      </w:pPr>
      <w:del w:id="697" w:author="Jasbinder Singh" w:date="2017-09-20T18:53:00Z">
        <w:r w:rsidDel="00C16829">
          <w:delText>Automatic Announcement Mode</w:delText>
        </w:r>
      </w:del>
    </w:p>
    <w:p w14:paraId="34C85899" w14:textId="498691EC" w:rsidR="006B4B05" w:rsidRDefault="006B4B05" w:rsidP="00985E16">
      <w:pPr>
        <w:spacing w:line="360" w:lineRule="auto"/>
        <w:jc w:val="both"/>
      </w:pPr>
      <w:r>
        <w:t xml:space="preserve">Manual Announcement Operation Mode means that the announcement operation process will be done manually by the operator. In Manual Announcement Mode, Operator can make live announcement as well as pre-recorded announcement. In Manual Announcement Operation Mode, Operator should select manually for the station, zone, </w:t>
      </w:r>
      <w:proofErr w:type="gramStart"/>
      <w:r>
        <w:t>and also</w:t>
      </w:r>
      <w:proofErr w:type="gramEnd"/>
      <w:r>
        <w:t xml:space="preserve"> for the pre-recorded announcement if the operator decides to make pre-recorded announcement. This announcement also can be configured to be cyclical or just </w:t>
      </w:r>
      <w:r w:rsidR="00985E16">
        <w:t>one-time</w:t>
      </w:r>
      <w:r>
        <w:t xml:space="preserve"> announcement.</w:t>
      </w:r>
    </w:p>
    <w:p w14:paraId="04FBC665" w14:textId="77777777" w:rsidR="006B4B05" w:rsidRDefault="006B4B05" w:rsidP="00985E16">
      <w:pPr>
        <w:spacing w:line="360" w:lineRule="auto"/>
        <w:jc w:val="both"/>
      </w:pPr>
      <w:r>
        <w:t>Automatic Announcement Operation Mode will only use pre-recorded announcement. The Automatic Announcement Operation Mode will be able to be configure by the operator. Automatic Announcement Operation Mode will be applied regarding of the following operation:</w:t>
      </w:r>
    </w:p>
    <w:p w14:paraId="49F6B7E1" w14:textId="77777777" w:rsidR="006B4B05" w:rsidRDefault="006B4B05" w:rsidP="00985E16">
      <w:pPr>
        <w:pStyle w:val="ListParagraph"/>
        <w:numPr>
          <w:ilvl w:val="0"/>
          <w:numId w:val="31"/>
        </w:numPr>
        <w:spacing w:line="360" w:lineRule="auto"/>
        <w:jc w:val="both"/>
      </w:pPr>
      <w:r>
        <w:t>Train Information Announcement</w:t>
      </w:r>
    </w:p>
    <w:p w14:paraId="18F90C81" w14:textId="58589D44" w:rsidR="006B4B05" w:rsidRDefault="006B4B05" w:rsidP="00985E16">
      <w:pPr>
        <w:pStyle w:val="ListParagraph"/>
        <w:numPr>
          <w:ilvl w:val="0"/>
          <w:numId w:val="31"/>
        </w:numPr>
        <w:spacing w:line="360" w:lineRule="auto"/>
        <w:jc w:val="both"/>
      </w:pPr>
      <w:r>
        <w:t xml:space="preserve">Alarm information on the </w:t>
      </w:r>
      <w:proofErr w:type="gramStart"/>
      <w:r>
        <w:t>particular station</w:t>
      </w:r>
      <w:proofErr w:type="gramEnd"/>
      <w:ins w:id="698" w:author="Jasbinder Singh" w:date="2017-09-20T18:55:00Z">
        <w:r w:rsidR="00C16829">
          <w:t xml:space="preserve"> (Fire Alarm)</w:t>
        </w:r>
      </w:ins>
      <w:del w:id="699" w:author="Jasbinder Singh" w:date="2017-09-20T18:55:00Z">
        <w:r w:rsidDel="00C16829">
          <w:delText>.</w:delText>
        </w:r>
      </w:del>
    </w:p>
    <w:p w14:paraId="25617B92" w14:textId="77777777" w:rsidR="006B4B05" w:rsidRDefault="006B4B05" w:rsidP="00985E16">
      <w:pPr>
        <w:pStyle w:val="ListParagraph"/>
        <w:numPr>
          <w:ilvl w:val="0"/>
          <w:numId w:val="31"/>
        </w:numPr>
        <w:spacing w:line="360" w:lineRule="auto"/>
        <w:jc w:val="both"/>
      </w:pPr>
      <w:r>
        <w:t xml:space="preserve">Pre-Configured Information on the </w:t>
      </w:r>
      <w:proofErr w:type="gramStart"/>
      <w:r>
        <w:t>particular station</w:t>
      </w:r>
      <w:proofErr w:type="gramEnd"/>
      <w:r>
        <w:t>.</w:t>
      </w:r>
    </w:p>
    <w:p w14:paraId="27CE4730" w14:textId="77777777" w:rsidR="006B4B05" w:rsidRDefault="006B4B05" w:rsidP="00985E16">
      <w:pPr>
        <w:spacing w:line="360" w:lineRule="auto"/>
        <w:jc w:val="both"/>
      </w:pPr>
      <w:r>
        <w:t>Train information Announcement consist of the following information:</w:t>
      </w:r>
    </w:p>
    <w:p w14:paraId="2F8DCA4A" w14:textId="77777777" w:rsidR="006B4B05" w:rsidRDefault="006B4B05" w:rsidP="00985E16">
      <w:pPr>
        <w:pStyle w:val="ListParagraph"/>
        <w:numPr>
          <w:ilvl w:val="0"/>
          <w:numId w:val="32"/>
        </w:numPr>
        <w:spacing w:line="360" w:lineRule="auto"/>
        <w:jc w:val="both"/>
      </w:pPr>
      <w:r>
        <w:t>Next Train expected arrival time announcement</w:t>
      </w:r>
    </w:p>
    <w:p w14:paraId="6D964828" w14:textId="77777777" w:rsidR="006B4B05" w:rsidRDefault="006B4B05" w:rsidP="00985E16">
      <w:pPr>
        <w:pStyle w:val="ListParagraph"/>
        <w:numPr>
          <w:ilvl w:val="0"/>
          <w:numId w:val="32"/>
        </w:numPr>
        <w:spacing w:line="360" w:lineRule="auto"/>
        <w:jc w:val="both"/>
      </w:pPr>
      <w:r>
        <w:t xml:space="preserve">Train Approaching and </w:t>
      </w:r>
      <w:proofErr w:type="spellStart"/>
      <w:r>
        <w:t>passanger</w:t>
      </w:r>
      <w:proofErr w:type="spellEnd"/>
      <w:r>
        <w:t xml:space="preserve"> warning according to the train approaching announcement.</w:t>
      </w:r>
    </w:p>
    <w:p w14:paraId="395B071D" w14:textId="47F4CB65" w:rsidR="006B4B05" w:rsidDel="00C16829" w:rsidRDefault="006B4B05" w:rsidP="00985E16">
      <w:pPr>
        <w:pStyle w:val="ListParagraph"/>
        <w:numPr>
          <w:ilvl w:val="0"/>
          <w:numId w:val="32"/>
        </w:numPr>
        <w:spacing w:line="360" w:lineRule="auto"/>
        <w:jc w:val="both"/>
        <w:rPr>
          <w:del w:id="700" w:author="Jasbinder Singh" w:date="2017-09-20T18:56:00Z"/>
        </w:rPr>
      </w:pPr>
      <w:del w:id="701" w:author="Jasbinder Singh" w:date="2017-09-20T18:56:00Z">
        <w:r w:rsidDel="00C16829">
          <w:lastRenderedPageBreak/>
          <w:delText>Announcement on train d</w:delText>
        </w:r>
      </w:del>
      <w:del w:id="702" w:author="Jasbinder Singh" w:date="2017-09-20T18:55:00Z">
        <w:r w:rsidDel="00C16829">
          <w:delText>welling</w:delText>
        </w:r>
      </w:del>
      <w:del w:id="703" w:author="Jasbinder Singh" w:date="2017-09-20T18:56:00Z">
        <w:r w:rsidDel="00C16829">
          <w:delText xml:space="preserve"> time.</w:delText>
        </w:r>
      </w:del>
    </w:p>
    <w:p w14:paraId="742CC29E" w14:textId="77777777" w:rsidR="006B4B05" w:rsidRDefault="006B4B05" w:rsidP="00985E16">
      <w:pPr>
        <w:spacing w:line="360" w:lineRule="auto"/>
        <w:jc w:val="both"/>
      </w:pPr>
      <w:r>
        <w:t xml:space="preserve">Train Information Announcement will only announce at the zone platform to give information to the </w:t>
      </w:r>
      <w:proofErr w:type="spellStart"/>
      <w:r>
        <w:t>passanger</w:t>
      </w:r>
      <w:proofErr w:type="spellEnd"/>
      <w:r>
        <w:t xml:space="preserve"> at the related platform area.</w:t>
      </w:r>
    </w:p>
    <w:p w14:paraId="7433147E" w14:textId="77777777" w:rsidR="006B4B05" w:rsidRDefault="006B4B05" w:rsidP="00985E16">
      <w:pPr>
        <w:spacing w:line="360" w:lineRule="auto"/>
        <w:jc w:val="both"/>
      </w:pPr>
      <w:r>
        <w:t>Alarm information announcement will be categorize based on the alarm purpose. This can be based on alarm level, location, or intended actor (public or non-public).</w:t>
      </w:r>
    </w:p>
    <w:p w14:paraId="66A61198" w14:textId="41A9C904" w:rsidR="006B4B05" w:rsidRDefault="006B4B05" w:rsidP="00985E16">
      <w:pPr>
        <w:spacing w:line="360" w:lineRule="auto"/>
        <w:jc w:val="both"/>
        <w:rPr>
          <w:ins w:id="704" w:author="Jasbinder Singh" w:date="2017-09-20T18:57:00Z"/>
        </w:rPr>
      </w:pPr>
      <w:r>
        <w:t xml:space="preserve">Pre-Configured Information </w:t>
      </w:r>
      <w:proofErr w:type="spellStart"/>
      <w:r>
        <w:t>Announncement</w:t>
      </w:r>
      <w:proofErr w:type="spellEnd"/>
      <w:r>
        <w:t xml:space="preserve"> is the announcement on the </w:t>
      </w:r>
      <w:proofErr w:type="gramStart"/>
      <w:r>
        <w:t>particular station</w:t>
      </w:r>
      <w:proofErr w:type="gramEnd"/>
      <w:r>
        <w:t xml:space="preserve"> and zone that will be created by the </w:t>
      </w:r>
      <w:commentRangeStart w:id="705"/>
      <w:r>
        <w:t>operator</w:t>
      </w:r>
      <w:commentRangeEnd w:id="705"/>
      <w:r w:rsidR="00C16829">
        <w:rPr>
          <w:rStyle w:val="CommentReference"/>
          <w:rFonts w:eastAsia="Times New Roman" w:cs="Times New Roman"/>
          <w:lang w:eastAsia="en-US"/>
        </w:rPr>
        <w:commentReference w:id="705"/>
      </w:r>
      <w:r>
        <w:t>.</w:t>
      </w:r>
    </w:p>
    <w:p w14:paraId="29917F1D" w14:textId="77777777" w:rsidR="00C16829" w:rsidRDefault="00C16829" w:rsidP="00985E16">
      <w:pPr>
        <w:spacing w:line="360" w:lineRule="auto"/>
        <w:jc w:val="both"/>
      </w:pPr>
    </w:p>
    <w:p w14:paraId="0BFDDCBF" w14:textId="6376F2A5" w:rsidR="006B4B05" w:rsidRPr="0031584B" w:rsidRDefault="006B4B05" w:rsidP="00A12551">
      <w:pPr>
        <w:pStyle w:val="TCHeading111"/>
        <w:numPr>
          <w:ilvl w:val="2"/>
          <w:numId w:val="8"/>
        </w:numPr>
      </w:pPr>
      <w:bookmarkStart w:id="706" w:name="_Toc489079248"/>
      <w:bookmarkStart w:id="707" w:name="_Toc492278941"/>
      <w:r>
        <w:t xml:space="preserve">SCADA - </w:t>
      </w:r>
      <w:r w:rsidRPr="0031584B">
        <w:t>Public Information Display (PID)</w:t>
      </w:r>
      <w:bookmarkEnd w:id="706"/>
      <w:bookmarkEnd w:id="707"/>
      <w:r>
        <w:t xml:space="preserve"> </w:t>
      </w:r>
    </w:p>
    <w:p w14:paraId="250A4DC6" w14:textId="77777777" w:rsidR="006B4B05" w:rsidRDefault="006B4B05" w:rsidP="00985E16">
      <w:pPr>
        <w:spacing w:line="360" w:lineRule="auto"/>
        <w:jc w:val="both"/>
      </w:pPr>
      <w:r>
        <w:t xml:space="preserve">Public Information Display (PID) is a system or equipment that will be displayed a text message information. PID system should be integrated with the PA System, So SCADA System will automatically be interconnected with the PID system, because it has </w:t>
      </w:r>
      <w:proofErr w:type="gramStart"/>
      <w:r>
        <w:t>been connected with</w:t>
      </w:r>
      <w:proofErr w:type="gramEnd"/>
      <w:r>
        <w:t xml:space="preserve"> PA System at PA Server in the OCC.</w:t>
      </w:r>
    </w:p>
    <w:p w14:paraId="17567C39" w14:textId="77777777" w:rsidR="006B4B05" w:rsidRDefault="006B4B05" w:rsidP="00985E16">
      <w:pPr>
        <w:spacing w:line="360" w:lineRule="auto"/>
        <w:jc w:val="both"/>
      </w:pPr>
      <w:r>
        <w:t xml:space="preserve">The PID Display will be in the form of LED dot matrix display panels, so it will be mainly used to display real time train arrival information. SCADA System will monitor PID system equipment for health status and alarm. </w:t>
      </w:r>
      <w:proofErr w:type="gramStart"/>
      <w:r>
        <w:t>And also</w:t>
      </w:r>
      <w:proofErr w:type="gramEnd"/>
      <w:r>
        <w:t>, SCADA system will be allowed to send command control to the PID system in the form of the following:</w:t>
      </w:r>
    </w:p>
    <w:p w14:paraId="6BE861A2" w14:textId="77777777" w:rsidR="006B4B05" w:rsidRDefault="006B4B05" w:rsidP="00985E16">
      <w:pPr>
        <w:pStyle w:val="ListParagraph"/>
        <w:numPr>
          <w:ilvl w:val="0"/>
          <w:numId w:val="33"/>
        </w:numPr>
        <w:spacing w:line="360" w:lineRule="auto"/>
        <w:jc w:val="both"/>
      </w:pPr>
      <w:r>
        <w:t>Sending Text Message.</w:t>
      </w:r>
    </w:p>
    <w:p w14:paraId="4CF67644" w14:textId="77777777" w:rsidR="006B4B05" w:rsidRDefault="006B4B05" w:rsidP="00985E16">
      <w:pPr>
        <w:spacing w:line="360" w:lineRule="auto"/>
        <w:jc w:val="both"/>
      </w:pPr>
      <w:r>
        <w:t>There will be two mode of messaging PID System by SCADA System, which are:</w:t>
      </w:r>
    </w:p>
    <w:p w14:paraId="2623F6A1" w14:textId="77777777" w:rsidR="006B4B05" w:rsidRDefault="006B4B05" w:rsidP="00985E16">
      <w:pPr>
        <w:pStyle w:val="ListParagraph"/>
        <w:numPr>
          <w:ilvl w:val="0"/>
          <w:numId w:val="33"/>
        </w:numPr>
        <w:spacing w:line="360" w:lineRule="auto"/>
        <w:jc w:val="both"/>
      </w:pPr>
      <w:r>
        <w:t>Manual Messaging Mode</w:t>
      </w:r>
    </w:p>
    <w:p w14:paraId="4CB955DB" w14:textId="77777777" w:rsidR="006B4B05" w:rsidRDefault="006B4B05" w:rsidP="00985E16">
      <w:pPr>
        <w:pStyle w:val="ListParagraph"/>
        <w:numPr>
          <w:ilvl w:val="0"/>
          <w:numId w:val="33"/>
        </w:numPr>
        <w:spacing w:line="360" w:lineRule="auto"/>
        <w:jc w:val="both"/>
      </w:pPr>
      <w:r>
        <w:t>Automatic Messaging Mode</w:t>
      </w:r>
    </w:p>
    <w:p w14:paraId="7D1F8474" w14:textId="77777777" w:rsidR="006B4B05" w:rsidRDefault="006B4B05" w:rsidP="00985E16">
      <w:pPr>
        <w:spacing w:line="360" w:lineRule="auto"/>
        <w:jc w:val="both"/>
      </w:pPr>
      <w:r>
        <w:t xml:space="preserve">Manual </w:t>
      </w:r>
      <w:proofErr w:type="spellStart"/>
      <w:r>
        <w:t>Messsaging</w:t>
      </w:r>
      <w:proofErr w:type="spellEnd"/>
      <w:r>
        <w:t xml:space="preserve"> Mode will be used for operator to display message on the PID display manually. In this mode, operator need to enter the message he or she want to display. The Message will also able to be configured cyclical in the specific time or just </w:t>
      </w:r>
      <w:proofErr w:type="gramStart"/>
      <w:r>
        <w:t>one time</w:t>
      </w:r>
      <w:proofErr w:type="gramEnd"/>
      <w:r>
        <w:t xml:space="preserve"> message.</w:t>
      </w:r>
    </w:p>
    <w:p w14:paraId="3D294470" w14:textId="77777777" w:rsidR="006B4B05" w:rsidRDefault="006B4B05" w:rsidP="00985E16">
      <w:pPr>
        <w:spacing w:line="360" w:lineRule="auto"/>
        <w:jc w:val="both"/>
      </w:pPr>
      <w:r>
        <w:t>Automatic Messaging Mode will be applied regarding of the following operation:</w:t>
      </w:r>
    </w:p>
    <w:p w14:paraId="73333E8C" w14:textId="77777777" w:rsidR="006B4B05" w:rsidRDefault="006B4B05" w:rsidP="00985E16">
      <w:pPr>
        <w:pStyle w:val="ListParagraph"/>
        <w:numPr>
          <w:ilvl w:val="0"/>
          <w:numId w:val="34"/>
        </w:numPr>
        <w:spacing w:line="360" w:lineRule="auto"/>
        <w:jc w:val="both"/>
      </w:pPr>
      <w:r>
        <w:t>Train information message</w:t>
      </w:r>
    </w:p>
    <w:p w14:paraId="0FF3741A" w14:textId="77777777" w:rsidR="006B4B05" w:rsidRDefault="006B4B05" w:rsidP="00985E16">
      <w:pPr>
        <w:spacing w:line="360" w:lineRule="auto"/>
        <w:jc w:val="both"/>
      </w:pPr>
      <w:r>
        <w:t>Train Information Message will be displayed but should not be limited to the following information:</w:t>
      </w:r>
    </w:p>
    <w:p w14:paraId="09B9CB03" w14:textId="77777777" w:rsidR="006B4B05" w:rsidRDefault="006B4B05" w:rsidP="00985E16">
      <w:pPr>
        <w:pStyle w:val="ListParagraph"/>
        <w:numPr>
          <w:ilvl w:val="0"/>
          <w:numId w:val="35"/>
        </w:numPr>
        <w:spacing w:line="360" w:lineRule="auto"/>
        <w:jc w:val="both"/>
      </w:pPr>
      <w:r>
        <w:lastRenderedPageBreak/>
        <w:t>Next Train Expected Arrival Time</w:t>
      </w:r>
    </w:p>
    <w:p w14:paraId="37ADE318" w14:textId="77777777" w:rsidR="006B4B05" w:rsidRDefault="006B4B05" w:rsidP="00985E16">
      <w:pPr>
        <w:pStyle w:val="ListParagraph"/>
        <w:numPr>
          <w:ilvl w:val="0"/>
          <w:numId w:val="35"/>
        </w:numPr>
        <w:spacing w:line="360" w:lineRule="auto"/>
        <w:jc w:val="both"/>
      </w:pPr>
      <w:r>
        <w:t>Train Approaching.</w:t>
      </w:r>
    </w:p>
    <w:p w14:paraId="2FC4EA5A" w14:textId="7EA8208E" w:rsidR="00985E16" w:rsidRDefault="00985E16" w:rsidP="00985E16">
      <w:pPr>
        <w:pStyle w:val="ListParagraph"/>
        <w:spacing w:line="360" w:lineRule="auto"/>
        <w:ind w:left="780"/>
        <w:jc w:val="both"/>
      </w:pPr>
      <w:r>
        <w:br w:type="page"/>
      </w:r>
    </w:p>
    <w:p w14:paraId="24EDE19E" w14:textId="79FB10EA" w:rsidR="006B4B05" w:rsidRPr="0031584B" w:rsidRDefault="006B4B05" w:rsidP="00985E16">
      <w:pPr>
        <w:pStyle w:val="TCHeading111"/>
        <w:numPr>
          <w:ilvl w:val="2"/>
          <w:numId w:val="8"/>
        </w:numPr>
      </w:pPr>
      <w:bookmarkStart w:id="708" w:name="_Toc489079249"/>
      <w:bookmarkStart w:id="709" w:name="_Toc492278942"/>
      <w:r>
        <w:lastRenderedPageBreak/>
        <w:t xml:space="preserve">SCADA - </w:t>
      </w:r>
      <w:r w:rsidRPr="0031584B">
        <w:t xml:space="preserve">VoIP and </w:t>
      </w:r>
      <w:proofErr w:type="spellStart"/>
      <w:r w:rsidRPr="0031584B">
        <w:t>Passanger</w:t>
      </w:r>
      <w:proofErr w:type="spellEnd"/>
      <w:r w:rsidRPr="0031584B">
        <w:t xml:space="preserve"> Help Point (PHP)</w:t>
      </w:r>
      <w:bookmarkEnd w:id="708"/>
      <w:bookmarkEnd w:id="709"/>
    </w:p>
    <w:p w14:paraId="54F53254" w14:textId="77777777" w:rsidR="006B4B05" w:rsidRDefault="006B4B05" w:rsidP="00985E16">
      <w:pPr>
        <w:spacing w:line="360" w:lineRule="auto"/>
        <w:jc w:val="both"/>
      </w:pPr>
      <w:r>
        <w:t xml:space="preserve">For the Voice Over IP (VoIP) System, SCADA system will only monitor for equipment health status and alarm. So, there will be no command control from SCADA system to the VoIP System. </w:t>
      </w:r>
    </w:p>
    <w:p w14:paraId="5D98A8BD" w14:textId="77777777" w:rsidR="006B4B05" w:rsidRDefault="006B4B05" w:rsidP="00985E16">
      <w:pPr>
        <w:spacing w:line="360" w:lineRule="auto"/>
        <w:jc w:val="both"/>
      </w:pPr>
      <w:proofErr w:type="spellStart"/>
      <w:r>
        <w:t>Passanger</w:t>
      </w:r>
      <w:proofErr w:type="spellEnd"/>
      <w:r>
        <w:t xml:space="preserve"> Help Point (PHP) System will consist of intercom like communication equipment which will be installed usually at the elevator to allow for the passenger to communicate with the operator. </w:t>
      </w:r>
    </w:p>
    <w:p w14:paraId="448E4DE6" w14:textId="77777777" w:rsidR="006B4B05" w:rsidRPr="00130CD3" w:rsidRDefault="006B4B05" w:rsidP="006B4B05">
      <w:r w:rsidRPr="00130CD3">
        <w:t xml:space="preserve">Following shown block diagram of SCADA System and PHP system operational concept. </w:t>
      </w:r>
    </w:p>
    <w:p w14:paraId="73178E70" w14:textId="77777777" w:rsidR="00130CD3" w:rsidRPr="00130CD3" w:rsidRDefault="006B4B05" w:rsidP="00130CD3">
      <w:pPr>
        <w:keepNext/>
        <w:jc w:val="center"/>
      </w:pPr>
      <w:r w:rsidRPr="00130CD3">
        <w:object w:dxaOrig="7965" w:dyaOrig="4291" w14:anchorId="2528A3ED">
          <v:shape id="_x0000_i1028" type="#_x0000_t75" style="width:397.45pt;height:213.7pt" o:ole="">
            <v:imagedata r:id="rId118" o:title=""/>
          </v:shape>
          <o:OLEObject Type="Embed" ProgID="Visio.Drawing.15" ShapeID="_x0000_i1028" DrawAspect="Content" ObjectID="_1567441572" r:id="rId119"/>
        </w:object>
      </w:r>
    </w:p>
    <w:p w14:paraId="58FC7E4F" w14:textId="435DB127" w:rsidR="006B4B05" w:rsidRPr="00130CD3" w:rsidRDefault="00130CD3" w:rsidP="00130CD3">
      <w:pPr>
        <w:pStyle w:val="Caption"/>
        <w:jc w:val="center"/>
      </w:pPr>
      <w:bookmarkStart w:id="710" w:name="_Toc491988684"/>
      <w:r w:rsidRPr="00130CD3">
        <w:t xml:space="preserve">Figure </w:t>
      </w:r>
      <w:fldSimple w:instr=" SEQ Figure \* ARABIC ">
        <w:r w:rsidR="006E34F4">
          <w:rPr>
            <w:noProof/>
          </w:rPr>
          <w:t>33</w:t>
        </w:r>
      </w:fldSimple>
      <w:r w:rsidRPr="00130CD3">
        <w:t xml:space="preserve"> - SCADA System and PHP system Operational Concept</w:t>
      </w:r>
      <w:bookmarkEnd w:id="710"/>
    </w:p>
    <w:p w14:paraId="698676D6" w14:textId="77777777" w:rsidR="006B4B05" w:rsidRPr="00130CD3" w:rsidRDefault="006B4B05" w:rsidP="00B245D5">
      <w:pPr>
        <w:pStyle w:val="ListParagraph"/>
        <w:numPr>
          <w:ilvl w:val="1"/>
          <w:numId w:val="26"/>
        </w:numPr>
        <w:spacing w:line="360" w:lineRule="auto"/>
        <w:jc w:val="both"/>
      </w:pPr>
      <w:r w:rsidRPr="00130CD3">
        <w:t xml:space="preserve">When a </w:t>
      </w:r>
      <w:proofErr w:type="spellStart"/>
      <w:r w:rsidRPr="00130CD3">
        <w:t>passanger</w:t>
      </w:r>
      <w:proofErr w:type="spellEnd"/>
      <w:r w:rsidRPr="00130CD3">
        <w:t xml:space="preserve"> initiate communication with the operator through PHP device, </w:t>
      </w:r>
    </w:p>
    <w:p w14:paraId="6689DD49" w14:textId="2EB19F55" w:rsidR="006B4B05" w:rsidRPr="00130CD3" w:rsidRDefault="006B4B05" w:rsidP="00B245D5">
      <w:pPr>
        <w:pStyle w:val="ListParagraph"/>
        <w:numPr>
          <w:ilvl w:val="1"/>
          <w:numId w:val="26"/>
        </w:numPr>
        <w:spacing w:line="360" w:lineRule="auto"/>
        <w:jc w:val="both"/>
      </w:pPr>
      <w:r w:rsidRPr="00130CD3">
        <w:t xml:space="preserve">PHP system will pass to </w:t>
      </w:r>
      <w:ins w:id="711" w:author="Jasbinder Singh" w:date="2017-09-20T19:02:00Z">
        <w:r w:rsidR="0050195C">
          <w:t xml:space="preserve">CXS Server which will further send the status of PHP to </w:t>
        </w:r>
      </w:ins>
      <w:r w:rsidRPr="00130CD3">
        <w:t>SCADA system</w:t>
      </w:r>
    </w:p>
    <w:p w14:paraId="51FB28CA" w14:textId="77777777" w:rsidR="006B4B05" w:rsidRPr="00130CD3" w:rsidRDefault="006B4B05" w:rsidP="00B245D5">
      <w:pPr>
        <w:pStyle w:val="ListParagraph"/>
        <w:numPr>
          <w:ilvl w:val="1"/>
          <w:numId w:val="26"/>
        </w:numPr>
        <w:spacing w:line="360" w:lineRule="auto"/>
        <w:jc w:val="both"/>
      </w:pPr>
      <w:r w:rsidRPr="00130CD3">
        <w:t xml:space="preserve">SCADA system will monitor this action, indication for the active PHP equipment in SCADA Workstation to inform the operator at OCC that there is a call from the passenger through PHP System. </w:t>
      </w:r>
      <w:commentRangeStart w:id="712"/>
      <w:r w:rsidRPr="00130CD3">
        <w:t>Operator then can decide to take the call from PHP Equipment</w:t>
      </w:r>
      <w:commentRangeEnd w:id="712"/>
      <w:r w:rsidR="00B65C1D">
        <w:rPr>
          <w:rStyle w:val="CommentReference"/>
          <w:rFonts w:eastAsia="Times New Roman" w:cs="Times New Roman"/>
          <w:lang w:eastAsia="en-US"/>
        </w:rPr>
        <w:commentReference w:id="712"/>
      </w:r>
    </w:p>
    <w:p w14:paraId="2B589D1C" w14:textId="77777777" w:rsidR="006B4B05" w:rsidRPr="00130CD3" w:rsidRDefault="006B4B05" w:rsidP="00B245D5">
      <w:pPr>
        <w:pStyle w:val="ListParagraph"/>
        <w:numPr>
          <w:ilvl w:val="1"/>
          <w:numId w:val="26"/>
        </w:numPr>
        <w:spacing w:line="360" w:lineRule="auto"/>
        <w:jc w:val="both"/>
      </w:pPr>
      <w:r w:rsidRPr="00130CD3">
        <w:t xml:space="preserve">Send the information to the CCTV process to point </w:t>
      </w:r>
      <w:proofErr w:type="gramStart"/>
      <w:r w:rsidRPr="00130CD3">
        <w:t>particular camera</w:t>
      </w:r>
      <w:proofErr w:type="gramEnd"/>
      <w:r w:rsidRPr="00130CD3">
        <w:t xml:space="preserve"> to the active PHP equipment, and zoom in if necessary</w:t>
      </w:r>
    </w:p>
    <w:p w14:paraId="018FF8D8" w14:textId="77777777" w:rsidR="006B4B05" w:rsidRPr="00130CD3" w:rsidRDefault="006B4B05" w:rsidP="00B245D5">
      <w:pPr>
        <w:pStyle w:val="ListParagraph"/>
        <w:numPr>
          <w:ilvl w:val="1"/>
          <w:numId w:val="26"/>
        </w:numPr>
        <w:spacing w:line="360" w:lineRule="auto"/>
        <w:jc w:val="both"/>
      </w:pPr>
      <w:commentRangeStart w:id="713"/>
      <w:r w:rsidRPr="00130CD3">
        <w:t>All status and alarm informed to SCADA operator. SCADA operator will give response and call technician to checking related alarm</w:t>
      </w:r>
    </w:p>
    <w:p w14:paraId="0B4A1664" w14:textId="77777777" w:rsidR="006B4B05" w:rsidRPr="00130CD3" w:rsidRDefault="006B4B05" w:rsidP="00B245D5">
      <w:pPr>
        <w:pStyle w:val="ListParagraph"/>
        <w:numPr>
          <w:ilvl w:val="1"/>
          <w:numId w:val="26"/>
        </w:numPr>
        <w:spacing w:line="360" w:lineRule="auto"/>
        <w:jc w:val="both"/>
      </w:pPr>
      <w:r w:rsidRPr="00130CD3">
        <w:t>Technician will follow up SCADA operator report and troubleshooting</w:t>
      </w:r>
    </w:p>
    <w:p w14:paraId="3449BC58" w14:textId="77777777" w:rsidR="006B4B05" w:rsidRPr="00130CD3" w:rsidRDefault="006B4B05" w:rsidP="00B245D5">
      <w:pPr>
        <w:pStyle w:val="ListParagraph"/>
        <w:numPr>
          <w:ilvl w:val="1"/>
          <w:numId w:val="26"/>
        </w:numPr>
        <w:spacing w:line="360" w:lineRule="auto"/>
        <w:jc w:val="both"/>
      </w:pPr>
      <w:r w:rsidRPr="00130CD3">
        <w:t xml:space="preserve">After checking the alarm, technician give troubleshooting status (solved, waiting spare part, </w:t>
      </w:r>
      <w:proofErr w:type="spellStart"/>
      <w:r w:rsidRPr="00130CD3">
        <w:t>etc</w:t>
      </w:r>
      <w:proofErr w:type="spellEnd"/>
      <w:r w:rsidRPr="00130CD3">
        <w:t>) to SCADA operator</w:t>
      </w:r>
    </w:p>
    <w:p w14:paraId="5A4B0D4B" w14:textId="77777777" w:rsidR="00BF38EB" w:rsidRDefault="00BF38EB" w:rsidP="00281992">
      <w:pPr>
        <w:pStyle w:val="TCText"/>
      </w:pPr>
      <w:bookmarkStart w:id="714" w:name="_Toc489079250"/>
      <w:bookmarkStart w:id="715" w:name="_Toc492278943"/>
      <w:r>
        <w:lastRenderedPageBreak/>
        <w:t>SCADA</w:t>
      </w:r>
      <w:commentRangeEnd w:id="713"/>
      <w:r w:rsidR="00617E86">
        <w:rPr>
          <w:rStyle w:val="CommentReference"/>
          <w:rFonts w:eastAsia="Times New Roman" w:cs="Times New Roman"/>
          <w:b w:val="0"/>
          <w:bCs w:val="0"/>
          <w:lang w:val="en-US" w:bidi="ar-SA"/>
        </w:rPr>
        <w:commentReference w:id="713"/>
      </w:r>
      <w:r>
        <w:t xml:space="preserve"> - </w:t>
      </w:r>
      <w:r w:rsidRPr="0031584B">
        <w:rPr>
          <w:lang w:val="id-ID"/>
        </w:rPr>
        <w:t>AMS/CCTV System</w:t>
      </w:r>
      <w:bookmarkEnd w:id="714"/>
      <w:r>
        <w:t xml:space="preserve"> Design and </w:t>
      </w:r>
      <w:commentRangeStart w:id="716"/>
      <w:r>
        <w:t>Functionality</w:t>
      </w:r>
      <w:bookmarkEnd w:id="715"/>
      <w:commentRangeEnd w:id="716"/>
      <w:r w:rsidR="00617E86">
        <w:rPr>
          <w:rStyle w:val="CommentReference"/>
          <w:rFonts w:eastAsia="Times New Roman" w:cs="Times New Roman"/>
          <w:b w:val="0"/>
          <w:bCs w:val="0"/>
          <w:lang w:val="en-US" w:bidi="ar-SA"/>
        </w:rPr>
        <w:commentReference w:id="716"/>
      </w:r>
    </w:p>
    <w:p w14:paraId="0C49E0DF" w14:textId="77777777" w:rsidR="00BF38EB" w:rsidRPr="00634056" w:rsidRDefault="00BF38EB" w:rsidP="00BF38EB">
      <w:pPr>
        <w:spacing w:line="360" w:lineRule="auto"/>
      </w:pPr>
      <w:r>
        <w:t>Following Shown drawing of SCADA – AMS/CCTV Connection diagram.</w:t>
      </w:r>
    </w:p>
    <w:p w14:paraId="1A795BAF" w14:textId="77777777" w:rsidR="00BF38EB" w:rsidRDefault="00BF38EB" w:rsidP="00BF38EB">
      <w:pPr>
        <w:keepNext/>
      </w:pPr>
      <w:r w:rsidRPr="007F7517">
        <w:rPr>
          <w:noProof/>
          <w:lang w:val="en-GB" w:eastAsia="en-GB"/>
        </w:rPr>
        <w:drawing>
          <wp:inline distT="0" distB="0" distL="0" distR="0" wp14:anchorId="61EC57FC" wp14:editId="42F844F9">
            <wp:extent cx="5549900" cy="451815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49900" cy="4518151"/>
                    </a:xfrm>
                    <a:prstGeom prst="rect">
                      <a:avLst/>
                    </a:prstGeom>
                    <a:noFill/>
                    <a:ln>
                      <a:noFill/>
                    </a:ln>
                  </pic:spPr>
                </pic:pic>
              </a:graphicData>
            </a:graphic>
          </wp:inline>
        </w:drawing>
      </w:r>
    </w:p>
    <w:p w14:paraId="094490B3" w14:textId="364F2596" w:rsidR="00BF38EB" w:rsidRDefault="00BF38EB" w:rsidP="00BF38EB">
      <w:pPr>
        <w:pStyle w:val="Caption"/>
        <w:jc w:val="center"/>
      </w:pPr>
      <w:bookmarkStart w:id="717" w:name="_Toc491988685"/>
      <w:r>
        <w:t xml:space="preserve">Figure </w:t>
      </w:r>
      <w:fldSimple w:instr=" SEQ Figure \* ARABIC ">
        <w:r w:rsidR="006E34F4">
          <w:rPr>
            <w:noProof/>
          </w:rPr>
          <w:t>34</w:t>
        </w:r>
      </w:fldSimple>
      <w:r>
        <w:t xml:space="preserve"> - </w:t>
      </w:r>
      <w:r w:rsidRPr="00ED407C">
        <w:t xml:space="preserve">SCADA – AMS/CCTV </w:t>
      </w:r>
      <w:r>
        <w:t xml:space="preserve">System </w:t>
      </w:r>
      <w:r w:rsidRPr="00ED407C">
        <w:t xml:space="preserve">Connection </w:t>
      </w:r>
      <w:r>
        <w:t>D</w:t>
      </w:r>
      <w:r w:rsidRPr="00ED407C">
        <w:t>iagram</w:t>
      </w:r>
      <w:bookmarkEnd w:id="717"/>
    </w:p>
    <w:p w14:paraId="6EF91B2F" w14:textId="77777777" w:rsidR="00BF38EB" w:rsidRPr="00BF38EB" w:rsidRDefault="00BF38EB" w:rsidP="00BF38EB"/>
    <w:p w14:paraId="266FD3A8" w14:textId="77777777" w:rsidR="00BF38EB" w:rsidRDefault="00BF38EB" w:rsidP="00985E16">
      <w:pPr>
        <w:spacing w:line="360" w:lineRule="auto"/>
        <w:jc w:val="both"/>
      </w:pPr>
      <w:r>
        <w:t>For the Access Management System (AMS), SCADA system will only monitor for equipment health status and alarm. So, there will be no command control from SCADA system to the AMS. The status and alarm data will be gather from AMS/CCTV Server.</w:t>
      </w:r>
    </w:p>
    <w:p w14:paraId="2B17A973" w14:textId="77777777" w:rsidR="00BF38EB" w:rsidRDefault="00BF38EB" w:rsidP="00985E16">
      <w:pPr>
        <w:spacing w:line="360" w:lineRule="auto"/>
        <w:jc w:val="both"/>
      </w:pPr>
      <w:r>
        <w:t xml:space="preserve">CCTV System will consist of IP Based Camera that can be accessed using TCP/IP communication. SCADA system will require to access CCTV camera for live streaming only. All recording will be done by CCTV Server. </w:t>
      </w:r>
      <w:commentRangeStart w:id="718"/>
      <w:r>
        <w:t>But, when in Control Room layout SCADA workstation is happened to be side by side with CCTV Workstation, then SCADA System will no need to access and display CCTV camera image</w:t>
      </w:r>
      <w:commentRangeEnd w:id="718"/>
      <w:r w:rsidR="00617E86">
        <w:rPr>
          <w:rStyle w:val="CommentReference"/>
          <w:rFonts w:eastAsia="Times New Roman" w:cs="Times New Roman"/>
          <w:lang w:eastAsia="en-US"/>
        </w:rPr>
        <w:commentReference w:id="718"/>
      </w:r>
      <w:r>
        <w:t>.</w:t>
      </w:r>
    </w:p>
    <w:p w14:paraId="45CC7D50" w14:textId="4B99609E" w:rsidR="00BF38EB" w:rsidRDefault="00BF38EB" w:rsidP="00985E16">
      <w:pPr>
        <w:spacing w:line="360" w:lineRule="auto"/>
        <w:jc w:val="both"/>
      </w:pPr>
      <w:r>
        <w:t xml:space="preserve">When there is necessary alarm need to show for live streaming image or PHP Intercom active, SCADA System will detect such information and will access </w:t>
      </w:r>
      <w:proofErr w:type="gramStart"/>
      <w:r>
        <w:t>particular CCTV</w:t>
      </w:r>
      <w:proofErr w:type="gramEnd"/>
      <w:r>
        <w:t xml:space="preserve"> camera, </w:t>
      </w:r>
      <w:r>
        <w:lastRenderedPageBreak/>
        <w:t xml:space="preserve">point to appropriate location and zoom in if possible. Then SCADA Workstation will display the image from </w:t>
      </w:r>
      <w:proofErr w:type="gramStart"/>
      <w:r>
        <w:t>particular CCTV</w:t>
      </w:r>
      <w:proofErr w:type="gramEnd"/>
      <w:r>
        <w:t xml:space="preserve"> Camera.</w:t>
      </w:r>
    </w:p>
    <w:p w14:paraId="50F04C6A" w14:textId="77777777" w:rsidR="00BF38EB" w:rsidRDefault="00BF38EB" w:rsidP="00985E16">
      <w:pPr>
        <w:spacing w:line="360" w:lineRule="auto"/>
        <w:jc w:val="both"/>
      </w:pPr>
      <w:commentRangeStart w:id="719"/>
      <w:r>
        <w:t>If SCADA Workstation will not display camera live streaming because of there is CCTV Workstation, then SCADA System will pass the above information (alarm and active PHP System) to the CCTV server</w:t>
      </w:r>
      <w:commentRangeEnd w:id="719"/>
      <w:r w:rsidR="008E2AD5">
        <w:rPr>
          <w:rStyle w:val="CommentReference"/>
          <w:rFonts w:eastAsia="Times New Roman" w:cs="Times New Roman"/>
          <w:lang w:eastAsia="en-US"/>
        </w:rPr>
        <w:commentReference w:id="719"/>
      </w:r>
      <w:r>
        <w:t>.</w:t>
      </w:r>
    </w:p>
    <w:p w14:paraId="2DB05CFE" w14:textId="77777777" w:rsidR="00BF38EB" w:rsidRDefault="00BF38EB" w:rsidP="00985E16">
      <w:pPr>
        <w:spacing w:line="360" w:lineRule="auto"/>
        <w:jc w:val="both"/>
      </w:pPr>
      <w:r>
        <w:t xml:space="preserve">SCADA System will also monitor CCTV System equipment for health status and alarm. The status and alarm data can be gather from AMS/CCTV Server, or from CCTV Camera device </w:t>
      </w:r>
      <w:commentRangeStart w:id="720"/>
      <w:r>
        <w:t>directly</w:t>
      </w:r>
      <w:commentRangeEnd w:id="720"/>
      <w:r w:rsidR="008E2AD5">
        <w:rPr>
          <w:rStyle w:val="CommentReference"/>
          <w:rFonts w:eastAsia="Times New Roman" w:cs="Times New Roman"/>
          <w:lang w:eastAsia="en-US"/>
        </w:rPr>
        <w:commentReference w:id="720"/>
      </w:r>
      <w:r>
        <w:t>.</w:t>
      </w:r>
    </w:p>
    <w:p w14:paraId="251EBB57" w14:textId="77777777" w:rsidR="00B527D8" w:rsidRDefault="00B527D8" w:rsidP="00985E16">
      <w:pPr>
        <w:pStyle w:val="TCText"/>
      </w:pPr>
      <w:bookmarkStart w:id="721" w:name="_Toc492278944"/>
      <w:r>
        <w:t xml:space="preserve">SCADA - </w:t>
      </w:r>
      <w:r w:rsidRPr="0031584B">
        <w:t xml:space="preserve">Other System </w:t>
      </w:r>
      <w:r>
        <w:t>design</w:t>
      </w:r>
      <w:bookmarkEnd w:id="721"/>
    </w:p>
    <w:p w14:paraId="2705BEAA" w14:textId="77777777" w:rsidR="00B527D8" w:rsidRDefault="00B527D8" w:rsidP="00985E16">
      <w:pPr>
        <w:spacing w:line="360" w:lineRule="auto"/>
        <w:jc w:val="both"/>
      </w:pPr>
      <w:r>
        <w:t>For other system, SCADA system will only monitor for health status and alarm of the equipment. There will be three kinds of connection between SCADA System and Other system, which are:</w:t>
      </w:r>
    </w:p>
    <w:p w14:paraId="2270533B" w14:textId="77777777" w:rsidR="00B527D8" w:rsidRDefault="00B527D8" w:rsidP="00985E16">
      <w:pPr>
        <w:pStyle w:val="ListParagraph"/>
        <w:numPr>
          <w:ilvl w:val="0"/>
          <w:numId w:val="36"/>
        </w:numPr>
        <w:spacing w:line="360" w:lineRule="auto"/>
        <w:jc w:val="both"/>
      </w:pPr>
      <w:r>
        <w:t>Server to Server Connection</w:t>
      </w:r>
    </w:p>
    <w:p w14:paraId="4A35BF3F" w14:textId="77777777" w:rsidR="00B527D8" w:rsidRDefault="00B527D8" w:rsidP="00985E16">
      <w:pPr>
        <w:pStyle w:val="ListParagraph"/>
        <w:numPr>
          <w:ilvl w:val="0"/>
          <w:numId w:val="36"/>
        </w:numPr>
        <w:spacing w:line="360" w:lineRule="auto"/>
        <w:jc w:val="both"/>
      </w:pPr>
      <w:r>
        <w:t>Through SCADA Local Control at Station</w:t>
      </w:r>
    </w:p>
    <w:p w14:paraId="0AF6B24D" w14:textId="77777777" w:rsidR="00B527D8" w:rsidRDefault="00B527D8" w:rsidP="00985E16">
      <w:pPr>
        <w:pStyle w:val="ListParagraph"/>
        <w:numPr>
          <w:ilvl w:val="0"/>
          <w:numId w:val="36"/>
        </w:numPr>
        <w:spacing w:line="360" w:lineRule="auto"/>
        <w:jc w:val="both"/>
      </w:pPr>
      <w:r>
        <w:t>SCADA Server to device directly.</w:t>
      </w:r>
    </w:p>
    <w:p w14:paraId="3522E25B" w14:textId="77777777" w:rsidR="00B527D8" w:rsidRDefault="00B527D8" w:rsidP="00985E16">
      <w:pPr>
        <w:spacing w:line="360" w:lineRule="auto"/>
        <w:jc w:val="both"/>
      </w:pPr>
      <w:r>
        <w:t xml:space="preserve">Following are table of the other system connection type plan to </w:t>
      </w:r>
      <w:proofErr w:type="spellStart"/>
      <w:r>
        <w:t>scada</w:t>
      </w:r>
      <w:proofErr w:type="spellEnd"/>
      <w:r>
        <w:t xml:space="preserve"> server (this connection type can be changed based on the interface with other party).</w:t>
      </w:r>
    </w:p>
    <w:tbl>
      <w:tblPr>
        <w:tblW w:w="0" w:type="auto"/>
        <w:tblLayout w:type="fixed"/>
        <w:tblLook w:val="04A0" w:firstRow="1" w:lastRow="0" w:firstColumn="1" w:lastColumn="0" w:noHBand="0" w:noVBand="1"/>
      </w:tblPr>
      <w:tblGrid>
        <w:gridCol w:w="704"/>
        <w:gridCol w:w="3969"/>
        <w:gridCol w:w="4057"/>
      </w:tblGrid>
      <w:tr w:rsidR="00B527D8" w14:paraId="3A19537E" w14:textId="77777777" w:rsidTr="00B527D8">
        <w:tc>
          <w:tcPr>
            <w:tcW w:w="704" w:type="dxa"/>
            <w:shd w:val="clear" w:color="auto" w:fill="007DEB" w:themeFill="background2" w:themeFillShade="80"/>
          </w:tcPr>
          <w:p w14:paraId="1652813F" w14:textId="77777777" w:rsidR="00B527D8" w:rsidRDefault="00B527D8" w:rsidP="00B527D8">
            <w:pPr>
              <w:spacing w:after="120"/>
            </w:pPr>
            <w:r>
              <w:t>No</w:t>
            </w:r>
          </w:p>
        </w:tc>
        <w:tc>
          <w:tcPr>
            <w:tcW w:w="3969" w:type="dxa"/>
            <w:shd w:val="clear" w:color="auto" w:fill="007DEB" w:themeFill="background2" w:themeFillShade="80"/>
          </w:tcPr>
          <w:p w14:paraId="76350C99" w14:textId="77777777" w:rsidR="00B527D8" w:rsidRDefault="00B527D8" w:rsidP="00B527D8">
            <w:pPr>
              <w:spacing w:after="120"/>
            </w:pPr>
            <w:r>
              <w:t>System</w:t>
            </w:r>
          </w:p>
        </w:tc>
        <w:tc>
          <w:tcPr>
            <w:tcW w:w="4057" w:type="dxa"/>
            <w:shd w:val="clear" w:color="auto" w:fill="007DEB" w:themeFill="background2" w:themeFillShade="80"/>
          </w:tcPr>
          <w:p w14:paraId="6C314B0E" w14:textId="77777777" w:rsidR="00B527D8" w:rsidRDefault="00B527D8" w:rsidP="00277CC2">
            <w:r>
              <w:t>Connection Type (need to check with other party)</w:t>
            </w:r>
          </w:p>
        </w:tc>
      </w:tr>
      <w:tr w:rsidR="00B527D8" w14:paraId="3AE76171" w14:textId="77777777" w:rsidTr="00B527D8">
        <w:tc>
          <w:tcPr>
            <w:tcW w:w="704" w:type="dxa"/>
          </w:tcPr>
          <w:p w14:paraId="78A4E8E7" w14:textId="77777777" w:rsidR="00B527D8" w:rsidRDefault="00B527D8" w:rsidP="00B527D8">
            <w:pPr>
              <w:spacing w:after="120"/>
            </w:pPr>
            <w:r>
              <w:t>1</w:t>
            </w:r>
          </w:p>
        </w:tc>
        <w:tc>
          <w:tcPr>
            <w:tcW w:w="3969" w:type="dxa"/>
          </w:tcPr>
          <w:p w14:paraId="6987E7D7" w14:textId="77777777" w:rsidR="00B527D8" w:rsidRDefault="00B527D8" w:rsidP="00B527D8">
            <w:pPr>
              <w:spacing w:after="120"/>
            </w:pPr>
            <w:r>
              <w:t>Radio Tetra</w:t>
            </w:r>
          </w:p>
        </w:tc>
        <w:tc>
          <w:tcPr>
            <w:tcW w:w="4057" w:type="dxa"/>
          </w:tcPr>
          <w:p w14:paraId="1DD6221D" w14:textId="77777777" w:rsidR="00B527D8" w:rsidRDefault="00B527D8" w:rsidP="00B527D8">
            <w:pPr>
              <w:spacing w:after="120"/>
            </w:pPr>
            <w:r>
              <w:t xml:space="preserve">Server to Server </w:t>
            </w:r>
            <w:commentRangeStart w:id="722"/>
            <w:r>
              <w:t>Connection</w:t>
            </w:r>
            <w:commentRangeEnd w:id="722"/>
            <w:r w:rsidR="00646ACA">
              <w:rPr>
                <w:rStyle w:val="CommentReference"/>
                <w:rFonts w:eastAsia="Times New Roman" w:cs="Times New Roman"/>
                <w:lang w:eastAsia="en-US"/>
              </w:rPr>
              <w:commentReference w:id="722"/>
            </w:r>
          </w:p>
        </w:tc>
      </w:tr>
      <w:tr w:rsidR="00B527D8" w14:paraId="46D67AA3" w14:textId="77777777" w:rsidTr="00B527D8">
        <w:tc>
          <w:tcPr>
            <w:tcW w:w="704" w:type="dxa"/>
            <w:shd w:val="clear" w:color="auto" w:fill="D6ECFF" w:themeFill="background2"/>
          </w:tcPr>
          <w:p w14:paraId="5991FAA6" w14:textId="77777777" w:rsidR="00B527D8" w:rsidRDefault="00B527D8" w:rsidP="00B527D8">
            <w:pPr>
              <w:spacing w:after="120"/>
            </w:pPr>
            <w:r>
              <w:t>2</w:t>
            </w:r>
          </w:p>
        </w:tc>
        <w:tc>
          <w:tcPr>
            <w:tcW w:w="3969" w:type="dxa"/>
            <w:shd w:val="clear" w:color="auto" w:fill="D6ECFF" w:themeFill="background2"/>
          </w:tcPr>
          <w:p w14:paraId="5049A0E6" w14:textId="77777777" w:rsidR="00B527D8" w:rsidRDefault="00B527D8" w:rsidP="00B527D8">
            <w:pPr>
              <w:spacing w:after="120"/>
            </w:pPr>
            <w:r>
              <w:t>Master Clock System</w:t>
            </w:r>
          </w:p>
        </w:tc>
        <w:tc>
          <w:tcPr>
            <w:tcW w:w="4057" w:type="dxa"/>
            <w:shd w:val="clear" w:color="auto" w:fill="D6ECFF" w:themeFill="background2"/>
          </w:tcPr>
          <w:p w14:paraId="33AE754B" w14:textId="77777777" w:rsidR="00B527D8" w:rsidRDefault="00B527D8" w:rsidP="00B527D8">
            <w:pPr>
              <w:spacing w:after="120"/>
            </w:pPr>
            <w:r>
              <w:t>Server to Server Connection</w:t>
            </w:r>
          </w:p>
        </w:tc>
      </w:tr>
      <w:tr w:rsidR="00B527D8" w14:paraId="3D8CB2B8" w14:textId="77777777" w:rsidTr="00B527D8">
        <w:tc>
          <w:tcPr>
            <w:tcW w:w="704" w:type="dxa"/>
          </w:tcPr>
          <w:p w14:paraId="2D2BA87E" w14:textId="77777777" w:rsidR="00B527D8" w:rsidRDefault="00B527D8" w:rsidP="00B527D8">
            <w:pPr>
              <w:spacing w:after="120"/>
            </w:pPr>
            <w:r>
              <w:t>3</w:t>
            </w:r>
          </w:p>
        </w:tc>
        <w:tc>
          <w:tcPr>
            <w:tcW w:w="3969" w:type="dxa"/>
          </w:tcPr>
          <w:p w14:paraId="7EEBA51D" w14:textId="77777777" w:rsidR="00B527D8" w:rsidRDefault="00B527D8" w:rsidP="00B527D8">
            <w:pPr>
              <w:spacing w:after="120"/>
            </w:pPr>
            <w:r>
              <w:t>Automatic Fair Collection (AFC)</w:t>
            </w:r>
          </w:p>
        </w:tc>
        <w:tc>
          <w:tcPr>
            <w:tcW w:w="4057" w:type="dxa"/>
          </w:tcPr>
          <w:p w14:paraId="312A4458" w14:textId="77777777" w:rsidR="00B527D8" w:rsidRDefault="00B527D8" w:rsidP="00B527D8">
            <w:pPr>
              <w:spacing w:after="120"/>
            </w:pPr>
            <w:r>
              <w:t>Server to Server Connection</w:t>
            </w:r>
          </w:p>
        </w:tc>
      </w:tr>
      <w:tr w:rsidR="00B527D8" w14:paraId="34FD0B15" w14:textId="77777777" w:rsidTr="00B527D8">
        <w:tc>
          <w:tcPr>
            <w:tcW w:w="704" w:type="dxa"/>
            <w:shd w:val="clear" w:color="auto" w:fill="D6ECFF" w:themeFill="background2"/>
          </w:tcPr>
          <w:p w14:paraId="59B11303" w14:textId="77777777" w:rsidR="00B527D8" w:rsidRDefault="00B527D8" w:rsidP="00B527D8">
            <w:pPr>
              <w:spacing w:after="120"/>
            </w:pPr>
            <w:r>
              <w:t>4</w:t>
            </w:r>
          </w:p>
        </w:tc>
        <w:tc>
          <w:tcPr>
            <w:tcW w:w="3969" w:type="dxa"/>
            <w:shd w:val="clear" w:color="auto" w:fill="D6ECFF" w:themeFill="background2"/>
          </w:tcPr>
          <w:p w14:paraId="79332F94" w14:textId="77777777" w:rsidR="00B527D8" w:rsidRDefault="00B527D8" w:rsidP="00B527D8">
            <w:pPr>
              <w:spacing w:after="120"/>
            </w:pPr>
            <w:proofErr w:type="spellStart"/>
            <w:r>
              <w:t>Fibre</w:t>
            </w:r>
            <w:proofErr w:type="spellEnd"/>
            <w:r>
              <w:t xml:space="preserve"> Optic Transmission System (FOTS)</w:t>
            </w:r>
          </w:p>
        </w:tc>
        <w:tc>
          <w:tcPr>
            <w:tcW w:w="4057" w:type="dxa"/>
            <w:shd w:val="clear" w:color="auto" w:fill="D6ECFF" w:themeFill="background2"/>
          </w:tcPr>
          <w:p w14:paraId="3BB54AA2" w14:textId="77777777" w:rsidR="00B527D8" w:rsidRDefault="00B527D8" w:rsidP="00B527D8">
            <w:pPr>
              <w:spacing w:after="120"/>
            </w:pPr>
            <w:r>
              <w:t xml:space="preserve">SCADA Server to device </w:t>
            </w:r>
            <w:commentRangeStart w:id="723"/>
            <w:r>
              <w:t>directly</w:t>
            </w:r>
            <w:commentRangeEnd w:id="723"/>
            <w:r w:rsidR="00644C47">
              <w:rPr>
                <w:rStyle w:val="CommentReference"/>
                <w:rFonts w:eastAsia="Times New Roman" w:cs="Times New Roman"/>
                <w:lang w:eastAsia="en-US"/>
              </w:rPr>
              <w:commentReference w:id="723"/>
            </w:r>
          </w:p>
        </w:tc>
      </w:tr>
      <w:tr w:rsidR="00B527D8" w14:paraId="5BF6F187" w14:textId="77777777" w:rsidTr="00B527D8">
        <w:tc>
          <w:tcPr>
            <w:tcW w:w="704" w:type="dxa"/>
          </w:tcPr>
          <w:p w14:paraId="6A9F037C" w14:textId="77777777" w:rsidR="00B527D8" w:rsidRDefault="00B527D8" w:rsidP="00B527D8">
            <w:pPr>
              <w:spacing w:after="120"/>
            </w:pPr>
            <w:r>
              <w:t>5</w:t>
            </w:r>
          </w:p>
        </w:tc>
        <w:tc>
          <w:tcPr>
            <w:tcW w:w="3969" w:type="dxa"/>
          </w:tcPr>
          <w:p w14:paraId="7155AA99" w14:textId="77777777" w:rsidR="00B527D8" w:rsidRDefault="00B527D8" w:rsidP="00B527D8">
            <w:pPr>
              <w:spacing w:after="120"/>
            </w:pPr>
            <w:r>
              <w:t>Platform Screen Door (PSD)</w:t>
            </w:r>
          </w:p>
        </w:tc>
        <w:tc>
          <w:tcPr>
            <w:tcW w:w="4057" w:type="dxa"/>
          </w:tcPr>
          <w:p w14:paraId="7E7EA7C3" w14:textId="77777777" w:rsidR="00B527D8" w:rsidRDefault="00B527D8" w:rsidP="00B527D8">
            <w:pPr>
              <w:spacing w:after="120"/>
            </w:pPr>
            <w:r>
              <w:t>SCADA Local Control to Other System</w:t>
            </w:r>
          </w:p>
        </w:tc>
      </w:tr>
      <w:tr w:rsidR="00B527D8" w14:paraId="45E8A74D" w14:textId="77777777" w:rsidTr="00B527D8">
        <w:tc>
          <w:tcPr>
            <w:tcW w:w="704" w:type="dxa"/>
            <w:shd w:val="clear" w:color="auto" w:fill="D6ECFF" w:themeFill="background2"/>
          </w:tcPr>
          <w:p w14:paraId="2B9CB477" w14:textId="77777777" w:rsidR="00B527D8" w:rsidRDefault="00B527D8" w:rsidP="00B527D8">
            <w:pPr>
              <w:spacing w:after="120"/>
            </w:pPr>
            <w:r>
              <w:t>6</w:t>
            </w:r>
          </w:p>
        </w:tc>
        <w:tc>
          <w:tcPr>
            <w:tcW w:w="3969" w:type="dxa"/>
            <w:shd w:val="clear" w:color="auto" w:fill="D6ECFF" w:themeFill="background2"/>
          </w:tcPr>
          <w:p w14:paraId="35C40CB4" w14:textId="77777777" w:rsidR="00B527D8" w:rsidRDefault="00B527D8" w:rsidP="00B527D8">
            <w:pPr>
              <w:spacing w:after="120"/>
            </w:pPr>
            <w:r>
              <w:t>Wide Area Network (WAN)</w:t>
            </w:r>
          </w:p>
        </w:tc>
        <w:tc>
          <w:tcPr>
            <w:tcW w:w="4057" w:type="dxa"/>
            <w:shd w:val="clear" w:color="auto" w:fill="D6ECFF" w:themeFill="background2"/>
          </w:tcPr>
          <w:p w14:paraId="3D281634" w14:textId="77777777" w:rsidR="00B527D8" w:rsidRDefault="00B527D8" w:rsidP="007942F5">
            <w:pPr>
              <w:keepNext/>
              <w:spacing w:after="120"/>
            </w:pPr>
            <w:r>
              <w:t>SCADA Server to device directly</w:t>
            </w:r>
          </w:p>
        </w:tc>
      </w:tr>
    </w:tbl>
    <w:p w14:paraId="096709B8" w14:textId="03F94EBB" w:rsidR="00B527D8" w:rsidRDefault="007942F5" w:rsidP="007942F5">
      <w:pPr>
        <w:pStyle w:val="Caption"/>
        <w:jc w:val="center"/>
      </w:pPr>
      <w:bookmarkStart w:id="724" w:name="_Toc491988757"/>
      <w:r>
        <w:t xml:space="preserve">Table </w:t>
      </w:r>
      <w:fldSimple w:instr=" SEQ Table \* ARABIC ">
        <w:r w:rsidR="006E34F4">
          <w:rPr>
            <w:noProof/>
          </w:rPr>
          <w:t>12</w:t>
        </w:r>
      </w:fldSimple>
      <w:r>
        <w:t xml:space="preserve"> - SCADA Interface with other Party</w:t>
      </w:r>
      <w:bookmarkEnd w:id="724"/>
    </w:p>
    <w:p w14:paraId="39918204" w14:textId="240BB71F" w:rsidR="00985E16" w:rsidRDefault="00985E16" w:rsidP="007942F5">
      <w:r>
        <w:br w:type="page"/>
      </w:r>
    </w:p>
    <w:p w14:paraId="50EC9C07" w14:textId="77777777" w:rsidR="00B527D8" w:rsidRDefault="00B527D8" w:rsidP="00985E16">
      <w:pPr>
        <w:spacing w:line="360" w:lineRule="auto"/>
        <w:jc w:val="both"/>
      </w:pPr>
      <w:r>
        <w:lastRenderedPageBreak/>
        <w:t>Following are drawing of the connection type between SCADA System and Other System.</w:t>
      </w:r>
    </w:p>
    <w:p w14:paraId="73DCF99D" w14:textId="77777777" w:rsidR="007942F5" w:rsidRDefault="00B527D8" w:rsidP="007942F5">
      <w:pPr>
        <w:keepNext/>
      </w:pPr>
      <w:r w:rsidRPr="003D1901">
        <w:rPr>
          <w:noProof/>
          <w:lang w:val="en-GB" w:eastAsia="en-GB"/>
        </w:rPr>
        <w:drawing>
          <wp:inline distT="0" distB="0" distL="0" distR="0" wp14:anchorId="1DEDB7E0" wp14:editId="43B3E16B">
            <wp:extent cx="5549900" cy="2194052"/>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49900" cy="2194052"/>
                    </a:xfrm>
                    <a:prstGeom prst="rect">
                      <a:avLst/>
                    </a:prstGeom>
                    <a:noFill/>
                    <a:ln>
                      <a:noFill/>
                    </a:ln>
                  </pic:spPr>
                </pic:pic>
              </a:graphicData>
            </a:graphic>
          </wp:inline>
        </w:drawing>
      </w:r>
    </w:p>
    <w:p w14:paraId="202A9DA0" w14:textId="5437E035" w:rsidR="00B527D8" w:rsidRDefault="007942F5" w:rsidP="007942F5">
      <w:pPr>
        <w:pStyle w:val="Caption"/>
        <w:jc w:val="center"/>
      </w:pPr>
      <w:bookmarkStart w:id="725" w:name="_Toc491988686"/>
      <w:r>
        <w:t xml:space="preserve">Figure </w:t>
      </w:r>
      <w:fldSimple w:instr=" SEQ Figure \* ARABIC ">
        <w:r w:rsidR="006E34F4">
          <w:rPr>
            <w:noProof/>
          </w:rPr>
          <w:t>35</w:t>
        </w:r>
      </w:fldSimple>
      <w:r>
        <w:t xml:space="preserve"> - SCADA Connection with Other Party</w:t>
      </w:r>
      <w:bookmarkEnd w:id="725"/>
    </w:p>
    <w:p w14:paraId="157B3B23" w14:textId="77777777" w:rsidR="00B527D8" w:rsidRPr="002B5704" w:rsidRDefault="00B527D8" w:rsidP="00130CD3">
      <w:pPr>
        <w:spacing w:line="360" w:lineRule="auto"/>
        <w:rPr>
          <w:rFonts w:cs="Arial"/>
          <w:lang w:val="en-GB" w:eastAsia="en-US" w:bidi="th-TH"/>
        </w:rPr>
      </w:pPr>
    </w:p>
    <w:p w14:paraId="15B083BF" w14:textId="77777777" w:rsidR="007942F5" w:rsidRDefault="007942F5" w:rsidP="00281992">
      <w:pPr>
        <w:pStyle w:val="TCText"/>
      </w:pPr>
      <w:bookmarkStart w:id="726" w:name="_Toc492278945"/>
      <w:r>
        <w:t>SCADA Wall Display Design</w:t>
      </w:r>
      <w:bookmarkEnd w:id="726"/>
    </w:p>
    <w:p w14:paraId="2FBAF913" w14:textId="77777777" w:rsidR="007942F5" w:rsidRDefault="007942F5" w:rsidP="00985E16">
      <w:pPr>
        <w:spacing w:line="360" w:lineRule="auto"/>
        <w:jc w:val="both"/>
      </w:pPr>
      <w:r>
        <w:t>SCADA System will be equipped with a computer that will be use as SCADA wall display controller. This SCADA wall display controller will organize the basic overall view of the subsystem being controlled by SCADA System. SCADA Wall Display Controller will be the client of SCADA Server.  Following are the plan of the overall view that will be displayed by wall display controller:</w:t>
      </w:r>
    </w:p>
    <w:p w14:paraId="32F21AB4" w14:textId="77777777" w:rsidR="007942F5" w:rsidRDefault="007942F5" w:rsidP="00985E16">
      <w:pPr>
        <w:pStyle w:val="ListParagraph"/>
        <w:numPr>
          <w:ilvl w:val="0"/>
          <w:numId w:val="37"/>
        </w:numPr>
        <w:spacing w:line="360" w:lineRule="auto"/>
        <w:jc w:val="both"/>
      </w:pPr>
      <w:r>
        <w:t>Traction Power Substation Overall View</w:t>
      </w:r>
    </w:p>
    <w:p w14:paraId="0CF74C34" w14:textId="77777777" w:rsidR="007942F5" w:rsidRDefault="007942F5" w:rsidP="00985E16">
      <w:pPr>
        <w:pStyle w:val="ListParagraph"/>
        <w:numPr>
          <w:ilvl w:val="0"/>
          <w:numId w:val="37"/>
        </w:numPr>
        <w:spacing w:line="360" w:lineRule="auto"/>
        <w:jc w:val="both"/>
      </w:pPr>
      <w:r>
        <w:t>Building Overall View</w:t>
      </w:r>
    </w:p>
    <w:p w14:paraId="06330E15" w14:textId="77777777" w:rsidR="007942F5" w:rsidRDefault="007942F5" w:rsidP="00985E16">
      <w:pPr>
        <w:pStyle w:val="ListParagraph"/>
        <w:numPr>
          <w:ilvl w:val="0"/>
          <w:numId w:val="37"/>
        </w:numPr>
        <w:spacing w:line="360" w:lineRule="auto"/>
        <w:jc w:val="both"/>
      </w:pPr>
      <w:r>
        <w:t>Telecommunication and Utility Overall View</w:t>
      </w:r>
    </w:p>
    <w:p w14:paraId="6FAFEF07" w14:textId="77777777" w:rsidR="007942F5" w:rsidRDefault="007942F5" w:rsidP="00985E16">
      <w:pPr>
        <w:spacing w:line="360" w:lineRule="auto"/>
        <w:jc w:val="both"/>
      </w:pPr>
      <w:commentRangeStart w:id="727"/>
      <w:r>
        <w:t>Each of the overall view above will be displayed with 2 video ports. So, Total will be 6 video ports. This port will be connected to OCC Display Controller Matrix. The decision which kind of information would be displayed to wall controller, will be controlled by OCC Display Controller. So, SCADA Wall Controller will only supply the video information need to be displayed. Following shown drawing of SCADA Wall Display Design Interface dia</w:t>
      </w:r>
      <w:bookmarkStart w:id="728" w:name="_GoBack"/>
      <w:bookmarkEnd w:id="728"/>
      <w:r>
        <w:t>gram.</w:t>
      </w:r>
      <w:commentRangeEnd w:id="727"/>
      <w:r w:rsidR="00644C47">
        <w:rPr>
          <w:rStyle w:val="CommentReference"/>
          <w:rFonts w:eastAsia="Times New Roman" w:cs="Times New Roman"/>
          <w:lang w:eastAsia="en-US"/>
        </w:rPr>
        <w:commentReference w:id="727"/>
      </w:r>
    </w:p>
    <w:p w14:paraId="280BED8A" w14:textId="77777777" w:rsidR="007942F5" w:rsidRDefault="007942F5" w:rsidP="007942F5">
      <w:pPr>
        <w:keepNext/>
        <w:jc w:val="center"/>
      </w:pPr>
      <w:r w:rsidRPr="0062333B">
        <w:rPr>
          <w:noProof/>
          <w:color w:val="FF0000"/>
          <w:lang w:val="en-GB" w:eastAsia="en-GB"/>
        </w:rPr>
        <w:lastRenderedPageBreak/>
        <w:drawing>
          <wp:inline distT="0" distB="0" distL="0" distR="0" wp14:anchorId="685CCE41" wp14:editId="4B618ECC">
            <wp:extent cx="3244850" cy="4819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44850" cy="4819650"/>
                    </a:xfrm>
                    <a:prstGeom prst="rect">
                      <a:avLst/>
                    </a:prstGeom>
                    <a:noFill/>
                    <a:ln>
                      <a:noFill/>
                    </a:ln>
                  </pic:spPr>
                </pic:pic>
              </a:graphicData>
            </a:graphic>
          </wp:inline>
        </w:drawing>
      </w:r>
    </w:p>
    <w:p w14:paraId="4B71D09C" w14:textId="15787EBC" w:rsidR="007942F5" w:rsidRPr="0070393B" w:rsidRDefault="007942F5" w:rsidP="007942F5">
      <w:pPr>
        <w:pStyle w:val="Caption"/>
        <w:jc w:val="center"/>
        <w:rPr>
          <w:color w:val="FF0000"/>
        </w:rPr>
      </w:pPr>
      <w:bookmarkStart w:id="729" w:name="_Toc491988687"/>
      <w:r>
        <w:t xml:space="preserve">Figure </w:t>
      </w:r>
      <w:fldSimple w:instr=" SEQ Figure \* ARABIC ">
        <w:r w:rsidR="006E34F4">
          <w:rPr>
            <w:noProof/>
          </w:rPr>
          <w:t>36</w:t>
        </w:r>
      </w:fldSimple>
      <w:r>
        <w:t xml:space="preserve"> - </w:t>
      </w:r>
      <w:r w:rsidRPr="00463FE7">
        <w:t xml:space="preserve">SCADA Wall Display Design </w:t>
      </w:r>
      <w:r>
        <w:t>I</w:t>
      </w:r>
      <w:r w:rsidRPr="00463FE7">
        <w:t xml:space="preserve">nterface </w:t>
      </w:r>
      <w:r>
        <w:t>D</w:t>
      </w:r>
      <w:r w:rsidRPr="00463FE7">
        <w:t>iagram</w:t>
      </w:r>
      <w:bookmarkEnd w:id="729"/>
    </w:p>
    <w:p w14:paraId="0FBD20CA" w14:textId="77777777" w:rsidR="007942F5" w:rsidRDefault="007942F5" w:rsidP="002F53FC">
      <w:pPr>
        <w:spacing w:before="100" w:beforeAutospacing="1" w:after="100" w:afterAutospacing="1" w:line="240" w:lineRule="auto"/>
        <w:rPr>
          <w:rFonts w:eastAsia="Times New Roman" w:cs="Arial"/>
          <w:color w:val="000000" w:themeColor="text1"/>
          <w:sz w:val="24"/>
          <w:szCs w:val="24"/>
          <w:lang w:eastAsia="en-ID"/>
        </w:rPr>
      </w:pPr>
    </w:p>
    <w:p w14:paraId="3A1D254A" w14:textId="77777777" w:rsidR="00281992" w:rsidRDefault="00281992" w:rsidP="002F53FC">
      <w:pPr>
        <w:spacing w:before="100" w:beforeAutospacing="1" w:after="100" w:afterAutospacing="1" w:line="240" w:lineRule="auto"/>
        <w:rPr>
          <w:rFonts w:eastAsia="Times New Roman" w:cs="Arial"/>
          <w:color w:val="000000" w:themeColor="text1"/>
          <w:sz w:val="24"/>
          <w:szCs w:val="24"/>
          <w:lang w:eastAsia="en-ID"/>
        </w:rPr>
      </w:pPr>
    </w:p>
    <w:p w14:paraId="5FE6F5B8" w14:textId="77777777" w:rsidR="00281992" w:rsidRDefault="00281992" w:rsidP="002F53FC">
      <w:pPr>
        <w:spacing w:before="100" w:beforeAutospacing="1" w:after="100" w:afterAutospacing="1" w:line="240" w:lineRule="auto"/>
        <w:rPr>
          <w:rFonts w:eastAsia="Times New Roman" w:cs="Arial"/>
          <w:color w:val="000000" w:themeColor="text1"/>
          <w:sz w:val="24"/>
          <w:szCs w:val="24"/>
          <w:lang w:eastAsia="en-ID"/>
        </w:rPr>
      </w:pPr>
    </w:p>
    <w:p w14:paraId="5FB51153" w14:textId="77777777" w:rsidR="00281992" w:rsidRDefault="00281992" w:rsidP="002F53FC">
      <w:pPr>
        <w:spacing w:before="100" w:beforeAutospacing="1" w:after="100" w:afterAutospacing="1" w:line="240" w:lineRule="auto"/>
        <w:rPr>
          <w:rFonts w:eastAsia="Times New Roman" w:cs="Arial"/>
          <w:color w:val="000000" w:themeColor="text1"/>
          <w:sz w:val="24"/>
          <w:szCs w:val="24"/>
          <w:lang w:eastAsia="en-ID"/>
        </w:rPr>
      </w:pPr>
    </w:p>
    <w:p w14:paraId="6E35C27B" w14:textId="77777777" w:rsidR="00281992" w:rsidRDefault="00281992" w:rsidP="002F53FC">
      <w:pPr>
        <w:spacing w:before="100" w:beforeAutospacing="1" w:after="100" w:afterAutospacing="1" w:line="240" w:lineRule="auto"/>
        <w:rPr>
          <w:rFonts w:eastAsia="Times New Roman" w:cs="Arial"/>
          <w:color w:val="000000" w:themeColor="text1"/>
          <w:sz w:val="24"/>
          <w:szCs w:val="24"/>
          <w:lang w:eastAsia="en-ID"/>
        </w:rPr>
      </w:pPr>
    </w:p>
    <w:p w14:paraId="6880F792" w14:textId="77777777" w:rsidR="00281992" w:rsidRDefault="00281992" w:rsidP="002F53FC">
      <w:pPr>
        <w:spacing w:before="100" w:beforeAutospacing="1" w:after="100" w:afterAutospacing="1" w:line="240" w:lineRule="auto"/>
        <w:rPr>
          <w:rFonts w:eastAsia="Times New Roman" w:cs="Arial"/>
          <w:color w:val="000000" w:themeColor="text1"/>
          <w:sz w:val="24"/>
          <w:szCs w:val="24"/>
          <w:lang w:eastAsia="en-ID"/>
        </w:rPr>
      </w:pPr>
    </w:p>
    <w:p w14:paraId="6E6CB6E2" w14:textId="77777777" w:rsidR="00281992" w:rsidRDefault="00281992" w:rsidP="002F53FC">
      <w:pPr>
        <w:spacing w:before="100" w:beforeAutospacing="1" w:after="100" w:afterAutospacing="1" w:line="240" w:lineRule="auto"/>
        <w:rPr>
          <w:rFonts w:eastAsia="Times New Roman" w:cs="Arial"/>
          <w:color w:val="000000" w:themeColor="text1"/>
          <w:sz w:val="24"/>
          <w:szCs w:val="24"/>
          <w:lang w:eastAsia="en-ID"/>
        </w:rPr>
      </w:pPr>
    </w:p>
    <w:p w14:paraId="55B279A6" w14:textId="77777777" w:rsidR="00281992" w:rsidRDefault="00281992" w:rsidP="002F53FC">
      <w:pPr>
        <w:spacing w:before="100" w:beforeAutospacing="1" w:after="100" w:afterAutospacing="1" w:line="240" w:lineRule="auto"/>
        <w:rPr>
          <w:rFonts w:eastAsia="Times New Roman" w:cs="Arial"/>
          <w:color w:val="000000" w:themeColor="text1"/>
          <w:sz w:val="24"/>
          <w:szCs w:val="24"/>
          <w:lang w:eastAsia="en-ID"/>
        </w:rPr>
      </w:pPr>
    </w:p>
    <w:p w14:paraId="644E772D" w14:textId="77777777" w:rsidR="00281992" w:rsidRDefault="00281992" w:rsidP="002F53FC">
      <w:pPr>
        <w:spacing w:before="100" w:beforeAutospacing="1" w:after="100" w:afterAutospacing="1" w:line="240" w:lineRule="auto"/>
        <w:rPr>
          <w:rFonts w:eastAsia="Times New Roman" w:cs="Arial"/>
          <w:color w:val="000000" w:themeColor="text1"/>
          <w:sz w:val="24"/>
          <w:szCs w:val="24"/>
          <w:lang w:eastAsia="en-ID"/>
        </w:rPr>
        <w:sectPr w:rsidR="00281992" w:rsidSect="008B5DFF">
          <w:footerReference w:type="default" r:id="rId123"/>
          <w:headerReference w:type="first" r:id="rId124"/>
          <w:footerReference w:type="first" r:id="rId125"/>
          <w:pgSz w:w="11909" w:h="16834" w:code="9"/>
          <w:pgMar w:top="1729" w:right="1440" w:bottom="1134" w:left="1729" w:header="720" w:footer="720" w:gutter="0"/>
          <w:cols w:space="720"/>
          <w:titlePg/>
          <w:docGrid w:linePitch="360"/>
        </w:sectPr>
      </w:pPr>
    </w:p>
    <w:p w14:paraId="2BFE081B" w14:textId="3A618759" w:rsidR="00281992" w:rsidRDefault="00281992" w:rsidP="00281992">
      <w:pPr>
        <w:pStyle w:val="TCText"/>
      </w:pPr>
      <w:bookmarkStart w:id="730" w:name="_Toc492278946"/>
      <w:r>
        <w:lastRenderedPageBreak/>
        <w:t xml:space="preserve">HMI SCADA </w:t>
      </w:r>
      <w:proofErr w:type="spellStart"/>
      <w:r>
        <w:t>Sytem</w:t>
      </w:r>
      <w:proofErr w:type="spellEnd"/>
      <w:r>
        <w:t xml:space="preserve"> </w:t>
      </w:r>
      <w:proofErr w:type="spellStart"/>
      <w:r>
        <w:t>BoQ</w:t>
      </w:r>
      <w:bookmarkEnd w:id="730"/>
      <w:proofErr w:type="spellEnd"/>
    </w:p>
    <w:tbl>
      <w:tblPr>
        <w:tblW w:w="13157" w:type="dxa"/>
        <w:tblLook w:val="04A0" w:firstRow="1" w:lastRow="0" w:firstColumn="1" w:lastColumn="0" w:noHBand="0" w:noVBand="1"/>
      </w:tblPr>
      <w:tblGrid>
        <w:gridCol w:w="520"/>
        <w:gridCol w:w="5900"/>
        <w:gridCol w:w="2820"/>
        <w:gridCol w:w="2500"/>
        <w:gridCol w:w="657"/>
        <w:gridCol w:w="760"/>
      </w:tblGrid>
      <w:tr w:rsidR="00281992" w:rsidRPr="00281992" w14:paraId="0217773D" w14:textId="77777777" w:rsidTr="00985E16">
        <w:trPr>
          <w:trHeight w:val="828"/>
          <w:tblHeader/>
        </w:trPr>
        <w:tc>
          <w:tcPr>
            <w:tcW w:w="520" w:type="dxa"/>
            <w:tcBorders>
              <w:top w:val="single" w:sz="4" w:space="0" w:color="auto"/>
              <w:left w:val="single" w:sz="4" w:space="0" w:color="auto"/>
              <w:bottom w:val="single" w:sz="4" w:space="0" w:color="auto"/>
              <w:right w:val="single" w:sz="4" w:space="0" w:color="auto"/>
            </w:tcBorders>
            <w:shd w:val="clear" w:color="000000" w:fill="222B35"/>
            <w:noWrap/>
            <w:vAlign w:val="center"/>
            <w:hideMark/>
          </w:tcPr>
          <w:p w14:paraId="1E798808" w14:textId="77777777" w:rsidR="00281992" w:rsidRPr="00281992" w:rsidRDefault="00281992" w:rsidP="00281992">
            <w:pPr>
              <w:spacing w:before="0" w:after="0" w:line="240" w:lineRule="auto"/>
              <w:jc w:val="center"/>
              <w:rPr>
                <w:rFonts w:ascii="Calibri" w:eastAsia="Times New Roman" w:hAnsi="Calibri" w:cs="Calibri"/>
                <w:b/>
                <w:bCs/>
                <w:color w:val="FFFFFF"/>
                <w:sz w:val="20"/>
                <w:lang w:val="en-GB" w:eastAsia="en-GB"/>
              </w:rPr>
            </w:pPr>
            <w:r w:rsidRPr="00281992">
              <w:rPr>
                <w:rFonts w:ascii="Calibri" w:eastAsia="Times New Roman" w:hAnsi="Calibri" w:cs="Calibri"/>
                <w:b/>
                <w:bCs/>
                <w:color w:val="FFFFFF"/>
                <w:sz w:val="20"/>
                <w:lang w:val="en-GB" w:eastAsia="en-GB"/>
              </w:rPr>
              <w:t>NO</w:t>
            </w:r>
          </w:p>
        </w:tc>
        <w:tc>
          <w:tcPr>
            <w:tcW w:w="5900" w:type="dxa"/>
            <w:tcBorders>
              <w:top w:val="single" w:sz="4" w:space="0" w:color="auto"/>
              <w:left w:val="nil"/>
              <w:bottom w:val="single" w:sz="4" w:space="0" w:color="auto"/>
              <w:right w:val="single" w:sz="4" w:space="0" w:color="auto"/>
            </w:tcBorders>
            <w:shd w:val="clear" w:color="000000" w:fill="222B35"/>
            <w:noWrap/>
            <w:vAlign w:val="center"/>
            <w:hideMark/>
          </w:tcPr>
          <w:p w14:paraId="37645DE5" w14:textId="77777777" w:rsidR="00281992" w:rsidRPr="00281992" w:rsidRDefault="00281992" w:rsidP="00281992">
            <w:pPr>
              <w:spacing w:before="0" w:after="0" w:line="240" w:lineRule="auto"/>
              <w:jc w:val="center"/>
              <w:rPr>
                <w:rFonts w:ascii="Calibri" w:eastAsia="Times New Roman" w:hAnsi="Calibri" w:cs="Calibri"/>
                <w:b/>
                <w:bCs/>
                <w:color w:val="FFFFFF"/>
                <w:sz w:val="20"/>
                <w:lang w:val="en-GB" w:eastAsia="en-GB"/>
              </w:rPr>
            </w:pPr>
            <w:r w:rsidRPr="00281992">
              <w:rPr>
                <w:rFonts w:ascii="Calibri" w:eastAsia="Times New Roman" w:hAnsi="Calibri" w:cs="Calibri"/>
                <w:b/>
                <w:bCs/>
                <w:color w:val="FFFFFF"/>
                <w:sz w:val="20"/>
                <w:lang w:val="en-GB" w:eastAsia="en-GB"/>
              </w:rPr>
              <w:t>DESCRIPTION</w:t>
            </w:r>
          </w:p>
        </w:tc>
        <w:tc>
          <w:tcPr>
            <w:tcW w:w="2820" w:type="dxa"/>
            <w:tcBorders>
              <w:top w:val="single" w:sz="4" w:space="0" w:color="auto"/>
              <w:left w:val="nil"/>
              <w:bottom w:val="single" w:sz="4" w:space="0" w:color="auto"/>
              <w:right w:val="single" w:sz="4" w:space="0" w:color="auto"/>
            </w:tcBorders>
            <w:shd w:val="clear" w:color="000000" w:fill="222B35"/>
            <w:vAlign w:val="center"/>
            <w:hideMark/>
          </w:tcPr>
          <w:p w14:paraId="2072DC81" w14:textId="77777777" w:rsidR="00281992" w:rsidRPr="00281992" w:rsidRDefault="00281992" w:rsidP="00281992">
            <w:pPr>
              <w:spacing w:before="0" w:after="0" w:line="240" w:lineRule="auto"/>
              <w:jc w:val="center"/>
              <w:rPr>
                <w:rFonts w:ascii="Calibri" w:eastAsia="Times New Roman" w:hAnsi="Calibri" w:cs="Calibri"/>
                <w:b/>
                <w:bCs/>
                <w:color w:val="FFFFFF"/>
                <w:sz w:val="20"/>
                <w:lang w:val="en-GB" w:eastAsia="en-GB"/>
              </w:rPr>
            </w:pPr>
            <w:r w:rsidRPr="00281992">
              <w:rPr>
                <w:rFonts w:ascii="Calibri" w:eastAsia="Times New Roman" w:hAnsi="Calibri" w:cs="Calibri"/>
                <w:b/>
                <w:bCs/>
                <w:color w:val="FFFFFF"/>
                <w:sz w:val="20"/>
                <w:lang w:val="en-GB" w:eastAsia="en-GB"/>
              </w:rPr>
              <w:t>BRAND</w:t>
            </w:r>
          </w:p>
        </w:tc>
        <w:tc>
          <w:tcPr>
            <w:tcW w:w="2500" w:type="dxa"/>
            <w:tcBorders>
              <w:top w:val="single" w:sz="4" w:space="0" w:color="auto"/>
              <w:left w:val="nil"/>
              <w:bottom w:val="single" w:sz="4" w:space="0" w:color="auto"/>
              <w:right w:val="single" w:sz="4" w:space="0" w:color="auto"/>
            </w:tcBorders>
            <w:shd w:val="clear" w:color="000000" w:fill="222B35"/>
            <w:noWrap/>
            <w:vAlign w:val="center"/>
            <w:hideMark/>
          </w:tcPr>
          <w:p w14:paraId="7182112F" w14:textId="77777777" w:rsidR="00281992" w:rsidRPr="00281992" w:rsidRDefault="00281992" w:rsidP="00281992">
            <w:pPr>
              <w:spacing w:before="0" w:after="0" w:line="240" w:lineRule="auto"/>
              <w:jc w:val="center"/>
              <w:rPr>
                <w:rFonts w:ascii="Calibri" w:eastAsia="Times New Roman" w:hAnsi="Calibri" w:cs="Calibri"/>
                <w:b/>
                <w:bCs/>
                <w:color w:val="FFFFFF"/>
                <w:sz w:val="20"/>
                <w:lang w:val="en-GB" w:eastAsia="en-GB"/>
              </w:rPr>
            </w:pPr>
            <w:r w:rsidRPr="00281992">
              <w:rPr>
                <w:rFonts w:ascii="Calibri" w:eastAsia="Times New Roman" w:hAnsi="Calibri" w:cs="Calibri"/>
                <w:b/>
                <w:bCs/>
                <w:color w:val="FFFFFF"/>
                <w:sz w:val="20"/>
                <w:lang w:val="en-GB" w:eastAsia="en-GB"/>
              </w:rPr>
              <w:t>PART #</w:t>
            </w:r>
          </w:p>
        </w:tc>
        <w:tc>
          <w:tcPr>
            <w:tcW w:w="657" w:type="dxa"/>
            <w:tcBorders>
              <w:top w:val="single" w:sz="4" w:space="0" w:color="auto"/>
              <w:left w:val="nil"/>
              <w:bottom w:val="single" w:sz="4" w:space="0" w:color="auto"/>
              <w:right w:val="single" w:sz="4" w:space="0" w:color="auto"/>
            </w:tcBorders>
            <w:shd w:val="clear" w:color="000000" w:fill="222B35"/>
            <w:vAlign w:val="center"/>
            <w:hideMark/>
          </w:tcPr>
          <w:p w14:paraId="25DA2D7D" w14:textId="77777777" w:rsidR="00281992" w:rsidRPr="00281992" w:rsidRDefault="00281992" w:rsidP="00281992">
            <w:pPr>
              <w:spacing w:before="0" w:after="0" w:line="240" w:lineRule="auto"/>
              <w:jc w:val="center"/>
              <w:rPr>
                <w:rFonts w:ascii="Calibri" w:eastAsia="Times New Roman" w:hAnsi="Calibri" w:cs="Calibri"/>
                <w:b/>
                <w:bCs/>
                <w:color w:val="FFFFFF"/>
                <w:sz w:val="20"/>
                <w:lang w:val="en-GB" w:eastAsia="en-GB"/>
              </w:rPr>
            </w:pPr>
            <w:r w:rsidRPr="00281992">
              <w:rPr>
                <w:rFonts w:ascii="Calibri" w:eastAsia="Times New Roman" w:hAnsi="Calibri" w:cs="Calibri"/>
                <w:b/>
                <w:bCs/>
                <w:color w:val="FFFFFF"/>
                <w:sz w:val="20"/>
                <w:lang w:val="en-GB" w:eastAsia="en-GB"/>
              </w:rPr>
              <w:t>QTY Need</w:t>
            </w:r>
          </w:p>
        </w:tc>
        <w:tc>
          <w:tcPr>
            <w:tcW w:w="760" w:type="dxa"/>
            <w:tcBorders>
              <w:top w:val="single" w:sz="4" w:space="0" w:color="auto"/>
              <w:left w:val="nil"/>
              <w:bottom w:val="single" w:sz="4" w:space="0" w:color="auto"/>
              <w:right w:val="single" w:sz="4" w:space="0" w:color="auto"/>
            </w:tcBorders>
            <w:shd w:val="clear" w:color="000000" w:fill="222B35"/>
            <w:noWrap/>
            <w:vAlign w:val="center"/>
            <w:hideMark/>
          </w:tcPr>
          <w:p w14:paraId="3E0FE02A" w14:textId="77777777" w:rsidR="00281992" w:rsidRPr="00281992" w:rsidRDefault="00281992" w:rsidP="00281992">
            <w:pPr>
              <w:spacing w:before="0" w:after="0" w:line="240" w:lineRule="auto"/>
              <w:jc w:val="center"/>
              <w:rPr>
                <w:rFonts w:ascii="Calibri" w:eastAsia="Times New Roman" w:hAnsi="Calibri" w:cs="Calibri"/>
                <w:b/>
                <w:bCs/>
                <w:color w:val="FFFFFF"/>
                <w:sz w:val="20"/>
                <w:lang w:val="en-GB" w:eastAsia="en-GB"/>
              </w:rPr>
            </w:pPr>
            <w:r w:rsidRPr="00281992">
              <w:rPr>
                <w:rFonts w:ascii="Calibri" w:eastAsia="Times New Roman" w:hAnsi="Calibri" w:cs="Calibri"/>
                <w:b/>
                <w:bCs/>
                <w:color w:val="FFFFFF"/>
                <w:sz w:val="20"/>
                <w:lang w:val="en-GB" w:eastAsia="en-GB"/>
              </w:rPr>
              <w:t>UNIT</w:t>
            </w:r>
          </w:p>
        </w:tc>
      </w:tr>
      <w:tr w:rsidR="00281992" w:rsidRPr="00281992" w14:paraId="1097BF5F" w14:textId="77777777" w:rsidTr="00281992">
        <w:trPr>
          <w:trHeight w:val="288"/>
        </w:trPr>
        <w:tc>
          <w:tcPr>
            <w:tcW w:w="520" w:type="dxa"/>
            <w:tcBorders>
              <w:top w:val="nil"/>
              <w:left w:val="single" w:sz="4" w:space="0" w:color="auto"/>
              <w:bottom w:val="nil"/>
              <w:right w:val="single" w:sz="4" w:space="0" w:color="auto"/>
            </w:tcBorders>
            <w:shd w:val="clear" w:color="000000" w:fill="FFFF00"/>
            <w:noWrap/>
            <w:hideMark/>
          </w:tcPr>
          <w:p w14:paraId="594619AE" w14:textId="77777777" w:rsidR="00281992" w:rsidRPr="00281992" w:rsidRDefault="00281992" w:rsidP="00281992">
            <w:pPr>
              <w:spacing w:before="0" w:after="0" w:line="240" w:lineRule="auto"/>
              <w:jc w:val="center"/>
              <w:rPr>
                <w:rFonts w:ascii="Calibri" w:eastAsia="Times New Roman" w:hAnsi="Calibri" w:cs="Calibri"/>
                <w:b/>
                <w:bCs/>
                <w:color w:val="000000"/>
                <w:sz w:val="20"/>
                <w:lang w:val="en-GB" w:eastAsia="en-GB"/>
              </w:rPr>
            </w:pPr>
            <w:r w:rsidRPr="00281992">
              <w:rPr>
                <w:rFonts w:ascii="Calibri" w:eastAsia="Times New Roman" w:hAnsi="Calibri" w:cs="Calibri"/>
                <w:b/>
                <w:bCs/>
                <w:color w:val="000000"/>
                <w:sz w:val="20"/>
                <w:lang w:val="en-GB" w:eastAsia="en-GB"/>
              </w:rPr>
              <w:t> </w:t>
            </w:r>
          </w:p>
        </w:tc>
        <w:tc>
          <w:tcPr>
            <w:tcW w:w="5900" w:type="dxa"/>
            <w:tcBorders>
              <w:top w:val="nil"/>
              <w:left w:val="nil"/>
              <w:bottom w:val="nil"/>
              <w:right w:val="single" w:sz="4" w:space="0" w:color="auto"/>
            </w:tcBorders>
            <w:shd w:val="clear" w:color="000000" w:fill="FFFF00"/>
            <w:noWrap/>
            <w:hideMark/>
          </w:tcPr>
          <w:p w14:paraId="7153FCBB" w14:textId="77777777" w:rsidR="00281992" w:rsidRPr="00281992" w:rsidRDefault="00281992" w:rsidP="00281992">
            <w:pPr>
              <w:spacing w:before="0" w:after="0" w:line="240" w:lineRule="auto"/>
              <w:rPr>
                <w:rFonts w:ascii="Calibri" w:eastAsia="Times New Roman" w:hAnsi="Calibri" w:cs="Calibri"/>
                <w:b/>
                <w:bCs/>
                <w:color w:val="000000"/>
                <w:sz w:val="20"/>
                <w:lang w:val="en-GB" w:eastAsia="en-GB"/>
              </w:rPr>
            </w:pPr>
            <w:r w:rsidRPr="00281992">
              <w:rPr>
                <w:rFonts w:ascii="Calibri" w:eastAsia="Times New Roman" w:hAnsi="Calibri" w:cs="Calibri"/>
                <w:b/>
                <w:bCs/>
                <w:color w:val="000000"/>
                <w:sz w:val="20"/>
                <w:lang w:val="en-GB" w:eastAsia="en-GB"/>
              </w:rPr>
              <w:t>SERVER RACK</w:t>
            </w:r>
          </w:p>
        </w:tc>
        <w:tc>
          <w:tcPr>
            <w:tcW w:w="2820" w:type="dxa"/>
            <w:tcBorders>
              <w:top w:val="nil"/>
              <w:left w:val="nil"/>
              <w:bottom w:val="single" w:sz="4" w:space="0" w:color="auto"/>
              <w:right w:val="single" w:sz="4" w:space="0" w:color="auto"/>
            </w:tcBorders>
            <w:shd w:val="clear" w:color="000000" w:fill="FFFF00"/>
            <w:vAlign w:val="center"/>
            <w:hideMark/>
          </w:tcPr>
          <w:p w14:paraId="3E137E94"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 </w:t>
            </w:r>
          </w:p>
        </w:tc>
        <w:tc>
          <w:tcPr>
            <w:tcW w:w="2500" w:type="dxa"/>
            <w:tcBorders>
              <w:top w:val="nil"/>
              <w:left w:val="nil"/>
              <w:bottom w:val="single" w:sz="4" w:space="0" w:color="auto"/>
              <w:right w:val="single" w:sz="4" w:space="0" w:color="auto"/>
            </w:tcBorders>
            <w:shd w:val="clear" w:color="000000" w:fill="FFFF00"/>
            <w:noWrap/>
            <w:vAlign w:val="center"/>
            <w:hideMark/>
          </w:tcPr>
          <w:p w14:paraId="0CEBDC4B"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 </w:t>
            </w:r>
          </w:p>
        </w:tc>
        <w:tc>
          <w:tcPr>
            <w:tcW w:w="657" w:type="dxa"/>
            <w:tcBorders>
              <w:top w:val="nil"/>
              <w:left w:val="nil"/>
              <w:bottom w:val="single" w:sz="4" w:space="0" w:color="auto"/>
              <w:right w:val="single" w:sz="4" w:space="0" w:color="auto"/>
            </w:tcBorders>
            <w:shd w:val="clear" w:color="000000" w:fill="FFFF00"/>
            <w:noWrap/>
            <w:vAlign w:val="center"/>
            <w:hideMark/>
          </w:tcPr>
          <w:p w14:paraId="4F6EEBA2"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 </w:t>
            </w:r>
          </w:p>
        </w:tc>
        <w:tc>
          <w:tcPr>
            <w:tcW w:w="760" w:type="dxa"/>
            <w:tcBorders>
              <w:top w:val="nil"/>
              <w:left w:val="nil"/>
              <w:bottom w:val="single" w:sz="4" w:space="0" w:color="auto"/>
              <w:right w:val="single" w:sz="4" w:space="0" w:color="auto"/>
            </w:tcBorders>
            <w:shd w:val="clear" w:color="000000" w:fill="FFFF00"/>
            <w:noWrap/>
            <w:vAlign w:val="center"/>
            <w:hideMark/>
          </w:tcPr>
          <w:p w14:paraId="6D527D24"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 </w:t>
            </w:r>
          </w:p>
        </w:tc>
      </w:tr>
      <w:tr w:rsidR="00281992" w:rsidRPr="00281992" w14:paraId="61DCE5C3" w14:textId="77777777" w:rsidTr="00281992">
        <w:trPr>
          <w:trHeight w:val="288"/>
        </w:trPr>
        <w:tc>
          <w:tcPr>
            <w:tcW w:w="520" w:type="dxa"/>
            <w:tcBorders>
              <w:top w:val="single" w:sz="4" w:space="0" w:color="auto"/>
              <w:left w:val="single" w:sz="4" w:space="0" w:color="auto"/>
              <w:bottom w:val="single" w:sz="4" w:space="0" w:color="auto"/>
              <w:right w:val="single" w:sz="4" w:space="0" w:color="auto"/>
            </w:tcBorders>
            <w:shd w:val="clear" w:color="000000" w:fill="A6A6A6"/>
            <w:noWrap/>
            <w:hideMark/>
          </w:tcPr>
          <w:p w14:paraId="28956B91" w14:textId="77777777" w:rsidR="00281992" w:rsidRPr="00281992" w:rsidRDefault="00281992" w:rsidP="00281992">
            <w:pPr>
              <w:spacing w:before="0" w:after="0" w:line="240" w:lineRule="auto"/>
              <w:jc w:val="center"/>
              <w:rPr>
                <w:rFonts w:ascii="Calibri" w:eastAsia="Times New Roman" w:hAnsi="Calibri" w:cs="Calibri"/>
                <w:b/>
                <w:bCs/>
                <w:color w:val="000000"/>
                <w:sz w:val="20"/>
                <w:lang w:val="en-GB" w:eastAsia="en-GB"/>
              </w:rPr>
            </w:pPr>
            <w:r w:rsidRPr="00281992">
              <w:rPr>
                <w:rFonts w:ascii="Calibri" w:eastAsia="Times New Roman" w:hAnsi="Calibri" w:cs="Calibri"/>
                <w:b/>
                <w:bCs/>
                <w:color w:val="000000"/>
                <w:sz w:val="20"/>
                <w:lang w:val="en-GB" w:eastAsia="en-GB"/>
              </w:rPr>
              <w:t>A</w:t>
            </w:r>
          </w:p>
        </w:tc>
        <w:tc>
          <w:tcPr>
            <w:tcW w:w="5900" w:type="dxa"/>
            <w:tcBorders>
              <w:top w:val="single" w:sz="4" w:space="0" w:color="auto"/>
              <w:left w:val="nil"/>
              <w:bottom w:val="single" w:sz="4" w:space="0" w:color="auto"/>
              <w:right w:val="single" w:sz="4" w:space="0" w:color="auto"/>
            </w:tcBorders>
            <w:shd w:val="clear" w:color="000000" w:fill="A6A6A6"/>
            <w:noWrap/>
            <w:hideMark/>
          </w:tcPr>
          <w:p w14:paraId="074C5B2B" w14:textId="77777777" w:rsidR="00281992" w:rsidRPr="00281992" w:rsidRDefault="00281992" w:rsidP="00281992">
            <w:pPr>
              <w:spacing w:before="0" w:after="0" w:line="240" w:lineRule="auto"/>
              <w:rPr>
                <w:rFonts w:ascii="Calibri" w:eastAsia="Times New Roman" w:hAnsi="Calibri" w:cs="Calibri"/>
                <w:b/>
                <w:bCs/>
                <w:color w:val="000000"/>
                <w:sz w:val="20"/>
                <w:lang w:val="en-GB" w:eastAsia="en-GB"/>
              </w:rPr>
            </w:pPr>
            <w:r w:rsidRPr="00281992">
              <w:rPr>
                <w:rFonts w:ascii="Calibri" w:eastAsia="Times New Roman" w:hAnsi="Calibri" w:cs="Calibri"/>
                <w:b/>
                <w:bCs/>
                <w:color w:val="000000"/>
                <w:sz w:val="20"/>
                <w:lang w:val="en-GB" w:eastAsia="en-GB"/>
              </w:rPr>
              <w:t>SERVER</w:t>
            </w:r>
          </w:p>
        </w:tc>
        <w:tc>
          <w:tcPr>
            <w:tcW w:w="2820" w:type="dxa"/>
            <w:tcBorders>
              <w:top w:val="nil"/>
              <w:left w:val="nil"/>
              <w:bottom w:val="single" w:sz="4" w:space="0" w:color="auto"/>
              <w:right w:val="single" w:sz="4" w:space="0" w:color="auto"/>
            </w:tcBorders>
            <w:shd w:val="clear" w:color="000000" w:fill="A6A6A6"/>
            <w:vAlign w:val="center"/>
            <w:hideMark/>
          </w:tcPr>
          <w:p w14:paraId="17522AA9"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 </w:t>
            </w:r>
          </w:p>
        </w:tc>
        <w:tc>
          <w:tcPr>
            <w:tcW w:w="2500" w:type="dxa"/>
            <w:tcBorders>
              <w:top w:val="nil"/>
              <w:left w:val="nil"/>
              <w:bottom w:val="single" w:sz="4" w:space="0" w:color="auto"/>
              <w:right w:val="single" w:sz="4" w:space="0" w:color="auto"/>
            </w:tcBorders>
            <w:shd w:val="clear" w:color="000000" w:fill="AEAAAA"/>
            <w:noWrap/>
            <w:vAlign w:val="center"/>
            <w:hideMark/>
          </w:tcPr>
          <w:p w14:paraId="463B450D"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 </w:t>
            </w:r>
          </w:p>
        </w:tc>
        <w:tc>
          <w:tcPr>
            <w:tcW w:w="657" w:type="dxa"/>
            <w:tcBorders>
              <w:top w:val="nil"/>
              <w:left w:val="nil"/>
              <w:bottom w:val="single" w:sz="4" w:space="0" w:color="auto"/>
              <w:right w:val="single" w:sz="4" w:space="0" w:color="auto"/>
            </w:tcBorders>
            <w:shd w:val="clear" w:color="000000" w:fill="AEAAAA"/>
            <w:noWrap/>
            <w:vAlign w:val="bottom"/>
            <w:hideMark/>
          </w:tcPr>
          <w:p w14:paraId="6AD4CB47" w14:textId="77777777" w:rsidR="00281992" w:rsidRPr="00281992" w:rsidRDefault="00281992" w:rsidP="00281992">
            <w:pPr>
              <w:spacing w:before="0" w:after="0" w:line="240" w:lineRule="auto"/>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 </w:t>
            </w:r>
          </w:p>
        </w:tc>
        <w:tc>
          <w:tcPr>
            <w:tcW w:w="760" w:type="dxa"/>
            <w:tcBorders>
              <w:top w:val="nil"/>
              <w:left w:val="nil"/>
              <w:bottom w:val="single" w:sz="4" w:space="0" w:color="auto"/>
              <w:right w:val="single" w:sz="4" w:space="0" w:color="auto"/>
            </w:tcBorders>
            <w:shd w:val="clear" w:color="000000" w:fill="AEAAAA"/>
            <w:noWrap/>
            <w:vAlign w:val="bottom"/>
            <w:hideMark/>
          </w:tcPr>
          <w:p w14:paraId="00874E8B" w14:textId="77777777" w:rsidR="00281992" w:rsidRPr="00281992" w:rsidRDefault="00281992" w:rsidP="00281992">
            <w:pPr>
              <w:spacing w:before="0" w:after="0" w:line="240" w:lineRule="auto"/>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 </w:t>
            </w:r>
          </w:p>
        </w:tc>
      </w:tr>
      <w:tr w:rsidR="00281992" w:rsidRPr="00281992" w14:paraId="763D21B1" w14:textId="77777777" w:rsidTr="00281992">
        <w:trPr>
          <w:trHeight w:val="2760"/>
        </w:trPr>
        <w:tc>
          <w:tcPr>
            <w:tcW w:w="520" w:type="dxa"/>
            <w:tcBorders>
              <w:top w:val="nil"/>
              <w:left w:val="single" w:sz="4" w:space="0" w:color="auto"/>
              <w:bottom w:val="single" w:sz="4" w:space="0" w:color="auto"/>
              <w:right w:val="single" w:sz="4" w:space="0" w:color="auto"/>
            </w:tcBorders>
            <w:shd w:val="clear" w:color="auto" w:fill="auto"/>
            <w:noWrap/>
            <w:hideMark/>
          </w:tcPr>
          <w:p w14:paraId="72675DAD"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1</w:t>
            </w:r>
          </w:p>
        </w:tc>
        <w:tc>
          <w:tcPr>
            <w:tcW w:w="5900" w:type="dxa"/>
            <w:tcBorders>
              <w:top w:val="nil"/>
              <w:left w:val="nil"/>
              <w:bottom w:val="single" w:sz="4" w:space="0" w:color="auto"/>
              <w:right w:val="single" w:sz="4" w:space="0" w:color="auto"/>
            </w:tcBorders>
            <w:shd w:val="clear" w:color="auto" w:fill="auto"/>
            <w:vAlign w:val="center"/>
            <w:hideMark/>
          </w:tcPr>
          <w:p w14:paraId="0281BA7A" w14:textId="77777777" w:rsidR="00281992" w:rsidRPr="00281992" w:rsidRDefault="00281992" w:rsidP="00281992">
            <w:pPr>
              <w:spacing w:before="0" w:after="0" w:line="240" w:lineRule="auto"/>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Server PC</w:t>
            </w:r>
            <w:r w:rsidRPr="00281992">
              <w:rPr>
                <w:rFonts w:ascii="Calibri" w:eastAsia="Times New Roman" w:hAnsi="Calibri" w:cs="Calibri"/>
                <w:color w:val="000000"/>
                <w:sz w:val="20"/>
                <w:lang w:val="en-GB" w:eastAsia="en-GB"/>
              </w:rPr>
              <w:br/>
              <w:t>Processor Intel Xeon E5-2620 v4</w:t>
            </w:r>
            <w:r w:rsidRPr="00281992">
              <w:rPr>
                <w:rFonts w:ascii="Calibri" w:eastAsia="Times New Roman" w:hAnsi="Calibri" w:cs="Calibri"/>
                <w:color w:val="000000"/>
                <w:sz w:val="20"/>
                <w:lang w:val="en-GB" w:eastAsia="en-GB"/>
              </w:rPr>
              <w:br/>
              <w:t>Memory 32 GB (2x HPE 16GB 1Rx4 PC4-2400T-R Kit)</w:t>
            </w:r>
            <w:r w:rsidRPr="00281992">
              <w:rPr>
                <w:rFonts w:ascii="Calibri" w:eastAsia="Times New Roman" w:hAnsi="Calibri" w:cs="Calibri"/>
                <w:color w:val="000000"/>
                <w:sz w:val="20"/>
                <w:lang w:val="en-GB" w:eastAsia="en-GB"/>
              </w:rPr>
              <w:br/>
              <w:t>HP Smart Array P440ar/2G FIO Controller</w:t>
            </w:r>
            <w:r w:rsidRPr="00281992">
              <w:rPr>
                <w:rFonts w:ascii="Calibri" w:eastAsia="Times New Roman" w:hAnsi="Calibri" w:cs="Calibri"/>
                <w:color w:val="000000"/>
                <w:sz w:val="20"/>
                <w:lang w:val="en-GB" w:eastAsia="en-GB"/>
              </w:rPr>
              <w:br/>
              <w:t>2x HPE 300GB SAS 10k SFF SC HDD</w:t>
            </w:r>
            <w:r w:rsidRPr="00281992">
              <w:rPr>
                <w:rFonts w:ascii="Calibri" w:eastAsia="Times New Roman" w:hAnsi="Calibri" w:cs="Calibri"/>
                <w:color w:val="000000"/>
                <w:sz w:val="20"/>
                <w:lang w:val="en-GB" w:eastAsia="en-GB"/>
              </w:rPr>
              <w:br/>
              <w:t>2x HPE 600GB SAS 15K SFF SC HDD</w:t>
            </w:r>
            <w:r w:rsidRPr="00281992">
              <w:rPr>
                <w:rFonts w:ascii="Calibri" w:eastAsia="Times New Roman" w:hAnsi="Calibri" w:cs="Calibri"/>
                <w:color w:val="000000"/>
                <w:sz w:val="20"/>
                <w:lang w:val="en-GB" w:eastAsia="en-GB"/>
              </w:rPr>
              <w:br/>
              <w:t>HP Embedded 1Gb Ethernet 4-port 331i Adapter</w:t>
            </w:r>
            <w:r w:rsidRPr="00281992">
              <w:rPr>
                <w:rFonts w:ascii="Calibri" w:eastAsia="Times New Roman" w:hAnsi="Calibri" w:cs="Calibri"/>
                <w:color w:val="000000"/>
                <w:sz w:val="20"/>
                <w:lang w:val="en-GB" w:eastAsia="en-GB"/>
              </w:rPr>
              <w:br/>
              <w:t>HPE 900W Standard AC 240VDC Redundant Power Supply Kit</w:t>
            </w:r>
            <w:r w:rsidRPr="00281992">
              <w:rPr>
                <w:rFonts w:ascii="Calibri" w:eastAsia="Times New Roman" w:hAnsi="Calibri" w:cs="Calibri"/>
                <w:color w:val="000000"/>
                <w:sz w:val="20"/>
                <w:lang w:val="en-GB" w:eastAsia="en-GB"/>
              </w:rPr>
              <w:br/>
              <w:t xml:space="preserve">HPE </w:t>
            </w:r>
            <w:proofErr w:type="spellStart"/>
            <w:r w:rsidRPr="00281992">
              <w:rPr>
                <w:rFonts w:ascii="Calibri" w:eastAsia="Times New Roman" w:hAnsi="Calibri" w:cs="Calibri"/>
                <w:color w:val="000000"/>
                <w:sz w:val="20"/>
                <w:lang w:val="en-GB" w:eastAsia="en-GB"/>
              </w:rPr>
              <w:t>iLO</w:t>
            </w:r>
            <w:proofErr w:type="spellEnd"/>
            <w:r w:rsidRPr="00281992">
              <w:rPr>
                <w:rFonts w:ascii="Calibri" w:eastAsia="Times New Roman" w:hAnsi="Calibri" w:cs="Calibri"/>
                <w:color w:val="000000"/>
                <w:sz w:val="20"/>
                <w:lang w:val="en-GB" w:eastAsia="en-GB"/>
              </w:rPr>
              <w:t xml:space="preserve"> Adv </w:t>
            </w:r>
            <w:proofErr w:type="spellStart"/>
            <w:r w:rsidRPr="00281992">
              <w:rPr>
                <w:rFonts w:ascii="Calibri" w:eastAsia="Times New Roman" w:hAnsi="Calibri" w:cs="Calibri"/>
                <w:color w:val="000000"/>
                <w:sz w:val="20"/>
                <w:lang w:val="en-GB" w:eastAsia="en-GB"/>
              </w:rPr>
              <w:t>incl</w:t>
            </w:r>
            <w:proofErr w:type="spellEnd"/>
            <w:r w:rsidRPr="00281992">
              <w:rPr>
                <w:rFonts w:ascii="Calibri" w:eastAsia="Times New Roman" w:hAnsi="Calibri" w:cs="Calibri"/>
                <w:color w:val="000000"/>
                <w:sz w:val="20"/>
                <w:lang w:val="en-GB" w:eastAsia="en-GB"/>
              </w:rPr>
              <w:t xml:space="preserve"> 3yr TSU 1-Server License</w:t>
            </w:r>
            <w:r w:rsidRPr="00281992">
              <w:rPr>
                <w:rFonts w:ascii="Calibri" w:eastAsia="Times New Roman" w:hAnsi="Calibri" w:cs="Calibri"/>
                <w:color w:val="000000"/>
                <w:sz w:val="20"/>
                <w:lang w:val="en-GB" w:eastAsia="en-GB"/>
              </w:rPr>
              <w:br/>
              <w:t>HPE 5Y Proactive Care 24x7 Service</w:t>
            </w:r>
          </w:p>
        </w:tc>
        <w:tc>
          <w:tcPr>
            <w:tcW w:w="2820" w:type="dxa"/>
            <w:tcBorders>
              <w:top w:val="nil"/>
              <w:left w:val="nil"/>
              <w:bottom w:val="single" w:sz="4" w:space="0" w:color="auto"/>
              <w:right w:val="single" w:sz="4" w:space="0" w:color="auto"/>
            </w:tcBorders>
            <w:shd w:val="clear" w:color="auto" w:fill="auto"/>
            <w:vAlign w:val="center"/>
            <w:hideMark/>
          </w:tcPr>
          <w:p w14:paraId="45DB7AEA"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Hewlett Packard</w:t>
            </w:r>
          </w:p>
        </w:tc>
        <w:tc>
          <w:tcPr>
            <w:tcW w:w="2500" w:type="dxa"/>
            <w:tcBorders>
              <w:top w:val="nil"/>
              <w:left w:val="nil"/>
              <w:bottom w:val="single" w:sz="4" w:space="0" w:color="auto"/>
              <w:right w:val="single" w:sz="4" w:space="0" w:color="auto"/>
            </w:tcBorders>
            <w:shd w:val="clear" w:color="auto" w:fill="auto"/>
            <w:noWrap/>
            <w:vAlign w:val="center"/>
            <w:hideMark/>
          </w:tcPr>
          <w:p w14:paraId="10073D60" w14:textId="77777777" w:rsidR="00281992" w:rsidRPr="00281992" w:rsidRDefault="00281992" w:rsidP="00281992">
            <w:pPr>
              <w:spacing w:before="0" w:after="0" w:line="240" w:lineRule="auto"/>
              <w:jc w:val="center"/>
              <w:rPr>
                <w:rFonts w:ascii="Calibri" w:eastAsia="Times New Roman" w:hAnsi="Calibri" w:cs="Calibri"/>
                <w:sz w:val="20"/>
                <w:lang w:val="en-GB" w:eastAsia="en-GB"/>
              </w:rPr>
            </w:pPr>
            <w:r w:rsidRPr="00281992">
              <w:rPr>
                <w:rFonts w:ascii="Calibri" w:eastAsia="Times New Roman" w:hAnsi="Calibri" w:cs="Calibri"/>
                <w:sz w:val="20"/>
                <w:lang w:val="en-GB" w:eastAsia="en-GB"/>
              </w:rPr>
              <w:t>ProLiant DL180 Gen9</w:t>
            </w:r>
          </w:p>
        </w:tc>
        <w:tc>
          <w:tcPr>
            <w:tcW w:w="657" w:type="dxa"/>
            <w:tcBorders>
              <w:top w:val="nil"/>
              <w:left w:val="nil"/>
              <w:bottom w:val="single" w:sz="4" w:space="0" w:color="auto"/>
              <w:right w:val="single" w:sz="4" w:space="0" w:color="auto"/>
            </w:tcBorders>
            <w:shd w:val="clear" w:color="auto" w:fill="auto"/>
            <w:noWrap/>
            <w:vAlign w:val="center"/>
            <w:hideMark/>
          </w:tcPr>
          <w:p w14:paraId="00CA589B"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2</w:t>
            </w:r>
          </w:p>
        </w:tc>
        <w:tc>
          <w:tcPr>
            <w:tcW w:w="760" w:type="dxa"/>
            <w:tcBorders>
              <w:top w:val="nil"/>
              <w:left w:val="nil"/>
              <w:bottom w:val="single" w:sz="4" w:space="0" w:color="auto"/>
              <w:right w:val="single" w:sz="4" w:space="0" w:color="auto"/>
            </w:tcBorders>
            <w:shd w:val="clear" w:color="auto" w:fill="auto"/>
            <w:noWrap/>
            <w:vAlign w:val="center"/>
            <w:hideMark/>
          </w:tcPr>
          <w:p w14:paraId="6DB5E5C8"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EA</w:t>
            </w:r>
          </w:p>
        </w:tc>
      </w:tr>
      <w:tr w:rsidR="00281992" w:rsidRPr="00281992" w14:paraId="7414BA86" w14:textId="77777777" w:rsidTr="00281992">
        <w:trPr>
          <w:trHeight w:val="288"/>
        </w:trPr>
        <w:tc>
          <w:tcPr>
            <w:tcW w:w="520" w:type="dxa"/>
            <w:tcBorders>
              <w:top w:val="nil"/>
              <w:left w:val="single" w:sz="4" w:space="0" w:color="auto"/>
              <w:bottom w:val="single" w:sz="4" w:space="0" w:color="auto"/>
              <w:right w:val="single" w:sz="4" w:space="0" w:color="auto"/>
            </w:tcBorders>
            <w:shd w:val="clear" w:color="000000" w:fill="A6A6A6"/>
            <w:noWrap/>
            <w:hideMark/>
          </w:tcPr>
          <w:p w14:paraId="2242683B" w14:textId="77777777" w:rsidR="00281992" w:rsidRPr="00281992" w:rsidRDefault="00281992" w:rsidP="00281992">
            <w:pPr>
              <w:spacing w:before="0" w:after="0" w:line="240" w:lineRule="auto"/>
              <w:jc w:val="center"/>
              <w:rPr>
                <w:rFonts w:ascii="Calibri" w:eastAsia="Times New Roman" w:hAnsi="Calibri" w:cs="Calibri"/>
                <w:b/>
                <w:bCs/>
                <w:color w:val="000000"/>
                <w:sz w:val="20"/>
                <w:lang w:val="en-GB" w:eastAsia="en-GB"/>
              </w:rPr>
            </w:pPr>
            <w:r w:rsidRPr="00281992">
              <w:rPr>
                <w:rFonts w:ascii="Calibri" w:eastAsia="Times New Roman" w:hAnsi="Calibri" w:cs="Calibri"/>
                <w:b/>
                <w:bCs/>
                <w:color w:val="000000"/>
                <w:sz w:val="20"/>
                <w:lang w:val="en-GB" w:eastAsia="en-GB"/>
              </w:rPr>
              <w:t>B</w:t>
            </w:r>
          </w:p>
        </w:tc>
        <w:tc>
          <w:tcPr>
            <w:tcW w:w="5900" w:type="dxa"/>
            <w:tcBorders>
              <w:top w:val="nil"/>
              <w:left w:val="nil"/>
              <w:bottom w:val="single" w:sz="4" w:space="0" w:color="auto"/>
              <w:right w:val="single" w:sz="4" w:space="0" w:color="auto"/>
            </w:tcBorders>
            <w:shd w:val="clear" w:color="000000" w:fill="A6A6A6"/>
            <w:noWrap/>
            <w:hideMark/>
          </w:tcPr>
          <w:p w14:paraId="68A56CAF" w14:textId="77777777" w:rsidR="00281992" w:rsidRPr="00281992" w:rsidRDefault="00281992" w:rsidP="00281992">
            <w:pPr>
              <w:spacing w:before="0" w:after="0" w:line="240" w:lineRule="auto"/>
              <w:rPr>
                <w:rFonts w:ascii="Calibri" w:eastAsia="Times New Roman" w:hAnsi="Calibri" w:cs="Calibri"/>
                <w:b/>
                <w:bCs/>
                <w:color w:val="000000"/>
                <w:sz w:val="20"/>
                <w:lang w:val="en-GB" w:eastAsia="en-GB"/>
              </w:rPr>
            </w:pPr>
            <w:r w:rsidRPr="00281992">
              <w:rPr>
                <w:rFonts w:ascii="Calibri" w:eastAsia="Times New Roman" w:hAnsi="Calibri" w:cs="Calibri"/>
                <w:b/>
                <w:bCs/>
                <w:color w:val="000000"/>
                <w:sz w:val="20"/>
                <w:lang w:val="en-GB" w:eastAsia="en-GB"/>
              </w:rPr>
              <w:t>SOFTWARE</w:t>
            </w:r>
          </w:p>
        </w:tc>
        <w:tc>
          <w:tcPr>
            <w:tcW w:w="2820" w:type="dxa"/>
            <w:tcBorders>
              <w:top w:val="nil"/>
              <w:left w:val="nil"/>
              <w:bottom w:val="single" w:sz="4" w:space="0" w:color="auto"/>
              <w:right w:val="single" w:sz="4" w:space="0" w:color="auto"/>
            </w:tcBorders>
            <w:shd w:val="clear" w:color="000000" w:fill="A6A6A6"/>
            <w:vAlign w:val="center"/>
            <w:hideMark/>
          </w:tcPr>
          <w:p w14:paraId="2D4759D4"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 </w:t>
            </w:r>
          </w:p>
        </w:tc>
        <w:tc>
          <w:tcPr>
            <w:tcW w:w="2500" w:type="dxa"/>
            <w:tcBorders>
              <w:top w:val="nil"/>
              <w:left w:val="nil"/>
              <w:bottom w:val="single" w:sz="4" w:space="0" w:color="auto"/>
              <w:right w:val="single" w:sz="4" w:space="0" w:color="auto"/>
            </w:tcBorders>
            <w:shd w:val="clear" w:color="000000" w:fill="A6A6A6"/>
            <w:noWrap/>
            <w:vAlign w:val="center"/>
            <w:hideMark/>
          </w:tcPr>
          <w:p w14:paraId="254DF535"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 </w:t>
            </w:r>
          </w:p>
        </w:tc>
        <w:tc>
          <w:tcPr>
            <w:tcW w:w="657" w:type="dxa"/>
            <w:tcBorders>
              <w:top w:val="nil"/>
              <w:left w:val="nil"/>
              <w:bottom w:val="single" w:sz="4" w:space="0" w:color="auto"/>
              <w:right w:val="single" w:sz="4" w:space="0" w:color="auto"/>
            </w:tcBorders>
            <w:shd w:val="clear" w:color="000000" w:fill="A6A6A6"/>
            <w:noWrap/>
            <w:vAlign w:val="center"/>
            <w:hideMark/>
          </w:tcPr>
          <w:p w14:paraId="3AC4A7E7"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 </w:t>
            </w:r>
          </w:p>
        </w:tc>
        <w:tc>
          <w:tcPr>
            <w:tcW w:w="760" w:type="dxa"/>
            <w:tcBorders>
              <w:top w:val="nil"/>
              <w:left w:val="nil"/>
              <w:bottom w:val="single" w:sz="4" w:space="0" w:color="auto"/>
              <w:right w:val="single" w:sz="4" w:space="0" w:color="auto"/>
            </w:tcBorders>
            <w:shd w:val="clear" w:color="000000" w:fill="A6A6A6"/>
            <w:noWrap/>
            <w:vAlign w:val="center"/>
            <w:hideMark/>
          </w:tcPr>
          <w:p w14:paraId="256A24DB"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 </w:t>
            </w:r>
          </w:p>
        </w:tc>
      </w:tr>
      <w:tr w:rsidR="00281992" w:rsidRPr="00281992" w14:paraId="0C922DFA" w14:textId="77777777" w:rsidTr="00281992">
        <w:trPr>
          <w:trHeight w:val="288"/>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14:paraId="5A44A622" w14:textId="77777777" w:rsidR="00281992" w:rsidRPr="00281992" w:rsidRDefault="00281992" w:rsidP="00281992">
            <w:pPr>
              <w:spacing w:before="0" w:after="0" w:line="240" w:lineRule="auto"/>
              <w:jc w:val="center"/>
              <w:rPr>
                <w:rFonts w:ascii="Calibri" w:eastAsia="Times New Roman" w:hAnsi="Calibri" w:cs="Calibri"/>
                <w:color w:val="000000"/>
                <w:szCs w:val="22"/>
                <w:lang w:val="en-GB" w:eastAsia="en-GB"/>
              </w:rPr>
            </w:pPr>
            <w:r w:rsidRPr="00281992">
              <w:rPr>
                <w:rFonts w:ascii="Calibri" w:eastAsia="Times New Roman" w:hAnsi="Calibri" w:cs="Calibri"/>
                <w:color w:val="000000"/>
                <w:szCs w:val="22"/>
                <w:lang w:val="en-GB" w:eastAsia="en-GB"/>
              </w:rPr>
              <w:t>1</w:t>
            </w:r>
          </w:p>
        </w:tc>
        <w:tc>
          <w:tcPr>
            <w:tcW w:w="5900" w:type="dxa"/>
            <w:tcBorders>
              <w:top w:val="nil"/>
              <w:left w:val="nil"/>
              <w:bottom w:val="single" w:sz="4" w:space="0" w:color="auto"/>
              <w:right w:val="single" w:sz="4" w:space="0" w:color="auto"/>
            </w:tcBorders>
            <w:shd w:val="clear" w:color="auto" w:fill="auto"/>
            <w:noWrap/>
            <w:vAlign w:val="center"/>
            <w:hideMark/>
          </w:tcPr>
          <w:p w14:paraId="16A63F25" w14:textId="77777777" w:rsidR="00281992" w:rsidRPr="00281992" w:rsidRDefault="00281992" w:rsidP="00281992">
            <w:pPr>
              <w:spacing w:before="0" w:after="0" w:line="240" w:lineRule="auto"/>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Operating System</w:t>
            </w:r>
          </w:p>
        </w:tc>
        <w:tc>
          <w:tcPr>
            <w:tcW w:w="2820" w:type="dxa"/>
            <w:tcBorders>
              <w:top w:val="nil"/>
              <w:left w:val="nil"/>
              <w:bottom w:val="single" w:sz="4" w:space="0" w:color="auto"/>
              <w:right w:val="single" w:sz="4" w:space="0" w:color="auto"/>
            </w:tcBorders>
            <w:shd w:val="clear" w:color="auto" w:fill="auto"/>
            <w:vAlign w:val="center"/>
            <w:hideMark/>
          </w:tcPr>
          <w:p w14:paraId="02D12B4A"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Microsoft</w:t>
            </w:r>
          </w:p>
        </w:tc>
        <w:tc>
          <w:tcPr>
            <w:tcW w:w="2500" w:type="dxa"/>
            <w:tcBorders>
              <w:top w:val="nil"/>
              <w:left w:val="nil"/>
              <w:bottom w:val="single" w:sz="4" w:space="0" w:color="auto"/>
              <w:right w:val="single" w:sz="4" w:space="0" w:color="auto"/>
            </w:tcBorders>
            <w:shd w:val="clear" w:color="auto" w:fill="auto"/>
            <w:noWrap/>
            <w:vAlign w:val="center"/>
            <w:hideMark/>
          </w:tcPr>
          <w:p w14:paraId="2D7655E1" w14:textId="77777777" w:rsidR="00281992" w:rsidRPr="00281992" w:rsidRDefault="00281992" w:rsidP="00281992">
            <w:pPr>
              <w:spacing w:before="0" w:after="0" w:line="240" w:lineRule="auto"/>
              <w:jc w:val="center"/>
              <w:rPr>
                <w:rFonts w:ascii="Calibri" w:eastAsia="Times New Roman" w:hAnsi="Calibri" w:cs="Calibri"/>
                <w:sz w:val="20"/>
                <w:lang w:val="en-GB" w:eastAsia="en-GB"/>
              </w:rPr>
            </w:pPr>
            <w:r w:rsidRPr="00281992">
              <w:rPr>
                <w:rFonts w:ascii="Calibri" w:eastAsia="Times New Roman" w:hAnsi="Calibri" w:cs="Calibri"/>
                <w:sz w:val="20"/>
                <w:lang w:val="en-GB" w:eastAsia="en-GB"/>
              </w:rPr>
              <w:t>Windows Server 2016 x64</w:t>
            </w:r>
          </w:p>
        </w:tc>
        <w:tc>
          <w:tcPr>
            <w:tcW w:w="657" w:type="dxa"/>
            <w:tcBorders>
              <w:top w:val="nil"/>
              <w:left w:val="nil"/>
              <w:bottom w:val="single" w:sz="4" w:space="0" w:color="auto"/>
              <w:right w:val="single" w:sz="4" w:space="0" w:color="auto"/>
            </w:tcBorders>
            <w:shd w:val="clear" w:color="auto" w:fill="auto"/>
            <w:noWrap/>
            <w:vAlign w:val="center"/>
            <w:hideMark/>
          </w:tcPr>
          <w:p w14:paraId="2FC961B9"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2</w:t>
            </w:r>
          </w:p>
        </w:tc>
        <w:tc>
          <w:tcPr>
            <w:tcW w:w="760" w:type="dxa"/>
            <w:tcBorders>
              <w:top w:val="nil"/>
              <w:left w:val="nil"/>
              <w:bottom w:val="single" w:sz="4" w:space="0" w:color="auto"/>
              <w:right w:val="single" w:sz="4" w:space="0" w:color="auto"/>
            </w:tcBorders>
            <w:shd w:val="clear" w:color="auto" w:fill="auto"/>
            <w:noWrap/>
            <w:vAlign w:val="center"/>
            <w:hideMark/>
          </w:tcPr>
          <w:p w14:paraId="5BB6BD8A"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LIC</w:t>
            </w:r>
          </w:p>
        </w:tc>
      </w:tr>
      <w:tr w:rsidR="00281992" w:rsidRPr="00281992" w14:paraId="221803E9" w14:textId="77777777" w:rsidTr="00281992">
        <w:trPr>
          <w:trHeight w:val="288"/>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14:paraId="5EFA974D" w14:textId="77777777" w:rsidR="00281992" w:rsidRPr="00281992" w:rsidRDefault="00281992" w:rsidP="00281992">
            <w:pPr>
              <w:spacing w:before="0" w:after="0" w:line="240" w:lineRule="auto"/>
              <w:jc w:val="center"/>
              <w:rPr>
                <w:rFonts w:ascii="Calibri" w:eastAsia="Times New Roman" w:hAnsi="Calibri" w:cs="Calibri"/>
                <w:color w:val="000000"/>
                <w:szCs w:val="22"/>
                <w:lang w:val="en-GB" w:eastAsia="en-GB"/>
              </w:rPr>
            </w:pPr>
            <w:r w:rsidRPr="00281992">
              <w:rPr>
                <w:rFonts w:ascii="Calibri" w:eastAsia="Times New Roman" w:hAnsi="Calibri" w:cs="Calibri"/>
                <w:color w:val="000000"/>
                <w:szCs w:val="22"/>
                <w:lang w:val="en-GB" w:eastAsia="en-GB"/>
              </w:rPr>
              <w:t>2</w:t>
            </w:r>
          </w:p>
        </w:tc>
        <w:tc>
          <w:tcPr>
            <w:tcW w:w="5900" w:type="dxa"/>
            <w:tcBorders>
              <w:top w:val="nil"/>
              <w:left w:val="nil"/>
              <w:bottom w:val="single" w:sz="4" w:space="0" w:color="auto"/>
              <w:right w:val="single" w:sz="4" w:space="0" w:color="auto"/>
            </w:tcBorders>
            <w:shd w:val="clear" w:color="auto" w:fill="auto"/>
            <w:noWrap/>
            <w:vAlign w:val="center"/>
            <w:hideMark/>
          </w:tcPr>
          <w:p w14:paraId="4E8B49C0" w14:textId="77777777" w:rsidR="00281992" w:rsidRPr="00281992" w:rsidRDefault="00281992" w:rsidP="00281992">
            <w:pPr>
              <w:spacing w:before="0" w:after="0" w:line="240" w:lineRule="auto"/>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Zenon EE Server 1500 TAGs</w:t>
            </w:r>
          </w:p>
        </w:tc>
        <w:tc>
          <w:tcPr>
            <w:tcW w:w="2820" w:type="dxa"/>
            <w:tcBorders>
              <w:top w:val="nil"/>
              <w:left w:val="nil"/>
              <w:bottom w:val="single" w:sz="4" w:space="0" w:color="auto"/>
              <w:right w:val="single" w:sz="4" w:space="0" w:color="auto"/>
            </w:tcBorders>
            <w:shd w:val="clear" w:color="auto" w:fill="auto"/>
            <w:vAlign w:val="center"/>
            <w:hideMark/>
          </w:tcPr>
          <w:p w14:paraId="5099305A"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Zenon</w:t>
            </w:r>
          </w:p>
        </w:tc>
        <w:tc>
          <w:tcPr>
            <w:tcW w:w="2500" w:type="dxa"/>
            <w:tcBorders>
              <w:top w:val="nil"/>
              <w:left w:val="nil"/>
              <w:bottom w:val="single" w:sz="4" w:space="0" w:color="auto"/>
              <w:right w:val="single" w:sz="4" w:space="0" w:color="auto"/>
            </w:tcBorders>
            <w:shd w:val="clear" w:color="auto" w:fill="auto"/>
            <w:noWrap/>
            <w:vAlign w:val="center"/>
            <w:hideMark/>
          </w:tcPr>
          <w:p w14:paraId="1FE0D23A" w14:textId="77777777" w:rsidR="00281992" w:rsidRPr="00281992" w:rsidRDefault="00281992" w:rsidP="00281992">
            <w:pPr>
              <w:spacing w:before="0" w:after="0" w:line="240" w:lineRule="auto"/>
              <w:jc w:val="center"/>
              <w:rPr>
                <w:rFonts w:ascii="Calibri" w:eastAsia="Times New Roman" w:hAnsi="Calibri" w:cs="Calibri"/>
                <w:sz w:val="20"/>
                <w:lang w:val="en-GB" w:eastAsia="en-GB"/>
              </w:rPr>
            </w:pPr>
            <w:r w:rsidRPr="00281992">
              <w:rPr>
                <w:rFonts w:ascii="Calibri" w:eastAsia="Times New Roman" w:hAnsi="Calibri" w:cs="Calibri"/>
                <w:sz w:val="20"/>
                <w:lang w:val="en-GB" w:eastAsia="en-GB"/>
              </w:rPr>
              <w:t>ZEE7-SRV-1500</w:t>
            </w:r>
          </w:p>
        </w:tc>
        <w:tc>
          <w:tcPr>
            <w:tcW w:w="657" w:type="dxa"/>
            <w:tcBorders>
              <w:top w:val="nil"/>
              <w:left w:val="nil"/>
              <w:bottom w:val="single" w:sz="4" w:space="0" w:color="auto"/>
              <w:right w:val="single" w:sz="4" w:space="0" w:color="auto"/>
            </w:tcBorders>
            <w:shd w:val="clear" w:color="auto" w:fill="auto"/>
            <w:noWrap/>
            <w:vAlign w:val="center"/>
            <w:hideMark/>
          </w:tcPr>
          <w:p w14:paraId="0EEDB345"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2</w:t>
            </w:r>
          </w:p>
        </w:tc>
        <w:tc>
          <w:tcPr>
            <w:tcW w:w="760" w:type="dxa"/>
            <w:tcBorders>
              <w:top w:val="nil"/>
              <w:left w:val="nil"/>
              <w:bottom w:val="single" w:sz="4" w:space="0" w:color="auto"/>
              <w:right w:val="single" w:sz="4" w:space="0" w:color="auto"/>
            </w:tcBorders>
            <w:shd w:val="clear" w:color="auto" w:fill="auto"/>
            <w:noWrap/>
            <w:vAlign w:val="center"/>
            <w:hideMark/>
          </w:tcPr>
          <w:p w14:paraId="50031A62"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LIC</w:t>
            </w:r>
          </w:p>
        </w:tc>
      </w:tr>
      <w:tr w:rsidR="00281992" w:rsidRPr="00281992" w14:paraId="7FEB00FC" w14:textId="77777777" w:rsidTr="00281992">
        <w:trPr>
          <w:trHeight w:val="288"/>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14:paraId="0E5AC11D" w14:textId="77777777" w:rsidR="00281992" w:rsidRPr="00281992" w:rsidRDefault="00281992" w:rsidP="00281992">
            <w:pPr>
              <w:spacing w:before="0" w:after="0" w:line="240" w:lineRule="auto"/>
              <w:jc w:val="center"/>
              <w:rPr>
                <w:rFonts w:ascii="Calibri" w:eastAsia="Times New Roman" w:hAnsi="Calibri" w:cs="Calibri"/>
                <w:color w:val="000000"/>
                <w:szCs w:val="22"/>
                <w:lang w:val="en-GB" w:eastAsia="en-GB"/>
              </w:rPr>
            </w:pPr>
            <w:r w:rsidRPr="00281992">
              <w:rPr>
                <w:rFonts w:ascii="Calibri" w:eastAsia="Times New Roman" w:hAnsi="Calibri" w:cs="Calibri"/>
                <w:color w:val="000000"/>
                <w:szCs w:val="22"/>
                <w:lang w:val="en-GB" w:eastAsia="en-GB"/>
              </w:rPr>
              <w:t>3</w:t>
            </w:r>
          </w:p>
        </w:tc>
        <w:tc>
          <w:tcPr>
            <w:tcW w:w="5900" w:type="dxa"/>
            <w:tcBorders>
              <w:top w:val="nil"/>
              <w:left w:val="nil"/>
              <w:bottom w:val="single" w:sz="4" w:space="0" w:color="auto"/>
              <w:right w:val="single" w:sz="4" w:space="0" w:color="auto"/>
            </w:tcBorders>
            <w:shd w:val="clear" w:color="auto" w:fill="auto"/>
            <w:noWrap/>
            <w:vAlign w:val="center"/>
            <w:hideMark/>
          </w:tcPr>
          <w:p w14:paraId="4AAF233E" w14:textId="77777777" w:rsidR="00281992" w:rsidRPr="00281992" w:rsidRDefault="00281992" w:rsidP="00281992">
            <w:pPr>
              <w:spacing w:before="0" w:after="0" w:line="240" w:lineRule="auto"/>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Dongle</w:t>
            </w:r>
          </w:p>
        </w:tc>
        <w:tc>
          <w:tcPr>
            <w:tcW w:w="2820" w:type="dxa"/>
            <w:tcBorders>
              <w:top w:val="nil"/>
              <w:left w:val="nil"/>
              <w:bottom w:val="single" w:sz="4" w:space="0" w:color="auto"/>
              <w:right w:val="single" w:sz="4" w:space="0" w:color="auto"/>
            </w:tcBorders>
            <w:shd w:val="clear" w:color="auto" w:fill="auto"/>
            <w:vAlign w:val="center"/>
            <w:hideMark/>
          </w:tcPr>
          <w:p w14:paraId="3BE7D3B8"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Zenon</w:t>
            </w:r>
          </w:p>
        </w:tc>
        <w:tc>
          <w:tcPr>
            <w:tcW w:w="2500" w:type="dxa"/>
            <w:tcBorders>
              <w:top w:val="nil"/>
              <w:left w:val="nil"/>
              <w:bottom w:val="single" w:sz="4" w:space="0" w:color="auto"/>
              <w:right w:val="single" w:sz="4" w:space="0" w:color="auto"/>
            </w:tcBorders>
            <w:shd w:val="clear" w:color="auto" w:fill="auto"/>
            <w:noWrap/>
            <w:vAlign w:val="center"/>
            <w:hideMark/>
          </w:tcPr>
          <w:p w14:paraId="47B21DA6" w14:textId="77777777" w:rsidR="00281992" w:rsidRPr="00281992" w:rsidRDefault="00281992" w:rsidP="00281992">
            <w:pPr>
              <w:spacing w:before="0" w:after="0" w:line="240" w:lineRule="auto"/>
              <w:jc w:val="center"/>
              <w:rPr>
                <w:rFonts w:ascii="Calibri" w:eastAsia="Times New Roman" w:hAnsi="Calibri" w:cs="Calibri"/>
                <w:sz w:val="20"/>
                <w:lang w:val="en-GB" w:eastAsia="en-GB"/>
              </w:rPr>
            </w:pPr>
            <w:r w:rsidRPr="00281992">
              <w:rPr>
                <w:rFonts w:ascii="Calibri" w:eastAsia="Times New Roman" w:hAnsi="Calibri" w:cs="Calibri"/>
                <w:sz w:val="20"/>
                <w:lang w:val="en-GB" w:eastAsia="en-GB"/>
              </w:rPr>
              <w:t>DIV-DONG-USBCM</w:t>
            </w:r>
          </w:p>
        </w:tc>
        <w:tc>
          <w:tcPr>
            <w:tcW w:w="657" w:type="dxa"/>
            <w:tcBorders>
              <w:top w:val="nil"/>
              <w:left w:val="nil"/>
              <w:bottom w:val="single" w:sz="4" w:space="0" w:color="auto"/>
              <w:right w:val="single" w:sz="4" w:space="0" w:color="auto"/>
            </w:tcBorders>
            <w:shd w:val="clear" w:color="auto" w:fill="auto"/>
            <w:noWrap/>
            <w:vAlign w:val="center"/>
            <w:hideMark/>
          </w:tcPr>
          <w:p w14:paraId="1728410C"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2</w:t>
            </w:r>
          </w:p>
        </w:tc>
        <w:tc>
          <w:tcPr>
            <w:tcW w:w="760" w:type="dxa"/>
            <w:tcBorders>
              <w:top w:val="nil"/>
              <w:left w:val="nil"/>
              <w:bottom w:val="single" w:sz="4" w:space="0" w:color="auto"/>
              <w:right w:val="single" w:sz="4" w:space="0" w:color="auto"/>
            </w:tcBorders>
            <w:shd w:val="clear" w:color="auto" w:fill="auto"/>
            <w:noWrap/>
            <w:vAlign w:val="center"/>
            <w:hideMark/>
          </w:tcPr>
          <w:p w14:paraId="7E5437BB"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LIC</w:t>
            </w:r>
          </w:p>
        </w:tc>
      </w:tr>
      <w:tr w:rsidR="00281992" w:rsidRPr="00281992" w14:paraId="4159E323" w14:textId="77777777" w:rsidTr="00281992">
        <w:trPr>
          <w:trHeight w:val="288"/>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14:paraId="7591ADB8" w14:textId="77777777" w:rsidR="00281992" w:rsidRPr="00281992" w:rsidRDefault="00281992" w:rsidP="00281992">
            <w:pPr>
              <w:spacing w:before="0" w:after="0" w:line="240" w:lineRule="auto"/>
              <w:jc w:val="center"/>
              <w:rPr>
                <w:rFonts w:ascii="Calibri" w:eastAsia="Times New Roman" w:hAnsi="Calibri" w:cs="Calibri"/>
                <w:color w:val="000000"/>
                <w:szCs w:val="22"/>
                <w:lang w:val="en-GB" w:eastAsia="en-GB"/>
              </w:rPr>
            </w:pPr>
            <w:r w:rsidRPr="00281992">
              <w:rPr>
                <w:rFonts w:ascii="Calibri" w:eastAsia="Times New Roman" w:hAnsi="Calibri" w:cs="Calibri"/>
                <w:color w:val="000000"/>
                <w:szCs w:val="22"/>
                <w:lang w:val="en-GB" w:eastAsia="en-GB"/>
              </w:rPr>
              <w:t>4</w:t>
            </w:r>
          </w:p>
        </w:tc>
        <w:tc>
          <w:tcPr>
            <w:tcW w:w="5900" w:type="dxa"/>
            <w:tcBorders>
              <w:top w:val="nil"/>
              <w:left w:val="nil"/>
              <w:bottom w:val="single" w:sz="4" w:space="0" w:color="auto"/>
              <w:right w:val="single" w:sz="4" w:space="0" w:color="auto"/>
            </w:tcBorders>
            <w:shd w:val="clear" w:color="auto" w:fill="auto"/>
            <w:noWrap/>
            <w:vAlign w:val="center"/>
            <w:hideMark/>
          </w:tcPr>
          <w:p w14:paraId="70C25484" w14:textId="77777777" w:rsidR="00281992" w:rsidRPr="00281992" w:rsidRDefault="00281992" w:rsidP="00281992">
            <w:pPr>
              <w:spacing w:before="0" w:after="0" w:line="240" w:lineRule="auto"/>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Reporting (Write Access)</w:t>
            </w:r>
          </w:p>
        </w:tc>
        <w:tc>
          <w:tcPr>
            <w:tcW w:w="2820" w:type="dxa"/>
            <w:tcBorders>
              <w:top w:val="nil"/>
              <w:left w:val="nil"/>
              <w:bottom w:val="single" w:sz="4" w:space="0" w:color="auto"/>
              <w:right w:val="single" w:sz="4" w:space="0" w:color="auto"/>
            </w:tcBorders>
            <w:shd w:val="clear" w:color="auto" w:fill="auto"/>
            <w:vAlign w:val="center"/>
            <w:hideMark/>
          </w:tcPr>
          <w:p w14:paraId="6A3142B6"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Zenon</w:t>
            </w:r>
          </w:p>
        </w:tc>
        <w:tc>
          <w:tcPr>
            <w:tcW w:w="2500" w:type="dxa"/>
            <w:tcBorders>
              <w:top w:val="nil"/>
              <w:left w:val="nil"/>
              <w:bottom w:val="single" w:sz="4" w:space="0" w:color="auto"/>
              <w:right w:val="single" w:sz="4" w:space="0" w:color="auto"/>
            </w:tcBorders>
            <w:shd w:val="clear" w:color="auto" w:fill="auto"/>
            <w:noWrap/>
            <w:vAlign w:val="center"/>
            <w:hideMark/>
          </w:tcPr>
          <w:p w14:paraId="7ED93C92" w14:textId="77777777" w:rsidR="00281992" w:rsidRPr="00281992" w:rsidRDefault="00281992" w:rsidP="00281992">
            <w:pPr>
              <w:spacing w:before="0" w:after="0" w:line="240" w:lineRule="auto"/>
              <w:jc w:val="center"/>
              <w:rPr>
                <w:rFonts w:ascii="Calibri" w:eastAsia="Times New Roman" w:hAnsi="Calibri" w:cs="Calibri"/>
                <w:sz w:val="20"/>
                <w:lang w:val="en-GB" w:eastAsia="en-GB"/>
              </w:rPr>
            </w:pPr>
            <w:r w:rsidRPr="00281992">
              <w:rPr>
                <w:rFonts w:ascii="Calibri" w:eastAsia="Times New Roman" w:hAnsi="Calibri" w:cs="Calibri"/>
                <w:sz w:val="20"/>
                <w:lang w:val="en-GB" w:eastAsia="en-GB"/>
              </w:rPr>
              <w:t>ZM-REPORT</w:t>
            </w:r>
          </w:p>
        </w:tc>
        <w:tc>
          <w:tcPr>
            <w:tcW w:w="657" w:type="dxa"/>
            <w:tcBorders>
              <w:top w:val="nil"/>
              <w:left w:val="nil"/>
              <w:bottom w:val="single" w:sz="4" w:space="0" w:color="auto"/>
              <w:right w:val="single" w:sz="4" w:space="0" w:color="auto"/>
            </w:tcBorders>
            <w:shd w:val="clear" w:color="auto" w:fill="auto"/>
            <w:noWrap/>
            <w:vAlign w:val="center"/>
            <w:hideMark/>
          </w:tcPr>
          <w:p w14:paraId="6EF5A1ED"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2</w:t>
            </w:r>
          </w:p>
        </w:tc>
        <w:tc>
          <w:tcPr>
            <w:tcW w:w="760" w:type="dxa"/>
            <w:tcBorders>
              <w:top w:val="nil"/>
              <w:left w:val="nil"/>
              <w:bottom w:val="single" w:sz="4" w:space="0" w:color="auto"/>
              <w:right w:val="single" w:sz="4" w:space="0" w:color="auto"/>
            </w:tcBorders>
            <w:shd w:val="clear" w:color="auto" w:fill="auto"/>
            <w:noWrap/>
            <w:vAlign w:val="center"/>
            <w:hideMark/>
          </w:tcPr>
          <w:p w14:paraId="6051E8B9"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LIC</w:t>
            </w:r>
          </w:p>
        </w:tc>
      </w:tr>
      <w:tr w:rsidR="00281992" w:rsidRPr="00281992" w14:paraId="0D8A8CD5" w14:textId="77777777" w:rsidTr="00281992">
        <w:trPr>
          <w:trHeight w:val="288"/>
        </w:trPr>
        <w:tc>
          <w:tcPr>
            <w:tcW w:w="520" w:type="dxa"/>
            <w:tcBorders>
              <w:top w:val="nil"/>
              <w:left w:val="single" w:sz="4" w:space="0" w:color="auto"/>
              <w:bottom w:val="single" w:sz="4" w:space="0" w:color="auto"/>
              <w:right w:val="single" w:sz="4" w:space="0" w:color="auto"/>
            </w:tcBorders>
            <w:shd w:val="clear" w:color="000000" w:fill="A6A6A6"/>
            <w:noWrap/>
            <w:hideMark/>
          </w:tcPr>
          <w:p w14:paraId="306B9F11" w14:textId="77777777" w:rsidR="00281992" w:rsidRPr="00281992" w:rsidRDefault="00281992" w:rsidP="00281992">
            <w:pPr>
              <w:spacing w:before="0" w:after="0" w:line="240" w:lineRule="auto"/>
              <w:jc w:val="center"/>
              <w:rPr>
                <w:rFonts w:ascii="Calibri" w:eastAsia="Times New Roman" w:hAnsi="Calibri" w:cs="Calibri"/>
                <w:b/>
                <w:bCs/>
                <w:color w:val="000000"/>
                <w:sz w:val="20"/>
                <w:lang w:val="en-GB" w:eastAsia="en-GB"/>
              </w:rPr>
            </w:pPr>
            <w:r w:rsidRPr="00281992">
              <w:rPr>
                <w:rFonts w:ascii="Calibri" w:eastAsia="Times New Roman" w:hAnsi="Calibri" w:cs="Calibri"/>
                <w:b/>
                <w:bCs/>
                <w:color w:val="000000"/>
                <w:sz w:val="20"/>
                <w:lang w:val="en-GB" w:eastAsia="en-GB"/>
              </w:rPr>
              <w:t>C</w:t>
            </w:r>
          </w:p>
        </w:tc>
        <w:tc>
          <w:tcPr>
            <w:tcW w:w="5900" w:type="dxa"/>
            <w:tcBorders>
              <w:top w:val="nil"/>
              <w:left w:val="nil"/>
              <w:bottom w:val="single" w:sz="4" w:space="0" w:color="auto"/>
              <w:right w:val="single" w:sz="4" w:space="0" w:color="auto"/>
            </w:tcBorders>
            <w:shd w:val="clear" w:color="000000" w:fill="A6A6A6"/>
            <w:noWrap/>
            <w:hideMark/>
          </w:tcPr>
          <w:p w14:paraId="2BC2117D" w14:textId="77777777" w:rsidR="00281992" w:rsidRPr="00281992" w:rsidRDefault="00281992" w:rsidP="00281992">
            <w:pPr>
              <w:spacing w:before="0" w:after="0" w:line="240" w:lineRule="auto"/>
              <w:rPr>
                <w:rFonts w:ascii="Calibri" w:eastAsia="Times New Roman" w:hAnsi="Calibri" w:cs="Calibri"/>
                <w:b/>
                <w:bCs/>
                <w:color w:val="000000"/>
                <w:sz w:val="20"/>
                <w:lang w:val="en-GB" w:eastAsia="en-GB"/>
              </w:rPr>
            </w:pPr>
            <w:r w:rsidRPr="00281992">
              <w:rPr>
                <w:rFonts w:ascii="Calibri" w:eastAsia="Times New Roman" w:hAnsi="Calibri" w:cs="Calibri"/>
                <w:b/>
                <w:bCs/>
                <w:color w:val="000000"/>
                <w:sz w:val="20"/>
                <w:lang w:val="en-GB" w:eastAsia="en-GB"/>
              </w:rPr>
              <w:t>PANEL BOX COMPONENT &amp; ACCESSORIES</w:t>
            </w:r>
          </w:p>
        </w:tc>
        <w:tc>
          <w:tcPr>
            <w:tcW w:w="2820" w:type="dxa"/>
            <w:tcBorders>
              <w:top w:val="nil"/>
              <w:left w:val="nil"/>
              <w:bottom w:val="single" w:sz="4" w:space="0" w:color="auto"/>
              <w:right w:val="single" w:sz="4" w:space="0" w:color="auto"/>
            </w:tcBorders>
            <w:shd w:val="clear" w:color="000000" w:fill="A6A6A6"/>
            <w:vAlign w:val="center"/>
            <w:hideMark/>
          </w:tcPr>
          <w:p w14:paraId="4F25B8BC"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 </w:t>
            </w:r>
          </w:p>
        </w:tc>
        <w:tc>
          <w:tcPr>
            <w:tcW w:w="2500" w:type="dxa"/>
            <w:tcBorders>
              <w:top w:val="nil"/>
              <w:left w:val="nil"/>
              <w:bottom w:val="single" w:sz="4" w:space="0" w:color="auto"/>
              <w:right w:val="single" w:sz="4" w:space="0" w:color="auto"/>
            </w:tcBorders>
            <w:shd w:val="clear" w:color="000000" w:fill="A6A6A6"/>
            <w:noWrap/>
            <w:vAlign w:val="center"/>
            <w:hideMark/>
          </w:tcPr>
          <w:p w14:paraId="752CD358"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 </w:t>
            </w:r>
          </w:p>
        </w:tc>
        <w:tc>
          <w:tcPr>
            <w:tcW w:w="657" w:type="dxa"/>
            <w:tcBorders>
              <w:top w:val="nil"/>
              <w:left w:val="nil"/>
              <w:bottom w:val="single" w:sz="4" w:space="0" w:color="auto"/>
              <w:right w:val="single" w:sz="4" w:space="0" w:color="auto"/>
            </w:tcBorders>
            <w:shd w:val="clear" w:color="000000" w:fill="A6A6A6"/>
            <w:noWrap/>
            <w:vAlign w:val="center"/>
            <w:hideMark/>
          </w:tcPr>
          <w:p w14:paraId="53B4C902"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 </w:t>
            </w:r>
          </w:p>
        </w:tc>
        <w:tc>
          <w:tcPr>
            <w:tcW w:w="760" w:type="dxa"/>
            <w:tcBorders>
              <w:top w:val="nil"/>
              <w:left w:val="nil"/>
              <w:bottom w:val="single" w:sz="4" w:space="0" w:color="auto"/>
              <w:right w:val="single" w:sz="4" w:space="0" w:color="auto"/>
            </w:tcBorders>
            <w:shd w:val="clear" w:color="000000" w:fill="A6A6A6"/>
            <w:noWrap/>
            <w:vAlign w:val="center"/>
            <w:hideMark/>
          </w:tcPr>
          <w:p w14:paraId="59903D3F"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 </w:t>
            </w:r>
          </w:p>
        </w:tc>
      </w:tr>
      <w:tr w:rsidR="00281992" w:rsidRPr="00281992" w14:paraId="13D1AB1C" w14:textId="77777777" w:rsidTr="00281992">
        <w:trPr>
          <w:trHeight w:val="2760"/>
        </w:trPr>
        <w:tc>
          <w:tcPr>
            <w:tcW w:w="520" w:type="dxa"/>
            <w:tcBorders>
              <w:top w:val="nil"/>
              <w:left w:val="single" w:sz="4" w:space="0" w:color="auto"/>
              <w:bottom w:val="single" w:sz="4" w:space="0" w:color="auto"/>
              <w:right w:val="single" w:sz="4" w:space="0" w:color="auto"/>
            </w:tcBorders>
            <w:shd w:val="clear" w:color="auto" w:fill="auto"/>
            <w:noWrap/>
            <w:hideMark/>
          </w:tcPr>
          <w:p w14:paraId="17496CEC"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lastRenderedPageBreak/>
              <w:t>1</w:t>
            </w:r>
          </w:p>
        </w:tc>
        <w:tc>
          <w:tcPr>
            <w:tcW w:w="5900" w:type="dxa"/>
            <w:tcBorders>
              <w:top w:val="nil"/>
              <w:left w:val="nil"/>
              <w:bottom w:val="single" w:sz="4" w:space="0" w:color="auto"/>
              <w:right w:val="single" w:sz="4" w:space="0" w:color="auto"/>
            </w:tcBorders>
            <w:shd w:val="clear" w:color="auto" w:fill="auto"/>
            <w:hideMark/>
          </w:tcPr>
          <w:p w14:paraId="76E44D48" w14:textId="77777777" w:rsidR="00281992" w:rsidRPr="00281992" w:rsidRDefault="00281992" w:rsidP="00281992">
            <w:pPr>
              <w:spacing w:before="0" w:after="0" w:line="240" w:lineRule="auto"/>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Server Rack</w:t>
            </w:r>
            <w:r w:rsidRPr="00281992">
              <w:rPr>
                <w:rFonts w:ascii="Calibri" w:eastAsia="Times New Roman" w:hAnsi="Calibri" w:cs="Calibri"/>
                <w:color w:val="000000"/>
                <w:sz w:val="20"/>
                <w:lang w:val="en-GB" w:eastAsia="en-GB"/>
              </w:rPr>
              <w:br/>
              <w:t>HPE 42U 600x1075mm Enterprise Shock Rack</w:t>
            </w:r>
            <w:r w:rsidRPr="00281992">
              <w:rPr>
                <w:rFonts w:ascii="Calibri" w:eastAsia="Times New Roman" w:hAnsi="Calibri" w:cs="Calibri"/>
                <w:color w:val="000000"/>
                <w:sz w:val="20"/>
                <w:lang w:val="en-GB" w:eastAsia="en-GB"/>
              </w:rPr>
              <w:br/>
              <w:t>HPE LCD 8500 1U Console INTL Kit</w:t>
            </w:r>
            <w:r w:rsidRPr="00281992">
              <w:rPr>
                <w:rFonts w:ascii="Calibri" w:eastAsia="Times New Roman" w:hAnsi="Calibri" w:cs="Calibri"/>
                <w:color w:val="000000"/>
                <w:sz w:val="20"/>
                <w:lang w:val="en-GB" w:eastAsia="en-GB"/>
              </w:rPr>
              <w:br/>
              <w:t>HPE 600mm Rack Stabilizer Kit</w:t>
            </w:r>
            <w:r w:rsidRPr="00281992">
              <w:rPr>
                <w:rFonts w:ascii="Calibri" w:eastAsia="Times New Roman" w:hAnsi="Calibri" w:cs="Calibri"/>
                <w:color w:val="000000"/>
                <w:sz w:val="20"/>
                <w:lang w:val="en-GB" w:eastAsia="en-GB"/>
              </w:rPr>
              <w:br/>
              <w:t>HPE 42U 1075mm Side Panel Kit</w:t>
            </w:r>
            <w:r w:rsidRPr="00281992">
              <w:rPr>
                <w:rFonts w:ascii="Calibri" w:eastAsia="Times New Roman" w:hAnsi="Calibri" w:cs="Calibri"/>
                <w:color w:val="000000"/>
                <w:sz w:val="20"/>
                <w:lang w:val="en-GB" w:eastAsia="en-GB"/>
              </w:rPr>
              <w:br/>
              <w:t>HPE Rack Grounding Kit</w:t>
            </w:r>
            <w:r w:rsidRPr="00281992">
              <w:rPr>
                <w:rFonts w:ascii="Calibri" w:eastAsia="Times New Roman" w:hAnsi="Calibri" w:cs="Calibri"/>
                <w:color w:val="000000"/>
                <w:sz w:val="20"/>
                <w:lang w:val="en-GB" w:eastAsia="en-GB"/>
              </w:rPr>
              <w:br/>
              <w:t>HPE 0x1x8 G3 KVM Console Switch</w:t>
            </w:r>
            <w:r w:rsidRPr="00281992">
              <w:rPr>
                <w:rFonts w:ascii="Calibri" w:eastAsia="Times New Roman" w:hAnsi="Calibri" w:cs="Calibri"/>
                <w:color w:val="000000"/>
                <w:sz w:val="20"/>
                <w:lang w:val="en-GB" w:eastAsia="en-GB"/>
              </w:rPr>
              <w:br/>
              <w:t>8x HPE KVM USB Adapter</w:t>
            </w:r>
            <w:r w:rsidRPr="00281992">
              <w:rPr>
                <w:rFonts w:ascii="Calibri" w:eastAsia="Times New Roman" w:hAnsi="Calibri" w:cs="Calibri"/>
                <w:color w:val="000000"/>
                <w:sz w:val="20"/>
                <w:lang w:val="en-GB" w:eastAsia="en-GB"/>
              </w:rPr>
              <w:br/>
              <w:t>2x HPE Intelligent 7.3kVA/INTL PDU Kit</w:t>
            </w:r>
            <w:r w:rsidRPr="00281992">
              <w:rPr>
                <w:rFonts w:ascii="Calibri" w:eastAsia="Times New Roman" w:hAnsi="Calibri" w:cs="Calibri"/>
                <w:color w:val="000000"/>
                <w:sz w:val="20"/>
                <w:lang w:val="en-GB" w:eastAsia="en-GB"/>
              </w:rPr>
              <w:br/>
              <w:t>HPE IP CAT5 Qty-8 6ft/2m Cable</w:t>
            </w:r>
          </w:p>
        </w:tc>
        <w:tc>
          <w:tcPr>
            <w:tcW w:w="2820" w:type="dxa"/>
            <w:tcBorders>
              <w:top w:val="nil"/>
              <w:left w:val="nil"/>
              <w:bottom w:val="single" w:sz="4" w:space="0" w:color="auto"/>
              <w:right w:val="single" w:sz="4" w:space="0" w:color="auto"/>
            </w:tcBorders>
            <w:shd w:val="clear" w:color="auto" w:fill="auto"/>
            <w:vAlign w:val="center"/>
            <w:hideMark/>
          </w:tcPr>
          <w:p w14:paraId="2F75C229"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Hewlett Packard</w:t>
            </w:r>
          </w:p>
        </w:tc>
        <w:tc>
          <w:tcPr>
            <w:tcW w:w="2500" w:type="dxa"/>
            <w:tcBorders>
              <w:top w:val="nil"/>
              <w:left w:val="nil"/>
              <w:bottom w:val="single" w:sz="4" w:space="0" w:color="auto"/>
              <w:right w:val="single" w:sz="4" w:space="0" w:color="auto"/>
            </w:tcBorders>
            <w:shd w:val="clear" w:color="auto" w:fill="auto"/>
            <w:noWrap/>
            <w:vAlign w:val="center"/>
            <w:hideMark/>
          </w:tcPr>
          <w:p w14:paraId="53A6743D"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42U Rack 19”</w:t>
            </w:r>
          </w:p>
        </w:tc>
        <w:tc>
          <w:tcPr>
            <w:tcW w:w="657" w:type="dxa"/>
            <w:tcBorders>
              <w:top w:val="nil"/>
              <w:left w:val="nil"/>
              <w:bottom w:val="single" w:sz="4" w:space="0" w:color="auto"/>
              <w:right w:val="single" w:sz="4" w:space="0" w:color="auto"/>
            </w:tcBorders>
            <w:shd w:val="clear" w:color="auto" w:fill="auto"/>
            <w:noWrap/>
            <w:vAlign w:val="center"/>
            <w:hideMark/>
          </w:tcPr>
          <w:p w14:paraId="33C61DBB"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1</w:t>
            </w:r>
          </w:p>
        </w:tc>
        <w:tc>
          <w:tcPr>
            <w:tcW w:w="760" w:type="dxa"/>
            <w:tcBorders>
              <w:top w:val="nil"/>
              <w:left w:val="nil"/>
              <w:bottom w:val="single" w:sz="4" w:space="0" w:color="auto"/>
              <w:right w:val="single" w:sz="4" w:space="0" w:color="auto"/>
            </w:tcBorders>
            <w:shd w:val="clear" w:color="auto" w:fill="auto"/>
            <w:noWrap/>
            <w:vAlign w:val="center"/>
            <w:hideMark/>
          </w:tcPr>
          <w:p w14:paraId="526F530B"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EA</w:t>
            </w:r>
          </w:p>
        </w:tc>
      </w:tr>
      <w:tr w:rsidR="00281992" w:rsidRPr="00281992" w14:paraId="2160F630" w14:textId="77777777" w:rsidTr="00281992">
        <w:trPr>
          <w:trHeight w:val="288"/>
        </w:trPr>
        <w:tc>
          <w:tcPr>
            <w:tcW w:w="520" w:type="dxa"/>
            <w:tcBorders>
              <w:top w:val="nil"/>
              <w:left w:val="single" w:sz="4" w:space="0" w:color="auto"/>
              <w:bottom w:val="single" w:sz="4" w:space="0" w:color="auto"/>
              <w:right w:val="single" w:sz="4" w:space="0" w:color="auto"/>
            </w:tcBorders>
            <w:shd w:val="clear" w:color="auto" w:fill="auto"/>
            <w:noWrap/>
            <w:hideMark/>
          </w:tcPr>
          <w:p w14:paraId="6D9E0A0A"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2</w:t>
            </w:r>
          </w:p>
        </w:tc>
        <w:tc>
          <w:tcPr>
            <w:tcW w:w="5900" w:type="dxa"/>
            <w:tcBorders>
              <w:top w:val="nil"/>
              <w:left w:val="nil"/>
              <w:bottom w:val="single" w:sz="4" w:space="0" w:color="auto"/>
              <w:right w:val="single" w:sz="4" w:space="0" w:color="auto"/>
            </w:tcBorders>
            <w:shd w:val="clear" w:color="auto" w:fill="auto"/>
            <w:hideMark/>
          </w:tcPr>
          <w:p w14:paraId="62F41CAA" w14:textId="77777777" w:rsidR="00281992" w:rsidRPr="00281992" w:rsidRDefault="00281992" w:rsidP="00281992">
            <w:pPr>
              <w:spacing w:before="0" w:after="0" w:line="240" w:lineRule="auto"/>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 xml:space="preserve">MCB 2 POLE 16 A </w:t>
            </w:r>
          </w:p>
        </w:tc>
        <w:tc>
          <w:tcPr>
            <w:tcW w:w="2820" w:type="dxa"/>
            <w:tcBorders>
              <w:top w:val="nil"/>
              <w:left w:val="nil"/>
              <w:bottom w:val="single" w:sz="4" w:space="0" w:color="auto"/>
              <w:right w:val="single" w:sz="4" w:space="0" w:color="auto"/>
            </w:tcBorders>
            <w:shd w:val="clear" w:color="auto" w:fill="auto"/>
            <w:vAlign w:val="center"/>
            <w:hideMark/>
          </w:tcPr>
          <w:p w14:paraId="49FC897D"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proofErr w:type="spellStart"/>
            <w:r w:rsidRPr="00281992">
              <w:rPr>
                <w:rFonts w:ascii="Calibri" w:eastAsia="Times New Roman" w:hAnsi="Calibri" w:cs="Calibri"/>
                <w:color w:val="000000"/>
                <w:sz w:val="20"/>
                <w:lang w:val="en-GB" w:eastAsia="en-GB"/>
              </w:rPr>
              <w:t>Tba</w:t>
            </w:r>
            <w:proofErr w:type="spellEnd"/>
          </w:p>
        </w:tc>
        <w:tc>
          <w:tcPr>
            <w:tcW w:w="2500" w:type="dxa"/>
            <w:tcBorders>
              <w:top w:val="nil"/>
              <w:left w:val="nil"/>
              <w:bottom w:val="single" w:sz="4" w:space="0" w:color="auto"/>
              <w:right w:val="single" w:sz="4" w:space="0" w:color="auto"/>
            </w:tcBorders>
            <w:shd w:val="clear" w:color="auto" w:fill="auto"/>
            <w:vAlign w:val="center"/>
            <w:hideMark/>
          </w:tcPr>
          <w:p w14:paraId="7833512E"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 </w:t>
            </w:r>
          </w:p>
        </w:tc>
        <w:tc>
          <w:tcPr>
            <w:tcW w:w="657" w:type="dxa"/>
            <w:tcBorders>
              <w:top w:val="nil"/>
              <w:left w:val="nil"/>
              <w:bottom w:val="single" w:sz="4" w:space="0" w:color="auto"/>
              <w:right w:val="single" w:sz="4" w:space="0" w:color="auto"/>
            </w:tcBorders>
            <w:shd w:val="clear" w:color="auto" w:fill="auto"/>
            <w:noWrap/>
            <w:vAlign w:val="center"/>
            <w:hideMark/>
          </w:tcPr>
          <w:p w14:paraId="63BE4A92"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2</w:t>
            </w:r>
          </w:p>
        </w:tc>
        <w:tc>
          <w:tcPr>
            <w:tcW w:w="760" w:type="dxa"/>
            <w:tcBorders>
              <w:top w:val="nil"/>
              <w:left w:val="nil"/>
              <w:bottom w:val="single" w:sz="4" w:space="0" w:color="auto"/>
              <w:right w:val="single" w:sz="4" w:space="0" w:color="auto"/>
            </w:tcBorders>
            <w:shd w:val="clear" w:color="auto" w:fill="auto"/>
            <w:noWrap/>
            <w:vAlign w:val="center"/>
            <w:hideMark/>
          </w:tcPr>
          <w:p w14:paraId="163F9C6E"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EA</w:t>
            </w:r>
          </w:p>
        </w:tc>
      </w:tr>
      <w:tr w:rsidR="00281992" w:rsidRPr="00281992" w14:paraId="4F75E34A" w14:textId="77777777" w:rsidTr="00281992">
        <w:trPr>
          <w:trHeight w:val="288"/>
        </w:trPr>
        <w:tc>
          <w:tcPr>
            <w:tcW w:w="520" w:type="dxa"/>
            <w:tcBorders>
              <w:top w:val="nil"/>
              <w:left w:val="single" w:sz="4" w:space="0" w:color="auto"/>
              <w:bottom w:val="single" w:sz="4" w:space="0" w:color="auto"/>
              <w:right w:val="single" w:sz="4" w:space="0" w:color="auto"/>
            </w:tcBorders>
            <w:shd w:val="clear" w:color="auto" w:fill="auto"/>
            <w:noWrap/>
            <w:hideMark/>
          </w:tcPr>
          <w:p w14:paraId="1FD15B31"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3</w:t>
            </w:r>
          </w:p>
        </w:tc>
        <w:tc>
          <w:tcPr>
            <w:tcW w:w="5900" w:type="dxa"/>
            <w:tcBorders>
              <w:top w:val="nil"/>
              <w:left w:val="nil"/>
              <w:bottom w:val="single" w:sz="4" w:space="0" w:color="auto"/>
              <w:right w:val="single" w:sz="4" w:space="0" w:color="auto"/>
            </w:tcBorders>
            <w:shd w:val="clear" w:color="auto" w:fill="auto"/>
            <w:hideMark/>
          </w:tcPr>
          <w:p w14:paraId="3DA432C7" w14:textId="77777777" w:rsidR="00281992" w:rsidRPr="00281992" w:rsidRDefault="00281992" w:rsidP="00281992">
            <w:pPr>
              <w:spacing w:before="0" w:after="0" w:line="240" w:lineRule="auto"/>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Terminal Block</w:t>
            </w:r>
          </w:p>
        </w:tc>
        <w:tc>
          <w:tcPr>
            <w:tcW w:w="2820" w:type="dxa"/>
            <w:tcBorders>
              <w:top w:val="nil"/>
              <w:left w:val="nil"/>
              <w:bottom w:val="single" w:sz="4" w:space="0" w:color="auto"/>
              <w:right w:val="single" w:sz="4" w:space="0" w:color="auto"/>
            </w:tcBorders>
            <w:shd w:val="clear" w:color="auto" w:fill="auto"/>
            <w:vAlign w:val="center"/>
            <w:hideMark/>
          </w:tcPr>
          <w:p w14:paraId="5F3CDD2C"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proofErr w:type="spellStart"/>
            <w:r w:rsidRPr="00281992">
              <w:rPr>
                <w:rFonts w:ascii="Calibri" w:eastAsia="Times New Roman" w:hAnsi="Calibri" w:cs="Calibri"/>
                <w:color w:val="000000"/>
                <w:sz w:val="20"/>
                <w:lang w:val="en-GB" w:eastAsia="en-GB"/>
              </w:rPr>
              <w:t>Tba</w:t>
            </w:r>
            <w:proofErr w:type="spellEnd"/>
          </w:p>
        </w:tc>
        <w:tc>
          <w:tcPr>
            <w:tcW w:w="2500" w:type="dxa"/>
            <w:tcBorders>
              <w:top w:val="nil"/>
              <w:left w:val="nil"/>
              <w:bottom w:val="single" w:sz="4" w:space="0" w:color="auto"/>
              <w:right w:val="single" w:sz="4" w:space="0" w:color="auto"/>
            </w:tcBorders>
            <w:shd w:val="clear" w:color="auto" w:fill="auto"/>
            <w:vAlign w:val="center"/>
            <w:hideMark/>
          </w:tcPr>
          <w:p w14:paraId="3CFDDBDE"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 </w:t>
            </w:r>
          </w:p>
        </w:tc>
        <w:tc>
          <w:tcPr>
            <w:tcW w:w="657" w:type="dxa"/>
            <w:tcBorders>
              <w:top w:val="nil"/>
              <w:left w:val="nil"/>
              <w:bottom w:val="single" w:sz="4" w:space="0" w:color="auto"/>
              <w:right w:val="single" w:sz="4" w:space="0" w:color="auto"/>
            </w:tcBorders>
            <w:shd w:val="clear" w:color="auto" w:fill="auto"/>
            <w:noWrap/>
            <w:vAlign w:val="center"/>
            <w:hideMark/>
          </w:tcPr>
          <w:p w14:paraId="71E8A94A"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1</w:t>
            </w:r>
          </w:p>
        </w:tc>
        <w:tc>
          <w:tcPr>
            <w:tcW w:w="760" w:type="dxa"/>
            <w:tcBorders>
              <w:top w:val="nil"/>
              <w:left w:val="nil"/>
              <w:bottom w:val="single" w:sz="4" w:space="0" w:color="auto"/>
              <w:right w:val="single" w:sz="4" w:space="0" w:color="auto"/>
            </w:tcBorders>
            <w:shd w:val="clear" w:color="auto" w:fill="auto"/>
            <w:noWrap/>
            <w:vAlign w:val="center"/>
            <w:hideMark/>
          </w:tcPr>
          <w:p w14:paraId="05B36D54"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LOT</w:t>
            </w:r>
          </w:p>
        </w:tc>
      </w:tr>
      <w:tr w:rsidR="00281992" w:rsidRPr="00281992" w14:paraId="1F87B94E" w14:textId="77777777" w:rsidTr="00281992">
        <w:trPr>
          <w:trHeight w:val="288"/>
        </w:trPr>
        <w:tc>
          <w:tcPr>
            <w:tcW w:w="520" w:type="dxa"/>
            <w:tcBorders>
              <w:top w:val="nil"/>
              <w:left w:val="single" w:sz="4" w:space="0" w:color="auto"/>
              <w:bottom w:val="single" w:sz="4" w:space="0" w:color="auto"/>
              <w:right w:val="single" w:sz="4" w:space="0" w:color="auto"/>
            </w:tcBorders>
            <w:shd w:val="clear" w:color="auto" w:fill="auto"/>
            <w:noWrap/>
            <w:hideMark/>
          </w:tcPr>
          <w:p w14:paraId="789D7B6D"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4</w:t>
            </w:r>
          </w:p>
        </w:tc>
        <w:tc>
          <w:tcPr>
            <w:tcW w:w="5900" w:type="dxa"/>
            <w:tcBorders>
              <w:top w:val="nil"/>
              <w:left w:val="nil"/>
              <w:bottom w:val="single" w:sz="4" w:space="0" w:color="auto"/>
              <w:right w:val="single" w:sz="4" w:space="0" w:color="auto"/>
            </w:tcBorders>
            <w:shd w:val="clear" w:color="auto" w:fill="auto"/>
            <w:hideMark/>
          </w:tcPr>
          <w:p w14:paraId="4C94F3DE" w14:textId="77777777" w:rsidR="00281992" w:rsidRPr="00281992" w:rsidRDefault="00281992" w:rsidP="00281992">
            <w:pPr>
              <w:spacing w:before="0" w:after="0" w:line="240" w:lineRule="auto"/>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Power Socket</w:t>
            </w:r>
          </w:p>
        </w:tc>
        <w:tc>
          <w:tcPr>
            <w:tcW w:w="2820" w:type="dxa"/>
            <w:tcBorders>
              <w:top w:val="nil"/>
              <w:left w:val="nil"/>
              <w:bottom w:val="single" w:sz="4" w:space="0" w:color="auto"/>
              <w:right w:val="single" w:sz="4" w:space="0" w:color="auto"/>
            </w:tcBorders>
            <w:shd w:val="clear" w:color="auto" w:fill="auto"/>
            <w:vAlign w:val="center"/>
            <w:hideMark/>
          </w:tcPr>
          <w:p w14:paraId="095C5B73"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proofErr w:type="spellStart"/>
            <w:r w:rsidRPr="00281992">
              <w:rPr>
                <w:rFonts w:ascii="Calibri" w:eastAsia="Times New Roman" w:hAnsi="Calibri" w:cs="Calibri"/>
                <w:color w:val="000000"/>
                <w:sz w:val="20"/>
                <w:lang w:val="en-GB" w:eastAsia="en-GB"/>
              </w:rPr>
              <w:t>Tba</w:t>
            </w:r>
            <w:proofErr w:type="spellEnd"/>
          </w:p>
        </w:tc>
        <w:tc>
          <w:tcPr>
            <w:tcW w:w="2500" w:type="dxa"/>
            <w:tcBorders>
              <w:top w:val="nil"/>
              <w:left w:val="nil"/>
              <w:bottom w:val="single" w:sz="4" w:space="0" w:color="auto"/>
              <w:right w:val="single" w:sz="4" w:space="0" w:color="auto"/>
            </w:tcBorders>
            <w:shd w:val="clear" w:color="auto" w:fill="auto"/>
            <w:vAlign w:val="center"/>
            <w:hideMark/>
          </w:tcPr>
          <w:p w14:paraId="372D0F6A"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 </w:t>
            </w:r>
          </w:p>
        </w:tc>
        <w:tc>
          <w:tcPr>
            <w:tcW w:w="657" w:type="dxa"/>
            <w:tcBorders>
              <w:top w:val="nil"/>
              <w:left w:val="nil"/>
              <w:bottom w:val="single" w:sz="4" w:space="0" w:color="auto"/>
              <w:right w:val="single" w:sz="4" w:space="0" w:color="auto"/>
            </w:tcBorders>
            <w:shd w:val="clear" w:color="auto" w:fill="auto"/>
            <w:noWrap/>
            <w:vAlign w:val="center"/>
            <w:hideMark/>
          </w:tcPr>
          <w:p w14:paraId="56B517AB"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2</w:t>
            </w:r>
          </w:p>
        </w:tc>
        <w:tc>
          <w:tcPr>
            <w:tcW w:w="760" w:type="dxa"/>
            <w:tcBorders>
              <w:top w:val="nil"/>
              <w:left w:val="nil"/>
              <w:bottom w:val="single" w:sz="4" w:space="0" w:color="auto"/>
              <w:right w:val="single" w:sz="4" w:space="0" w:color="auto"/>
            </w:tcBorders>
            <w:shd w:val="clear" w:color="auto" w:fill="auto"/>
            <w:noWrap/>
            <w:vAlign w:val="center"/>
            <w:hideMark/>
          </w:tcPr>
          <w:p w14:paraId="7C59E3DE"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EA</w:t>
            </w:r>
          </w:p>
        </w:tc>
      </w:tr>
      <w:tr w:rsidR="00281992" w:rsidRPr="00281992" w14:paraId="2D0D84EE" w14:textId="77777777" w:rsidTr="00281992">
        <w:trPr>
          <w:trHeight w:val="288"/>
        </w:trPr>
        <w:tc>
          <w:tcPr>
            <w:tcW w:w="520" w:type="dxa"/>
            <w:tcBorders>
              <w:top w:val="nil"/>
              <w:left w:val="nil"/>
              <w:bottom w:val="nil"/>
              <w:right w:val="nil"/>
            </w:tcBorders>
            <w:shd w:val="clear" w:color="auto" w:fill="auto"/>
            <w:noWrap/>
            <w:vAlign w:val="bottom"/>
            <w:hideMark/>
          </w:tcPr>
          <w:p w14:paraId="34DCB057"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p>
        </w:tc>
        <w:tc>
          <w:tcPr>
            <w:tcW w:w="5900" w:type="dxa"/>
            <w:tcBorders>
              <w:top w:val="nil"/>
              <w:left w:val="nil"/>
              <w:bottom w:val="nil"/>
              <w:right w:val="nil"/>
            </w:tcBorders>
            <w:shd w:val="clear" w:color="auto" w:fill="auto"/>
            <w:noWrap/>
            <w:vAlign w:val="bottom"/>
            <w:hideMark/>
          </w:tcPr>
          <w:p w14:paraId="1165CCA1" w14:textId="77777777" w:rsidR="00281992" w:rsidRPr="00281992" w:rsidRDefault="00281992" w:rsidP="00281992">
            <w:pPr>
              <w:spacing w:before="0" w:after="0" w:line="240" w:lineRule="auto"/>
              <w:rPr>
                <w:rFonts w:ascii="Times New Roman" w:eastAsia="Times New Roman" w:hAnsi="Times New Roman" w:cs="Times New Roman"/>
                <w:sz w:val="20"/>
                <w:lang w:val="en-GB" w:eastAsia="en-GB"/>
              </w:rPr>
            </w:pPr>
          </w:p>
        </w:tc>
        <w:tc>
          <w:tcPr>
            <w:tcW w:w="2820" w:type="dxa"/>
            <w:tcBorders>
              <w:top w:val="nil"/>
              <w:left w:val="nil"/>
              <w:bottom w:val="nil"/>
              <w:right w:val="nil"/>
            </w:tcBorders>
            <w:shd w:val="clear" w:color="auto" w:fill="auto"/>
            <w:noWrap/>
            <w:vAlign w:val="bottom"/>
            <w:hideMark/>
          </w:tcPr>
          <w:p w14:paraId="0967F9DC" w14:textId="77777777" w:rsidR="00281992" w:rsidRPr="00281992" w:rsidRDefault="00281992" w:rsidP="00281992">
            <w:pPr>
              <w:spacing w:before="0" w:after="0" w:line="240" w:lineRule="auto"/>
              <w:rPr>
                <w:rFonts w:ascii="Times New Roman" w:eastAsia="Times New Roman" w:hAnsi="Times New Roman" w:cs="Times New Roman"/>
                <w:sz w:val="20"/>
                <w:lang w:val="en-GB" w:eastAsia="en-GB"/>
              </w:rPr>
            </w:pPr>
          </w:p>
        </w:tc>
        <w:tc>
          <w:tcPr>
            <w:tcW w:w="2500" w:type="dxa"/>
            <w:tcBorders>
              <w:top w:val="nil"/>
              <w:left w:val="nil"/>
              <w:bottom w:val="nil"/>
              <w:right w:val="nil"/>
            </w:tcBorders>
            <w:shd w:val="clear" w:color="auto" w:fill="auto"/>
            <w:noWrap/>
            <w:vAlign w:val="bottom"/>
            <w:hideMark/>
          </w:tcPr>
          <w:p w14:paraId="74E91754" w14:textId="77777777" w:rsidR="00281992" w:rsidRPr="00281992" w:rsidRDefault="00281992" w:rsidP="00281992">
            <w:pPr>
              <w:spacing w:before="0" w:after="0" w:line="240" w:lineRule="auto"/>
              <w:rPr>
                <w:rFonts w:ascii="Times New Roman" w:eastAsia="Times New Roman" w:hAnsi="Times New Roman" w:cs="Times New Roman"/>
                <w:sz w:val="20"/>
                <w:lang w:val="en-GB" w:eastAsia="en-GB"/>
              </w:rPr>
            </w:pPr>
          </w:p>
        </w:tc>
        <w:tc>
          <w:tcPr>
            <w:tcW w:w="657" w:type="dxa"/>
            <w:tcBorders>
              <w:top w:val="nil"/>
              <w:left w:val="nil"/>
              <w:bottom w:val="nil"/>
              <w:right w:val="nil"/>
            </w:tcBorders>
            <w:shd w:val="clear" w:color="auto" w:fill="auto"/>
            <w:noWrap/>
            <w:vAlign w:val="bottom"/>
            <w:hideMark/>
          </w:tcPr>
          <w:p w14:paraId="2D30EA60" w14:textId="77777777" w:rsidR="00281992" w:rsidRPr="00281992" w:rsidRDefault="00281992" w:rsidP="00281992">
            <w:pPr>
              <w:spacing w:before="0" w:after="0" w:line="240" w:lineRule="auto"/>
              <w:rPr>
                <w:rFonts w:ascii="Times New Roman" w:eastAsia="Times New Roman" w:hAnsi="Times New Roman" w:cs="Times New Roman"/>
                <w:sz w:val="20"/>
                <w:lang w:val="en-GB" w:eastAsia="en-GB"/>
              </w:rPr>
            </w:pPr>
          </w:p>
        </w:tc>
        <w:tc>
          <w:tcPr>
            <w:tcW w:w="760" w:type="dxa"/>
            <w:tcBorders>
              <w:top w:val="nil"/>
              <w:left w:val="nil"/>
              <w:bottom w:val="nil"/>
              <w:right w:val="nil"/>
            </w:tcBorders>
            <w:shd w:val="clear" w:color="auto" w:fill="auto"/>
            <w:noWrap/>
            <w:vAlign w:val="bottom"/>
            <w:hideMark/>
          </w:tcPr>
          <w:p w14:paraId="489C3E44" w14:textId="77777777" w:rsidR="00281992" w:rsidRPr="00281992" w:rsidRDefault="00281992" w:rsidP="00281992">
            <w:pPr>
              <w:spacing w:before="0" w:after="0" w:line="240" w:lineRule="auto"/>
              <w:rPr>
                <w:rFonts w:ascii="Times New Roman" w:eastAsia="Times New Roman" w:hAnsi="Times New Roman" w:cs="Times New Roman"/>
                <w:sz w:val="20"/>
                <w:lang w:val="en-GB" w:eastAsia="en-GB"/>
              </w:rPr>
            </w:pPr>
          </w:p>
        </w:tc>
      </w:tr>
      <w:tr w:rsidR="00281992" w:rsidRPr="00281992" w14:paraId="0BA34FCB" w14:textId="77777777" w:rsidTr="00281992">
        <w:trPr>
          <w:trHeight w:val="288"/>
        </w:trPr>
        <w:tc>
          <w:tcPr>
            <w:tcW w:w="520" w:type="dxa"/>
            <w:tcBorders>
              <w:top w:val="nil"/>
              <w:left w:val="nil"/>
              <w:bottom w:val="nil"/>
              <w:right w:val="nil"/>
            </w:tcBorders>
            <w:shd w:val="clear" w:color="auto" w:fill="auto"/>
            <w:noWrap/>
            <w:vAlign w:val="bottom"/>
            <w:hideMark/>
          </w:tcPr>
          <w:p w14:paraId="7AB16A36" w14:textId="77777777" w:rsidR="00281992" w:rsidRPr="00281992" w:rsidRDefault="00281992" w:rsidP="00281992">
            <w:pPr>
              <w:spacing w:before="0" w:after="0" w:line="240" w:lineRule="auto"/>
              <w:rPr>
                <w:rFonts w:ascii="Times New Roman" w:eastAsia="Times New Roman" w:hAnsi="Times New Roman" w:cs="Times New Roman"/>
                <w:sz w:val="20"/>
                <w:lang w:val="en-GB" w:eastAsia="en-GB"/>
              </w:rPr>
            </w:pPr>
          </w:p>
        </w:tc>
        <w:tc>
          <w:tcPr>
            <w:tcW w:w="5900" w:type="dxa"/>
            <w:tcBorders>
              <w:top w:val="nil"/>
              <w:left w:val="nil"/>
              <w:bottom w:val="nil"/>
              <w:right w:val="nil"/>
            </w:tcBorders>
            <w:shd w:val="clear" w:color="auto" w:fill="auto"/>
            <w:noWrap/>
            <w:vAlign w:val="bottom"/>
            <w:hideMark/>
          </w:tcPr>
          <w:p w14:paraId="03448BF6" w14:textId="77777777" w:rsidR="00281992" w:rsidRPr="00281992" w:rsidRDefault="00281992" w:rsidP="00281992">
            <w:pPr>
              <w:spacing w:before="0" w:after="0" w:line="240" w:lineRule="auto"/>
              <w:rPr>
                <w:rFonts w:ascii="Times New Roman" w:eastAsia="Times New Roman" w:hAnsi="Times New Roman" w:cs="Times New Roman"/>
                <w:sz w:val="20"/>
                <w:lang w:val="en-GB" w:eastAsia="en-GB"/>
              </w:rPr>
            </w:pPr>
          </w:p>
        </w:tc>
        <w:tc>
          <w:tcPr>
            <w:tcW w:w="2820" w:type="dxa"/>
            <w:tcBorders>
              <w:top w:val="nil"/>
              <w:left w:val="nil"/>
              <w:bottom w:val="nil"/>
              <w:right w:val="nil"/>
            </w:tcBorders>
            <w:shd w:val="clear" w:color="auto" w:fill="auto"/>
            <w:noWrap/>
            <w:vAlign w:val="bottom"/>
            <w:hideMark/>
          </w:tcPr>
          <w:p w14:paraId="77BA1708" w14:textId="77777777" w:rsidR="00281992" w:rsidRPr="00281992" w:rsidRDefault="00281992" w:rsidP="00281992">
            <w:pPr>
              <w:spacing w:before="0" w:after="0" w:line="240" w:lineRule="auto"/>
              <w:rPr>
                <w:rFonts w:ascii="Times New Roman" w:eastAsia="Times New Roman" w:hAnsi="Times New Roman" w:cs="Times New Roman"/>
                <w:sz w:val="20"/>
                <w:lang w:val="en-GB" w:eastAsia="en-GB"/>
              </w:rPr>
            </w:pPr>
          </w:p>
        </w:tc>
        <w:tc>
          <w:tcPr>
            <w:tcW w:w="2500" w:type="dxa"/>
            <w:tcBorders>
              <w:top w:val="nil"/>
              <w:left w:val="nil"/>
              <w:bottom w:val="nil"/>
              <w:right w:val="nil"/>
            </w:tcBorders>
            <w:shd w:val="clear" w:color="auto" w:fill="auto"/>
            <w:noWrap/>
            <w:vAlign w:val="bottom"/>
            <w:hideMark/>
          </w:tcPr>
          <w:p w14:paraId="391296BA" w14:textId="77777777" w:rsidR="00281992" w:rsidRPr="00281992" w:rsidRDefault="00281992" w:rsidP="00281992">
            <w:pPr>
              <w:spacing w:before="0" w:after="0" w:line="240" w:lineRule="auto"/>
              <w:rPr>
                <w:rFonts w:ascii="Times New Roman" w:eastAsia="Times New Roman" w:hAnsi="Times New Roman" w:cs="Times New Roman"/>
                <w:sz w:val="20"/>
                <w:lang w:val="en-GB" w:eastAsia="en-GB"/>
              </w:rPr>
            </w:pPr>
          </w:p>
        </w:tc>
        <w:tc>
          <w:tcPr>
            <w:tcW w:w="657" w:type="dxa"/>
            <w:tcBorders>
              <w:top w:val="nil"/>
              <w:left w:val="nil"/>
              <w:bottom w:val="nil"/>
              <w:right w:val="nil"/>
            </w:tcBorders>
            <w:shd w:val="clear" w:color="auto" w:fill="auto"/>
            <w:noWrap/>
            <w:vAlign w:val="bottom"/>
            <w:hideMark/>
          </w:tcPr>
          <w:p w14:paraId="192D420D" w14:textId="77777777" w:rsidR="00281992" w:rsidRPr="00281992" w:rsidRDefault="00281992" w:rsidP="00281992">
            <w:pPr>
              <w:spacing w:before="0" w:after="0" w:line="240" w:lineRule="auto"/>
              <w:rPr>
                <w:rFonts w:ascii="Times New Roman" w:eastAsia="Times New Roman" w:hAnsi="Times New Roman" w:cs="Times New Roman"/>
                <w:sz w:val="20"/>
                <w:lang w:val="en-GB" w:eastAsia="en-GB"/>
              </w:rPr>
            </w:pPr>
          </w:p>
        </w:tc>
        <w:tc>
          <w:tcPr>
            <w:tcW w:w="760" w:type="dxa"/>
            <w:tcBorders>
              <w:top w:val="nil"/>
              <w:left w:val="nil"/>
              <w:bottom w:val="nil"/>
              <w:right w:val="nil"/>
            </w:tcBorders>
            <w:shd w:val="clear" w:color="auto" w:fill="auto"/>
            <w:noWrap/>
            <w:vAlign w:val="bottom"/>
            <w:hideMark/>
          </w:tcPr>
          <w:p w14:paraId="784BB673" w14:textId="77777777" w:rsidR="00281992" w:rsidRPr="00281992" w:rsidRDefault="00281992" w:rsidP="00281992">
            <w:pPr>
              <w:spacing w:before="0" w:after="0" w:line="240" w:lineRule="auto"/>
              <w:rPr>
                <w:rFonts w:ascii="Times New Roman" w:eastAsia="Times New Roman" w:hAnsi="Times New Roman" w:cs="Times New Roman"/>
                <w:sz w:val="20"/>
                <w:lang w:val="en-GB" w:eastAsia="en-GB"/>
              </w:rPr>
            </w:pPr>
          </w:p>
        </w:tc>
      </w:tr>
      <w:tr w:rsidR="00281992" w:rsidRPr="00281992" w14:paraId="025BE69D" w14:textId="77777777" w:rsidTr="00281992">
        <w:trPr>
          <w:trHeight w:val="828"/>
        </w:trPr>
        <w:tc>
          <w:tcPr>
            <w:tcW w:w="520" w:type="dxa"/>
            <w:tcBorders>
              <w:top w:val="single" w:sz="4" w:space="0" w:color="auto"/>
              <w:left w:val="single" w:sz="4" w:space="0" w:color="auto"/>
              <w:bottom w:val="single" w:sz="4" w:space="0" w:color="auto"/>
              <w:right w:val="single" w:sz="4" w:space="0" w:color="auto"/>
            </w:tcBorders>
            <w:shd w:val="clear" w:color="000000" w:fill="222B35"/>
            <w:noWrap/>
            <w:vAlign w:val="center"/>
            <w:hideMark/>
          </w:tcPr>
          <w:p w14:paraId="1338D586" w14:textId="77777777" w:rsidR="00281992" w:rsidRPr="00281992" w:rsidRDefault="00281992" w:rsidP="00281992">
            <w:pPr>
              <w:spacing w:before="0" w:after="0" w:line="240" w:lineRule="auto"/>
              <w:jc w:val="center"/>
              <w:rPr>
                <w:rFonts w:ascii="Calibri" w:eastAsia="Times New Roman" w:hAnsi="Calibri" w:cs="Calibri"/>
                <w:b/>
                <w:bCs/>
                <w:color w:val="FFFFFF"/>
                <w:sz w:val="20"/>
                <w:lang w:val="en-GB" w:eastAsia="en-GB"/>
              </w:rPr>
            </w:pPr>
            <w:r w:rsidRPr="00281992">
              <w:rPr>
                <w:rFonts w:ascii="Calibri" w:eastAsia="Times New Roman" w:hAnsi="Calibri" w:cs="Calibri"/>
                <w:b/>
                <w:bCs/>
                <w:color w:val="FFFFFF"/>
                <w:sz w:val="20"/>
                <w:lang w:val="en-GB" w:eastAsia="en-GB"/>
              </w:rPr>
              <w:t>NO</w:t>
            </w:r>
          </w:p>
        </w:tc>
        <w:tc>
          <w:tcPr>
            <w:tcW w:w="5900" w:type="dxa"/>
            <w:tcBorders>
              <w:top w:val="single" w:sz="4" w:space="0" w:color="auto"/>
              <w:left w:val="nil"/>
              <w:bottom w:val="single" w:sz="4" w:space="0" w:color="auto"/>
              <w:right w:val="single" w:sz="4" w:space="0" w:color="auto"/>
            </w:tcBorders>
            <w:shd w:val="clear" w:color="000000" w:fill="222B35"/>
            <w:noWrap/>
            <w:vAlign w:val="center"/>
            <w:hideMark/>
          </w:tcPr>
          <w:p w14:paraId="066420B1" w14:textId="77777777" w:rsidR="00281992" w:rsidRPr="00281992" w:rsidRDefault="00281992" w:rsidP="00281992">
            <w:pPr>
              <w:spacing w:before="0" w:after="0" w:line="240" w:lineRule="auto"/>
              <w:jc w:val="center"/>
              <w:rPr>
                <w:rFonts w:ascii="Calibri" w:eastAsia="Times New Roman" w:hAnsi="Calibri" w:cs="Calibri"/>
                <w:b/>
                <w:bCs/>
                <w:color w:val="FFFFFF"/>
                <w:sz w:val="20"/>
                <w:lang w:val="en-GB" w:eastAsia="en-GB"/>
              </w:rPr>
            </w:pPr>
            <w:r w:rsidRPr="00281992">
              <w:rPr>
                <w:rFonts w:ascii="Calibri" w:eastAsia="Times New Roman" w:hAnsi="Calibri" w:cs="Calibri"/>
                <w:b/>
                <w:bCs/>
                <w:color w:val="FFFFFF"/>
                <w:sz w:val="20"/>
                <w:lang w:val="en-GB" w:eastAsia="en-GB"/>
              </w:rPr>
              <w:t>DESCRIPTION</w:t>
            </w:r>
          </w:p>
        </w:tc>
        <w:tc>
          <w:tcPr>
            <w:tcW w:w="2820" w:type="dxa"/>
            <w:tcBorders>
              <w:top w:val="single" w:sz="4" w:space="0" w:color="auto"/>
              <w:left w:val="nil"/>
              <w:bottom w:val="single" w:sz="4" w:space="0" w:color="auto"/>
              <w:right w:val="single" w:sz="4" w:space="0" w:color="auto"/>
            </w:tcBorders>
            <w:shd w:val="clear" w:color="000000" w:fill="222B35"/>
            <w:vAlign w:val="center"/>
            <w:hideMark/>
          </w:tcPr>
          <w:p w14:paraId="4A46E3D1" w14:textId="77777777" w:rsidR="00281992" w:rsidRPr="00281992" w:rsidRDefault="00281992" w:rsidP="00281992">
            <w:pPr>
              <w:spacing w:before="0" w:after="0" w:line="240" w:lineRule="auto"/>
              <w:jc w:val="center"/>
              <w:rPr>
                <w:rFonts w:ascii="Calibri" w:eastAsia="Times New Roman" w:hAnsi="Calibri" w:cs="Calibri"/>
                <w:b/>
                <w:bCs/>
                <w:color w:val="FFFFFF"/>
                <w:sz w:val="20"/>
                <w:lang w:val="en-GB" w:eastAsia="en-GB"/>
              </w:rPr>
            </w:pPr>
            <w:r w:rsidRPr="00281992">
              <w:rPr>
                <w:rFonts w:ascii="Calibri" w:eastAsia="Times New Roman" w:hAnsi="Calibri" w:cs="Calibri"/>
                <w:b/>
                <w:bCs/>
                <w:color w:val="FFFFFF"/>
                <w:sz w:val="20"/>
                <w:lang w:val="en-GB" w:eastAsia="en-GB"/>
              </w:rPr>
              <w:t>BRAND</w:t>
            </w:r>
          </w:p>
        </w:tc>
        <w:tc>
          <w:tcPr>
            <w:tcW w:w="2500" w:type="dxa"/>
            <w:tcBorders>
              <w:top w:val="single" w:sz="4" w:space="0" w:color="auto"/>
              <w:left w:val="nil"/>
              <w:bottom w:val="single" w:sz="4" w:space="0" w:color="auto"/>
              <w:right w:val="single" w:sz="4" w:space="0" w:color="auto"/>
            </w:tcBorders>
            <w:shd w:val="clear" w:color="000000" w:fill="222B35"/>
            <w:noWrap/>
            <w:vAlign w:val="center"/>
            <w:hideMark/>
          </w:tcPr>
          <w:p w14:paraId="1C9EA7A3" w14:textId="77777777" w:rsidR="00281992" w:rsidRPr="00281992" w:rsidRDefault="00281992" w:rsidP="00281992">
            <w:pPr>
              <w:spacing w:before="0" w:after="0" w:line="240" w:lineRule="auto"/>
              <w:jc w:val="center"/>
              <w:rPr>
                <w:rFonts w:ascii="Calibri" w:eastAsia="Times New Roman" w:hAnsi="Calibri" w:cs="Calibri"/>
                <w:b/>
                <w:bCs/>
                <w:color w:val="FFFFFF"/>
                <w:sz w:val="20"/>
                <w:lang w:val="en-GB" w:eastAsia="en-GB"/>
              </w:rPr>
            </w:pPr>
            <w:r w:rsidRPr="00281992">
              <w:rPr>
                <w:rFonts w:ascii="Calibri" w:eastAsia="Times New Roman" w:hAnsi="Calibri" w:cs="Calibri"/>
                <w:b/>
                <w:bCs/>
                <w:color w:val="FFFFFF"/>
                <w:sz w:val="20"/>
                <w:lang w:val="en-GB" w:eastAsia="en-GB"/>
              </w:rPr>
              <w:t>PART #</w:t>
            </w:r>
          </w:p>
        </w:tc>
        <w:tc>
          <w:tcPr>
            <w:tcW w:w="657" w:type="dxa"/>
            <w:tcBorders>
              <w:top w:val="single" w:sz="4" w:space="0" w:color="auto"/>
              <w:left w:val="nil"/>
              <w:bottom w:val="single" w:sz="4" w:space="0" w:color="auto"/>
              <w:right w:val="single" w:sz="4" w:space="0" w:color="auto"/>
            </w:tcBorders>
            <w:shd w:val="clear" w:color="000000" w:fill="222B35"/>
            <w:vAlign w:val="center"/>
            <w:hideMark/>
          </w:tcPr>
          <w:p w14:paraId="0D91E279" w14:textId="77777777" w:rsidR="00281992" w:rsidRPr="00281992" w:rsidRDefault="00281992" w:rsidP="00281992">
            <w:pPr>
              <w:spacing w:before="0" w:after="0" w:line="240" w:lineRule="auto"/>
              <w:jc w:val="center"/>
              <w:rPr>
                <w:rFonts w:ascii="Calibri" w:eastAsia="Times New Roman" w:hAnsi="Calibri" w:cs="Calibri"/>
                <w:b/>
                <w:bCs/>
                <w:color w:val="FFFFFF"/>
                <w:sz w:val="20"/>
                <w:lang w:val="en-GB" w:eastAsia="en-GB"/>
              </w:rPr>
            </w:pPr>
            <w:r w:rsidRPr="00281992">
              <w:rPr>
                <w:rFonts w:ascii="Calibri" w:eastAsia="Times New Roman" w:hAnsi="Calibri" w:cs="Calibri"/>
                <w:b/>
                <w:bCs/>
                <w:color w:val="FFFFFF"/>
                <w:sz w:val="20"/>
                <w:lang w:val="en-GB" w:eastAsia="en-GB"/>
              </w:rPr>
              <w:t>QTY Need</w:t>
            </w:r>
          </w:p>
        </w:tc>
        <w:tc>
          <w:tcPr>
            <w:tcW w:w="760" w:type="dxa"/>
            <w:tcBorders>
              <w:top w:val="single" w:sz="4" w:space="0" w:color="auto"/>
              <w:left w:val="nil"/>
              <w:bottom w:val="single" w:sz="4" w:space="0" w:color="auto"/>
              <w:right w:val="single" w:sz="4" w:space="0" w:color="auto"/>
            </w:tcBorders>
            <w:shd w:val="clear" w:color="000000" w:fill="222B35"/>
            <w:noWrap/>
            <w:vAlign w:val="center"/>
            <w:hideMark/>
          </w:tcPr>
          <w:p w14:paraId="30A9EFA9" w14:textId="77777777" w:rsidR="00281992" w:rsidRPr="00281992" w:rsidRDefault="00281992" w:rsidP="00281992">
            <w:pPr>
              <w:spacing w:before="0" w:after="0" w:line="240" w:lineRule="auto"/>
              <w:jc w:val="center"/>
              <w:rPr>
                <w:rFonts w:ascii="Calibri" w:eastAsia="Times New Roman" w:hAnsi="Calibri" w:cs="Calibri"/>
                <w:b/>
                <w:bCs/>
                <w:color w:val="FFFFFF"/>
                <w:sz w:val="20"/>
                <w:lang w:val="en-GB" w:eastAsia="en-GB"/>
              </w:rPr>
            </w:pPr>
            <w:r w:rsidRPr="00281992">
              <w:rPr>
                <w:rFonts w:ascii="Calibri" w:eastAsia="Times New Roman" w:hAnsi="Calibri" w:cs="Calibri"/>
                <w:b/>
                <w:bCs/>
                <w:color w:val="FFFFFF"/>
                <w:sz w:val="20"/>
                <w:lang w:val="en-GB" w:eastAsia="en-GB"/>
              </w:rPr>
              <w:t>UNIT</w:t>
            </w:r>
          </w:p>
        </w:tc>
      </w:tr>
      <w:tr w:rsidR="00281992" w:rsidRPr="00281992" w14:paraId="5582D8C7" w14:textId="77777777" w:rsidTr="00281992">
        <w:trPr>
          <w:trHeight w:val="288"/>
        </w:trPr>
        <w:tc>
          <w:tcPr>
            <w:tcW w:w="520" w:type="dxa"/>
            <w:tcBorders>
              <w:top w:val="nil"/>
              <w:left w:val="single" w:sz="4" w:space="0" w:color="auto"/>
              <w:bottom w:val="nil"/>
              <w:right w:val="single" w:sz="4" w:space="0" w:color="auto"/>
            </w:tcBorders>
            <w:shd w:val="clear" w:color="000000" w:fill="FFFF00"/>
            <w:noWrap/>
            <w:hideMark/>
          </w:tcPr>
          <w:p w14:paraId="1AAABBB3" w14:textId="77777777" w:rsidR="00281992" w:rsidRPr="00281992" w:rsidRDefault="00281992" w:rsidP="00281992">
            <w:pPr>
              <w:spacing w:before="0" w:after="0" w:line="240" w:lineRule="auto"/>
              <w:jc w:val="center"/>
              <w:rPr>
                <w:rFonts w:ascii="Calibri" w:eastAsia="Times New Roman" w:hAnsi="Calibri" w:cs="Calibri"/>
                <w:b/>
                <w:bCs/>
                <w:color w:val="000000"/>
                <w:sz w:val="20"/>
                <w:lang w:val="en-GB" w:eastAsia="en-GB"/>
              </w:rPr>
            </w:pPr>
            <w:r w:rsidRPr="00281992">
              <w:rPr>
                <w:rFonts w:ascii="Calibri" w:eastAsia="Times New Roman" w:hAnsi="Calibri" w:cs="Calibri"/>
                <w:b/>
                <w:bCs/>
                <w:color w:val="000000"/>
                <w:sz w:val="20"/>
                <w:lang w:val="en-GB" w:eastAsia="en-GB"/>
              </w:rPr>
              <w:t> </w:t>
            </w:r>
          </w:p>
        </w:tc>
        <w:tc>
          <w:tcPr>
            <w:tcW w:w="5900" w:type="dxa"/>
            <w:tcBorders>
              <w:top w:val="nil"/>
              <w:left w:val="nil"/>
              <w:bottom w:val="nil"/>
              <w:right w:val="single" w:sz="4" w:space="0" w:color="auto"/>
            </w:tcBorders>
            <w:shd w:val="clear" w:color="000000" w:fill="FFFF00"/>
            <w:noWrap/>
            <w:hideMark/>
          </w:tcPr>
          <w:p w14:paraId="22EF9161" w14:textId="77777777" w:rsidR="00281992" w:rsidRPr="00281992" w:rsidRDefault="00281992" w:rsidP="00281992">
            <w:pPr>
              <w:spacing w:before="0" w:after="0" w:line="240" w:lineRule="auto"/>
              <w:rPr>
                <w:rFonts w:ascii="Calibri" w:eastAsia="Times New Roman" w:hAnsi="Calibri" w:cs="Calibri"/>
                <w:b/>
                <w:bCs/>
                <w:color w:val="000000"/>
                <w:sz w:val="20"/>
                <w:lang w:val="en-GB" w:eastAsia="en-GB"/>
              </w:rPr>
            </w:pPr>
            <w:r w:rsidRPr="00281992">
              <w:rPr>
                <w:rFonts w:ascii="Calibri" w:eastAsia="Times New Roman" w:hAnsi="Calibri" w:cs="Calibri"/>
                <w:b/>
                <w:bCs/>
                <w:color w:val="000000"/>
                <w:sz w:val="20"/>
                <w:lang w:val="en-GB" w:eastAsia="en-GB"/>
              </w:rPr>
              <w:t>WORKSTATION</w:t>
            </w:r>
          </w:p>
        </w:tc>
        <w:tc>
          <w:tcPr>
            <w:tcW w:w="2820" w:type="dxa"/>
            <w:tcBorders>
              <w:top w:val="nil"/>
              <w:left w:val="nil"/>
              <w:bottom w:val="single" w:sz="4" w:space="0" w:color="auto"/>
              <w:right w:val="single" w:sz="4" w:space="0" w:color="auto"/>
            </w:tcBorders>
            <w:shd w:val="clear" w:color="000000" w:fill="FFFF00"/>
            <w:vAlign w:val="center"/>
            <w:hideMark/>
          </w:tcPr>
          <w:p w14:paraId="5BA90E6D"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 </w:t>
            </w:r>
          </w:p>
        </w:tc>
        <w:tc>
          <w:tcPr>
            <w:tcW w:w="2500" w:type="dxa"/>
            <w:tcBorders>
              <w:top w:val="nil"/>
              <w:left w:val="nil"/>
              <w:bottom w:val="single" w:sz="4" w:space="0" w:color="auto"/>
              <w:right w:val="single" w:sz="4" w:space="0" w:color="auto"/>
            </w:tcBorders>
            <w:shd w:val="clear" w:color="000000" w:fill="FFFF00"/>
            <w:noWrap/>
            <w:vAlign w:val="center"/>
            <w:hideMark/>
          </w:tcPr>
          <w:p w14:paraId="7F9B63C7"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 </w:t>
            </w:r>
          </w:p>
        </w:tc>
        <w:tc>
          <w:tcPr>
            <w:tcW w:w="657" w:type="dxa"/>
            <w:tcBorders>
              <w:top w:val="nil"/>
              <w:left w:val="nil"/>
              <w:bottom w:val="single" w:sz="4" w:space="0" w:color="auto"/>
              <w:right w:val="single" w:sz="4" w:space="0" w:color="auto"/>
            </w:tcBorders>
            <w:shd w:val="clear" w:color="000000" w:fill="FFFF00"/>
            <w:noWrap/>
            <w:vAlign w:val="center"/>
            <w:hideMark/>
          </w:tcPr>
          <w:p w14:paraId="074FD6FC"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 </w:t>
            </w:r>
          </w:p>
        </w:tc>
        <w:tc>
          <w:tcPr>
            <w:tcW w:w="760" w:type="dxa"/>
            <w:tcBorders>
              <w:top w:val="nil"/>
              <w:left w:val="nil"/>
              <w:bottom w:val="single" w:sz="4" w:space="0" w:color="auto"/>
              <w:right w:val="single" w:sz="4" w:space="0" w:color="auto"/>
            </w:tcBorders>
            <w:shd w:val="clear" w:color="000000" w:fill="FFFF00"/>
            <w:noWrap/>
            <w:vAlign w:val="center"/>
            <w:hideMark/>
          </w:tcPr>
          <w:p w14:paraId="1CF7479B"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 </w:t>
            </w:r>
          </w:p>
        </w:tc>
      </w:tr>
      <w:tr w:rsidR="00281992" w:rsidRPr="00281992" w14:paraId="7D57AB00" w14:textId="77777777" w:rsidTr="00281992">
        <w:trPr>
          <w:trHeight w:val="288"/>
        </w:trPr>
        <w:tc>
          <w:tcPr>
            <w:tcW w:w="520" w:type="dxa"/>
            <w:tcBorders>
              <w:top w:val="single" w:sz="4" w:space="0" w:color="auto"/>
              <w:left w:val="single" w:sz="4" w:space="0" w:color="auto"/>
              <w:bottom w:val="single" w:sz="4" w:space="0" w:color="auto"/>
              <w:right w:val="single" w:sz="4" w:space="0" w:color="auto"/>
            </w:tcBorders>
            <w:shd w:val="clear" w:color="000000" w:fill="A6A6A6"/>
            <w:noWrap/>
            <w:hideMark/>
          </w:tcPr>
          <w:p w14:paraId="17C33179" w14:textId="77777777" w:rsidR="00281992" w:rsidRPr="00281992" w:rsidRDefault="00281992" w:rsidP="00281992">
            <w:pPr>
              <w:spacing w:before="0" w:after="0" w:line="240" w:lineRule="auto"/>
              <w:jc w:val="center"/>
              <w:rPr>
                <w:rFonts w:ascii="Calibri" w:eastAsia="Times New Roman" w:hAnsi="Calibri" w:cs="Calibri"/>
                <w:b/>
                <w:bCs/>
                <w:color w:val="000000"/>
                <w:sz w:val="20"/>
                <w:lang w:val="en-GB" w:eastAsia="en-GB"/>
              </w:rPr>
            </w:pPr>
            <w:r w:rsidRPr="00281992">
              <w:rPr>
                <w:rFonts w:ascii="Calibri" w:eastAsia="Times New Roman" w:hAnsi="Calibri" w:cs="Calibri"/>
                <w:b/>
                <w:bCs/>
                <w:color w:val="000000"/>
                <w:sz w:val="20"/>
                <w:lang w:val="en-GB" w:eastAsia="en-GB"/>
              </w:rPr>
              <w:t>A</w:t>
            </w:r>
          </w:p>
        </w:tc>
        <w:tc>
          <w:tcPr>
            <w:tcW w:w="5900" w:type="dxa"/>
            <w:tcBorders>
              <w:top w:val="single" w:sz="4" w:space="0" w:color="auto"/>
              <w:left w:val="nil"/>
              <w:bottom w:val="single" w:sz="4" w:space="0" w:color="auto"/>
              <w:right w:val="single" w:sz="4" w:space="0" w:color="auto"/>
            </w:tcBorders>
            <w:shd w:val="clear" w:color="000000" w:fill="A6A6A6"/>
            <w:noWrap/>
            <w:hideMark/>
          </w:tcPr>
          <w:p w14:paraId="364DA701" w14:textId="77777777" w:rsidR="00281992" w:rsidRPr="00281992" w:rsidRDefault="00281992" w:rsidP="00281992">
            <w:pPr>
              <w:spacing w:before="0" w:after="0" w:line="240" w:lineRule="auto"/>
              <w:rPr>
                <w:rFonts w:ascii="Calibri" w:eastAsia="Times New Roman" w:hAnsi="Calibri" w:cs="Calibri"/>
                <w:b/>
                <w:bCs/>
                <w:color w:val="000000"/>
                <w:sz w:val="20"/>
                <w:lang w:val="en-GB" w:eastAsia="en-GB"/>
              </w:rPr>
            </w:pPr>
            <w:r w:rsidRPr="00281992">
              <w:rPr>
                <w:rFonts w:ascii="Calibri" w:eastAsia="Times New Roman" w:hAnsi="Calibri" w:cs="Calibri"/>
                <w:b/>
                <w:bCs/>
                <w:color w:val="000000"/>
                <w:sz w:val="20"/>
                <w:lang w:val="en-GB" w:eastAsia="en-GB"/>
              </w:rPr>
              <w:t>WORKSTATION</w:t>
            </w:r>
          </w:p>
        </w:tc>
        <w:tc>
          <w:tcPr>
            <w:tcW w:w="2820" w:type="dxa"/>
            <w:tcBorders>
              <w:top w:val="nil"/>
              <w:left w:val="nil"/>
              <w:bottom w:val="single" w:sz="4" w:space="0" w:color="auto"/>
              <w:right w:val="single" w:sz="4" w:space="0" w:color="auto"/>
            </w:tcBorders>
            <w:shd w:val="clear" w:color="000000" w:fill="A6A6A6"/>
            <w:vAlign w:val="center"/>
            <w:hideMark/>
          </w:tcPr>
          <w:p w14:paraId="5C0CA61B"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 </w:t>
            </w:r>
          </w:p>
        </w:tc>
        <w:tc>
          <w:tcPr>
            <w:tcW w:w="2500" w:type="dxa"/>
            <w:tcBorders>
              <w:top w:val="nil"/>
              <w:left w:val="nil"/>
              <w:bottom w:val="single" w:sz="4" w:space="0" w:color="auto"/>
              <w:right w:val="single" w:sz="4" w:space="0" w:color="auto"/>
            </w:tcBorders>
            <w:shd w:val="clear" w:color="000000" w:fill="AEAAAA"/>
            <w:noWrap/>
            <w:vAlign w:val="center"/>
            <w:hideMark/>
          </w:tcPr>
          <w:p w14:paraId="6C4D445B"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 </w:t>
            </w:r>
          </w:p>
        </w:tc>
        <w:tc>
          <w:tcPr>
            <w:tcW w:w="657" w:type="dxa"/>
            <w:tcBorders>
              <w:top w:val="nil"/>
              <w:left w:val="nil"/>
              <w:bottom w:val="single" w:sz="4" w:space="0" w:color="auto"/>
              <w:right w:val="single" w:sz="4" w:space="0" w:color="auto"/>
            </w:tcBorders>
            <w:shd w:val="clear" w:color="000000" w:fill="AEAAAA"/>
            <w:noWrap/>
            <w:vAlign w:val="bottom"/>
            <w:hideMark/>
          </w:tcPr>
          <w:p w14:paraId="6B443C22" w14:textId="77777777" w:rsidR="00281992" w:rsidRPr="00281992" w:rsidRDefault="00281992" w:rsidP="00281992">
            <w:pPr>
              <w:spacing w:before="0" w:after="0" w:line="240" w:lineRule="auto"/>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 </w:t>
            </w:r>
          </w:p>
        </w:tc>
        <w:tc>
          <w:tcPr>
            <w:tcW w:w="760" w:type="dxa"/>
            <w:tcBorders>
              <w:top w:val="nil"/>
              <w:left w:val="nil"/>
              <w:bottom w:val="single" w:sz="4" w:space="0" w:color="auto"/>
              <w:right w:val="single" w:sz="4" w:space="0" w:color="auto"/>
            </w:tcBorders>
            <w:shd w:val="clear" w:color="000000" w:fill="AEAAAA"/>
            <w:noWrap/>
            <w:vAlign w:val="bottom"/>
            <w:hideMark/>
          </w:tcPr>
          <w:p w14:paraId="33C3E5E7" w14:textId="77777777" w:rsidR="00281992" w:rsidRPr="00281992" w:rsidRDefault="00281992" w:rsidP="00281992">
            <w:pPr>
              <w:spacing w:before="0" w:after="0" w:line="240" w:lineRule="auto"/>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 </w:t>
            </w:r>
          </w:p>
        </w:tc>
      </w:tr>
      <w:tr w:rsidR="00281992" w:rsidRPr="00281992" w14:paraId="6E0B2703" w14:textId="77777777" w:rsidTr="00281992">
        <w:trPr>
          <w:trHeight w:val="3864"/>
        </w:trPr>
        <w:tc>
          <w:tcPr>
            <w:tcW w:w="520" w:type="dxa"/>
            <w:tcBorders>
              <w:top w:val="nil"/>
              <w:left w:val="single" w:sz="4" w:space="0" w:color="auto"/>
              <w:bottom w:val="single" w:sz="4" w:space="0" w:color="auto"/>
              <w:right w:val="single" w:sz="4" w:space="0" w:color="auto"/>
            </w:tcBorders>
            <w:shd w:val="clear" w:color="auto" w:fill="auto"/>
            <w:noWrap/>
            <w:hideMark/>
          </w:tcPr>
          <w:p w14:paraId="27482845"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lastRenderedPageBreak/>
              <w:t>1</w:t>
            </w:r>
          </w:p>
        </w:tc>
        <w:tc>
          <w:tcPr>
            <w:tcW w:w="5900" w:type="dxa"/>
            <w:tcBorders>
              <w:top w:val="nil"/>
              <w:left w:val="nil"/>
              <w:bottom w:val="single" w:sz="4" w:space="0" w:color="auto"/>
              <w:right w:val="single" w:sz="4" w:space="0" w:color="auto"/>
            </w:tcBorders>
            <w:shd w:val="clear" w:color="auto" w:fill="auto"/>
            <w:vAlign w:val="center"/>
            <w:hideMark/>
          </w:tcPr>
          <w:p w14:paraId="163DAFEB" w14:textId="77777777" w:rsidR="00281992" w:rsidRPr="00281992" w:rsidRDefault="00281992" w:rsidP="00281992">
            <w:pPr>
              <w:spacing w:before="0" w:after="0" w:line="240" w:lineRule="auto"/>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Workstation PC</w:t>
            </w:r>
            <w:r w:rsidRPr="00281992">
              <w:rPr>
                <w:rFonts w:ascii="Calibri" w:eastAsia="Times New Roman" w:hAnsi="Calibri" w:cs="Calibri"/>
                <w:color w:val="000000"/>
                <w:sz w:val="20"/>
                <w:lang w:val="en-GB" w:eastAsia="en-GB"/>
              </w:rPr>
              <w:br/>
              <w:t>700W 90 Percent Efficient Chassis</w:t>
            </w:r>
            <w:r w:rsidRPr="00281992">
              <w:rPr>
                <w:rFonts w:ascii="Calibri" w:eastAsia="Times New Roman" w:hAnsi="Calibri" w:cs="Calibri"/>
                <w:color w:val="000000"/>
                <w:sz w:val="20"/>
                <w:lang w:val="en-GB" w:eastAsia="en-GB"/>
              </w:rPr>
              <w:br/>
              <w:t>Win 10 Pro 64 INDO</w:t>
            </w:r>
            <w:r w:rsidRPr="00281992">
              <w:rPr>
                <w:rFonts w:ascii="Calibri" w:eastAsia="Times New Roman" w:hAnsi="Calibri" w:cs="Calibri"/>
                <w:color w:val="000000"/>
                <w:sz w:val="20"/>
                <w:lang w:val="en-GB" w:eastAsia="en-GB"/>
              </w:rPr>
              <w:br/>
              <w:t>Operating System Load to SATA/SAS</w:t>
            </w:r>
            <w:r w:rsidRPr="00281992">
              <w:rPr>
                <w:rFonts w:ascii="Calibri" w:eastAsia="Times New Roman" w:hAnsi="Calibri" w:cs="Calibri"/>
                <w:color w:val="000000"/>
                <w:sz w:val="20"/>
                <w:lang w:val="en-GB" w:eastAsia="en-GB"/>
              </w:rPr>
              <w:br/>
              <w:t>Intel Xeon E5-1603v4 2.80GHz 10MB 2133 4C CPU</w:t>
            </w:r>
            <w:r w:rsidRPr="00281992">
              <w:rPr>
                <w:rFonts w:ascii="Calibri" w:eastAsia="Times New Roman" w:hAnsi="Calibri" w:cs="Calibri"/>
                <w:color w:val="000000"/>
                <w:sz w:val="20"/>
                <w:lang w:val="en-GB" w:eastAsia="en-GB"/>
              </w:rPr>
              <w:br/>
              <w:t>8GB DDR4-2400 (1x8GB) Registered RAM</w:t>
            </w:r>
            <w:r w:rsidRPr="00281992">
              <w:rPr>
                <w:rFonts w:ascii="Calibri" w:eastAsia="Times New Roman" w:hAnsi="Calibri" w:cs="Calibri"/>
                <w:color w:val="000000"/>
                <w:sz w:val="20"/>
                <w:lang w:val="en-GB" w:eastAsia="en-GB"/>
              </w:rPr>
              <w:br/>
              <w:t>NVIDIA Quadro M2000 4GB 4xDP 1st No cable included Graphics</w:t>
            </w:r>
            <w:r w:rsidRPr="00281992">
              <w:rPr>
                <w:rFonts w:ascii="Calibri" w:eastAsia="Times New Roman" w:hAnsi="Calibri" w:cs="Calibri"/>
                <w:color w:val="000000"/>
                <w:sz w:val="20"/>
                <w:lang w:val="en-GB" w:eastAsia="en-GB"/>
              </w:rPr>
              <w:br/>
              <w:t>1TB 7200 RPM SATA 1st Hard Drive</w:t>
            </w:r>
            <w:r w:rsidRPr="00281992">
              <w:rPr>
                <w:rFonts w:ascii="Calibri" w:eastAsia="Times New Roman" w:hAnsi="Calibri" w:cs="Calibri"/>
                <w:color w:val="000000"/>
                <w:sz w:val="20"/>
                <w:lang w:val="en-GB" w:eastAsia="en-GB"/>
              </w:rPr>
              <w:br/>
              <w:t>HP USB Business Slim Keyboard SING</w:t>
            </w:r>
            <w:r w:rsidRPr="00281992">
              <w:rPr>
                <w:rFonts w:ascii="Calibri" w:eastAsia="Times New Roman" w:hAnsi="Calibri" w:cs="Calibri"/>
                <w:color w:val="000000"/>
                <w:sz w:val="20"/>
                <w:lang w:val="en-GB" w:eastAsia="en-GB"/>
              </w:rPr>
              <w:br/>
              <w:t xml:space="preserve">HP USB Optical Mouse 19.5mm Slim </w:t>
            </w:r>
            <w:proofErr w:type="spellStart"/>
            <w:r w:rsidRPr="00281992">
              <w:rPr>
                <w:rFonts w:ascii="Calibri" w:eastAsia="Times New Roman" w:hAnsi="Calibri" w:cs="Calibri"/>
                <w:color w:val="000000"/>
                <w:sz w:val="20"/>
                <w:lang w:val="en-GB" w:eastAsia="en-GB"/>
              </w:rPr>
              <w:t>SuperMulti</w:t>
            </w:r>
            <w:proofErr w:type="spellEnd"/>
            <w:r w:rsidRPr="00281992">
              <w:rPr>
                <w:rFonts w:ascii="Calibri" w:eastAsia="Times New Roman" w:hAnsi="Calibri" w:cs="Calibri"/>
                <w:color w:val="000000"/>
                <w:sz w:val="20"/>
                <w:lang w:val="en-GB" w:eastAsia="en-GB"/>
              </w:rPr>
              <w:t xml:space="preserve"> DVDRW 1st ODD</w:t>
            </w:r>
            <w:r w:rsidRPr="00281992">
              <w:rPr>
                <w:rFonts w:ascii="Calibri" w:eastAsia="Times New Roman" w:hAnsi="Calibri" w:cs="Calibri"/>
                <w:color w:val="000000"/>
                <w:sz w:val="20"/>
                <w:lang w:val="en-GB" w:eastAsia="en-GB"/>
              </w:rPr>
              <w:br/>
              <w:t>HP 3/3/3 Warranty SING</w:t>
            </w:r>
            <w:r w:rsidRPr="00281992">
              <w:rPr>
                <w:rFonts w:ascii="Calibri" w:eastAsia="Times New Roman" w:hAnsi="Calibri" w:cs="Calibri"/>
                <w:color w:val="000000"/>
                <w:sz w:val="20"/>
                <w:lang w:val="en-GB" w:eastAsia="en-GB"/>
              </w:rPr>
              <w:br/>
              <w:t>HP DisplayPort To VGA Adapter</w:t>
            </w:r>
            <w:r w:rsidRPr="00281992">
              <w:rPr>
                <w:rFonts w:ascii="Calibri" w:eastAsia="Times New Roman" w:hAnsi="Calibri" w:cs="Calibri"/>
                <w:color w:val="000000"/>
                <w:sz w:val="20"/>
                <w:lang w:val="en-GB" w:eastAsia="en-GB"/>
              </w:rPr>
              <w:br/>
              <w:t>HP DisplayPort To VGA Adapter 2nd</w:t>
            </w:r>
            <w:r w:rsidRPr="00281992">
              <w:rPr>
                <w:rFonts w:ascii="Calibri" w:eastAsia="Times New Roman" w:hAnsi="Calibri" w:cs="Calibri"/>
                <w:color w:val="000000"/>
                <w:sz w:val="20"/>
                <w:lang w:val="en-GB" w:eastAsia="en-GB"/>
              </w:rPr>
              <w:br/>
              <w:t>HP DisplayPort To VGA Adapter</w:t>
            </w:r>
          </w:p>
        </w:tc>
        <w:tc>
          <w:tcPr>
            <w:tcW w:w="2820" w:type="dxa"/>
            <w:tcBorders>
              <w:top w:val="nil"/>
              <w:left w:val="nil"/>
              <w:bottom w:val="single" w:sz="4" w:space="0" w:color="auto"/>
              <w:right w:val="single" w:sz="4" w:space="0" w:color="auto"/>
            </w:tcBorders>
            <w:shd w:val="clear" w:color="auto" w:fill="auto"/>
            <w:vAlign w:val="center"/>
            <w:hideMark/>
          </w:tcPr>
          <w:p w14:paraId="57927D79"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Hewlett Packard</w:t>
            </w:r>
          </w:p>
        </w:tc>
        <w:tc>
          <w:tcPr>
            <w:tcW w:w="2500" w:type="dxa"/>
            <w:tcBorders>
              <w:top w:val="nil"/>
              <w:left w:val="nil"/>
              <w:bottom w:val="single" w:sz="4" w:space="0" w:color="auto"/>
              <w:right w:val="single" w:sz="4" w:space="0" w:color="auto"/>
            </w:tcBorders>
            <w:shd w:val="clear" w:color="auto" w:fill="auto"/>
            <w:noWrap/>
            <w:vAlign w:val="center"/>
            <w:hideMark/>
          </w:tcPr>
          <w:p w14:paraId="29E46027" w14:textId="77777777" w:rsidR="00281992" w:rsidRPr="00281992" w:rsidRDefault="00281992" w:rsidP="00281992">
            <w:pPr>
              <w:spacing w:before="0" w:after="0" w:line="240" w:lineRule="auto"/>
              <w:jc w:val="center"/>
              <w:rPr>
                <w:rFonts w:ascii="Calibri" w:eastAsia="Times New Roman" w:hAnsi="Calibri" w:cs="Calibri"/>
                <w:sz w:val="20"/>
                <w:lang w:val="en-GB" w:eastAsia="en-GB"/>
              </w:rPr>
            </w:pPr>
            <w:r w:rsidRPr="00281992">
              <w:rPr>
                <w:rFonts w:ascii="Calibri" w:eastAsia="Times New Roman" w:hAnsi="Calibri" w:cs="Calibri"/>
                <w:sz w:val="20"/>
                <w:lang w:val="en-GB" w:eastAsia="en-GB"/>
              </w:rPr>
              <w:t>Z440 Workstation</w:t>
            </w:r>
          </w:p>
        </w:tc>
        <w:tc>
          <w:tcPr>
            <w:tcW w:w="657" w:type="dxa"/>
            <w:tcBorders>
              <w:top w:val="nil"/>
              <w:left w:val="nil"/>
              <w:bottom w:val="single" w:sz="4" w:space="0" w:color="auto"/>
              <w:right w:val="single" w:sz="4" w:space="0" w:color="auto"/>
            </w:tcBorders>
            <w:shd w:val="clear" w:color="auto" w:fill="auto"/>
            <w:noWrap/>
            <w:vAlign w:val="center"/>
            <w:hideMark/>
          </w:tcPr>
          <w:p w14:paraId="39497FCD"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1</w:t>
            </w:r>
          </w:p>
        </w:tc>
        <w:tc>
          <w:tcPr>
            <w:tcW w:w="760" w:type="dxa"/>
            <w:tcBorders>
              <w:top w:val="nil"/>
              <w:left w:val="nil"/>
              <w:bottom w:val="single" w:sz="4" w:space="0" w:color="auto"/>
              <w:right w:val="single" w:sz="4" w:space="0" w:color="auto"/>
            </w:tcBorders>
            <w:shd w:val="clear" w:color="auto" w:fill="auto"/>
            <w:noWrap/>
            <w:vAlign w:val="center"/>
            <w:hideMark/>
          </w:tcPr>
          <w:p w14:paraId="53B8A7D3"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EA</w:t>
            </w:r>
          </w:p>
        </w:tc>
      </w:tr>
      <w:tr w:rsidR="00281992" w:rsidRPr="00281992" w14:paraId="3C5B64ED" w14:textId="77777777" w:rsidTr="00281992">
        <w:trPr>
          <w:trHeight w:val="1104"/>
        </w:trPr>
        <w:tc>
          <w:tcPr>
            <w:tcW w:w="520" w:type="dxa"/>
            <w:tcBorders>
              <w:top w:val="nil"/>
              <w:left w:val="single" w:sz="4" w:space="0" w:color="auto"/>
              <w:bottom w:val="single" w:sz="4" w:space="0" w:color="auto"/>
              <w:right w:val="single" w:sz="4" w:space="0" w:color="auto"/>
            </w:tcBorders>
            <w:shd w:val="clear" w:color="auto" w:fill="auto"/>
            <w:noWrap/>
            <w:hideMark/>
          </w:tcPr>
          <w:p w14:paraId="3CE4845E"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2</w:t>
            </w:r>
          </w:p>
        </w:tc>
        <w:tc>
          <w:tcPr>
            <w:tcW w:w="5900" w:type="dxa"/>
            <w:tcBorders>
              <w:top w:val="nil"/>
              <w:left w:val="nil"/>
              <w:bottom w:val="single" w:sz="4" w:space="0" w:color="auto"/>
              <w:right w:val="single" w:sz="4" w:space="0" w:color="auto"/>
            </w:tcBorders>
            <w:shd w:val="clear" w:color="auto" w:fill="auto"/>
            <w:vAlign w:val="center"/>
            <w:hideMark/>
          </w:tcPr>
          <w:p w14:paraId="25B6E1BE" w14:textId="77777777" w:rsidR="00281992" w:rsidRPr="00281992" w:rsidRDefault="00281992" w:rsidP="00281992">
            <w:pPr>
              <w:spacing w:before="0" w:after="0" w:line="240" w:lineRule="auto"/>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LED Monitor</w:t>
            </w:r>
            <w:r w:rsidRPr="00281992">
              <w:rPr>
                <w:rFonts w:ascii="Calibri" w:eastAsia="Times New Roman" w:hAnsi="Calibri" w:cs="Calibri"/>
                <w:color w:val="000000"/>
                <w:sz w:val="20"/>
                <w:lang w:val="en-GB" w:eastAsia="en-GB"/>
              </w:rPr>
              <w:br/>
              <w:t>24-inch IPS LED</w:t>
            </w:r>
            <w:r w:rsidRPr="00281992">
              <w:rPr>
                <w:rFonts w:ascii="Calibri" w:eastAsia="Times New Roman" w:hAnsi="Calibri" w:cs="Calibri"/>
                <w:color w:val="000000"/>
                <w:sz w:val="20"/>
                <w:lang w:val="en-GB" w:eastAsia="en-GB"/>
              </w:rPr>
              <w:br/>
              <w:t>Resolution 1920 x 1080 (16:9)</w:t>
            </w:r>
            <w:r w:rsidRPr="00281992">
              <w:rPr>
                <w:rFonts w:ascii="Calibri" w:eastAsia="Times New Roman" w:hAnsi="Calibri" w:cs="Calibri"/>
                <w:color w:val="000000"/>
                <w:sz w:val="20"/>
                <w:lang w:val="en-GB" w:eastAsia="en-GB"/>
              </w:rPr>
              <w:br/>
            </w:r>
            <w:proofErr w:type="gramStart"/>
            <w:r w:rsidRPr="00281992">
              <w:rPr>
                <w:rFonts w:ascii="Calibri" w:eastAsia="Times New Roman" w:hAnsi="Calibri" w:cs="Calibri"/>
                <w:color w:val="000000"/>
                <w:sz w:val="20"/>
                <w:lang w:val="en-GB" w:eastAsia="en-GB"/>
              </w:rPr>
              <w:t>Input  VGA</w:t>
            </w:r>
            <w:proofErr w:type="gramEnd"/>
            <w:r w:rsidRPr="00281992">
              <w:rPr>
                <w:rFonts w:ascii="Calibri" w:eastAsia="Times New Roman" w:hAnsi="Calibri" w:cs="Calibri"/>
                <w:color w:val="000000"/>
                <w:sz w:val="20"/>
                <w:lang w:val="en-GB" w:eastAsia="en-GB"/>
              </w:rPr>
              <w:t xml:space="preserve"> &amp; HDMI</w:t>
            </w:r>
          </w:p>
        </w:tc>
        <w:tc>
          <w:tcPr>
            <w:tcW w:w="2820" w:type="dxa"/>
            <w:tcBorders>
              <w:top w:val="nil"/>
              <w:left w:val="nil"/>
              <w:bottom w:val="single" w:sz="4" w:space="0" w:color="auto"/>
              <w:right w:val="single" w:sz="4" w:space="0" w:color="auto"/>
            </w:tcBorders>
            <w:shd w:val="clear" w:color="auto" w:fill="auto"/>
            <w:vAlign w:val="center"/>
            <w:hideMark/>
          </w:tcPr>
          <w:p w14:paraId="73FEF675"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Hewlett Packard</w:t>
            </w:r>
          </w:p>
        </w:tc>
        <w:tc>
          <w:tcPr>
            <w:tcW w:w="2500" w:type="dxa"/>
            <w:tcBorders>
              <w:top w:val="nil"/>
              <w:left w:val="nil"/>
              <w:bottom w:val="single" w:sz="4" w:space="0" w:color="auto"/>
              <w:right w:val="single" w:sz="4" w:space="0" w:color="auto"/>
            </w:tcBorders>
            <w:shd w:val="clear" w:color="auto" w:fill="auto"/>
            <w:noWrap/>
            <w:vAlign w:val="center"/>
            <w:hideMark/>
          </w:tcPr>
          <w:p w14:paraId="1741EECD" w14:textId="77777777" w:rsidR="00281992" w:rsidRPr="00281992" w:rsidRDefault="00281992" w:rsidP="00281992">
            <w:pPr>
              <w:spacing w:before="0" w:after="0" w:line="240" w:lineRule="auto"/>
              <w:jc w:val="center"/>
              <w:rPr>
                <w:rFonts w:ascii="Calibri" w:eastAsia="Times New Roman" w:hAnsi="Calibri" w:cs="Calibri"/>
                <w:sz w:val="20"/>
                <w:lang w:val="en-GB" w:eastAsia="en-GB"/>
              </w:rPr>
            </w:pPr>
            <w:r w:rsidRPr="00281992">
              <w:rPr>
                <w:rFonts w:ascii="Calibri" w:eastAsia="Times New Roman" w:hAnsi="Calibri" w:cs="Calibri"/>
                <w:sz w:val="20"/>
                <w:lang w:val="en-GB" w:eastAsia="en-GB"/>
              </w:rPr>
              <w:t>N240</w:t>
            </w:r>
          </w:p>
        </w:tc>
        <w:tc>
          <w:tcPr>
            <w:tcW w:w="657" w:type="dxa"/>
            <w:tcBorders>
              <w:top w:val="nil"/>
              <w:left w:val="nil"/>
              <w:bottom w:val="single" w:sz="4" w:space="0" w:color="auto"/>
              <w:right w:val="single" w:sz="4" w:space="0" w:color="auto"/>
            </w:tcBorders>
            <w:shd w:val="clear" w:color="auto" w:fill="auto"/>
            <w:noWrap/>
            <w:vAlign w:val="center"/>
            <w:hideMark/>
          </w:tcPr>
          <w:p w14:paraId="5772F188"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2</w:t>
            </w:r>
          </w:p>
        </w:tc>
        <w:tc>
          <w:tcPr>
            <w:tcW w:w="760" w:type="dxa"/>
            <w:tcBorders>
              <w:top w:val="nil"/>
              <w:left w:val="nil"/>
              <w:bottom w:val="single" w:sz="4" w:space="0" w:color="auto"/>
              <w:right w:val="single" w:sz="4" w:space="0" w:color="auto"/>
            </w:tcBorders>
            <w:shd w:val="clear" w:color="auto" w:fill="auto"/>
            <w:noWrap/>
            <w:vAlign w:val="center"/>
            <w:hideMark/>
          </w:tcPr>
          <w:p w14:paraId="6FA8DE0C"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EA</w:t>
            </w:r>
          </w:p>
        </w:tc>
      </w:tr>
      <w:tr w:rsidR="00281992" w:rsidRPr="00281992" w14:paraId="7BBAD35D" w14:textId="77777777" w:rsidTr="00281992">
        <w:trPr>
          <w:trHeight w:val="288"/>
        </w:trPr>
        <w:tc>
          <w:tcPr>
            <w:tcW w:w="520" w:type="dxa"/>
            <w:tcBorders>
              <w:top w:val="nil"/>
              <w:left w:val="single" w:sz="4" w:space="0" w:color="auto"/>
              <w:bottom w:val="single" w:sz="4" w:space="0" w:color="auto"/>
              <w:right w:val="single" w:sz="4" w:space="0" w:color="auto"/>
            </w:tcBorders>
            <w:shd w:val="clear" w:color="000000" w:fill="A6A6A6"/>
            <w:noWrap/>
            <w:hideMark/>
          </w:tcPr>
          <w:p w14:paraId="193BA799" w14:textId="77777777" w:rsidR="00281992" w:rsidRPr="00281992" w:rsidRDefault="00281992" w:rsidP="00281992">
            <w:pPr>
              <w:spacing w:before="0" w:after="0" w:line="240" w:lineRule="auto"/>
              <w:jc w:val="center"/>
              <w:rPr>
                <w:rFonts w:ascii="Calibri" w:eastAsia="Times New Roman" w:hAnsi="Calibri" w:cs="Calibri"/>
                <w:b/>
                <w:bCs/>
                <w:color w:val="000000"/>
                <w:sz w:val="20"/>
                <w:lang w:val="en-GB" w:eastAsia="en-GB"/>
              </w:rPr>
            </w:pPr>
            <w:r w:rsidRPr="00281992">
              <w:rPr>
                <w:rFonts w:ascii="Calibri" w:eastAsia="Times New Roman" w:hAnsi="Calibri" w:cs="Calibri"/>
                <w:b/>
                <w:bCs/>
                <w:color w:val="000000"/>
                <w:sz w:val="20"/>
                <w:lang w:val="en-GB" w:eastAsia="en-GB"/>
              </w:rPr>
              <w:t>B</w:t>
            </w:r>
          </w:p>
        </w:tc>
        <w:tc>
          <w:tcPr>
            <w:tcW w:w="5900" w:type="dxa"/>
            <w:tcBorders>
              <w:top w:val="nil"/>
              <w:left w:val="nil"/>
              <w:bottom w:val="single" w:sz="4" w:space="0" w:color="auto"/>
              <w:right w:val="single" w:sz="4" w:space="0" w:color="auto"/>
            </w:tcBorders>
            <w:shd w:val="clear" w:color="000000" w:fill="A6A6A6"/>
            <w:noWrap/>
            <w:hideMark/>
          </w:tcPr>
          <w:p w14:paraId="209967B5" w14:textId="77777777" w:rsidR="00281992" w:rsidRPr="00281992" w:rsidRDefault="00281992" w:rsidP="00281992">
            <w:pPr>
              <w:spacing w:before="0" w:after="0" w:line="240" w:lineRule="auto"/>
              <w:rPr>
                <w:rFonts w:ascii="Calibri" w:eastAsia="Times New Roman" w:hAnsi="Calibri" w:cs="Calibri"/>
                <w:b/>
                <w:bCs/>
                <w:color w:val="000000"/>
                <w:sz w:val="20"/>
                <w:lang w:val="en-GB" w:eastAsia="en-GB"/>
              </w:rPr>
            </w:pPr>
            <w:r w:rsidRPr="00281992">
              <w:rPr>
                <w:rFonts w:ascii="Calibri" w:eastAsia="Times New Roman" w:hAnsi="Calibri" w:cs="Calibri"/>
                <w:b/>
                <w:bCs/>
                <w:color w:val="000000"/>
                <w:sz w:val="20"/>
                <w:lang w:val="en-GB" w:eastAsia="en-GB"/>
              </w:rPr>
              <w:t>SOFTWARE</w:t>
            </w:r>
          </w:p>
        </w:tc>
        <w:tc>
          <w:tcPr>
            <w:tcW w:w="2820" w:type="dxa"/>
            <w:tcBorders>
              <w:top w:val="nil"/>
              <w:left w:val="nil"/>
              <w:bottom w:val="single" w:sz="4" w:space="0" w:color="auto"/>
              <w:right w:val="single" w:sz="4" w:space="0" w:color="auto"/>
            </w:tcBorders>
            <w:shd w:val="clear" w:color="000000" w:fill="A6A6A6"/>
            <w:vAlign w:val="center"/>
            <w:hideMark/>
          </w:tcPr>
          <w:p w14:paraId="382C5D67"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 </w:t>
            </w:r>
          </w:p>
        </w:tc>
        <w:tc>
          <w:tcPr>
            <w:tcW w:w="2500" w:type="dxa"/>
            <w:tcBorders>
              <w:top w:val="nil"/>
              <w:left w:val="nil"/>
              <w:bottom w:val="single" w:sz="4" w:space="0" w:color="auto"/>
              <w:right w:val="single" w:sz="4" w:space="0" w:color="auto"/>
            </w:tcBorders>
            <w:shd w:val="clear" w:color="000000" w:fill="A6A6A6"/>
            <w:noWrap/>
            <w:vAlign w:val="center"/>
            <w:hideMark/>
          </w:tcPr>
          <w:p w14:paraId="1907F94F"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 </w:t>
            </w:r>
          </w:p>
        </w:tc>
        <w:tc>
          <w:tcPr>
            <w:tcW w:w="657" w:type="dxa"/>
            <w:tcBorders>
              <w:top w:val="nil"/>
              <w:left w:val="nil"/>
              <w:bottom w:val="single" w:sz="4" w:space="0" w:color="auto"/>
              <w:right w:val="single" w:sz="4" w:space="0" w:color="auto"/>
            </w:tcBorders>
            <w:shd w:val="clear" w:color="000000" w:fill="A6A6A6"/>
            <w:noWrap/>
            <w:vAlign w:val="center"/>
            <w:hideMark/>
          </w:tcPr>
          <w:p w14:paraId="61F40AB6"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 </w:t>
            </w:r>
          </w:p>
        </w:tc>
        <w:tc>
          <w:tcPr>
            <w:tcW w:w="760" w:type="dxa"/>
            <w:tcBorders>
              <w:top w:val="nil"/>
              <w:left w:val="nil"/>
              <w:bottom w:val="single" w:sz="4" w:space="0" w:color="auto"/>
              <w:right w:val="single" w:sz="4" w:space="0" w:color="auto"/>
            </w:tcBorders>
            <w:shd w:val="clear" w:color="000000" w:fill="A6A6A6"/>
            <w:noWrap/>
            <w:vAlign w:val="center"/>
            <w:hideMark/>
          </w:tcPr>
          <w:p w14:paraId="6A4BDF1A"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 </w:t>
            </w:r>
          </w:p>
        </w:tc>
      </w:tr>
      <w:tr w:rsidR="00281992" w:rsidRPr="00281992" w14:paraId="6911CD14" w14:textId="77777777" w:rsidTr="00281992">
        <w:trPr>
          <w:trHeight w:val="288"/>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14:paraId="494B9EB4" w14:textId="77777777" w:rsidR="00281992" w:rsidRPr="00281992" w:rsidRDefault="00281992" w:rsidP="00281992">
            <w:pPr>
              <w:spacing w:before="0" w:after="0" w:line="240" w:lineRule="auto"/>
              <w:jc w:val="center"/>
              <w:rPr>
                <w:rFonts w:ascii="Calibri" w:eastAsia="Times New Roman" w:hAnsi="Calibri" w:cs="Calibri"/>
                <w:color w:val="000000"/>
                <w:szCs w:val="22"/>
                <w:lang w:val="en-GB" w:eastAsia="en-GB"/>
              </w:rPr>
            </w:pPr>
            <w:r w:rsidRPr="00281992">
              <w:rPr>
                <w:rFonts w:ascii="Calibri" w:eastAsia="Times New Roman" w:hAnsi="Calibri" w:cs="Calibri"/>
                <w:color w:val="000000"/>
                <w:szCs w:val="22"/>
                <w:lang w:val="en-GB" w:eastAsia="en-GB"/>
              </w:rPr>
              <w:t>1</w:t>
            </w:r>
          </w:p>
        </w:tc>
        <w:tc>
          <w:tcPr>
            <w:tcW w:w="5900" w:type="dxa"/>
            <w:tcBorders>
              <w:top w:val="nil"/>
              <w:left w:val="nil"/>
              <w:bottom w:val="single" w:sz="4" w:space="0" w:color="auto"/>
              <w:right w:val="single" w:sz="4" w:space="0" w:color="auto"/>
            </w:tcBorders>
            <w:shd w:val="clear" w:color="auto" w:fill="auto"/>
            <w:noWrap/>
            <w:vAlign w:val="bottom"/>
            <w:hideMark/>
          </w:tcPr>
          <w:p w14:paraId="75144C69" w14:textId="77777777" w:rsidR="00281992" w:rsidRPr="00281992" w:rsidRDefault="00281992" w:rsidP="00281992">
            <w:pPr>
              <w:spacing w:before="0" w:after="0" w:line="240" w:lineRule="auto"/>
              <w:rPr>
                <w:rFonts w:ascii="Calibri" w:eastAsia="Times New Roman" w:hAnsi="Calibri" w:cs="Calibri"/>
                <w:color w:val="000000"/>
                <w:szCs w:val="22"/>
                <w:lang w:val="en-GB" w:eastAsia="en-GB"/>
              </w:rPr>
            </w:pPr>
            <w:r w:rsidRPr="00281992">
              <w:rPr>
                <w:rFonts w:ascii="Calibri" w:eastAsia="Times New Roman" w:hAnsi="Calibri" w:cs="Calibri"/>
                <w:color w:val="000000"/>
                <w:szCs w:val="22"/>
                <w:lang w:val="en-GB" w:eastAsia="en-GB"/>
              </w:rPr>
              <w:t>Zenon EE Client 1500 TAGs</w:t>
            </w:r>
          </w:p>
        </w:tc>
        <w:tc>
          <w:tcPr>
            <w:tcW w:w="2820" w:type="dxa"/>
            <w:tcBorders>
              <w:top w:val="nil"/>
              <w:left w:val="nil"/>
              <w:bottom w:val="single" w:sz="4" w:space="0" w:color="auto"/>
              <w:right w:val="single" w:sz="4" w:space="0" w:color="auto"/>
            </w:tcBorders>
            <w:shd w:val="clear" w:color="auto" w:fill="auto"/>
            <w:vAlign w:val="center"/>
            <w:hideMark/>
          </w:tcPr>
          <w:p w14:paraId="26C43D00"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Zenon</w:t>
            </w:r>
          </w:p>
        </w:tc>
        <w:tc>
          <w:tcPr>
            <w:tcW w:w="2500" w:type="dxa"/>
            <w:tcBorders>
              <w:top w:val="nil"/>
              <w:left w:val="nil"/>
              <w:bottom w:val="single" w:sz="4" w:space="0" w:color="auto"/>
              <w:right w:val="single" w:sz="4" w:space="0" w:color="auto"/>
            </w:tcBorders>
            <w:shd w:val="clear" w:color="auto" w:fill="auto"/>
            <w:noWrap/>
            <w:vAlign w:val="center"/>
            <w:hideMark/>
          </w:tcPr>
          <w:p w14:paraId="5164EF5B" w14:textId="77777777" w:rsidR="00281992" w:rsidRPr="00281992" w:rsidRDefault="00281992" w:rsidP="00281992">
            <w:pPr>
              <w:spacing w:before="0" w:after="0" w:line="240" w:lineRule="auto"/>
              <w:jc w:val="center"/>
              <w:rPr>
                <w:rFonts w:ascii="Calibri" w:eastAsia="Times New Roman" w:hAnsi="Calibri" w:cs="Calibri"/>
                <w:sz w:val="20"/>
                <w:lang w:val="en-GB" w:eastAsia="en-GB"/>
              </w:rPr>
            </w:pPr>
            <w:r w:rsidRPr="00281992">
              <w:rPr>
                <w:rFonts w:ascii="Calibri" w:eastAsia="Times New Roman" w:hAnsi="Calibri" w:cs="Calibri"/>
                <w:sz w:val="20"/>
                <w:lang w:val="en-GB" w:eastAsia="en-GB"/>
              </w:rPr>
              <w:t>ZEE7-CLI-1500</w:t>
            </w:r>
          </w:p>
        </w:tc>
        <w:tc>
          <w:tcPr>
            <w:tcW w:w="657" w:type="dxa"/>
            <w:tcBorders>
              <w:top w:val="nil"/>
              <w:left w:val="nil"/>
              <w:bottom w:val="single" w:sz="4" w:space="0" w:color="auto"/>
              <w:right w:val="single" w:sz="4" w:space="0" w:color="auto"/>
            </w:tcBorders>
            <w:shd w:val="clear" w:color="auto" w:fill="auto"/>
            <w:noWrap/>
            <w:vAlign w:val="center"/>
            <w:hideMark/>
          </w:tcPr>
          <w:p w14:paraId="283F6567"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2</w:t>
            </w:r>
          </w:p>
        </w:tc>
        <w:tc>
          <w:tcPr>
            <w:tcW w:w="760" w:type="dxa"/>
            <w:tcBorders>
              <w:top w:val="nil"/>
              <w:left w:val="nil"/>
              <w:bottom w:val="single" w:sz="4" w:space="0" w:color="auto"/>
              <w:right w:val="single" w:sz="4" w:space="0" w:color="auto"/>
            </w:tcBorders>
            <w:shd w:val="clear" w:color="auto" w:fill="auto"/>
            <w:noWrap/>
            <w:vAlign w:val="center"/>
            <w:hideMark/>
          </w:tcPr>
          <w:p w14:paraId="2321F71D"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LIC</w:t>
            </w:r>
          </w:p>
        </w:tc>
      </w:tr>
      <w:tr w:rsidR="00281992" w:rsidRPr="00281992" w14:paraId="1B13A718" w14:textId="77777777" w:rsidTr="00281992">
        <w:trPr>
          <w:trHeight w:val="288"/>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14:paraId="6AF56549" w14:textId="77777777" w:rsidR="00281992" w:rsidRPr="00281992" w:rsidRDefault="00281992" w:rsidP="00281992">
            <w:pPr>
              <w:spacing w:before="0" w:after="0" w:line="240" w:lineRule="auto"/>
              <w:jc w:val="center"/>
              <w:rPr>
                <w:rFonts w:ascii="Calibri" w:eastAsia="Times New Roman" w:hAnsi="Calibri" w:cs="Calibri"/>
                <w:color w:val="000000"/>
                <w:szCs w:val="22"/>
                <w:lang w:val="en-GB" w:eastAsia="en-GB"/>
              </w:rPr>
            </w:pPr>
            <w:r w:rsidRPr="00281992">
              <w:rPr>
                <w:rFonts w:ascii="Calibri" w:eastAsia="Times New Roman" w:hAnsi="Calibri" w:cs="Calibri"/>
                <w:color w:val="000000"/>
                <w:szCs w:val="22"/>
                <w:lang w:val="en-GB" w:eastAsia="en-GB"/>
              </w:rPr>
              <w:t>2</w:t>
            </w:r>
          </w:p>
        </w:tc>
        <w:tc>
          <w:tcPr>
            <w:tcW w:w="5900" w:type="dxa"/>
            <w:tcBorders>
              <w:top w:val="nil"/>
              <w:left w:val="nil"/>
              <w:bottom w:val="single" w:sz="4" w:space="0" w:color="auto"/>
              <w:right w:val="single" w:sz="4" w:space="0" w:color="auto"/>
            </w:tcBorders>
            <w:shd w:val="clear" w:color="auto" w:fill="auto"/>
            <w:noWrap/>
            <w:vAlign w:val="bottom"/>
            <w:hideMark/>
          </w:tcPr>
          <w:p w14:paraId="633B865F" w14:textId="77777777" w:rsidR="00281992" w:rsidRPr="00281992" w:rsidRDefault="00281992" w:rsidP="00281992">
            <w:pPr>
              <w:spacing w:before="0" w:after="0" w:line="240" w:lineRule="auto"/>
              <w:rPr>
                <w:rFonts w:ascii="Calibri" w:eastAsia="Times New Roman" w:hAnsi="Calibri" w:cs="Calibri"/>
                <w:color w:val="000000"/>
                <w:szCs w:val="22"/>
                <w:lang w:val="en-GB" w:eastAsia="en-GB"/>
              </w:rPr>
            </w:pPr>
            <w:r w:rsidRPr="00281992">
              <w:rPr>
                <w:rFonts w:ascii="Calibri" w:eastAsia="Times New Roman" w:hAnsi="Calibri" w:cs="Calibri"/>
                <w:color w:val="000000"/>
                <w:szCs w:val="22"/>
                <w:lang w:val="en-GB" w:eastAsia="en-GB"/>
              </w:rPr>
              <w:t>Dongle</w:t>
            </w:r>
          </w:p>
        </w:tc>
        <w:tc>
          <w:tcPr>
            <w:tcW w:w="2820" w:type="dxa"/>
            <w:tcBorders>
              <w:top w:val="nil"/>
              <w:left w:val="nil"/>
              <w:bottom w:val="single" w:sz="4" w:space="0" w:color="auto"/>
              <w:right w:val="single" w:sz="4" w:space="0" w:color="auto"/>
            </w:tcBorders>
            <w:shd w:val="clear" w:color="auto" w:fill="auto"/>
            <w:vAlign w:val="center"/>
            <w:hideMark/>
          </w:tcPr>
          <w:p w14:paraId="7D9ED73B"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Zenon</w:t>
            </w:r>
          </w:p>
        </w:tc>
        <w:tc>
          <w:tcPr>
            <w:tcW w:w="2500" w:type="dxa"/>
            <w:tcBorders>
              <w:top w:val="nil"/>
              <w:left w:val="nil"/>
              <w:bottom w:val="single" w:sz="4" w:space="0" w:color="auto"/>
              <w:right w:val="single" w:sz="4" w:space="0" w:color="auto"/>
            </w:tcBorders>
            <w:shd w:val="clear" w:color="auto" w:fill="auto"/>
            <w:noWrap/>
            <w:vAlign w:val="center"/>
            <w:hideMark/>
          </w:tcPr>
          <w:p w14:paraId="51B3E1C7" w14:textId="77777777" w:rsidR="00281992" w:rsidRPr="00281992" w:rsidRDefault="00281992" w:rsidP="00281992">
            <w:pPr>
              <w:spacing w:before="0" w:after="0" w:line="240" w:lineRule="auto"/>
              <w:jc w:val="center"/>
              <w:rPr>
                <w:rFonts w:ascii="Calibri" w:eastAsia="Times New Roman" w:hAnsi="Calibri" w:cs="Calibri"/>
                <w:sz w:val="20"/>
                <w:lang w:val="en-GB" w:eastAsia="en-GB"/>
              </w:rPr>
            </w:pPr>
            <w:r w:rsidRPr="00281992">
              <w:rPr>
                <w:rFonts w:ascii="Calibri" w:eastAsia="Times New Roman" w:hAnsi="Calibri" w:cs="Calibri"/>
                <w:sz w:val="20"/>
                <w:lang w:val="en-GB" w:eastAsia="en-GB"/>
              </w:rPr>
              <w:t>DIV-DONG-USBCM</w:t>
            </w:r>
          </w:p>
        </w:tc>
        <w:tc>
          <w:tcPr>
            <w:tcW w:w="657" w:type="dxa"/>
            <w:tcBorders>
              <w:top w:val="nil"/>
              <w:left w:val="nil"/>
              <w:bottom w:val="single" w:sz="4" w:space="0" w:color="auto"/>
              <w:right w:val="single" w:sz="4" w:space="0" w:color="auto"/>
            </w:tcBorders>
            <w:shd w:val="clear" w:color="auto" w:fill="auto"/>
            <w:noWrap/>
            <w:vAlign w:val="center"/>
            <w:hideMark/>
          </w:tcPr>
          <w:p w14:paraId="7CE96622"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2</w:t>
            </w:r>
          </w:p>
        </w:tc>
        <w:tc>
          <w:tcPr>
            <w:tcW w:w="760" w:type="dxa"/>
            <w:tcBorders>
              <w:top w:val="nil"/>
              <w:left w:val="nil"/>
              <w:bottom w:val="single" w:sz="4" w:space="0" w:color="auto"/>
              <w:right w:val="single" w:sz="4" w:space="0" w:color="auto"/>
            </w:tcBorders>
            <w:shd w:val="clear" w:color="auto" w:fill="auto"/>
            <w:noWrap/>
            <w:vAlign w:val="center"/>
            <w:hideMark/>
          </w:tcPr>
          <w:p w14:paraId="21001433"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LIC</w:t>
            </w:r>
          </w:p>
        </w:tc>
      </w:tr>
      <w:tr w:rsidR="00281992" w:rsidRPr="00281992" w14:paraId="2E40412F" w14:textId="77777777" w:rsidTr="00281992">
        <w:trPr>
          <w:trHeight w:val="288"/>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14:paraId="5BFE10E5" w14:textId="77777777" w:rsidR="00281992" w:rsidRPr="00281992" w:rsidRDefault="00281992" w:rsidP="00281992">
            <w:pPr>
              <w:spacing w:before="0" w:after="0" w:line="240" w:lineRule="auto"/>
              <w:jc w:val="center"/>
              <w:rPr>
                <w:rFonts w:ascii="Calibri" w:eastAsia="Times New Roman" w:hAnsi="Calibri" w:cs="Calibri"/>
                <w:color w:val="000000"/>
                <w:szCs w:val="22"/>
                <w:lang w:val="en-GB" w:eastAsia="en-GB"/>
              </w:rPr>
            </w:pPr>
            <w:r w:rsidRPr="00281992">
              <w:rPr>
                <w:rFonts w:ascii="Calibri" w:eastAsia="Times New Roman" w:hAnsi="Calibri" w:cs="Calibri"/>
                <w:color w:val="000000"/>
                <w:szCs w:val="22"/>
                <w:lang w:val="en-GB" w:eastAsia="en-GB"/>
              </w:rPr>
              <w:t>3</w:t>
            </w:r>
          </w:p>
        </w:tc>
        <w:tc>
          <w:tcPr>
            <w:tcW w:w="5900" w:type="dxa"/>
            <w:tcBorders>
              <w:top w:val="nil"/>
              <w:left w:val="nil"/>
              <w:bottom w:val="single" w:sz="4" w:space="0" w:color="auto"/>
              <w:right w:val="single" w:sz="4" w:space="0" w:color="auto"/>
            </w:tcBorders>
            <w:shd w:val="clear" w:color="auto" w:fill="auto"/>
            <w:noWrap/>
            <w:vAlign w:val="bottom"/>
            <w:hideMark/>
          </w:tcPr>
          <w:p w14:paraId="3CDAFE7A" w14:textId="77777777" w:rsidR="00281992" w:rsidRPr="00281992" w:rsidRDefault="00281992" w:rsidP="00281992">
            <w:pPr>
              <w:spacing w:before="0" w:after="0" w:line="240" w:lineRule="auto"/>
              <w:rPr>
                <w:rFonts w:ascii="Calibri" w:eastAsia="Times New Roman" w:hAnsi="Calibri" w:cs="Calibri"/>
                <w:color w:val="000000"/>
                <w:szCs w:val="22"/>
                <w:lang w:val="en-GB" w:eastAsia="en-GB"/>
              </w:rPr>
            </w:pPr>
            <w:r w:rsidRPr="00281992">
              <w:rPr>
                <w:rFonts w:ascii="Calibri" w:eastAsia="Times New Roman" w:hAnsi="Calibri" w:cs="Calibri"/>
                <w:color w:val="000000"/>
                <w:szCs w:val="22"/>
                <w:lang w:val="en-GB" w:eastAsia="en-GB"/>
              </w:rPr>
              <w:t>Reporting (Write Access)</w:t>
            </w:r>
          </w:p>
        </w:tc>
        <w:tc>
          <w:tcPr>
            <w:tcW w:w="2820" w:type="dxa"/>
            <w:tcBorders>
              <w:top w:val="nil"/>
              <w:left w:val="nil"/>
              <w:bottom w:val="single" w:sz="4" w:space="0" w:color="auto"/>
              <w:right w:val="single" w:sz="4" w:space="0" w:color="auto"/>
            </w:tcBorders>
            <w:shd w:val="clear" w:color="auto" w:fill="auto"/>
            <w:vAlign w:val="center"/>
            <w:hideMark/>
          </w:tcPr>
          <w:p w14:paraId="38616DA1"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Zenon</w:t>
            </w:r>
          </w:p>
        </w:tc>
        <w:tc>
          <w:tcPr>
            <w:tcW w:w="2500" w:type="dxa"/>
            <w:tcBorders>
              <w:top w:val="nil"/>
              <w:left w:val="nil"/>
              <w:bottom w:val="single" w:sz="4" w:space="0" w:color="auto"/>
              <w:right w:val="single" w:sz="4" w:space="0" w:color="auto"/>
            </w:tcBorders>
            <w:shd w:val="clear" w:color="auto" w:fill="auto"/>
            <w:noWrap/>
            <w:vAlign w:val="center"/>
            <w:hideMark/>
          </w:tcPr>
          <w:p w14:paraId="0CB79521" w14:textId="77777777" w:rsidR="00281992" w:rsidRPr="00281992" w:rsidRDefault="00281992" w:rsidP="00281992">
            <w:pPr>
              <w:spacing w:before="0" w:after="0" w:line="240" w:lineRule="auto"/>
              <w:jc w:val="center"/>
              <w:rPr>
                <w:rFonts w:ascii="Calibri" w:eastAsia="Times New Roman" w:hAnsi="Calibri" w:cs="Calibri"/>
                <w:sz w:val="20"/>
                <w:lang w:val="en-GB" w:eastAsia="en-GB"/>
              </w:rPr>
            </w:pPr>
            <w:r w:rsidRPr="00281992">
              <w:rPr>
                <w:rFonts w:ascii="Calibri" w:eastAsia="Times New Roman" w:hAnsi="Calibri" w:cs="Calibri"/>
                <w:sz w:val="20"/>
                <w:lang w:val="en-GB" w:eastAsia="en-GB"/>
              </w:rPr>
              <w:t>ZM-REPORT</w:t>
            </w:r>
          </w:p>
        </w:tc>
        <w:tc>
          <w:tcPr>
            <w:tcW w:w="657" w:type="dxa"/>
            <w:tcBorders>
              <w:top w:val="nil"/>
              <w:left w:val="nil"/>
              <w:bottom w:val="single" w:sz="4" w:space="0" w:color="auto"/>
              <w:right w:val="single" w:sz="4" w:space="0" w:color="auto"/>
            </w:tcBorders>
            <w:shd w:val="clear" w:color="auto" w:fill="auto"/>
            <w:noWrap/>
            <w:vAlign w:val="center"/>
            <w:hideMark/>
          </w:tcPr>
          <w:p w14:paraId="79E0CC15"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2</w:t>
            </w:r>
          </w:p>
        </w:tc>
        <w:tc>
          <w:tcPr>
            <w:tcW w:w="760" w:type="dxa"/>
            <w:tcBorders>
              <w:top w:val="nil"/>
              <w:left w:val="nil"/>
              <w:bottom w:val="single" w:sz="4" w:space="0" w:color="auto"/>
              <w:right w:val="single" w:sz="4" w:space="0" w:color="auto"/>
            </w:tcBorders>
            <w:shd w:val="clear" w:color="auto" w:fill="auto"/>
            <w:noWrap/>
            <w:vAlign w:val="center"/>
            <w:hideMark/>
          </w:tcPr>
          <w:p w14:paraId="40022B34"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LIC</w:t>
            </w:r>
          </w:p>
        </w:tc>
      </w:tr>
      <w:tr w:rsidR="00281992" w:rsidRPr="00281992" w14:paraId="592850BA" w14:textId="77777777" w:rsidTr="00281992">
        <w:trPr>
          <w:trHeight w:val="288"/>
        </w:trPr>
        <w:tc>
          <w:tcPr>
            <w:tcW w:w="520" w:type="dxa"/>
            <w:tcBorders>
              <w:top w:val="nil"/>
              <w:left w:val="single" w:sz="4" w:space="0" w:color="auto"/>
              <w:bottom w:val="single" w:sz="4" w:space="0" w:color="auto"/>
              <w:right w:val="single" w:sz="4" w:space="0" w:color="auto"/>
            </w:tcBorders>
            <w:shd w:val="clear" w:color="000000" w:fill="A6A6A6"/>
            <w:noWrap/>
            <w:hideMark/>
          </w:tcPr>
          <w:p w14:paraId="72117300" w14:textId="77777777" w:rsidR="00281992" w:rsidRPr="00281992" w:rsidRDefault="00281992" w:rsidP="00281992">
            <w:pPr>
              <w:spacing w:before="0" w:after="0" w:line="240" w:lineRule="auto"/>
              <w:jc w:val="center"/>
              <w:rPr>
                <w:rFonts w:ascii="Calibri" w:eastAsia="Times New Roman" w:hAnsi="Calibri" w:cs="Calibri"/>
                <w:b/>
                <w:bCs/>
                <w:color w:val="000000"/>
                <w:sz w:val="20"/>
                <w:lang w:val="en-GB" w:eastAsia="en-GB"/>
              </w:rPr>
            </w:pPr>
            <w:r w:rsidRPr="00281992">
              <w:rPr>
                <w:rFonts w:ascii="Calibri" w:eastAsia="Times New Roman" w:hAnsi="Calibri" w:cs="Calibri"/>
                <w:b/>
                <w:bCs/>
                <w:color w:val="000000"/>
                <w:sz w:val="20"/>
                <w:lang w:val="en-GB" w:eastAsia="en-GB"/>
              </w:rPr>
              <w:t>C</w:t>
            </w:r>
          </w:p>
        </w:tc>
        <w:tc>
          <w:tcPr>
            <w:tcW w:w="5900" w:type="dxa"/>
            <w:tcBorders>
              <w:top w:val="nil"/>
              <w:left w:val="nil"/>
              <w:bottom w:val="single" w:sz="4" w:space="0" w:color="auto"/>
              <w:right w:val="single" w:sz="4" w:space="0" w:color="auto"/>
            </w:tcBorders>
            <w:shd w:val="clear" w:color="000000" w:fill="A6A6A6"/>
            <w:noWrap/>
            <w:hideMark/>
          </w:tcPr>
          <w:p w14:paraId="2275B96B" w14:textId="77777777" w:rsidR="00281992" w:rsidRPr="00281992" w:rsidRDefault="00281992" w:rsidP="00281992">
            <w:pPr>
              <w:spacing w:before="0" w:after="0" w:line="240" w:lineRule="auto"/>
              <w:rPr>
                <w:rFonts w:ascii="Calibri" w:eastAsia="Times New Roman" w:hAnsi="Calibri" w:cs="Calibri"/>
                <w:b/>
                <w:bCs/>
                <w:color w:val="000000"/>
                <w:sz w:val="20"/>
                <w:lang w:val="en-GB" w:eastAsia="en-GB"/>
              </w:rPr>
            </w:pPr>
            <w:r w:rsidRPr="00281992">
              <w:rPr>
                <w:rFonts w:ascii="Calibri" w:eastAsia="Times New Roman" w:hAnsi="Calibri" w:cs="Calibri"/>
                <w:b/>
                <w:bCs/>
                <w:color w:val="000000"/>
                <w:sz w:val="20"/>
                <w:lang w:val="en-GB" w:eastAsia="en-GB"/>
              </w:rPr>
              <w:t>WORKSTATION DESK &amp; ACCESSORIES</w:t>
            </w:r>
          </w:p>
        </w:tc>
        <w:tc>
          <w:tcPr>
            <w:tcW w:w="2820" w:type="dxa"/>
            <w:tcBorders>
              <w:top w:val="nil"/>
              <w:left w:val="nil"/>
              <w:bottom w:val="single" w:sz="4" w:space="0" w:color="auto"/>
              <w:right w:val="single" w:sz="4" w:space="0" w:color="auto"/>
            </w:tcBorders>
            <w:shd w:val="clear" w:color="000000" w:fill="A6A6A6"/>
            <w:vAlign w:val="center"/>
            <w:hideMark/>
          </w:tcPr>
          <w:p w14:paraId="1956FF70"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 </w:t>
            </w:r>
          </w:p>
        </w:tc>
        <w:tc>
          <w:tcPr>
            <w:tcW w:w="2500" w:type="dxa"/>
            <w:tcBorders>
              <w:top w:val="nil"/>
              <w:left w:val="nil"/>
              <w:bottom w:val="single" w:sz="4" w:space="0" w:color="auto"/>
              <w:right w:val="single" w:sz="4" w:space="0" w:color="auto"/>
            </w:tcBorders>
            <w:shd w:val="clear" w:color="000000" w:fill="A6A6A6"/>
            <w:noWrap/>
            <w:vAlign w:val="center"/>
            <w:hideMark/>
          </w:tcPr>
          <w:p w14:paraId="39921CB1"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 </w:t>
            </w:r>
          </w:p>
        </w:tc>
        <w:tc>
          <w:tcPr>
            <w:tcW w:w="657" w:type="dxa"/>
            <w:tcBorders>
              <w:top w:val="nil"/>
              <w:left w:val="nil"/>
              <w:bottom w:val="single" w:sz="4" w:space="0" w:color="auto"/>
              <w:right w:val="single" w:sz="4" w:space="0" w:color="auto"/>
            </w:tcBorders>
            <w:shd w:val="clear" w:color="000000" w:fill="A6A6A6"/>
            <w:noWrap/>
            <w:vAlign w:val="center"/>
            <w:hideMark/>
          </w:tcPr>
          <w:p w14:paraId="35638433"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 </w:t>
            </w:r>
          </w:p>
        </w:tc>
        <w:tc>
          <w:tcPr>
            <w:tcW w:w="760" w:type="dxa"/>
            <w:tcBorders>
              <w:top w:val="nil"/>
              <w:left w:val="nil"/>
              <w:bottom w:val="single" w:sz="4" w:space="0" w:color="auto"/>
              <w:right w:val="single" w:sz="4" w:space="0" w:color="auto"/>
            </w:tcBorders>
            <w:shd w:val="clear" w:color="000000" w:fill="A6A6A6"/>
            <w:noWrap/>
            <w:vAlign w:val="center"/>
            <w:hideMark/>
          </w:tcPr>
          <w:p w14:paraId="45D36075"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 </w:t>
            </w:r>
          </w:p>
        </w:tc>
      </w:tr>
      <w:tr w:rsidR="00281992" w:rsidRPr="00281992" w14:paraId="30659F6F" w14:textId="77777777" w:rsidTr="00281992">
        <w:trPr>
          <w:trHeight w:val="288"/>
        </w:trPr>
        <w:tc>
          <w:tcPr>
            <w:tcW w:w="520" w:type="dxa"/>
            <w:tcBorders>
              <w:top w:val="nil"/>
              <w:left w:val="single" w:sz="4" w:space="0" w:color="auto"/>
              <w:bottom w:val="single" w:sz="4" w:space="0" w:color="auto"/>
              <w:right w:val="single" w:sz="4" w:space="0" w:color="auto"/>
            </w:tcBorders>
            <w:shd w:val="clear" w:color="auto" w:fill="auto"/>
            <w:noWrap/>
            <w:hideMark/>
          </w:tcPr>
          <w:p w14:paraId="7AADE2CF"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1</w:t>
            </w:r>
          </w:p>
        </w:tc>
        <w:tc>
          <w:tcPr>
            <w:tcW w:w="5900" w:type="dxa"/>
            <w:tcBorders>
              <w:top w:val="nil"/>
              <w:left w:val="nil"/>
              <w:bottom w:val="single" w:sz="4" w:space="0" w:color="auto"/>
              <w:right w:val="single" w:sz="4" w:space="0" w:color="auto"/>
            </w:tcBorders>
            <w:shd w:val="clear" w:color="auto" w:fill="auto"/>
            <w:hideMark/>
          </w:tcPr>
          <w:p w14:paraId="7BE306F9" w14:textId="77777777" w:rsidR="00281992" w:rsidRPr="00281992" w:rsidRDefault="00281992" w:rsidP="00281992">
            <w:pPr>
              <w:spacing w:before="0" w:after="0" w:line="240" w:lineRule="auto"/>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Workstation Desk</w:t>
            </w:r>
          </w:p>
        </w:tc>
        <w:tc>
          <w:tcPr>
            <w:tcW w:w="2820" w:type="dxa"/>
            <w:tcBorders>
              <w:top w:val="nil"/>
              <w:left w:val="nil"/>
              <w:bottom w:val="single" w:sz="4" w:space="0" w:color="auto"/>
              <w:right w:val="single" w:sz="4" w:space="0" w:color="auto"/>
            </w:tcBorders>
            <w:shd w:val="clear" w:color="auto" w:fill="auto"/>
            <w:vAlign w:val="center"/>
            <w:hideMark/>
          </w:tcPr>
          <w:p w14:paraId="4F8F6E53"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proofErr w:type="spellStart"/>
            <w:r w:rsidRPr="00281992">
              <w:rPr>
                <w:rFonts w:ascii="Calibri" w:eastAsia="Times New Roman" w:hAnsi="Calibri" w:cs="Calibri"/>
                <w:color w:val="000000"/>
                <w:sz w:val="20"/>
                <w:lang w:val="en-GB" w:eastAsia="en-GB"/>
              </w:rPr>
              <w:t>Tba</w:t>
            </w:r>
            <w:proofErr w:type="spellEnd"/>
          </w:p>
        </w:tc>
        <w:tc>
          <w:tcPr>
            <w:tcW w:w="2500" w:type="dxa"/>
            <w:tcBorders>
              <w:top w:val="nil"/>
              <w:left w:val="nil"/>
              <w:bottom w:val="single" w:sz="4" w:space="0" w:color="auto"/>
              <w:right w:val="single" w:sz="4" w:space="0" w:color="auto"/>
            </w:tcBorders>
            <w:shd w:val="clear" w:color="auto" w:fill="auto"/>
            <w:noWrap/>
            <w:vAlign w:val="center"/>
            <w:hideMark/>
          </w:tcPr>
          <w:p w14:paraId="4C884755"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 </w:t>
            </w:r>
          </w:p>
        </w:tc>
        <w:tc>
          <w:tcPr>
            <w:tcW w:w="657" w:type="dxa"/>
            <w:tcBorders>
              <w:top w:val="nil"/>
              <w:left w:val="nil"/>
              <w:bottom w:val="single" w:sz="4" w:space="0" w:color="auto"/>
              <w:right w:val="single" w:sz="4" w:space="0" w:color="auto"/>
            </w:tcBorders>
            <w:shd w:val="clear" w:color="auto" w:fill="auto"/>
            <w:noWrap/>
            <w:vAlign w:val="center"/>
            <w:hideMark/>
          </w:tcPr>
          <w:p w14:paraId="23257846"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1</w:t>
            </w:r>
          </w:p>
        </w:tc>
        <w:tc>
          <w:tcPr>
            <w:tcW w:w="760" w:type="dxa"/>
            <w:tcBorders>
              <w:top w:val="nil"/>
              <w:left w:val="nil"/>
              <w:bottom w:val="single" w:sz="4" w:space="0" w:color="auto"/>
              <w:right w:val="single" w:sz="4" w:space="0" w:color="auto"/>
            </w:tcBorders>
            <w:shd w:val="clear" w:color="auto" w:fill="auto"/>
            <w:noWrap/>
            <w:vAlign w:val="center"/>
            <w:hideMark/>
          </w:tcPr>
          <w:p w14:paraId="6F83DA96"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EA</w:t>
            </w:r>
          </w:p>
        </w:tc>
      </w:tr>
      <w:tr w:rsidR="00281992" w:rsidRPr="00281992" w14:paraId="0F77F106" w14:textId="77777777" w:rsidTr="00281992">
        <w:trPr>
          <w:trHeight w:val="288"/>
        </w:trPr>
        <w:tc>
          <w:tcPr>
            <w:tcW w:w="520" w:type="dxa"/>
            <w:tcBorders>
              <w:top w:val="nil"/>
              <w:left w:val="single" w:sz="4" w:space="0" w:color="auto"/>
              <w:bottom w:val="single" w:sz="4" w:space="0" w:color="auto"/>
              <w:right w:val="single" w:sz="4" w:space="0" w:color="auto"/>
            </w:tcBorders>
            <w:shd w:val="clear" w:color="auto" w:fill="auto"/>
            <w:noWrap/>
            <w:hideMark/>
          </w:tcPr>
          <w:p w14:paraId="45A23160"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2</w:t>
            </w:r>
          </w:p>
        </w:tc>
        <w:tc>
          <w:tcPr>
            <w:tcW w:w="5900" w:type="dxa"/>
            <w:tcBorders>
              <w:top w:val="nil"/>
              <w:left w:val="nil"/>
              <w:bottom w:val="single" w:sz="4" w:space="0" w:color="auto"/>
              <w:right w:val="single" w:sz="4" w:space="0" w:color="auto"/>
            </w:tcBorders>
            <w:shd w:val="clear" w:color="auto" w:fill="auto"/>
            <w:hideMark/>
          </w:tcPr>
          <w:p w14:paraId="7A4D17B9" w14:textId="77777777" w:rsidR="00281992" w:rsidRPr="00281992" w:rsidRDefault="00281992" w:rsidP="00281992">
            <w:pPr>
              <w:spacing w:before="0" w:after="0" w:line="240" w:lineRule="auto"/>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 xml:space="preserve">MCB 2 POLE 10 A </w:t>
            </w:r>
          </w:p>
        </w:tc>
        <w:tc>
          <w:tcPr>
            <w:tcW w:w="2820" w:type="dxa"/>
            <w:tcBorders>
              <w:top w:val="nil"/>
              <w:left w:val="nil"/>
              <w:bottom w:val="single" w:sz="4" w:space="0" w:color="auto"/>
              <w:right w:val="single" w:sz="4" w:space="0" w:color="auto"/>
            </w:tcBorders>
            <w:shd w:val="clear" w:color="auto" w:fill="auto"/>
            <w:vAlign w:val="center"/>
            <w:hideMark/>
          </w:tcPr>
          <w:p w14:paraId="7A940AF7"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proofErr w:type="spellStart"/>
            <w:r w:rsidRPr="00281992">
              <w:rPr>
                <w:rFonts w:ascii="Calibri" w:eastAsia="Times New Roman" w:hAnsi="Calibri" w:cs="Calibri"/>
                <w:color w:val="000000"/>
                <w:sz w:val="20"/>
                <w:lang w:val="en-GB" w:eastAsia="en-GB"/>
              </w:rPr>
              <w:t>Tba</w:t>
            </w:r>
            <w:proofErr w:type="spellEnd"/>
          </w:p>
        </w:tc>
        <w:tc>
          <w:tcPr>
            <w:tcW w:w="2500" w:type="dxa"/>
            <w:tcBorders>
              <w:top w:val="nil"/>
              <w:left w:val="nil"/>
              <w:bottom w:val="single" w:sz="4" w:space="0" w:color="auto"/>
              <w:right w:val="single" w:sz="4" w:space="0" w:color="auto"/>
            </w:tcBorders>
            <w:shd w:val="clear" w:color="auto" w:fill="auto"/>
            <w:vAlign w:val="center"/>
            <w:hideMark/>
          </w:tcPr>
          <w:p w14:paraId="1C75A230"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 </w:t>
            </w:r>
          </w:p>
        </w:tc>
        <w:tc>
          <w:tcPr>
            <w:tcW w:w="657" w:type="dxa"/>
            <w:tcBorders>
              <w:top w:val="nil"/>
              <w:left w:val="nil"/>
              <w:bottom w:val="single" w:sz="4" w:space="0" w:color="auto"/>
              <w:right w:val="single" w:sz="4" w:space="0" w:color="auto"/>
            </w:tcBorders>
            <w:shd w:val="clear" w:color="auto" w:fill="auto"/>
            <w:noWrap/>
            <w:vAlign w:val="center"/>
            <w:hideMark/>
          </w:tcPr>
          <w:p w14:paraId="67DBDA09"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1</w:t>
            </w:r>
          </w:p>
        </w:tc>
        <w:tc>
          <w:tcPr>
            <w:tcW w:w="760" w:type="dxa"/>
            <w:tcBorders>
              <w:top w:val="nil"/>
              <w:left w:val="nil"/>
              <w:bottom w:val="single" w:sz="4" w:space="0" w:color="auto"/>
              <w:right w:val="single" w:sz="4" w:space="0" w:color="auto"/>
            </w:tcBorders>
            <w:shd w:val="clear" w:color="auto" w:fill="auto"/>
            <w:noWrap/>
            <w:vAlign w:val="center"/>
            <w:hideMark/>
          </w:tcPr>
          <w:p w14:paraId="784879DC"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EA</w:t>
            </w:r>
          </w:p>
        </w:tc>
      </w:tr>
      <w:tr w:rsidR="00281992" w:rsidRPr="00281992" w14:paraId="0E83B165" w14:textId="77777777" w:rsidTr="00281992">
        <w:trPr>
          <w:trHeight w:val="288"/>
        </w:trPr>
        <w:tc>
          <w:tcPr>
            <w:tcW w:w="520" w:type="dxa"/>
            <w:tcBorders>
              <w:top w:val="nil"/>
              <w:left w:val="single" w:sz="4" w:space="0" w:color="auto"/>
              <w:bottom w:val="single" w:sz="4" w:space="0" w:color="auto"/>
              <w:right w:val="single" w:sz="4" w:space="0" w:color="auto"/>
            </w:tcBorders>
            <w:shd w:val="clear" w:color="auto" w:fill="auto"/>
            <w:noWrap/>
            <w:hideMark/>
          </w:tcPr>
          <w:p w14:paraId="07662FA7"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3</w:t>
            </w:r>
          </w:p>
        </w:tc>
        <w:tc>
          <w:tcPr>
            <w:tcW w:w="5900" w:type="dxa"/>
            <w:tcBorders>
              <w:top w:val="nil"/>
              <w:left w:val="nil"/>
              <w:bottom w:val="single" w:sz="4" w:space="0" w:color="auto"/>
              <w:right w:val="single" w:sz="4" w:space="0" w:color="auto"/>
            </w:tcBorders>
            <w:shd w:val="clear" w:color="auto" w:fill="auto"/>
            <w:hideMark/>
          </w:tcPr>
          <w:p w14:paraId="763EBD2E" w14:textId="77777777" w:rsidR="00281992" w:rsidRPr="00281992" w:rsidRDefault="00281992" w:rsidP="00281992">
            <w:pPr>
              <w:spacing w:before="0" w:after="0" w:line="240" w:lineRule="auto"/>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Terminal Block</w:t>
            </w:r>
          </w:p>
        </w:tc>
        <w:tc>
          <w:tcPr>
            <w:tcW w:w="2820" w:type="dxa"/>
            <w:tcBorders>
              <w:top w:val="nil"/>
              <w:left w:val="nil"/>
              <w:bottom w:val="single" w:sz="4" w:space="0" w:color="auto"/>
              <w:right w:val="single" w:sz="4" w:space="0" w:color="auto"/>
            </w:tcBorders>
            <w:shd w:val="clear" w:color="auto" w:fill="auto"/>
            <w:vAlign w:val="center"/>
            <w:hideMark/>
          </w:tcPr>
          <w:p w14:paraId="5FEC91A8"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proofErr w:type="spellStart"/>
            <w:r w:rsidRPr="00281992">
              <w:rPr>
                <w:rFonts w:ascii="Calibri" w:eastAsia="Times New Roman" w:hAnsi="Calibri" w:cs="Calibri"/>
                <w:color w:val="000000"/>
                <w:sz w:val="20"/>
                <w:lang w:val="en-GB" w:eastAsia="en-GB"/>
              </w:rPr>
              <w:t>Tba</w:t>
            </w:r>
            <w:proofErr w:type="spellEnd"/>
          </w:p>
        </w:tc>
        <w:tc>
          <w:tcPr>
            <w:tcW w:w="2500" w:type="dxa"/>
            <w:tcBorders>
              <w:top w:val="nil"/>
              <w:left w:val="nil"/>
              <w:bottom w:val="single" w:sz="4" w:space="0" w:color="auto"/>
              <w:right w:val="single" w:sz="4" w:space="0" w:color="auto"/>
            </w:tcBorders>
            <w:shd w:val="clear" w:color="auto" w:fill="auto"/>
            <w:vAlign w:val="center"/>
            <w:hideMark/>
          </w:tcPr>
          <w:p w14:paraId="119CD54B"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 </w:t>
            </w:r>
          </w:p>
        </w:tc>
        <w:tc>
          <w:tcPr>
            <w:tcW w:w="657" w:type="dxa"/>
            <w:tcBorders>
              <w:top w:val="nil"/>
              <w:left w:val="nil"/>
              <w:bottom w:val="single" w:sz="4" w:space="0" w:color="auto"/>
              <w:right w:val="single" w:sz="4" w:space="0" w:color="auto"/>
            </w:tcBorders>
            <w:shd w:val="clear" w:color="auto" w:fill="auto"/>
            <w:noWrap/>
            <w:vAlign w:val="center"/>
            <w:hideMark/>
          </w:tcPr>
          <w:p w14:paraId="48AF4A01"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1</w:t>
            </w:r>
          </w:p>
        </w:tc>
        <w:tc>
          <w:tcPr>
            <w:tcW w:w="760" w:type="dxa"/>
            <w:tcBorders>
              <w:top w:val="nil"/>
              <w:left w:val="nil"/>
              <w:bottom w:val="single" w:sz="4" w:space="0" w:color="auto"/>
              <w:right w:val="single" w:sz="4" w:space="0" w:color="auto"/>
            </w:tcBorders>
            <w:shd w:val="clear" w:color="auto" w:fill="auto"/>
            <w:noWrap/>
            <w:vAlign w:val="center"/>
            <w:hideMark/>
          </w:tcPr>
          <w:p w14:paraId="07B6E534"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LOT</w:t>
            </w:r>
          </w:p>
        </w:tc>
      </w:tr>
      <w:tr w:rsidR="00281992" w:rsidRPr="00281992" w14:paraId="5582CF0A" w14:textId="77777777" w:rsidTr="00281992">
        <w:trPr>
          <w:trHeight w:val="288"/>
        </w:trPr>
        <w:tc>
          <w:tcPr>
            <w:tcW w:w="520" w:type="dxa"/>
            <w:tcBorders>
              <w:top w:val="nil"/>
              <w:left w:val="single" w:sz="4" w:space="0" w:color="auto"/>
              <w:bottom w:val="single" w:sz="4" w:space="0" w:color="auto"/>
              <w:right w:val="single" w:sz="4" w:space="0" w:color="auto"/>
            </w:tcBorders>
            <w:shd w:val="clear" w:color="auto" w:fill="auto"/>
            <w:noWrap/>
            <w:hideMark/>
          </w:tcPr>
          <w:p w14:paraId="6D391753"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4</w:t>
            </w:r>
          </w:p>
        </w:tc>
        <w:tc>
          <w:tcPr>
            <w:tcW w:w="5900" w:type="dxa"/>
            <w:tcBorders>
              <w:top w:val="nil"/>
              <w:left w:val="nil"/>
              <w:bottom w:val="single" w:sz="4" w:space="0" w:color="auto"/>
              <w:right w:val="single" w:sz="4" w:space="0" w:color="auto"/>
            </w:tcBorders>
            <w:shd w:val="clear" w:color="auto" w:fill="auto"/>
            <w:hideMark/>
          </w:tcPr>
          <w:p w14:paraId="4240CEBA" w14:textId="77777777" w:rsidR="00281992" w:rsidRPr="00281992" w:rsidRDefault="00281992" w:rsidP="00281992">
            <w:pPr>
              <w:spacing w:before="0" w:after="0" w:line="240" w:lineRule="auto"/>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Power Socket</w:t>
            </w:r>
          </w:p>
        </w:tc>
        <w:tc>
          <w:tcPr>
            <w:tcW w:w="2820" w:type="dxa"/>
            <w:tcBorders>
              <w:top w:val="nil"/>
              <w:left w:val="nil"/>
              <w:bottom w:val="single" w:sz="4" w:space="0" w:color="auto"/>
              <w:right w:val="single" w:sz="4" w:space="0" w:color="auto"/>
            </w:tcBorders>
            <w:shd w:val="clear" w:color="auto" w:fill="auto"/>
            <w:vAlign w:val="center"/>
            <w:hideMark/>
          </w:tcPr>
          <w:p w14:paraId="4B478DE9"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proofErr w:type="spellStart"/>
            <w:r w:rsidRPr="00281992">
              <w:rPr>
                <w:rFonts w:ascii="Calibri" w:eastAsia="Times New Roman" w:hAnsi="Calibri" w:cs="Calibri"/>
                <w:color w:val="000000"/>
                <w:sz w:val="20"/>
                <w:lang w:val="en-GB" w:eastAsia="en-GB"/>
              </w:rPr>
              <w:t>Tba</w:t>
            </w:r>
            <w:proofErr w:type="spellEnd"/>
          </w:p>
        </w:tc>
        <w:tc>
          <w:tcPr>
            <w:tcW w:w="2500" w:type="dxa"/>
            <w:tcBorders>
              <w:top w:val="nil"/>
              <w:left w:val="nil"/>
              <w:bottom w:val="single" w:sz="4" w:space="0" w:color="auto"/>
              <w:right w:val="single" w:sz="4" w:space="0" w:color="auto"/>
            </w:tcBorders>
            <w:shd w:val="clear" w:color="auto" w:fill="auto"/>
            <w:vAlign w:val="center"/>
            <w:hideMark/>
          </w:tcPr>
          <w:p w14:paraId="131C0368"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 </w:t>
            </w:r>
          </w:p>
        </w:tc>
        <w:tc>
          <w:tcPr>
            <w:tcW w:w="657" w:type="dxa"/>
            <w:tcBorders>
              <w:top w:val="nil"/>
              <w:left w:val="nil"/>
              <w:bottom w:val="single" w:sz="4" w:space="0" w:color="auto"/>
              <w:right w:val="single" w:sz="4" w:space="0" w:color="auto"/>
            </w:tcBorders>
            <w:shd w:val="clear" w:color="auto" w:fill="auto"/>
            <w:noWrap/>
            <w:vAlign w:val="center"/>
            <w:hideMark/>
          </w:tcPr>
          <w:p w14:paraId="34BB6581"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1</w:t>
            </w:r>
          </w:p>
        </w:tc>
        <w:tc>
          <w:tcPr>
            <w:tcW w:w="760" w:type="dxa"/>
            <w:tcBorders>
              <w:top w:val="nil"/>
              <w:left w:val="nil"/>
              <w:bottom w:val="single" w:sz="4" w:space="0" w:color="auto"/>
              <w:right w:val="single" w:sz="4" w:space="0" w:color="auto"/>
            </w:tcBorders>
            <w:shd w:val="clear" w:color="auto" w:fill="auto"/>
            <w:noWrap/>
            <w:vAlign w:val="center"/>
            <w:hideMark/>
          </w:tcPr>
          <w:p w14:paraId="1431CC99" w14:textId="77777777" w:rsidR="00281992" w:rsidRPr="00281992" w:rsidRDefault="00281992" w:rsidP="00281992">
            <w:pPr>
              <w:spacing w:before="0" w:after="0" w:line="240" w:lineRule="auto"/>
              <w:jc w:val="center"/>
              <w:rPr>
                <w:rFonts w:ascii="Calibri" w:eastAsia="Times New Roman" w:hAnsi="Calibri" w:cs="Calibri"/>
                <w:color w:val="000000"/>
                <w:sz w:val="20"/>
                <w:lang w:val="en-GB" w:eastAsia="en-GB"/>
              </w:rPr>
            </w:pPr>
            <w:r w:rsidRPr="00281992">
              <w:rPr>
                <w:rFonts w:ascii="Calibri" w:eastAsia="Times New Roman" w:hAnsi="Calibri" w:cs="Calibri"/>
                <w:color w:val="000000"/>
                <w:sz w:val="20"/>
                <w:lang w:val="en-GB" w:eastAsia="en-GB"/>
              </w:rPr>
              <w:t>EA</w:t>
            </w:r>
          </w:p>
        </w:tc>
      </w:tr>
    </w:tbl>
    <w:p w14:paraId="57831080" w14:textId="77777777" w:rsidR="00281992" w:rsidRDefault="00281992" w:rsidP="002F53FC">
      <w:pPr>
        <w:spacing w:before="100" w:beforeAutospacing="1" w:after="100" w:afterAutospacing="1" w:line="240" w:lineRule="auto"/>
        <w:rPr>
          <w:rFonts w:eastAsia="Times New Roman" w:cs="Arial"/>
          <w:color w:val="000000" w:themeColor="text1"/>
          <w:sz w:val="24"/>
          <w:szCs w:val="24"/>
          <w:lang w:eastAsia="en-ID"/>
        </w:rPr>
        <w:sectPr w:rsidR="00281992" w:rsidSect="00281992">
          <w:headerReference w:type="default" r:id="rId126"/>
          <w:footerReference w:type="default" r:id="rId127"/>
          <w:headerReference w:type="first" r:id="rId128"/>
          <w:footerReference w:type="first" r:id="rId129"/>
          <w:pgSz w:w="16834" w:h="11909" w:orient="landscape" w:code="9"/>
          <w:pgMar w:top="1729" w:right="1729" w:bottom="1440" w:left="1134" w:header="720" w:footer="720" w:gutter="0"/>
          <w:cols w:space="720"/>
          <w:titlePg/>
          <w:docGrid w:linePitch="360"/>
        </w:sectPr>
      </w:pPr>
    </w:p>
    <w:p w14:paraId="696F5750" w14:textId="77777777" w:rsidR="001E579C" w:rsidRDefault="00B938E2" w:rsidP="00281992">
      <w:pPr>
        <w:pStyle w:val="TCText"/>
      </w:pPr>
      <w:bookmarkStart w:id="731" w:name="_Toc492278947"/>
      <w:bookmarkStart w:id="732" w:name="_Toc490126470"/>
      <w:r>
        <w:lastRenderedPageBreak/>
        <w:t>Cabling System</w:t>
      </w:r>
      <w:bookmarkEnd w:id="731"/>
    </w:p>
    <w:p w14:paraId="0C932390" w14:textId="77777777" w:rsidR="001E579C" w:rsidRDefault="001E579C" w:rsidP="001E579C">
      <w:pPr>
        <w:pStyle w:val="TCHeading111"/>
        <w:numPr>
          <w:ilvl w:val="2"/>
          <w:numId w:val="8"/>
        </w:numPr>
      </w:pPr>
      <w:bookmarkStart w:id="733" w:name="_Toc491111740"/>
      <w:bookmarkStart w:id="734" w:name="_Toc492278948"/>
      <w:r>
        <w:t>CAT 6 Cable</w:t>
      </w:r>
      <w:bookmarkEnd w:id="733"/>
      <w:bookmarkEnd w:id="734"/>
    </w:p>
    <w:p w14:paraId="03C7F01B" w14:textId="37FC0413" w:rsidR="001E579C" w:rsidRPr="00D3522C" w:rsidRDefault="001E579C" w:rsidP="001E579C">
      <w:pPr>
        <w:spacing w:line="360" w:lineRule="auto"/>
        <w:rPr>
          <w:rFonts w:cs="Arial"/>
          <w:color w:val="000000"/>
          <w:szCs w:val="22"/>
        </w:rPr>
      </w:pPr>
      <w:r w:rsidRPr="00D3522C">
        <w:rPr>
          <w:rFonts w:cs="Arial"/>
          <w:color w:val="000000"/>
          <w:szCs w:val="22"/>
        </w:rPr>
        <w:t xml:space="preserve">SCADA </w:t>
      </w:r>
      <w:proofErr w:type="spellStart"/>
      <w:r w:rsidRPr="00D3522C">
        <w:rPr>
          <w:rFonts w:cs="Arial"/>
          <w:color w:val="000000"/>
          <w:szCs w:val="22"/>
        </w:rPr>
        <w:t>equipments</w:t>
      </w:r>
      <w:proofErr w:type="spellEnd"/>
      <w:r w:rsidRPr="00D3522C">
        <w:rPr>
          <w:rFonts w:cs="Arial"/>
          <w:color w:val="000000"/>
          <w:szCs w:val="22"/>
        </w:rPr>
        <w:t xml:space="preserve"> connected to the SCADA LAN as well as Ethernet cable will</w:t>
      </w:r>
      <w:r>
        <w:rPr>
          <w:rFonts w:cs="Arial"/>
          <w:color w:val="000000"/>
          <w:szCs w:val="22"/>
        </w:rPr>
        <w:t xml:space="preserve"> </w:t>
      </w:r>
      <w:r w:rsidRPr="00D3522C">
        <w:rPr>
          <w:rFonts w:cs="Arial"/>
          <w:color w:val="000000"/>
          <w:szCs w:val="22"/>
        </w:rPr>
        <w:t>be using Cat 6 cable.</w:t>
      </w:r>
    </w:p>
    <w:tbl>
      <w:tblPr>
        <w:tblStyle w:val="ReportTable"/>
        <w:tblW w:w="0" w:type="auto"/>
        <w:tblLook w:val="04A0" w:firstRow="1" w:lastRow="0" w:firstColumn="1" w:lastColumn="0" w:noHBand="0" w:noVBand="1"/>
      </w:tblPr>
      <w:tblGrid>
        <w:gridCol w:w="562"/>
        <w:gridCol w:w="2977"/>
        <w:gridCol w:w="5191"/>
      </w:tblGrid>
      <w:tr w:rsidR="001E579C" w14:paraId="11C3A8E9" w14:textId="77777777" w:rsidTr="00FD47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0" w:type="dxa"/>
            <w:gridSpan w:val="3"/>
            <w:shd w:val="clear" w:color="auto" w:fill="007DEB" w:themeFill="background2" w:themeFillShade="80"/>
          </w:tcPr>
          <w:p w14:paraId="2852F667" w14:textId="77777777" w:rsidR="001E579C" w:rsidRPr="00C3581A" w:rsidRDefault="001E579C" w:rsidP="00FD4735">
            <w:pPr>
              <w:spacing w:before="120" w:after="120"/>
              <w:rPr>
                <w:rFonts w:cs="Arial"/>
                <w:szCs w:val="22"/>
                <w:lang w:val="en-GB" w:eastAsia="en-US" w:bidi="th-TH"/>
              </w:rPr>
            </w:pPr>
            <w:proofErr w:type="spellStart"/>
            <w:r w:rsidRPr="00A2640E">
              <w:rPr>
                <w:rFonts w:cs="Arial"/>
                <w:b w:val="0"/>
                <w:bCs/>
                <w:szCs w:val="22"/>
              </w:rPr>
              <w:t>Actassi</w:t>
            </w:r>
            <w:proofErr w:type="spellEnd"/>
            <w:r w:rsidRPr="00A2640E">
              <w:rPr>
                <w:rFonts w:cs="Arial"/>
                <w:b w:val="0"/>
                <w:bCs/>
                <w:szCs w:val="22"/>
              </w:rPr>
              <w:t xml:space="preserve"> F2 Category 6 UTP Cable</w:t>
            </w:r>
            <w:r>
              <w:rPr>
                <w:rFonts w:cs="Arial"/>
                <w:b w:val="0"/>
                <w:bCs/>
                <w:szCs w:val="22"/>
              </w:rPr>
              <w:t xml:space="preserve"> or Equivalent</w:t>
            </w:r>
          </w:p>
        </w:tc>
      </w:tr>
      <w:tr w:rsidR="001E579C" w14:paraId="246DEBB3" w14:textId="77777777" w:rsidTr="00FD4735">
        <w:tc>
          <w:tcPr>
            <w:cnfStyle w:val="001000000000" w:firstRow="0" w:lastRow="0" w:firstColumn="1" w:lastColumn="0" w:oddVBand="0" w:evenVBand="0" w:oddHBand="0" w:evenHBand="0" w:firstRowFirstColumn="0" w:firstRowLastColumn="0" w:lastRowFirstColumn="0" w:lastRowLastColumn="0"/>
            <w:tcW w:w="562" w:type="dxa"/>
            <w:shd w:val="clear" w:color="auto" w:fill="60B4FF" w:themeFill="background2" w:themeFillShade="BF"/>
          </w:tcPr>
          <w:p w14:paraId="1A339DCE" w14:textId="77777777" w:rsidR="001E579C" w:rsidRPr="006420D5" w:rsidRDefault="001E579C" w:rsidP="00FD4735">
            <w:pPr>
              <w:spacing w:before="120" w:after="120"/>
              <w:rPr>
                <w:rFonts w:cs="Arial"/>
                <w:szCs w:val="22"/>
                <w:lang w:val="en-GB" w:eastAsia="en-US" w:bidi="th-TH"/>
              </w:rPr>
            </w:pPr>
            <w:r w:rsidRPr="006420D5">
              <w:rPr>
                <w:rFonts w:cs="Arial"/>
                <w:szCs w:val="22"/>
                <w:lang w:val="en-GB" w:eastAsia="en-US" w:bidi="th-TH"/>
              </w:rPr>
              <w:t>No</w:t>
            </w:r>
          </w:p>
        </w:tc>
        <w:tc>
          <w:tcPr>
            <w:tcW w:w="2977" w:type="dxa"/>
            <w:shd w:val="clear" w:color="auto" w:fill="60B4FF" w:themeFill="background2" w:themeFillShade="BF"/>
          </w:tcPr>
          <w:p w14:paraId="4939B34A" w14:textId="77777777" w:rsidR="001E579C" w:rsidRPr="006420D5" w:rsidRDefault="001E579C" w:rsidP="00FD4735">
            <w:pPr>
              <w:spacing w:before="120" w:after="120"/>
              <w:cnfStyle w:val="000000000000" w:firstRow="0" w:lastRow="0" w:firstColumn="0" w:lastColumn="0" w:oddVBand="0" w:evenVBand="0" w:oddHBand="0" w:evenHBand="0" w:firstRowFirstColumn="0" w:firstRowLastColumn="0" w:lastRowFirstColumn="0" w:lastRowLastColumn="0"/>
              <w:rPr>
                <w:rFonts w:cs="Arial"/>
                <w:szCs w:val="22"/>
                <w:lang w:val="en-GB" w:eastAsia="en-US" w:bidi="th-TH"/>
              </w:rPr>
            </w:pPr>
            <w:r w:rsidRPr="006420D5">
              <w:rPr>
                <w:rFonts w:cs="Arial"/>
                <w:szCs w:val="22"/>
                <w:lang w:val="en-GB" w:eastAsia="en-US" w:bidi="th-TH"/>
              </w:rPr>
              <w:t>Description</w:t>
            </w:r>
          </w:p>
        </w:tc>
        <w:tc>
          <w:tcPr>
            <w:tcW w:w="5191" w:type="dxa"/>
            <w:shd w:val="clear" w:color="auto" w:fill="60B4FF" w:themeFill="background2" w:themeFillShade="BF"/>
          </w:tcPr>
          <w:p w14:paraId="459FF45A" w14:textId="77777777" w:rsidR="001E579C" w:rsidRPr="006420D5" w:rsidRDefault="001E579C" w:rsidP="00FD4735">
            <w:pPr>
              <w:spacing w:before="120" w:after="120"/>
              <w:cnfStyle w:val="000000000000" w:firstRow="0" w:lastRow="0" w:firstColumn="0" w:lastColumn="0" w:oddVBand="0" w:evenVBand="0" w:oddHBand="0" w:evenHBand="0" w:firstRowFirstColumn="0" w:firstRowLastColumn="0" w:lastRowFirstColumn="0" w:lastRowLastColumn="0"/>
              <w:rPr>
                <w:rFonts w:cs="Arial"/>
                <w:szCs w:val="22"/>
                <w:lang w:val="en-GB" w:eastAsia="en-US" w:bidi="th-TH"/>
              </w:rPr>
            </w:pPr>
            <w:r w:rsidRPr="006420D5">
              <w:rPr>
                <w:rFonts w:cs="Arial"/>
                <w:szCs w:val="22"/>
                <w:lang w:val="en-GB" w:eastAsia="en-US" w:bidi="th-TH"/>
              </w:rPr>
              <w:t xml:space="preserve">Technical </w:t>
            </w:r>
            <w:proofErr w:type="spellStart"/>
            <w:r w:rsidRPr="006420D5">
              <w:rPr>
                <w:rFonts w:cs="Arial"/>
                <w:szCs w:val="22"/>
                <w:lang w:val="en-GB" w:eastAsia="en-US" w:bidi="th-TH"/>
              </w:rPr>
              <w:t>Spesifications</w:t>
            </w:r>
            <w:proofErr w:type="spellEnd"/>
          </w:p>
        </w:tc>
      </w:tr>
      <w:tr w:rsidR="001E579C" w14:paraId="6B2464A2" w14:textId="77777777" w:rsidTr="00FD4735">
        <w:tc>
          <w:tcPr>
            <w:cnfStyle w:val="001000000000" w:firstRow="0" w:lastRow="0" w:firstColumn="1" w:lastColumn="0" w:oddVBand="0" w:evenVBand="0" w:oddHBand="0" w:evenHBand="0" w:firstRowFirstColumn="0" w:firstRowLastColumn="0" w:lastRowFirstColumn="0" w:lastRowLastColumn="0"/>
            <w:tcW w:w="562" w:type="dxa"/>
          </w:tcPr>
          <w:p w14:paraId="27F8050D" w14:textId="77777777" w:rsidR="001E579C" w:rsidRPr="006420D5" w:rsidRDefault="001E579C" w:rsidP="00FD4735">
            <w:pPr>
              <w:spacing w:before="120" w:after="120"/>
              <w:rPr>
                <w:rFonts w:cs="Arial"/>
                <w:szCs w:val="22"/>
                <w:lang w:val="en-GB" w:eastAsia="en-US" w:bidi="th-TH"/>
              </w:rPr>
            </w:pPr>
            <w:r w:rsidRPr="006420D5">
              <w:rPr>
                <w:rFonts w:cs="Arial"/>
                <w:szCs w:val="22"/>
                <w:lang w:val="en-GB" w:eastAsia="en-US" w:bidi="th-TH"/>
              </w:rPr>
              <w:t>1</w:t>
            </w:r>
          </w:p>
        </w:tc>
        <w:tc>
          <w:tcPr>
            <w:tcW w:w="2977" w:type="dxa"/>
          </w:tcPr>
          <w:p w14:paraId="70E68116" w14:textId="77777777" w:rsidR="001E579C" w:rsidRPr="006420D5" w:rsidRDefault="001E579C" w:rsidP="00FD4735">
            <w:pPr>
              <w:spacing w:before="120" w:after="120"/>
              <w:cnfStyle w:val="000000000000" w:firstRow="0" w:lastRow="0" w:firstColumn="0" w:lastColumn="0" w:oddVBand="0" w:evenVBand="0" w:oddHBand="0" w:evenHBand="0" w:firstRowFirstColumn="0" w:firstRowLastColumn="0" w:lastRowFirstColumn="0" w:lastRowLastColumn="0"/>
              <w:rPr>
                <w:rFonts w:cs="Arial"/>
                <w:szCs w:val="22"/>
                <w:lang w:val="en-GB" w:eastAsia="en-US" w:bidi="th-TH"/>
              </w:rPr>
            </w:pPr>
            <w:r w:rsidRPr="006420D5">
              <w:rPr>
                <w:rFonts w:cs="Arial"/>
                <w:szCs w:val="22"/>
                <w:lang w:val="en-GB" w:eastAsia="en-US" w:bidi="th-TH"/>
              </w:rPr>
              <w:t>Conductor</w:t>
            </w:r>
          </w:p>
        </w:tc>
        <w:tc>
          <w:tcPr>
            <w:tcW w:w="5191" w:type="dxa"/>
          </w:tcPr>
          <w:p w14:paraId="55F32021" w14:textId="77777777" w:rsidR="001E579C" w:rsidRPr="006420D5" w:rsidRDefault="001E579C" w:rsidP="00FD4735">
            <w:pPr>
              <w:spacing w:before="120" w:after="120"/>
              <w:cnfStyle w:val="000000000000" w:firstRow="0" w:lastRow="0" w:firstColumn="0" w:lastColumn="0" w:oddVBand="0" w:evenVBand="0" w:oddHBand="0" w:evenHBand="0" w:firstRowFirstColumn="0" w:firstRowLastColumn="0" w:lastRowFirstColumn="0" w:lastRowLastColumn="0"/>
              <w:rPr>
                <w:rFonts w:cs="Arial"/>
                <w:szCs w:val="22"/>
                <w:lang w:val="en-GB" w:eastAsia="en-US" w:bidi="th-TH"/>
              </w:rPr>
            </w:pPr>
            <w:r>
              <w:rPr>
                <w:rFonts w:cs="Arial"/>
                <w:szCs w:val="22"/>
                <w:lang w:val="en-GB" w:eastAsia="en-US" w:bidi="th-TH"/>
              </w:rPr>
              <w:t>Solid Bare Copper</w:t>
            </w:r>
          </w:p>
        </w:tc>
      </w:tr>
      <w:tr w:rsidR="001E579C" w14:paraId="65319301" w14:textId="77777777" w:rsidTr="00FD4735">
        <w:tc>
          <w:tcPr>
            <w:cnfStyle w:val="001000000000" w:firstRow="0" w:lastRow="0" w:firstColumn="1" w:lastColumn="0" w:oddVBand="0" w:evenVBand="0" w:oddHBand="0" w:evenHBand="0" w:firstRowFirstColumn="0" w:firstRowLastColumn="0" w:lastRowFirstColumn="0" w:lastRowLastColumn="0"/>
            <w:tcW w:w="562" w:type="dxa"/>
            <w:shd w:val="clear" w:color="auto" w:fill="A8D6FF" w:themeFill="background2" w:themeFillShade="E6"/>
          </w:tcPr>
          <w:p w14:paraId="6E35821A" w14:textId="77777777" w:rsidR="001E579C" w:rsidRPr="006420D5" w:rsidRDefault="001E579C" w:rsidP="00FD4735">
            <w:pPr>
              <w:spacing w:before="120" w:after="120"/>
              <w:rPr>
                <w:rFonts w:cs="Arial"/>
                <w:szCs w:val="22"/>
                <w:lang w:val="en-GB" w:eastAsia="en-US" w:bidi="th-TH"/>
              </w:rPr>
            </w:pPr>
            <w:r w:rsidRPr="006420D5">
              <w:rPr>
                <w:rFonts w:cs="Arial"/>
                <w:szCs w:val="22"/>
                <w:lang w:val="en-GB" w:eastAsia="en-US" w:bidi="th-TH"/>
              </w:rPr>
              <w:t>2</w:t>
            </w:r>
          </w:p>
        </w:tc>
        <w:tc>
          <w:tcPr>
            <w:tcW w:w="2977" w:type="dxa"/>
            <w:shd w:val="clear" w:color="auto" w:fill="A8D6FF" w:themeFill="background2" w:themeFillShade="E6"/>
          </w:tcPr>
          <w:p w14:paraId="15CD04FA" w14:textId="77777777" w:rsidR="001E579C" w:rsidRPr="006420D5" w:rsidRDefault="001E579C" w:rsidP="00FD4735">
            <w:pPr>
              <w:spacing w:before="120" w:after="120"/>
              <w:cnfStyle w:val="000000000000" w:firstRow="0" w:lastRow="0" w:firstColumn="0" w:lastColumn="0" w:oddVBand="0" w:evenVBand="0" w:oddHBand="0" w:evenHBand="0" w:firstRowFirstColumn="0" w:firstRowLastColumn="0" w:lastRowFirstColumn="0" w:lastRowLastColumn="0"/>
              <w:rPr>
                <w:rFonts w:cs="Arial"/>
                <w:szCs w:val="22"/>
                <w:lang w:val="en-GB" w:eastAsia="en-US" w:bidi="th-TH"/>
              </w:rPr>
            </w:pPr>
            <w:r>
              <w:rPr>
                <w:rFonts w:cs="Arial"/>
                <w:szCs w:val="22"/>
                <w:lang w:val="en-GB" w:eastAsia="en-US" w:bidi="th-TH"/>
              </w:rPr>
              <w:t>Jacket</w:t>
            </w:r>
          </w:p>
        </w:tc>
        <w:tc>
          <w:tcPr>
            <w:tcW w:w="5191" w:type="dxa"/>
            <w:shd w:val="clear" w:color="auto" w:fill="A8D6FF" w:themeFill="background2" w:themeFillShade="E6"/>
          </w:tcPr>
          <w:p w14:paraId="7544A317" w14:textId="77777777" w:rsidR="001E579C" w:rsidRPr="006420D5" w:rsidRDefault="001E579C" w:rsidP="00FD4735">
            <w:pPr>
              <w:spacing w:before="120" w:after="120"/>
              <w:cnfStyle w:val="000000000000" w:firstRow="0" w:lastRow="0" w:firstColumn="0" w:lastColumn="0" w:oddVBand="0" w:evenVBand="0" w:oddHBand="0" w:evenHBand="0" w:firstRowFirstColumn="0" w:firstRowLastColumn="0" w:lastRowFirstColumn="0" w:lastRowLastColumn="0"/>
              <w:rPr>
                <w:rFonts w:cs="Arial"/>
                <w:szCs w:val="22"/>
                <w:lang w:val="en-GB" w:eastAsia="en-US" w:bidi="th-TH"/>
              </w:rPr>
            </w:pPr>
            <w:r>
              <w:rPr>
                <w:rFonts w:cs="Arial"/>
                <w:szCs w:val="22"/>
                <w:lang w:val="en-GB" w:eastAsia="en-US" w:bidi="th-TH"/>
              </w:rPr>
              <w:t>PVC</w:t>
            </w:r>
          </w:p>
        </w:tc>
      </w:tr>
      <w:tr w:rsidR="001E579C" w14:paraId="55F3ABC8" w14:textId="77777777" w:rsidTr="00FD4735">
        <w:tc>
          <w:tcPr>
            <w:cnfStyle w:val="001000000000" w:firstRow="0" w:lastRow="0" w:firstColumn="1" w:lastColumn="0" w:oddVBand="0" w:evenVBand="0" w:oddHBand="0" w:evenHBand="0" w:firstRowFirstColumn="0" w:firstRowLastColumn="0" w:lastRowFirstColumn="0" w:lastRowLastColumn="0"/>
            <w:tcW w:w="562" w:type="dxa"/>
          </w:tcPr>
          <w:p w14:paraId="39E16BB3" w14:textId="77777777" w:rsidR="001E579C" w:rsidRPr="006420D5" w:rsidRDefault="001E579C" w:rsidP="00FD4735">
            <w:pPr>
              <w:spacing w:before="120" w:after="120"/>
              <w:rPr>
                <w:rFonts w:cs="Arial"/>
                <w:szCs w:val="22"/>
                <w:lang w:val="en-GB" w:eastAsia="en-US" w:bidi="th-TH"/>
              </w:rPr>
            </w:pPr>
            <w:r w:rsidRPr="006420D5">
              <w:rPr>
                <w:rFonts w:cs="Arial"/>
                <w:szCs w:val="22"/>
                <w:lang w:val="en-GB" w:eastAsia="en-US" w:bidi="th-TH"/>
              </w:rPr>
              <w:t>3</w:t>
            </w:r>
          </w:p>
        </w:tc>
        <w:tc>
          <w:tcPr>
            <w:tcW w:w="2977" w:type="dxa"/>
          </w:tcPr>
          <w:p w14:paraId="17ED7FCE" w14:textId="77777777" w:rsidR="001E579C" w:rsidRPr="006420D5" w:rsidRDefault="001E579C" w:rsidP="00FD4735">
            <w:pPr>
              <w:spacing w:before="120" w:after="120"/>
              <w:cnfStyle w:val="000000000000" w:firstRow="0" w:lastRow="0" w:firstColumn="0" w:lastColumn="0" w:oddVBand="0" w:evenVBand="0" w:oddHBand="0" w:evenHBand="0" w:firstRowFirstColumn="0" w:firstRowLastColumn="0" w:lastRowFirstColumn="0" w:lastRowLastColumn="0"/>
              <w:rPr>
                <w:rFonts w:cs="Arial"/>
                <w:szCs w:val="22"/>
                <w:lang w:val="en-GB" w:eastAsia="en-US" w:bidi="th-TH"/>
              </w:rPr>
            </w:pPr>
            <w:r>
              <w:rPr>
                <w:rFonts w:cs="Arial"/>
                <w:szCs w:val="22"/>
                <w:lang w:val="en-GB" w:eastAsia="en-US" w:bidi="th-TH"/>
              </w:rPr>
              <w:t>Separator</w:t>
            </w:r>
          </w:p>
        </w:tc>
        <w:tc>
          <w:tcPr>
            <w:tcW w:w="5191" w:type="dxa"/>
          </w:tcPr>
          <w:p w14:paraId="0D4CCA25" w14:textId="77777777" w:rsidR="001E579C" w:rsidRPr="006420D5" w:rsidRDefault="001E579C" w:rsidP="00FD4735">
            <w:pPr>
              <w:spacing w:before="120" w:after="120"/>
              <w:cnfStyle w:val="000000000000" w:firstRow="0" w:lastRow="0" w:firstColumn="0" w:lastColumn="0" w:oddVBand="0" w:evenVBand="0" w:oddHBand="0" w:evenHBand="0" w:firstRowFirstColumn="0" w:firstRowLastColumn="0" w:lastRowFirstColumn="0" w:lastRowLastColumn="0"/>
              <w:rPr>
                <w:rFonts w:cs="Arial"/>
                <w:szCs w:val="22"/>
              </w:rPr>
            </w:pPr>
            <w:r>
              <w:rPr>
                <w:rFonts w:cs="Arial"/>
                <w:szCs w:val="22"/>
              </w:rPr>
              <w:t>F2 Construction (PE)</w:t>
            </w:r>
          </w:p>
        </w:tc>
      </w:tr>
      <w:tr w:rsidR="001E579C" w14:paraId="2DF345B2" w14:textId="77777777" w:rsidTr="00FD4735">
        <w:tc>
          <w:tcPr>
            <w:cnfStyle w:val="001000000000" w:firstRow="0" w:lastRow="0" w:firstColumn="1" w:lastColumn="0" w:oddVBand="0" w:evenVBand="0" w:oddHBand="0" w:evenHBand="0" w:firstRowFirstColumn="0" w:firstRowLastColumn="0" w:lastRowFirstColumn="0" w:lastRowLastColumn="0"/>
            <w:tcW w:w="562" w:type="dxa"/>
            <w:shd w:val="clear" w:color="auto" w:fill="A8D6FF" w:themeFill="background2" w:themeFillShade="E6"/>
          </w:tcPr>
          <w:p w14:paraId="0011F64B" w14:textId="77777777" w:rsidR="001E579C" w:rsidRPr="006420D5" w:rsidRDefault="001E579C" w:rsidP="00FD4735">
            <w:pPr>
              <w:spacing w:before="120" w:after="120"/>
              <w:rPr>
                <w:rFonts w:cs="Arial"/>
                <w:szCs w:val="22"/>
                <w:lang w:val="en-GB" w:eastAsia="en-US" w:bidi="th-TH"/>
              </w:rPr>
            </w:pPr>
            <w:r w:rsidRPr="006420D5">
              <w:rPr>
                <w:rFonts w:cs="Arial"/>
                <w:szCs w:val="22"/>
                <w:lang w:val="en-GB" w:eastAsia="en-US" w:bidi="th-TH"/>
              </w:rPr>
              <w:t>4</w:t>
            </w:r>
          </w:p>
        </w:tc>
        <w:tc>
          <w:tcPr>
            <w:tcW w:w="2977" w:type="dxa"/>
            <w:shd w:val="clear" w:color="auto" w:fill="A8D6FF" w:themeFill="background2" w:themeFillShade="E6"/>
          </w:tcPr>
          <w:p w14:paraId="4C225E88" w14:textId="77777777" w:rsidR="001E579C" w:rsidRPr="006420D5" w:rsidRDefault="001E579C" w:rsidP="00FD4735">
            <w:pPr>
              <w:spacing w:before="120" w:after="120"/>
              <w:cnfStyle w:val="000000000000" w:firstRow="0" w:lastRow="0" w:firstColumn="0" w:lastColumn="0" w:oddVBand="0" w:evenVBand="0" w:oddHBand="0" w:evenHBand="0" w:firstRowFirstColumn="0" w:firstRowLastColumn="0" w:lastRowFirstColumn="0" w:lastRowLastColumn="0"/>
              <w:rPr>
                <w:rFonts w:cs="Arial"/>
                <w:szCs w:val="22"/>
                <w:lang w:val="en-GB" w:eastAsia="en-US" w:bidi="th-TH"/>
              </w:rPr>
            </w:pPr>
            <w:r>
              <w:rPr>
                <w:rFonts w:cs="Arial"/>
                <w:szCs w:val="22"/>
                <w:lang w:val="en-GB" w:eastAsia="en-US" w:bidi="th-TH"/>
              </w:rPr>
              <w:t>Insulation</w:t>
            </w:r>
          </w:p>
        </w:tc>
        <w:tc>
          <w:tcPr>
            <w:tcW w:w="5191" w:type="dxa"/>
            <w:shd w:val="clear" w:color="auto" w:fill="A8D6FF" w:themeFill="background2" w:themeFillShade="E6"/>
          </w:tcPr>
          <w:p w14:paraId="5D916597" w14:textId="77777777" w:rsidR="001E579C" w:rsidRPr="006420D5" w:rsidRDefault="001E579C" w:rsidP="00FD4735">
            <w:pPr>
              <w:spacing w:before="120" w:after="120"/>
              <w:cnfStyle w:val="000000000000" w:firstRow="0" w:lastRow="0" w:firstColumn="0" w:lastColumn="0" w:oddVBand="0" w:evenVBand="0" w:oddHBand="0" w:evenHBand="0" w:firstRowFirstColumn="0" w:firstRowLastColumn="0" w:lastRowFirstColumn="0" w:lastRowLastColumn="0"/>
              <w:rPr>
                <w:rFonts w:cs="Arial"/>
                <w:szCs w:val="22"/>
                <w:lang w:val="en-GB" w:eastAsia="en-US" w:bidi="th-TH"/>
              </w:rPr>
            </w:pPr>
            <w:r>
              <w:rPr>
                <w:rFonts w:cs="Arial"/>
                <w:szCs w:val="22"/>
                <w:lang w:val="en-GB" w:eastAsia="en-US" w:bidi="th-TH"/>
              </w:rPr>
              <w:t>PE</w:t>
            </w:r>
          </w:p>
        </w:tc>
      </w:tr>
      <w:tr w:rsidR="001E579C" w14:paraId="75B38622" w14:textId="77777777" w:rsidTr="00FD4735">
        <w:tc>
          <w:tcPr>
            <w:cnfStyle w:val="001000000000" w:firstRow="0" w:lastRow="0" w:firstColumn="1" w:lastColumn="0" w:oddVBand="0" w:evenVBand="0" w:oddHBand="0" w:evenHBand="0" w:firstRowFirstColumn="0" w:firstRowLastColumn="0" w:lastRowFirstColumn="0" w:lastRowLastColumn="0"/>
            <w:tcW w:w="562" w:type="dxa"/>
          </w:tcPr>
          <w:p w14:paraId="68C59075" w14:textId="77777777" w:rsidR="001E579C" w:rsidRPr="006420D5" w:rsidRDefault="001E579C" w:rsidP="00FD4735">
            <w:pPr>
              <w:spacing w:before="120" w:after="120"/>
              <w:rPr>
                <w:rFonts w:cs="Arial"/>
                <w:szCs w:val="22"/>
                <w:lang w:val="en-GB" w:eastAsia="en-US" w:bidi="th-TH"/>
              </w:rPr>
            </w:pPr>
            <w:r w:rsidRPr="006420D5">
              <w:rPr>
                <w:rFonts w:cs="Arial"/>
                <w:szCs w:val="22"/>
                <w:lang w:val="en-GB" w:eastAsia="en-US" w:bidi="th-TH"/>
              </w:rPr>
              <w:t>5</w:t>
            </w:r>
          </w:p>
        </w:tc>
        <w:tc>
          <w:tcPr>
            <w:tcW w:w="2977" w:type="dxa"/>
          </w:tcPr>
          <w:p w14:paraId="7E43CDB0" w14:textId="77777777" w:rsidR="001E579C" w:rsidRPr="006420D5" w:rsidRDefault="001E579C" w:rsidP="00FD4735">
            <w:pPr>
              <w:spacing w:before="120" w:after="120"/>
              <w:cnfStyle w:val="000000000000" w:firstRow="0" w:lastRow="0" w:firstColumn="0" w:lastColumn="0" w:oddVBand="0" w:evenVBand="0" w:oddHBand="0" w:evenHBand="0" w:firstRowFirstColumn="0" w:firstRowLastColumn="0" w:lastRowFirstColumn="0" w:lastRowLastColumn="0"/>
              <w:rPr>
                <w:rFonts w:cs="Arial"/>
                <w:szCs w:val="22"/>
                <w:lang w:val="en-GB" w:eastAsia="en-US" w:bidi="th-TH"/>
              </w:rPr>
            </w:pPr>
            <w:r>
              <w:rPr>
                <w:rFonts w:cs="Arial"/>
                <w:szCs w:val="22"/>
                <w:lang w:val="en-GB" w:eastAsia="en-US" w:bidi="th-TH"/>
              </w:rPr>
              <w:t>AWG</w:t>
            </w:r>
          </w:p>
        </w:tc>
        <w:tc>
          <w:tcPr>
            <w:tcW w:w="5191" w:type="dxa"/>
          </w:tcPr>
          <w:p w14:paraId="0A36DC71" w14:textId="77777777" w:rsidR="001E579C" w:rsidRPr="006420D5" w:rsidRDefault="001E579C" w:rsidP="00FD4735">
            <w:pPr>
              <w:spacing w:before="120" w:after="120"/>
              <w:cnfStyle w:val="000000000000" w:firstRow="0" w:lastRow="0" w:firstColumn="0" w:lastColumn="0" w:oddVBand="0" w:evenVBand="0" w:oddHBand="0" w:evenHBand="0" w:firstRowFirstColumn="0" w:firstRowLastColumn="0" w:lastRowFirstColumn="0" w:lastRowLastColumn="0"/>
              <w:rPr>
                <w:rFonts w:cs="Arial"/>
                <w:szCs w:val="22"/>
                <w:lang w:val="en-GB" w:eastAsia="en-US" w:bidi="th-TH"/>
              </w:rPr>
            </w:pPr>
            <w:r>
              <w:rPr>
                <w:rFonts w:cs="Arial"/>
                <w:szCs w:val="22"/>
                <w:lang w:val="en-GB" w:eastAsia="en-US" w:bidi="th-TH"/>
              </w:rPr>
              <w:t>23 (0.58mm)</w:t>
            </w:r>
          </w:p>
        </w:tc>
      </w:tr>
      <w:tr w:rsidR="001E579C" w14:paraId="28D2AD5D" w14:textId="77777777" w:rsidTr="00FD4735">
        <w:tc>
          <w:tcPr>
            <w:cnfStyle w:val="001000000000" w:firstRow="0" w:lastRow="0" w:firstColumn="1" w:lastColumn="0" w:oddVBand="0" w:evenVBand="0" w:oddHBand="0" w:evenHBand="0" w:firstRowFirstColumn="0" w:firstRowLastColumn="0" w:lastRowFirstColumn="0" w:lastRowLastColumn="0"/>
            <w:tcW w:w="562" w:type="dxa"/>
            <w:shd w:val="clear" w:color="auto" w:fill="A8D6FF" w:themeFill="background2" w:themeFillShade="E6"/>
          </w:tcPr>
          <w:p w14:paraId="032DB134" w14:textId="77777777" w:rsidR="001E579C" w:rsidRPr="006420D5" w:rsidRDefault="001E579C" w:rsidP="00FD4735">
            <w:pPr>
              <w:spacing w:before="120" w:after="120"/>
              <w:rPr>
                <w:rFonts w:cs="Arial"/>
                <w:szCs w:val="22"/>
                <w:lang w:val="en-GB" w:eastAsia="en-US" w:bidi="th-TH"/>
              </w:rPr>
            </w:pPr>
            <w:r w:rsidRPr="006420D5">
              <w:rPr>
                <w:rFonts w:cs="Arial"/>
                <w:szCs w:val="22"/>
                <w:lang w:val="en-GB" w:eastAsia="en-US" w:bidi="th-TH"/>
              </w:rPr>
              <w:t>6</w:t>
            </w:r>
          </w:p>
        </w:tc>
        <w:tc>
          <w:tcPr>
            <w:tcW w:w="2977" w:type="dxa"/>
            <w:shd w:val="clear" w:color="auto" w:fill="A8D6FF" w:themeFill="background2" w:themeFillShade="E6"/>
          </w:tcPr>
          <w:p w14:paraId="0AF3CC45" w14:textId="77777777" w:rsidR="001E579C" w:rsidRPr="006420D5" w:rsidRDefault="001E579C" w:rsidP="00FD4735">
            <w:pPr>
              <w:spacing w:before="120" w:after="120"/>
              <w:cnfStyle w:val="000000000000" w:firstRow="0" w:lastRow="0" w:firstColumn="0" w:lastColumn="0" w:oddVBand="0" w:evenVBand="0" w:oddHBand="0" w:evenHBand="0" w:firstRowFirstColumn="0" w:firstRowLastColumn="0" w:lastRowFirstColumn="0" w:lastRowLastColumn="0"/>
              <w:rPr>
                <w:rFonts w:cs="Arial"/>
                <w:szCs w:val="22"/>
                <w:lang w:val="en-GB" w:eastAsia="en-US" w:bidi="th-TH"/>
              </w:rPr>
            </w:pPr>
            <w:r>
              <w:rPr>
                <w:rFonts w:cs="Arial"/>
                <w:szCs w:val="22"/>
                <w:lang w:val="en-GB" w:eastAsia="en-US" w:bidi="th-TH"/>
              </w:rPr>
              <w:t>Reference Standard</w:t>
            </w:r>
          </w:p>
        </w:tc>
        <w:tc>
          <w:tcPr>
            <w:tcW w:w="5191" w:type="dxa"/>
            <w:shd w:val="clear" w:color="auto" w:fill="A8D6FF" w:themeFill="background2" w:themeFillShade="E6"/>
          </w:tcPr>
          <w:p w14:paraId="45F02545" w14:textId="77777777" w:rsidR="001E579C" w:rsidRPr="006420D5" w:rsidRDefault="001E579C" w:rsidP="00FD4735">
            <w:pPr>
              <w:spacing w:before="120" w:after="120"/>
              <w:cnfStyle w:val="000000000000" w:firstRow="0" w:lastRow="0" w:firstColumn="0" w:lastColumn="0" w:oddVBand="0" w:evenVBand="0" w:oddHBand="0" w:evenHBand="0" w:firstRowFirstColumn="0" w:firstRowLastColumn="0" w:lastRowFirstColumn="0" w:lastRowLastColumn="0"/>
              <w:rPr>
                <w:rFonts w:cs="Arial"/>
                <w:szCs w:val="22"/>
                <w:lang w:val="en-GB" w:eastAsia="en-US" w:bidi="th-TH"/>
              </w:rPr>
            </w:pPr>
            <w:r w:rsidRPr="00A2640E">
              <w:rPr>
                <w:rFonts w:cs="Arial"/>
                <w:szCs w:val="22"/>
                <w:lang w:val="en-GB" w:eastAsia="en-US" w:bidi="th-TH"/>
              </w:rPr>
              <w:t>TIA/EIA 568B.2-1 &amp; ISO/IEC 11801, IEC61156-5</w:t>
            </w:r>
          </w:p>
        </w:tc>
      </w:tr>
      <w:tr w:rsidR="001E579C" w14:paraId="487ED390" w14:textId="77777777" w:rsidTr="00FD4735">
        <w:tc>
          <w:tcPr>
            <w:cnfStyle w:val="001000000000" w:firstRow="0" w:lastRow="0" w:firstColumn="1" w:lastColumn="0" w:oddVBand="0" w:evenVBand="0" w:oddHBand="0" w:evenHBand="0" w:firstRowFirstColumn="0" w:firstRowLastColumn="0" w:lastRowFirstColumn="0" w:lastRowLastColumn="0"/>
            <w:tcW w:w="562" w:type="dxa"/>
          </w:tcPr>
          <w:p w14:paraId="35518328" w14:textId="77777777" w:rsidR="001E579C" w:rsidRPr="006420D5" w:rsidRDefault="001E579C" w:rsidP="00FD4735">
            <w:pPr>
              <w:spacing w:before="120" w:after="120"/>
              <w:rPr>
                <w:rFonts w:cs="Arial"/>
                <w:szCs w:val="22"/>
                <w:lang w:val="en-GB" w:eastAsia="en-US" w:bidi="th-TH"/>
              </w:rPr>
            </w:pPr>
            <w:r w:rsidRPr="006420D5">
              <w:rPr>
                <w:rFonts w:cs="Arial"/>
                <w:szCs w:val="22"/>
                <w:lang w:val="en-GB" w:eastAsia="en-US" w:bidi="th-TH"/>
              </w:rPr>
              <w:t>7</w:t>
            </w:r>
          </w:p>
        </w:tc>
        <w:tc>
          <w:tcPr>
            <w:tcW w:w="2977" w:type="dxa"/>
          </w:tcPr>
          <w:p w14:paraId="13215C1E" w14:textId="77777777" w:rsidR="001E579C" w:rsidRPr="006420D5" w:rsidRDefault="001E579C" w:rsidP="00FD4735">
            <w:pPr>
              <w:spacing w:before="120" w:after="120"/>
              <w:cnfStyle w:val="000000000000" w:firstRow="0" w:lastRow="0" w:firstColumn="0" w:lastColumn="0" w:oddVBand="0" w:evenVBand="0" w:oddHBand="0" w:evenHBand="0" w:firstRowFirstColumn="0" w:firstRowLastColumn="0" w:lastRowFirstColumn="0" w:lastRowLastColumn="0"/>
              <w:rPr>
                <w:rFonts w:cs="Arial"/>
                <w:szCs w:val="22"/>
                <w:lang w:val="en-GB" w:eastAsia="en-US" w:bidi="th-TH"/>
              </w:rPr>
            </w:pPr>
            <w:r w:rsidRPr="00A2640E">
              <w:rPr>
                <w:rFonts w:cs="Arial"/>
                <w:szCs w:val="22"/>
                <w:lang w:val="en-GB" w:eastAsia="en-US" w:bidi="th-TH"/>
              </w:rPr>
              <w:t>Product Standard</w:t>
            </w:r>
          </w:p>
        </w:tc>
        <w:tc>
          <w:tcPr>
            <w:tcW w:w="5191" w:type="dxa"/>
          </w:tcPr>
          <w:p w14:paraId="01D7A26D" w14:textId="77777777" w:rsidR="001E579C" w:rsidRPr="006420D5" w:rsidRDefault="001E579C" w:rsidP="00FD4735">
            <w:pPr>
              <w:spacing w:before="120" w:after="120"/>
              <w:cnfStyle w:val="000000000000" w:firstRow="0" w:lastRow="0" w:firstColumn="0" w:lastColumn="0" w:oddVBand="0" w:evenVBand="0" w:oddHBand="0" w:evenHBand="0" w:firstRowFirstColumn="0" w:firstRowLastColumn="0" w:lastRowFirstColumn="0" w:lastRowLastColumn="0"/>
              <w:rPr>
                <w:rFonts w:cs="Arial"/>
                <w:szCs w:val="22"/>
                <w:lang w:val="en-GB" w:eastAsia="en-US" w:bidi="th-TH"/>
              </w:rPr>
            </w:pPr>
            <w:r>
              <w:rPr>
                <w:rFonts w:cs="Arial"/>
                <w:szCs w:val="22"/>
                <w:lang w:val="en-GB" w:eastAsia="en-US" w:bidi="th-TH"/>
              </w:rPr>
              <w:t>UL</w:t>
            </w:r>
          </w:p>
        </w:tc>
      </w:tr>
      <w:tr w:rsidR="001E579C" w14:paraId="738B2D42" w14:textId="77777777" w:rsidTr="00FD4735">
        <w:tc>
          <w:tcPr>
            <w:cnfStyle w:val="001000000000" w:firstRow="0" w:lastRow="0" w:firstColumn="1" w:lastColumn="0" w:oddVBand="0" w:evenVBand="0" w:oddHBand="0" w:evenHBand="0" w:firstRowFirstColumn="0" w:firstRowLastColumn="0" w:lastRowFirstColumn="0" w:lastRowLastColumn="0"/>
            <w:tcW w:w="562" w:type="dxa"/>
            <w:shd w:val="clear" w:color="auto" w:fill="D6ECFF" w:themeFill="background2"/>
          </w:tcPr>
          <w:p w14:paraId="44871C59" w14:textId="77777777" w:rsidR="001E579C" w:rsidRPr="006420D5" w:rsidRDefault="001E579C" w:rsidP="00FD4735">
            <w:pPr>
              <w:spacing w:before="120" w:after="120"/>
              <w:rPr>
                <w:rFonts w:cs="Arial"/>
                <w:szCs w:val="22"/>
                <w:lang w:val="en-GB" w:eastAsia="en-US" w:bidi="th-TH"/>
              </w:rPr>
            </w:pPr>
            <w:r>
              <w:rPr>
                <w:rFonts w:cs="Arial"/>
                <w:szCs w:val="22"/>
                <w:lang w:val="en-GB" w:eastAsia="en-US" w:bidi="th-TH"/>
              </w:rPr>
              <w:t>8</w:t>
            </w:r>
          </w:p>
        </w:tc>
        <w:tc>
          <w:tcPr>
            <w:tcW w:w="2977" w:type="dxa"/>
            <w:shd w:val="clear" w:color="auto" w:fill="D6ECFF" w:themeFill="background2"/>
          </w:tcPr>
          <w:p w14:paraId="0E57556E" w14:textId="77777777" w:rsidR="001E579C" w:rsidRPr="00A2640E" w:rsidRDefault="001E579C" w:rsidP="00FD4735">
            <w:pPr>
              <w:spacing w:before="120" w:after="120"/>
              <w:cnfStyle w:val="000000000000" w:firstRow="0" w:lastRow="0" w:firstColumn="0" w:lastColumn="0" w:oddVBand="0" w:evenVBand="0" w:oddHBand="0" w:evenHBand="0" w:firstRowFirstColumn="0" w:firstRowLastColumn="0" w:lastRowFirstColumn="0" w:lastRowLastColumn="0"/>
              <w:rPr>
                <w:rFonts w:cs="Arial"/>
                <w:szCs w:val="22"/>
                <w:lang w:val="en-GB" w:eastAsia="en-US" w:bidi="th-TH"/>
              </w:rPr>
            </w:pPr>
            <w:r w:rsidRPr="00A2640E">
              <w:rPr>
                <w:rFonts w:cs="Arial"/>
                <w:szCs w:val="22"/>
                <w:lang w:val="en-GB" w:eastAsia="en-US" w:bidi="th-TH"/>
              </w:rPr>
              <w:t>Certification</w:t>
            </w:r>
          </w:p>
        </w:tc>
        <w:tc>
          <w:tcPr>
            <w:tcW w:w="5191" w:type="dxa"/>
            <w:shd w:val="clear" w:color="auto" w:fill="D6ECFF" w:themeFill="background2"/>
          </w:tcPr>
          <w:p w14:paraId="4775214C" w14:textId="77777777" w:rsidR="001E579C" w:rsidRDefault="001E579C" w:rsidP="00FD4735">
            <w:pPr>
              <w:keepNext/>
              <w:spacing w:before="120" w:after="120"/>
              <w:cnfStyle w:val="000000000000" w:firstRow="0" w:lastRow="0" w:firstColumn="0" w:lastColumn="0" w:oddVBand="0" w:evenVBand="0" w:oddHBand="0" w:evenHBand="0" w:firstRowFirstColumn="0" w:firstRowLastColumn="0" w:lastRowFirstColumn="0" w:lastRowLastColumn="0"/>
              <w:rPr>
                <w:rFonts w:cs="Arial"/>
                <w:szCs w:val="22"/>
                <w:lang w:val="en-GB" w:eastAsia="en-US" w:bidi="th-TH"/>
              </w:rPr>
            </w:pPr>
            <w:r w:rsidRPr="00A2640E">
              <w:rPr>
                <w:rFonts w:cs="Arial"/>
                <w:szCs w:val="22"/>
                <w:lang w:val="en-GB" w:eastAsia="en-US" w:bidi="th-TH"/>
              </w:rPr>
              <w:t>Flammability Test CM Fire rated</w:t>
            </w:r>
          </w:p>
        </w:tc>
      </w:tr>
    </w:tbl>
    <w:p w14:paraId="3D543636" w14:textId="7A137781" w:rsidR="001E579C" w:rsidRDefault="001E579C" w:rsidP="001E579C">
      <w:pPr>
        <w:pStyle w:val="Caption"/>
        <w:jc w:val="center"/>
        <w:rPr>
          <w:lang w:val="en-GB" w:eastAsia="en-US" w:bidi="th-TH"/>
        </w:rPr>
      </w:pPr>
      <w:bookmarkStart w:id="735" w:name="_Toc491108681"/>
      <w:bookmarkStart w:id="736" w:name="_Toc491988758"/>
      <w:r>
        <w:t xml:space="preserve">Table </w:t>
      </w:r>
      <w:fldSimple w:instr=" SEQ Table \* ARABIC ">
        <w:r w:rsidR="006E34F4">
          <w:rPr>
            <w:noProof/>
          </w:rPr>
          <w:t>13</w:t>
        </w:r>
      </w:fldSimple>
      <w:r>
        <w:t xml:space="preserve"> CAT 6 Cable's </w:t>
      </w:r>
      <w:proofErr w:type="spellStart"/>
      <w:r>
        <w:t>Spesification</w:t>
      </w:r>
      <w:bookmarkEnd w:id="735"/>
      <w:bookmarkEnd w:id="736"/>
      <w:proofErr w:type="spellEnd"/>
    </w:p>
    <w:p w14:paraId="62B08B8F" w14:textId="77777777" w:rsidR="001E579C" w:rsidRPr="0097341B" w:rsidRDefault="001E579C" w:rsidP="001E579C">
      <w:pPr>
        <w:rPr>
          <w:lang w:val="en-GB" w:eastAsia="en-US" w:bidi="th-TH"/>
        </w:rPr>
      </w:pPr>
    </w:p>
    <w:p w14:paraId="29E6D3E7" w14:textId="43921EE7" w:rsidR="001E579C" w:rsidRDefault="00F078E8" w:rsidP="001E579C">
      <w:pPr>
        <w:pStyle w:val="TCHeading111"/>
        <w:numPr>
          <w:ilvl w:val="2"/>
          <w:numId w:val="8"/>
        </w:numPr>
      </w:pPr>
      <w:bookmarkStart w:id="737" w:name="_Toc491111741"/>
      <w:bookmarkStart w:id="738" w:name="_Toc492278949"/>
      <w:r>
        <w:t>AC Power Cable 4</w:t>
      </w:r>
      <w:r w:rsidR="001E579C">
        <w:t xml:space="preserve"> Core</w:t>
      </w:r>
      <w:bookmarkEnd w:id="737"/>
      <w:bookmarkEnd w:id="738"/>
    </w:p>
    <w:p w14:paraId="175C0E6D" w14:textId="1D1F590A" w:rsidR="001E579C" w:rsidRPr="00824E7E" w:rsidRDefault="00F078E8" w:rsidP="00985E16">
      <w:pPr>
        <w:pStyle w:val="ic"/>
        <w:spacing w:line="360" w:lineRule="auto"/>
        <w:ind w:left="0"/>
        <w:jc w:val="both"/>
        <w:rPr>
          <w:b w:val="0"/>
          <w:color w:val="auto"/>
          <w:sz w:val="22"/>
          <w:szCs w:val="22"/>
        </w:rPr>
      </w:pPr>
      <w:r w:rsidRPr="00824E7E">
        <w:rPr>
          <w:b w:val="0"/>
          <w:color w:val="auto"/>
          <w:sz w:val="22"/>
          <w:szCs w:val="22"/>
        </w:rPr>
        <w:t>Copper Conductor PVC Insulated &amp; PVC Sheathed Armoured Power Cable</w:t>
      </w:r>
      <w:r w:rsidR="001E579C" w:rsidRPr="00824E7E">
        <w:rPr>
          <w:b w:val="0"/>
          <w:color w:val="auto"/>
          <w:sz w:val="22"/>
          <w:szCs w:val="22"/>
        </w:rPr>
        <w:t xml:space="preserve"> 4</w:t>
      </w:r>
      <w:r w:rsidRPr="00824E7E">
        <w:rPr>
          <w:b w:val="0"/>
          <w:color w:val="auto"/>
          <w:sz w:val="22"/>
          <w:szCs w:val="22"/>
        </w:rPr>
        <w:t>1</w:t>
      </w:r>
      <w:r w:rsidR="001E579C" w:rsidRPr="00824E7E">
        <w:rPr>
          <w:b w:val="0"/>
          <w:color w:val="auto"/>
          <w:sz w:val="22"/>
          <w:szCs w:val="22"/>
        </w:rPr>
        <w:t xml:space="preserve"> A  is used to connect the power source from existing electrical distribution board to the </w:t>
      </w:r>
      <w:r w:rsidRPr="00824E7E">
        <w:rPr>
          <w:b w:val="0"/>
          <w:color w:val="auto"/>
          <w:sz w:val="22"/>
          <w:szCs w:val="22"/>
        </w:rPr>
        <w:t>server, switch and workstation of SCADA</w:t>
      </w:r>
      <w:r w:rsidR="001E579C" w:rsidRPr="00824E7E">
        <w:rPr>
          <w:b w:val="0"/>
          <w:color w:val="auto"/>
          <w:sz w:val="22"/>
          <w:szCs w:val="22"/>
        </w:rPr>
        <w:t>.</w:t>
      </w:r>
    </w:p>
    <w:tbl>
      <w:tblPr>
        <w:tblStyle w:val="ReportTable"/>
        <w:tblW w:w="0" w:type="auto"/>
        <w:tblLook w:val="04A0" w:firstRow="1" w:lastRow="0" w:firstColumn="1" w:lastColumn="0" w:noHBand="0" w:noVBand="1"/>
      </w:tblPr>
      <w:tblGrid>
        <w:gridCol w:w="562"/>
        <w:gridCol w:w="2977"/>
        <w:gridCol w:w="5191"/>
      </w:tblGrid>
      <w:tr w:rsidR="001E579C" w14:paraId="04A5C109" w14:textId="77777777" w:rsidTr="00985E1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730" w:type="dxa"/>
            <w:gridSpan w:val="3"/>
            <w:shd w:val="clear" w:color="auto" w:fill="007DEB" w:themeFill="background2" w:themeFillShade="80"/>
          </w:tcPr>
          <w:p w14:paraId="41A22657" w14:textId="38D79403" w:rsidR="001E579C" w:rsidRPr="00C3581A" w:rsidRDefault="00F078E8" w:rsidP="00FD4735">
            <w:pPr>
              <w:spacing w:before="120" w:after="120"/>
              <w:rPr>
                <w:rFonts w:cs="Arial"/>
                <w:szCs w:val="22"/>
                <w:lang w:val="en-GB" w:eastAsia="en-US" w:bidi="th-TH"/>
              </w:rPr>
            </w:pPr>
            <w:r w:rsidRPr="00F078E8">
              <w:rPr>
                <w:rFonts w:cs="Arial"/>
                <w:b w:val="0"/>
                <w:bCs/>
                <w:szCs w:val="22"/>
              </w:rPr>
              <w:t>Cu/PVC/SWA/PVC 0.6/1 kV (</w:t>
            </w:r>
            <w:proofErr w:type="spellStart"/>
            <w:r w:rsidRPr="00F078E8">
              <w:rPr>
                <w:rFonts w:cs="Arial"/>
                <w:b w:val="0"/>
                <w:bCs/>
                <w:szCs w:val="22"/>
              </w:rPr>
              <w:t>NYRGbY</w:t>
            </w:r>
            <w:proofErr w:type="spellEnd"/>
            <w:r w:rsidRPr="00F078E8">
              <w:rPr>
                <w:rFonts w:cs="Arial"/>
                <w:b w:val="0"/>
                <w:bCs/>
                <w:szCs w:val="22"/>
              </w:rPr>
              <w:t>)</w:t>
            </w:r>
            <w:r w:rsidR="008134DA">
              <w:rPr>
                <w:rFonts w:cs="Arial"/>
                <w:szCs w:val="22"/>
              </w:rPr>
              <w:t xml:space="preserve"> </w:t>
            </w:r>
          </w:p>
        </w:tc>
      </w:tr>
      <w:tr w:rsidR="001E579C" w14:paraId="0FEE0786" w14:textId="77777777" w:rsidTr="00985E1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62" w:type="dxa"/>
            <w:shd w:val="clear" w:color="auto" w:fill="60B4FF" w:themeFill="background2" w:themeFillShade="BF"/>
          </w:tcPr>
          <w:p w14:paraId="65EB192F" w14:textId="77777777" w:rsidR="001E579C" w:rsidRPr="006420D5" w:rsidRDefault="001E579C" w:rsidP="00FD4735">
            <w:pPr>
              <w:spacing w:before="120" w:after="120"/>
              <w:rPr>
                <w:rFonts w:cs="Arial"/>
                <w:szCs w:val="22"/>
                <w:lang w:val="en-GB" w:eastAsia="en-US" w:bidi="th-TH"/>
              </w:rPr>
            </w:pPr>
            <w:r w:rsidRPr="006420D5">
              <w:rPr>
                <w:rFonts w:cs="Arial"/>
                <w:szCs w:val="22"/>
                <w:lang w:val="en-GB" w:eastAsia="en-US" w:bidi="th-TH"/>
              </w:rPr>
              <w:t>No</w:t>
            </w:r>
          </w:p>
        </w:tc>
        <w:tc>
          <w:tcPr>
            <w:tcW w:w="2977" w:type="dxa"/>
            <w:shd w:val="clear" w:color="auto" w:fill="60B4FF" w:themeFill="background2" w:themeFillShade="BF"/>
          </w:tcPr>
          <w:p w14:paraId="073212A5" w14:textId="77777777" w:rsidR="001E579C" w:rsidRPr="006420D5" w:rsidRDefault="001E579C" w:rsidP="00FD4735">
            <w:pPr>
              <w:spacing w:before="120" w:after="120"/>
              <w:cnfStyle w:val="100000000000" w:firstRow="1" w:lastRow="0" w:firstColumn="0" w:lastColumn="0" w:oddVBand="0" w:evenVBand="0" w:oddHBand="0" w:evenHBand="0" w:firstRowFirstColumn="0" w:firstRowLastColumn="0" w:lastRowFirstColumn="0" w:lastRowLastColumn="0"/>
              <w:rPr>
                <w:rFonts w:cs="Arial"/>
                <w:szCs w:val="22"/>
                <w:lang w:val="en-GB" w:eastAsia="en-US" w:bidi="th-TH"/>
              </w:rPr>
            </w:pPr>
            <w:r w:rsidRPr="006420D5">
              <w:rPr>
                <w:rFonts w:cs="Arial"/>
                <w:szCs w:val="22"/>
                <w:lang w:val="en-GB" w:eastAsia="en-US" w:bidi="th-TH"/>
              </w:rPr>
              <w:t>Description</w:t>
            </w:r>
          </w:p>
        </w:tc>
        <w:tc>
          <w:tcPr>
            <w:tcW w:w="5191" w:type="dxa"/>
            <w:shd w:val="clear" w:color="auto" w:fill="60B4FF" w:themeFill="background2" w:themeFillShade="BF"/>
          </w:tcPr>
          <w:p w14:paraId="2701ED01" w14:textId="77777777" w:rsidR="001E579C" w:rsidRPr="006420D5" w:rsidRDefault="001E579C" w:rsidP="00FD4735">
            <w:pPr>
              <w:spacing w:before="120" w:after="120"/>
              <w:cnfStyle w:val="100000000000" w:firstRow="1" w:lastRow="0" w:firstColumn="0" w:lastColumn="0" w:oddVBand="0" w:evenVBand="0" w:oddHBand="0" w:evenHBand="0" w:firstRowFirstColumn="0" w:firstRowLastColumn="0" w:lastRowFirstColumn="0" w:lastRowLastColumn="0"/>
              <w:rPr>
                <w:rFonts w:cs="Arial"/>
                <w:szCs w:val="22"/>
                <w:lang w:val="en-GB" w:eastAsia="en-US" w:bidi="th-TH"/>
              </w:rPr>
            </w:pPr>
            <w:r w:rsidRPr="006420D5">
              <w:rPr>
                <w:rFonts w:cs="Arial"/>
                <w:szCs w:val="22"/>
                <w:lang w:val="en-GB" w:eastAsia="en-US" w:bidi="th-TH"/>
              </w:rPr>
              <w:t xml:space="preserve">Technical </w:t>
            </w:r>
            <w:proofErr w:type="spellStart"/>
            <w:r w:rsidRPr="006420D5">
              <w:rPr>
                <w:rFonts w:cs="Arial"/>
                <w:szCs w:val="22"/>
                <w:lang w:val="en-GB" w:eastAsia="en-US" w:bidi="th-TH"/>
              </w:rPr>
              <w:t>Spesifications</w:t>
            </w:r>
            <w:proofErr w:type="spellEnd"/>
          </w:p>
        </w:tc>
      </w:tr>
      <w:tr w:rsidR="001E579C" w14:paraId="72144311" w14:textId="77777777" w:rsidTr="00FD4735">
        <w:tc>
          <w:tcPr>
            <w:cnfStyle w:val="001000000000" w:firstRow="0" w:lastRow="0" w:firstColumn="1" w:lastColumn="0" w:oddVBand="0" w:evenVBand="0" w:oddHBand="0" w:evenHBand="0" w:firstRowFirstColumn="0" w:firstRowLastColumn="0" w:lastRowFirstColumn="0" w:lastRowLastColumn="0"/>
            <w:tcW w:w="562" w:type="dxa"/>
          </w:tcPr>
          <w:p w14:paraId="39A35016" w14:textId="77777777" w:rsidR="001E579C" w:rsidRPr="006420D5" w:rsidRDefault="001E579C" w:rsidP="00FD4735">
            <w:pPr>
              <w:spacing w:before="120" w:after="120"/>
              <w:rPr>
                <w:rFonts w:cs="Arial"/>
                <w:szCs w:val="22"/>
                <w:lang w:val="en-GB" w:eastAsia="en-US" w:bidi="th-TH"/>
              </w:rPr>
            </w:pPr>
            <w:r w:rsidRPr="006420D5">
              <w:rPr>
                <w:rFonts w:cs="Arial"/>
                <w:szCs w:val="22"/>
                <w:lang w:val="en-GB" w:eastAsia="en-US" w:bidi="th-TH"/>
              </w:rPr>
              <w:t>1</w:t>
            </w:r>
          </w:p>
        </w:tc>
        <w:tc>
          <w:tcPr>
            <w:tcW w:w="2977" w:type="dxa"/>
          </w:tcPr>
          <w:p w14:paraId="49441C81" w14:textId="740B5116" w:rsidR="001E579C" w:rsidRPr="006420D5" w:rsidRDefault="00787A7E" w:rsidP="00FD4735">
            <w:pPr>
              <w:spacing w:before="120" w:after="120"/>
              <w:cnfStyle w:val="000000000000" w:firstRow="0" w:lastRow="0" w:firstColumn="0" w:lastColumn="0" w:oddVBand="0" w:evenVBand="0" w:oddHBand="0" w:evenHBand="0" w:firstRowFirstColumn="0" w:firstRowLastColumn="0" w:lastRowFirstColumn="0" w:lastRowLastColumn="0"/>
              <w:rPr>
                <w:rFonts w:cs="Arial"/>
                <w:szCs w:val="22"/>
                <w:lang w:val="en-GB" w:eastAsia="en-US" w:bidi="th-TH"/>
              </w:rPr>
            </w:pPr>
            <w:proofErr w:type="spellStart"/>
            <w:r>
              <w:rPr>
                <w:rFonts w:cs="Arial"/>
                <w:szCs w:val="22"/>
                <w:lang w:val="en-GB" w:eastAsia="en-US" w:bidi="th-TH"/>
              </w:rPr>
              <w:t>Spesification</w:t>
            </w:r>
            <w:proofErr w:type="spellEnd"/>
            <w:r>
              <w:rPr>
                <w:rFonts w:cs="Arial"/>
                <w:szCs w:val="22"/>
                <w:lang w:val="en-GB" w:eastAsia="en-US" w:bidi="th-TH"/>
              </w:rPr>
              <w:t xml:space="preserve"> </w:t>
            </w:r>
          </w:p>
        </w:tc>
        <w:tc>
          <w:tcPr>
            <w:tcW w:w="5191" w:type="dxa"/>
          </w:tcPr>
          <w:p w14:paraId="2A27B32C" w14:textId="77777777" w:rsidR="00787A7E" w:rsidRPr="00787A7E" w:rsidRDefault="00787A7E" w:rsidP="00787A7E">
            <w:pPr>
              <w:cnfStyle w:val="000000000000" w:firstRow="0" w:lastRow="0" w:firstColumn="0" w:lastColumn="0" w:oddVBand="0" w:evenVBand="0" w:oddHBand="0" w:evenHBand="0" w:firstRowFirstColumn="0" w:firstRowLastColumn="0" w:lastRowFirstColumn="0" w:lastRowLastColumn="0"/>
              <w:rPr>
                <w:rFonts w:cs="Arial"/>
                <w:color w:val="000000"/>
                <w:szCs w:val="22"/>
              </w:rPr>
            </w:pPr>
            <w:r w:rsidRPr="00787A7E">
              <w:rPr>
                <w:rFonts w:cs="Arial"/>
                <w:color w:val="000000"/>
                <w:szCs w:val="22"/>
              </w:rPr>
              <w:t>SPLN 43-</w:t>
            </w:r>
            <w:proofErr w:type="gramStart"/>
            <w:r w:rsidRPr="00787A7E">
              <w:rPr>
                <w:rFonts w:cs="Arial"/>
                <w:color w:val="000000"/>
                <w:szCs w:val="22"/>
              </w:rPr>
              <w:t>2 :</w:t>
            </w:r>
            <w:proofErr w:type="gramEnd"/>
            <w:r w:rsidRPr="00787A7E">
              <w:rPr>
                <w:rFonts w:cs="Arial"/>
                <w:color w:val="000000"/>
                <w:szCs w:val="22"/>
              </w:rPr>
              <w:t xml:space="preserve"> 1994</w:t>
            </w:r>
          </w:p>
          <w:p w14:paraId="5011633E" w14:textId="77777777" w:rsidR="00787A7E" w:rsidRPr="00787A7E" w:rsidRDefault="00787A7E" w:rsidP="00787A7E">
            <w:pPr>
              <w:cnfStyle w:val="000000000000" w:firstRow="0" w:lastRow="0" w:firstColumn="0" w:lastColumn="0" w:oddVBand="0" w:evenVBand="0" w:oddHBand="0" w:evenHBand="0" w:firstRowFirstColumn="0" w:firstRowLastColumn="0" w:lastRowFirstColumn="0" w:lastRowLastColumn="0"/>
              <w:rPr>
                <w:rFonts w:cs="Arial"/>
                <w:color w:val="000000"/>
                <w:szCs w:val="22"/>
              </w:rPr>
            </w:pPr>
            <w:r w:rsidRPr="00787A7E">
              <w:rPr>
                <w:rFonts w:cs="Arial"/>
                <w:color w:val="000000"/>
                <w:szCs w:val="22"/>
              </w:rPr>
              <w:t>IEC 60502-</w:t>
            </w:r>
            <w:proofErr w:type="gramStart"/>
            <w:r w:rsidRPr="00787A7E">
              <w:rPr>
                <w:rFonts w:cs="Arial"/>
                <w:color w:val="000000"/>
                <w:szCs w:val="22"/>
              </w:rPr>
              <w:t>1 :</w:t>
            </w:r>
            <w:proofErr w:type="gramEnd"/>
            <w:r w:rsidRPr="00787A7E">
              <w:rPr>
                <w:rFonts w:cs="Arial"/>
                <w:color w:val="000000"/>
                <w:szCs w:val="22"/>
              </w:rPr>
              <w:t xml:space="preserve"> 2004</w:t>
            </w:r>
          </w:p>
          <w:p w14:paraId="550669C3" w14:textId="46192D92" w:rsidR="001E579C" w:rsidRPr="006420D5" w:rsidRDefault="00787A7E" w:rsidP="00787A7E">
            <w:pPr>
              <w:cnfStyle w:val="000000000000" w:firstRow="0" w:lastRow="0" w:firstColumn="0" w:lastColumn="0" w:oddVBand="0" w:evenVBand="0" w:oddHBand="0" w:evenHBand="0" w:firstRowFirstColumn="0" w:firstRowLastColumn="0" w:lastRowFirstColumn="0" w:lastRowLastColumn="0"/>
              <w:rPr>
                <w:rFonts w:cs="Arial"/>
                <w:szCs w:val="22"/>
                <w:lang w:val="en-GB" w:eastAsia="en-US" w:bidi="th-TH"/>
              </w:rPr>
            </w:pPr>
            <w:r w:rsidRPr="00787A7E">
              <w:rPr>
                <w:rFonts w:cs="Arial"/>
                <w:color w:val="000000"/>
                <w:szCs w:val="22"/>
              </w:rPr>
              <w:t>SNI IEC 60502-</w:t>
            </w:r>
            <w:proofErr w:type="gramStart"/>
            <w:r w:rsidRPr="00787A7E">
              <w:rPr>
                <w:rFonts w:cs="Arial"/>
                <w:color w:val="000000"/>
                <w:szCs w:val="22"/>
              </w:rPr>
              <w:t>1 :</w:t>
            </w:r>
            <w:proofErr w:type="gramEnd"/>
            <w:r w:rsidRPr="00787A7E">
              <w:rPr>
                <w:rFonts w:cs="Arial"/>
                <w:color w:val="000000"/>
                <w:szCs w:val="22"/>
              </w:rPr>
              <w:t xml:space="preserve"> 2009</w:t>
            </w:r>
          </w:p>
        </w:tc>
      </w:tr>
      <w:tr w:rsidR="001E579C" w14:paraId="4E09799F" w14:textId="77777777" w:rsidTr="00FD4735">
        <w:tc>
          <w:tcPr>
            <w:cnfStyle w:val="001000000000" w:firstRow="0" w:lastRow="0" w:firstColumn="1" w:lastColumn="0" w:oddVBand="0" w:evenVBand="0" w:oddHBand="0" w:evenHBand="0" w:firstRowFirstColumn="0" w:firstRowLastColumn="0" w:lastRowFirstColumn="0" w:lastRowLastColumn="0"/>
            <w:tcW w:w="562" w:type="dxa"/>
            <w:shd w:val="clear" w:color="auto" w:fill="D6ECFF" w:themeFill="background2"/>
          </w:tcPr>
          <w:p w14:paraId="0E5DCC3B" w14:textId="77777777" w:rsidR="001E579C" w:rsidRPr="006420D5" w:rsidRDefault="001E579C" w:rsidP="00FD4735">
            <w:pPr>
              <w:spacing w:before="120" w:after="120"/>
              <w:rPr>
                <w:rFonts w:cs="Arial"/>
                <w:szCs w:val="22"/>
                <w:lang w:val="en-GB" w:eastAsia="en-US" w:bidi="th-TH"/>
              </w:rPr>
            </w:pPr>
            <w:r w:rsidRPr="006420D5">
              <w:rPr>
                <w:rFonts w:cs="Arial"/>
                <w:szCs w:val="22"/>
                <w:lang w:val="en-GB" w:eastAsia="en-US" w:bidi="th-TH"/>
              </w:rPr>
              <w:t>2</w:t>
            </w:r>
          </w:p>
        </w:tc>
        <w:tc>
          <w:tcPr>
            <w:tcW w:w="2977" w:type="dxa"/>
            <w:shd w:val="clear" w:color="auto" w:fill="D6ECFF" w:themeFill="background2"/>
          </w:tcPr>
          <w:p w14:paraId="3F709A06" w14:textId="77777777" w:rsidR="001E579C" w:rsidRPr="006420D5" w:rsidRDefault="001E579C" w:rsidP="00FD4735">
            <w:pPr>
              <w:spacing w:before="120" w:after="120"/>
              <w:cnfStyle w:val="000000000000" w:firstRow="0" w:lastRow="0" w:firstColumn="0" w:lastColumn="0" w:oddVBand="0" w:evenVBand="0" w:oddHBand="0" w:evenHBand="0" w:firstRowFirstColumn="0" w:firstRowLastColumn="0" w:lastRowFirstColumn="0" w:lastRowLastColumn="0"/>
              <w:rPr>
                <w:rFonts w:cs="Arial"/>
                <w:szCs w:val="22"/>
                <w:lang w:val="en-GB" w:eastAsia="en-US" w:bidi="th-TH"/>
              </w:rPr>
            </w:pPr>
            <w:r w:rsidRPr="006420D5">
              <w:rPr>
                <w:rFonts w:cs="Arial"/>
                <w:szCs w:val="22"/>
                <w:lang w:val="en-GB" w:eastAsia="en-US" w:bidi="th-TH"/>
              </w:rPr>
              <w:t>Conductor</w:t>
            </w:r>
          </w:p>
        </w:tc>
        <w:tc>
          <w:tcPr>
            <w:tcW w:w="5191" w:type="dxa"/>
            <w:shd w:val="clear" w:color="auto" w:fill="D6ECFF" w:themeFill="background2"/>
          </w:tcPr>
          <w:p w14:paraId="5DD1A08F" w14:textId="5AF55184" w:rsidR="001E579C" w:rsidRPr="006420D5" w:rsidRDefault="00787A7E" w:rsidP="00787A7E">
            <w:pPr>
              <w:spacing w:after="120"/>
              <w:cnfStyle w:val="000000000000" w:firstRow="0" w:lastRow="0" w:firstColumn="0" w:lastColumn="0" w:oddVBand="0" w:evenVBand="0" w:oddHBand="0" w:evenHBand="0" w:firstRowFirstColumn="0" w:firstRowLastColumn="0" w:lastRowFirstColumn="0" w:lastRowLastColumn="0"/>
              <w:rPr>
                <w:rFonts w:cs="Arial"/>
                <w:szCs w:val="22"/>
                <w:lang w:val="en-GB" w:eastAsia="en-US" w:bidi="th-TH"/>
              </w:rPr>
            </w:pPr>
            <w:r w:rsidRPr="00787A7E">
              <w:rPr>
                <w:rFonts w:cs="Arial"/>
                <w:color w:val="231F20"/>
                <w:szCs w:val="22"/>
              </w:rPr>
              <w:t xml:space="preserve">Annealed plain copper round circular stranded according to SPLN 41 - </w:t>
            </w:r>
            <w:proofErr w:type="gramStart"/>
            <w:r w:rsidRPr="00787A7E">
              <w:rPr>
                <w:rFonts w:cs="Arial"/>
                <w:color w:val="231F20"/>
                <w:szCs w:val="22"/>
              </w:rPr>
              <w:t>1 ;</w:t>
            </w:r>
            <w:proofErr w:type="gramEnd"/>
            <w:r w:rsidRPr="00787A7E">
              <w:rPr>
                <w:rFonts w:cs="Arial"/>
                <w:color w:val="231F20"/>
                <w:szCs w:val="22"/>
              </w:rPr>
              <w:t xml:space="preserve"> IEC 60228</w:t>
            </w:r>
          </w:p>
        </w:tc>
      </w:tr>
      <w:tr w:rsidR="001E579C" w14:paraId="168C8A96" w14:textId="77777777" w:rsidTr="00FD4735">
        <w:tc>
          <w:tcPr>
            <w:cnfStyle w:val="001000000000" w:firstRow="0" w:lastRow="0" w:firstColumn="1" w:lastColumn="0" w:oddVBand="0" w:evenVBand="0" w:oddHBand="0" w:evenHBand="0" w:firstRowFirstColumn="0" w:firstRowLastColumn="0" w:lastRowFirstColumn="0" w:lastRowLastColumn="0"/>
            <w:tcW w:w="562" w:type="dxa"/>
          </w:tcPr>
          <w:p w14:paraId="5C8BA346" w14:textId="77777777" w:rsidR="001E579C" w:rsidRPr="006420D5" w:rsidRDefault="001E579C" w:rsidP="00FD4735">
            <w:pPr>
              <w:spacing w:before="120" w:after="120"/>
              <w:rPr>
                <w:rFonts w:cs="Arial"/>
                <w:szCs w:val="22"/>
                <w:lang w:val="en-GB" w:eastAsia="en-US" w:bidi="th-TH"/>
              </w:rPr>
            </w:pPr>
            <w:r w:rsidRPr="006420D5">
              <w:rPr>
                <w:rFonts w:cs="Arial"/>
                <w:szCs w:val="22"/>
                <w:lang w:val="en-GB" w:eastAsia="en-US" w:bidi="th-TH"/>
              </w:rPr>
              <w:t>3</w:t>
            </w:r>
          </w:p>
        </w:tc>
        <w:tc>
          <w:tcPr>
            <w:tcW w:w="2977" w:type="dxa"/>
          </w:tcPr>
          <w:p w14:paraId="74039E73" w14:textId="77777777" w:rsidR="001E579C" w:rsidRPr="006420D5" w:rsidRDefault="001E579C" w:rsidP="00FD4735">
            <w:pPr>
              <w:spacing w:before="120" w:after="120"/>
              <w:cnfStyle w:val="000000000000" w:firstRow="0" w:lastRow="0" w:firstColumn="0" w:lastColumn="0" w:oddVBand="0" w:evenVBand="0" w:oddHBand="0" w:evenHBand="0" w:firstRowFirstColumn="0" w:firstRowLastColumn="0" w:lastRowFirstColumn="0" w:lastRowLastColumn="0"/>
              <w:rPr>
                <w:rFonts w:cs="Arial"/>
                <w:szCs w:val="22"/>
                <w:lang w:val="en-GB" w:eastAsia="en-US" w:bidi="th-TH"/>
              </w:rPr>
            </w:pPr>
            <w:r w:rsidRPr="006420D5">
              <w:rPr>
                <w:rFonts w:cs="Arial"/>
                <w:szCs w:val="22"/>
                <w:lang w:val="en-GB" w:eastAsia="en-US" w:bidi="th-TH"/>
              </w:rPr>
              <w:t>Insulator</w:t>
            </w:r>
          </w:p>
        </w:tc>
        <w:tc>
          <w:tcPr>
            <w:tcW w:w="5191" w:type="dxa"/>
          </w:tcPr>
          <w:p w14:paraId="49E2A2CE" w14:textId="2F6F5386" w:rsidR="001E579C" w:rsidRPr="006420D5" w:rsidRDefault="00787A7E" w:rsidP="00787A7E">
            <w:pPr>
              <w:spacing w:after="120"/>
              <w:cnfStyle w:val="000000000000" w:firstRow="0" w:lastRow="0" w:firstColumn="0" w:lastColumn="0" w:oddVBand="0" w:evenVBand="0" w:oddHBand="0" w:evenHBand="0" w:firstRowFirstColumn="0" w:firstRowLastColumn="0" w:lastRowFirstColumn="0" w:lastRowLastColumn="0"/>
              <w:rPr>
                <w:rFonts w:cs="Arial"/>
                <w:szCs w:val="22"/>
                <w:lang w:val="en-GB" w:eastAsia="en-US" w:bidi="th-TH"/>
              </w:rPr>
            </w:pPr>
            <w:r w:rsidRPr="00787A7E">
              <w:rPr>
                <w:rFonts w:cs="Arial"/>
                <w:color w:val="231F20"/>
                <w:szCs w:val="22"/>
              </w:rPr>
              <w:t>Extruded layer of Polyvinyl Chloride (PVC] complied with SPLN 41-</w:t>
            </w:r>
            <w:proofErr w:type="gramStart"/>
            <w:r w:rsidRPr="00787A7E">
              <w:rPr>
                <w:rFonts w:cs="Arial"/>
                <w:color w:val="231F20"/>
                <w:szCs w:val="22"/>
              </w:rPr>
              <w:t>2 :</w:t>
            </w:r>
            <w:proofErr w:type="gramEnd"/>
            <w:r>
              <w:rPr>
                <w:rFonts w:cs="Arial"/>
                <w:color w:val="231F20"/>
                <w:szCs w:val="22"/>
              </w:rPr>
              <w:t xml:space="preserve"> </w:t>
            </w:r>
            <w:r w:rsidRPr="00787A7E">
              <w:rPr>
                <w:rFonts w:cs="Arial"/>
                <w:color w:val="231F20"/>
                <w:szCs w:val="22"/>
              </w:rPr>
              <w:t>IEC 60502-1</w:t>
            </w:r>
          </w:p>
        </w:tc>
      </w:tr>
      <w:tr w:rsidR="001E579C" w14:paraId="3060CD16" w14:textId="77777777" w:rsidTr="00FD4735">
        <w:tc>
          <w:tcPr>
            <w:cnfStyle w:val="001000000000" w:firstRow="0" w:lastRow="0" w:firstColumn="1" w:lastColumn="0" w:oddVBand="0" w:evenVBand="0" w:oddHBand="0" w:evenHBand="0" w:firstRowFirstColumn="0" w:firstRowLastColumn="0" w:lastRowFirstColumn="0" w:lastRowLastColumn="0"/>
            <w:tcW w:w="562" w:type="dxa"/>
            <w:shd w:val="clear" w:color="auto" w:fill="D6ECFF" w:themeFill="background2"/>
          </w:tcPr>
          <w:p w14:paraId="28AD567D" w14:textId="77777777" w:rsidR="001E579C" w:rsidRPr="006420D5" w:rsidRDefault="001E579C" w:rsidP="00FD4735">
            <w:pPr>
              <w:spacing w:before="120" w:after="120"/>
              <w:rPr>
                <w:rFonts w:cs="Arial"/>
                <w:szCs w:val="22"/>
                <w:lang w:val="en-GB" w:eastAsia="en-US" w:bidi="th-TH"/>
              </w:rPr>
            </w:pPr>
            <w:r w:rsidRPr="006420D5">
              <w:rPr>
                <w:rFonts w:cs="Arial"/>
                <w:szCs w:val="22"/>
                <w:lang w:val="en-GB" w:eastAsia="en-US" w:bidi="th-TH"/>
              </w:rPr>
              <w:t>4</w:t>
            </w:r>
          </w:p>
        </w:tc>
        <w:tc>
          <w:tcPr>
            <w:tcW w:w="2977" w:type="dxa"/>
            <w:shd w:val="clear" w:color="auto" w:fill="D6ECFF" w:themeFill="background2"/>
          </w:tcPr>
          <w:p w14:paraId="1CDBC384" w14:textId="77777777" w:rsidR="001E579C" w:rsidRPr="006420D5" w:rsidRDefault="001E579C" w:rsidP="00FD4735">
            <w:pPr>
              <w:spacing w:before="120" w:after="120"/>
              <w:cnfStyle w:val="000000000000" w:firstRow="0" w:lastRow="0" w:firstColumn="0" w:lastColumn="0" w:oddVBand="0" w:evenVBand="0" w:oddHBand="0" w:evenHBand="0" w:firstRowFirstColumn="0" w:firstRowLastColumn="0" w:lastRowFirstColumn="0" w:lastRowLastColumn="0"/>
              <w:rPr>
                <w:rFonts w:cs="Arial"/>
                <w:szCs w:val="22"/>
                <w:lang w:val="en-GB" w:eastAsia="en-US" w:bidi="th-TH"/>
              </w:rPr>
            </w:pPr>
            <w:proofErr w:type="spellStart"/>
            <w:r>
              <w:rPr>
                <w:rFonts w:cs="Arial"/>
                <w:color w:val="231F20"/>
                <w:szCs w:val="22"/>
              </w:rPr>
              <w:t>Armour</w:t>
            </w:r>
            <w:proofErr w:type="spellEnd"/>
            <w:r>
              <w:rPr>
                <w:rFonts w:cs="Arial"/>
                <w:color w:val="231F20"/>
                <w:szCs w:val="22"/>
              </w:rPr>
              <w:t xml:space="preserve"> Material</w:t>
            </w:r>
          </w:p>
        </w:tc>
        <w:tc>
          <w:tcPr>
            <w:tcW w:w="5191" w:type="dxa"/>
            <w:shd w:val="clear" w:color="auto" w:fill="D6ECFF" w:themeFill="background2"/>
          </w:tcPr>
          <w:p w14:paraId="35E86B15" w14:textId="79DAAD2D" w:rsidR="001E579C" w:rsidRPr="006420D5" w:rsidRDefault="00787A7E" w:rsidP="00824E7E">
            <w:pPr>
              <w:spacing w:after="120"/>
              <w:cnfStyle w:val="000000000000" w:firstRow="0" w:lastRow="0" w:firstColumn="0" w:lastColumn="0" w:oddVBand="0" w:evenVBand="0" w:oddHBand="0" w:evenHBand="0" w:firstRowFirstColumn="0" w:firstRowLastColumn="0" w:lastRowFirstColumn="0" w:lastRowLastColumn="0"/>
              <w:rPr>
                <w:rFonts w:cs="Arial"/>
                <w:szCs w:val="22"/>
              </w:rPr>
            </w:pPr>
            <w:r w:rsidRPr="00787A7E">
              <w:rPr>
                <w:rFonts w:cs="Arial"/>
                <w:color w:val="231F20"/>
                <w:szCs w:val="22"/>
              </w:rPr>
              <w:t>A layer of galvanized round steel wires with a counter helix</w:t>
            </w:r>
            <w:r w:rsidR="00824E7E">
              <w:rPr>
                <w:rFonts w:cs="Arial"/>
                <w:color w:val="231F20"/>
                <w:szCs w:val="22"/>
              </w:rPr>
              <w:t xml:space="preserve"> </w:t>
            </w:r>
            <w:r w:rsidRPr="00787A7E">
              <w:rPr>
                <w:rFonts w:cs="Arial"/>
                <w:color w:val="231F20"/>
                <w:szCs w:val="22"/>
              </w:rPr>
              <w:t>layer of galvanized steel tape</w:t>
            </w:r>
          </w:p>
        </w:tc>
      </w:tr>
      <w:tr w:rsidR="001E579C" w14:paraId="6229090F" w14:textId="77777777" w:rsidTr="00FD4735">
        <w:tc>
          <w:tcPr>
            <w:cnfStyle w:val="001000000000" w:firstRow="0" w:lastRow="0" w:firstColumn="1" w:lastColumn="0" w:oddVBand="0" w:evenVBand="0" w:oddHBand="0" w:evenHBand="0" w:firstRowFirstColumn="0" w:firstRowLastColumn="0" w:lastRowFirstColumn="0" w:lastRowLastColumn="0"/>
            <w:tcW w:w="562" w:type="dxa"/>
          </w:tcPr>
          <w:p w14:paraId="0CA89146" w14:textId="77777777" w:rsidR="001E579C" w:rsidRPr="006420D5" w:rsidRDefault="001E579C" w:rsidP="00FD4735">
            <w:pPr>
              <w:spacing w:before="120" w:after="120"/>
              <w:rPr>
                <w:rFonts w:cs="Arial"/>
                <w:szCs w:val="22"/>
                <w:lang w:val="en-GB" w:eastAsia="en-US" w:bidi="th-TH"/>
              </w:rPr>
            </w:pPr>
            <w:r w:rsidRPr="006420D5">
              <w:rPr>
                <w:rFonts w:cs="Arial"/>
                <w:szCs w:val="22"/>
                <w:lang w:val="en-GB" w:eastAsia="en-US" w:bidi="th-TH"/>
              </w:rPr>
              <w:lastRenderedPageBreak/>
              <w:t>5</w:t>
            </w:r>
          </w:p>
        </w:tc>
        <w:tc>
          <w:tcPr>
            <w:tcW w:w="2977" w:type="dxa"/>
          </w:tcPr>
          <w:p w14:paraId="39D9DA76" w14:textId="20633C93" w:rsidR="001E579C" w:rsidRPr="006420D5" w:rsidRDefault="00787A7E" w:rsidP="00787A7E">
            <w:pPr>
              <w:spacing w:before="120" w:after="120"/>
              <w:cnfStyle w:val="000000000000" w:firstRow="0" w:lastRow="0" w:firstColumn="0" w:lastColumn="0" w:oddVBand="0" w:evenVBand="0" w:oddHBand="0" w:evenHBand="0" w:firstRowFirstColumn="0" w:firstRowLastColumn="0" w:lastRowFirstColumn="0" w:lastRowLastColumn="0"/>
              <w:rPr>
                <w:rFonts w:cs="Arial"/>
                <w:szCs w:val="22"/>
                <w:lang w:val="en-GB" w:eastAsia="en-US" w:bidi="th-TH"/>
              </w:rPr>
            </w:pPr>
            <w:r>
              <w:rPr>
                <w:rFonts w:cs="Arial"/>
                <w:color w:val="231F20"/>
                <w:szCs w:val="22"/>
              </w:rPr>
              <w:t xml:space="preserve">Outer Sheath </w:t>
            </w:r>
          </w:p>
        </w:tc>
        <w:tc>
          <w:tcPr>
            <w:tcW w:w="5191" w:type="dxa"/>
          </w:tcPr>
          <w:p w14:paraId="759EA4E6" w14:textId="17163896" w:rsidR="001E579C" w:rsidRPr="006420D5" w:rsidRDefault="00787A7E" w:rsidP="008134DA">
            <w:pPr>
              <w:spacing w:before="120" w:after="120"/>
              <w:cnfStyle w:val="000000000000" w:firstRow="0" w:lastRow="0" w:firstColumn="0" w:lastColumn="0" w:oddVBand="0" w:evenVBand="0" w:oddHBand="0" w:evenHBand="0" w:firstRowFirstColumn="0" w:firstRowLastColumn="0" w:lastRowFirstColumn="0" w:lastRowLastColumn="0"/>
              <w:rPr>
                <w:rFonts w:cs="Arial"/>
                <w:szCs w:val="22"/>
              </w:rPr>
            </w:pPr>
            <w:r w:rsidRPr="00787A7E">
              <w:rPr>
                <w:rFonts w:cs="Arial"/>
                <w:color w:val="231F20"/>
                <w:szCs w:val="22"/>
              </w:rPr>
              <w:t>Extruded Polyvinyl Chloride [PVC]</w:t>
            </w:r>
            <w:r w:rsidR="008134DA">
              <w:rPr>
                <w:rFonts w:cs="Arial"/>
                <w:color w:val="231F20"/>
                <w:szCs w:val="22"/>
              </w:rPr>
              <w:t xml:space="preserve"> Black color</w:t>
            </w:r>
          </w:p>
        </w:tc>
      </w:tr>
      <w:tr w:rsidR="001E579C" w14:paraId="7A19BE57" w14:textId="77777777" w:rsidTr="00FD4735">
        <w:tc>
          <w:tcPr>
            <w:cnfStyle w:val="001000000000" w:firstRow="0" w:lastRow="0" w:firstColumn="1" w:lastColumn="0" w:oddVBand="0" w:evenVBand="0" w:oddHBand="0" w:evenHBand="0" w:firstRowFirstColumn="0" w:firstRowLastColumn="0" w:lastRowFirstColumn="0" w:lastRowLastColumn="0"/>
            <w:tcW w:w="562" w:type="dxa"/>
            <w:shd w:val="clear" w:color="auto" w:fill="D6ECFF" w:themeFill="background2"/>
          </w:tcPr>
          <w:p w14:paraId="5B4D67E1" w14:textId="77777777" w:rsidR="001E579C" w:rsidRPr="006420D5" w:rsidRDefault="001E579C" w:rsidP="00FD4735">
            <w:pPr>
              <w:spacing w:before="120" w:after="120"/>
              <w:rPr>
                <w:rFonts w:cs="Arial"/>
                <w:szCs w:val="22"/>
                <w:lang w:val="en-GB" w:eastAsia="en-US" w:bidi="th-TH"/>
              </w:rPr>
            </w:pPr>
            <w:r w:rsidRPr="006420D5">
              <w:rPr>
                <w:rFonts w:cs="Arial"/>
                <w:szCs w:val="22"/>
                <w:lang w:val="en-GB" w:eastAsia="en-US" w:bidi="th-TH"/>
              </w:rPr>
              <w:t>6</w:t>
            </w:r>
          </w:p>
        </w:tc>
        <w:tc>
          <w:tcPr>
            <w:tcW w:w="2977" w:type="dxa"/>
            <w:shd w:val="clear" w:color="auto" w:fill="D6ECFF" w:themeFill="background2"/>
          </w:tcPr>
          <w:p w14:paraId="4396FE00" w14:textId="77777777" w:rsidR="001E579C" w:rsidRPr="006420D5" w:rsidRDefault="001E579C" w:rsidP="00F918E5">
            <w:pPr>
              <w:cnfStyle w:val="000000000000" w:firstRow="0" w:lastRow="0" w:firstColumn="0" w:lastColumn="0" w:oddVBand="0" w:evenVBand="0" w:oddHBand="0" w:evenHBand="0" w:firstRowFirstColumn="0" w:firstRowLastColumn="0" w:lastRowFirstColumn="0" w:lastRowLastColumn="0"/>
              <w:rPr>
                <w:rFonts w:cs="Arial"/>
                <w:szCs w:val="22"/>
                <w:lang w:val="en-GB" w:eastAsia="en-US" w:bidi="th-TH"/>
              </w:rPr>
            </w:pPr>
            <w:r w:rsidRPr="006420D5">
              <w:rPr>
                <w:rFonts w:cs="Arial"/>
                <w:szCs w:val="22"/>
                <w:lang w:val="en-GB" w:eastAsia="en-US" w:bidi="th-TH"/>
              </w:rPr>
              <w:t>No. of cores and cross</w:t>
            </w:r>
          </w:p>
          <w:p w14:paraId="129B28FC" w14:textId="77777777" w:rsidR="001E579C" w:rsidRPr="006420D5" w:rsidRDefault="001E579C" w:rsidP="00F918E5">
            <w:pPr>
              <w:cnfStyle w:val="000000000000" w:firstRow="0" w:lastRow="0" w:firstColumn="0" w:lastColumn="0" w:oddVBand="0" w:evenVBand="0" w:oddHBand="0" w:evenHBand="0" w:firstRowFirstColumn="0" w:firstRowLastColumn="0" w:lastRowFirstColumn="0" w:lastRowLastColumn="0"/>
              <w:rPr>
                <w:rFonts w:cs="Arial"/>
                <w:szCs w:val="22"/>
                <w:lang w:val="en-GB" w:eastAsia="en-US" w:bidi="th-TH"/>
              </w:rPr>
            </w:pPr>
            <w:proofErr w:type="spellStart"/>
            <w:r w:rsidRPr="006420D5">
              <w:rPr>
                <w:rFonts w:cs="Arial"/>
                <w:szCs w:val="22"/>
                <w:lang w:val="en-GB" w:eastAsia="en-US" w:bidi="th-TH"/>
              </w:rPr>
              <w:t>secton</w:t>
            </w:r>
            <w:proofErr w:type="spellEnd"/>
            <w:r w:rsidRPr="006420D5">
              <w:rPr>
                <w:rFonts w:cs="Arial"/>
                <w:szCs w:val="22"/>
                <w:lang w:val="en-GB" w:eastAsia="en-US" w:bidi="th-TH"/>
              </w:rPr>
              <w:t xml:space="preserve"> area</w:t>
            </w:r>
          </w:p>
        </w:tc>
        <w:tc>
          <w:tcPr>
            <w:tcW w:w="5191" w:type="dxa"/>
            <w:shd w:val="clear" w:color="auto" w:fill="D6ECFF" w:themeFill="background2"/>
          </w:tcPr>
          <w:p w14:paraId="657FFCFF" w14:textId="04C13B8B" w:rsidR="001E579C" w:rsidRPr="006420D5" w:rsidRDefault="00787A7E" w:rsidP="00FD4735">
            <w:pPr>
              <w:spacing w:before="120" w:after="120"/>
              <w:cnfStyle w:val="000000000000" w:firstRow="0" w:lastRow="0" w:firstColumn="0" w:lastColumn="0" w:oddVBand="0" w:evenVBand="0" w:oddHBand="0" w:evenHBand="0" w:firstRowFirstColumn="0" w:firstRowLastColumn="0" w:lastRowFirstColumn="0" w:lastRowLastColumn="0"/>
              <w:rPr>
                <w:rFonts w:cs="Arial"/>
                <w:szCs w:val="22"/>
                <w:lang w:val="en-GB" w:eastAsia="en-US" w:bidi="th-TH"/>
              </w:rPr>
            </w:pPr>
            <w:r>
              <w:rPr>
                <w:rFonts w:cs="Arial"/>
                <w:szCs w:val="22"/>
                <w:lang w:val="en-GB" w:eastAsia="en-US" w:bidi="th-TH"/>
              </w:rPr>
              <w:t>4</w:t>
            </w:r>
            <w:r w:rsidR="001E579C">
              <w:rPr>
                <w:rFonts w:cs="Arial"/>
                <w:szCs w:val="22"/>
                <w:lang w:val="en-GB" w:eastAsia="en-US" w:bidi="th-TH"/>
              </w:rPr>
              <w:t xml:space="preserve"> x 4</w:t>
            </w:r>
            <w:r w:rsidR="001E579C" w:rsidRPr="006420D5">
              <w:rPr>
                <w:rFonts w:cs="Arial"/>
                <w:szCs w:val="22"/>
                <w:lang w:val="en-GB" w:eastAsia="en-US" w:bidi="th-TH"/>
              </w:rPr>
              <w:t xml:space="preserve"> sq.mm</w:t>
            </w:r>
            <w:r>
              <w:rPr>
                <w:rFonts w:cs="Arial"/>
                <w:szCs w:val="22"/>
                <w:lang w:val="en-GB" w:eastAsia="en-US" w:bidi="th-TH"/>
              </w:rPr>
              <w:t xml:space="preserve"> </w:t>
            </w:r>
          </w:p>
        </w:tc>
      </w:tr>
      <w:tr w:rsidR="001E579C" w14:paraId="69FB3B04" w14:textId="77777777" w:rsidTr="00FD4735">
        <w:tc>
          <w:tcPr>
            <w:cnfStyle w:val="001000000000" w:firstRow="0" w:lastRow="0" w:firstColumn="1" w:lastColumn="0" w:oddVBand="0" w:evenVBand="0" w:oddHBand="0" w:evenHBand="0" w:firstRowFirstColumn="0" w:firstRowLastColumn="0" w:lastRowFirstColumn="0" w:lastRowLastColumn="0"/>
            <w:tcW w:w="562" w:type="dxa"/>
          </w:tcPr>
          <w:p w14:paraId="48A80B89" w14:textId="77777777" w:rsidR="001E579C" w:rsidRPr="006420D5" w:rsidRDefault="001E579C" w:rsidP="00FD4735">
            <w:pPr>
              <w:spacing w:before="120" w:after="120"/>
              <w:rPr>
                <w:rFonts w:cs="Arial"/>
                <w:szCs w:val="22"/>
                <w:lang w:val="en-GB" w:eastAsia="en-US" w:bidi="th-TH"/>
              </w:rPr>
            </w:pPr>
            <w:r w:rsidRPr="006420D5">
              <w:rPr>
                <w:rFonts w:cs="Arial"/>
                <w:szCs w:val="22"/>
                <w:lang w:val="en-GB" w:eastAsia="en-US" w:bidi="th-TH"/>
              </w:rPr>
              <w:t>7</w:t>
            </w:r>
          </w:p>
        </w:tc>
        <w:tc>
          <w:tcPr>
            <w:tcW w:w="2977" w:type="dxa"/>
          </w:tcPr>
          <w:p w14:paraId="71CF7164" w14:textId="77777777" w:rsidR="001E579C" w:rsidRPr="006420D5" w:rsidRDefault="001E579C" w:rsidP="00FD4735">
            <w:pPr>
              <w:spacing w:before="120" w:after="120"/>
              <w:cnfStyle w:val="000000000000" w:firstRow="0" w:lastRow="0" w:firstColumn="0" w:lastColumn="0" w:oddVBand="0" w:evenVBand="0" w:oddHBand="0" w:evenHBand="0" w:firstRowFirstColumn="0" w:firstRowLastColumn="0" w:lastRowFirstColumn="0" w:lastRowLastColumn="0"/>
              <w:rPr>
                <w:rFonts w:cs="Arial"/>
                <w:szCs w:val="22"/>
                <w:lang w:val="en-GB" w:eastAsia="en-US" w:bidi="th-TH"/>
              </w:rPr>
            </w:pPr>
            <w:r>
              <w:rPr>
                <w:rFonts w:cs="Arial"/>
                <w:szCs w:val="22"/>
                <w:lang w:val="en-GB" w:eastAsia="en-US" w:bidi="th-TH"/>
              </w:rPr>
              <w:t>Current Rating</w:t>
            </w:r>
          </w:p>
        </w:tc>
        <w:tc>
          <w:tcPr>
            <w:tcW w:w="5191" w:type="dxa"/>
          </w:tcPr>
          <w:p w14:paraId="3E3DF560" w14:textId="4377FD60" w:rsidR="001E579C" w:rsidRPr="006420D5" w:rsidRDefault="001E579C" w:rsidP="00787A7E">
            <w:pPr>
              <w:spacing w:before="120" w:after="120"/>
              <w:cnfStyle w:val="000000000000" w:firstRow="0" w:lastRow="0" w:firstColumn="0" w:lastColumn="0" w:oddVBand="0" w:evenVBand="0" w:oddHBand="0" w:evenHBand="0" w:firstRowFirstColumn="0" w:firstRowLastColumn="0" w:lastRowFirstColumn="0" w:lastRowLastColumn="0"/>
              <w:rPr>
                <w:rFonts w:cs="Arial"/>
                <w:szCs w:val="22"/>
                <w:lang w:val="en-GB" w:eastAsia="en-US" w:bidi="th-TH"/>
              </w:rPr>
            </w:pPr>
            <w:r>
              <w:rPr>
                <w:rFonts w:cs="Arial"/>
                <w:szCs w:val="22"/>
                <w:lang w:val="en-GB" w:eastAsia="en-US" w:bidi="th-TH"/>
              </w:rPr>
              <w:t>4</w:t>
            </w:r>
            <w:r w:rsidR="00787A7E">
              <w:rPr>
                <w:rFonts w:cs="Arial"/>
                <w:szCs w:val="22"/>
                <w:lang w:val="en-GB" w:eastAsia="en-US" w:bidi="th-TH"/>
              </w:rPr>
              <w:t>1</w:t>
            </w:r>
            <w:r>
              <w:rPr>
                <w:rFonts w:cs="Arial"/>
                <w:szCs w:val="22"/>
                <w:lang w:val="en-GB" w:eastAsia="en-US" w:bidi="th-TH"/>
              </w:rPr>
              <w:t xml:space="preserve"> A</w:t>
            </w:r>
          </w:p>
        </w:tc>
      </w:tr>
      <w:tr w:rsidR="001E579C" w14:paraId="080808D2" w14:textId="77777777" w:rsidTr="00FD4735">
        <w:tc>
          <w:tcPr>
            <w:cnfStyle w:val="001000000000" w:firstRow="0" w:lastRow="0" w:firstColumn="1" w:lastColumn="0" w:oddVBand="0" w:evenVBand="0" w:oddHBand="0" w:evenHBand="0" w:firstRowFirstColumn="0" w:firstRowLastColumn="0" w:lastRowFirstColumn="0" w:lastRowLastColumn="0"/>
            <w:tcW w:w="562" w:type="dxa"/>
            <w:shd w:val="clear" w:color="auto" w:fill="D6ECFF" w:themeFill="background2"/>
          </w:tcPr>
          <w:p w14:paraId="6613EBCE" w14:textId="77777777" w:rsidR="001E579C" w:rsidRPr="006420D5" w:rsidRDefault="001E579C" w:rsidP="00FD4735">
            <w:pPr>
              <w:spacing w:before="120" w:after="120"/>
              <w:rPr>
                <w:rFonts w:cs="Arial"/>
                <w:szCs w:val="22"/>
                <w:lang w:val="en-GB" w:eastAsia="en-US" w:bidi="th-TH"/>
              </w:rPr>
            </w:pPr>
            <w:r w:rsidRPr="006420D5">
              <w:rPr>
                <w:rFonts w:cs="Arial"/>
                <w:szCs w:val="22"/>
                <w:lang w:val="en-GB" w:eastAsia="en-US" w:bidi="th-TH"/>
              </w:rPr>
              <w:t>8</w:t>
            </w:r>
          </w:p>
        </w:tc>
        <w:tc>
          <w:tcPr>
            <w:tcW w:w="2977" w:type="dxa"/>
            <w:shd w:val="clear" w:color="auto" w:fill="D6ECFF" w:themeFill="background2"/>
          </w:tcPr>
          <w:p w14:paraId="254A387F" w14:textId="77777777" w:rsidR="001E579C" w:rsidRDefault="001E579C" w:rsidP="00FD4735">
            <w:pPr>
              <w:spacing w:before="120" w:after="120"/>
              <w:cnfStyle w:val="000000000000" w:firstRow="0" w:lastRow="0" w:firstColumn="0" w:lastColumn="0" w:oddVBand="0" w:evenVBand="0" w:oddHBand="0" w:evenHBand="0" w:firstRowFirstColumn="0" w:firstRowLastColumn="0" w:lastRowFirstColumn="0" w:lastRowLastColumn="0"/>
              <w:rPr>
                <w:rFonts w:cs="Arial"/>
                <w:szCs w:val="22"/>
                <w:lang w:val="en-GB" w:eastAsia="en-US" w:bidi="th-TH"/>
              </w:rPr>
            </w:pPr>
            <w:r>
              <w:rPr>
                <w:rFonts w:cs="Arial"/>
                <w:szCs w:val="22"/>
                <w:lang w:val="en-GB" w:eastAsia="en-US" w:bidi="th-TH"/>
              </w:rPr>
              <w:t>Voltage Rating</w:t>
            </w:r>
          </w:p>
        </w:tc>
        <w:tc>
          <w:tcPr>
            <w:tcW w:w="5191" w:type="dxa"/>
            <w:shd w:val="clear" w:color="auto" w:fill="D6ECFF" w:themeFill="background2"/>
          </w:tcPr>
          <w:p w14:paraId="2B6620E0" w14:textId="77777777" w:rsidR="001E579C" w:rsidRDefault="001E579C" w:rsidP="00FD4735">
            <w:pPr>
              <w:spacing w:before="120" w:after="120"/>
              <w:cnfStyle w:val="000000000000" w:firstRow="0" w:lastRow="0" w:firstColumn="0" w:lastColumn="0" w:oddVBand="0" w:evenVBand="0" w:oddHBand="0" w:evenHBand="0" w:firstRowFirstColumn="0" w:firstRowLastColumn="0" w:lastRowFirstColumn="0" w:lastRowLastColumn="0"/>
              <w:rPr>
                <w:rFonts w:cs="Arial"/>
                <w:szCs w:val="22"/>
                <w:lang w:val="en-GB" w:eastAsia="en-US" w:bidi="th-TH"/>
              </w:rPr>
            </w:pPr>
            <w:r>
              <w:rPr>
                <w:rFonts w:cs="Arial"/>
                <w:szCs w:val="22"/>
                <w:lang w:val="en-GB" w:eastAsia="en-US" w:bidi="th-TH"/>
              </w:rPr>
              <w:t>1kV</w:t>
            </w:r>
          </w:p>
        </w:tc>
      </w:tr>
      <w:tr w:rsidR="001E579C" w14:paraId="423C6D93" w14:textId="77777777" w:rsidTr="00881F6D">
        <w:tc>
          <w:tcPr>
            <w:cnfStyle w:val="001000000000" w:firstRow="0" w:lastRow="0" w:firstColumn="1" w:lastColumn="0" w:oddVBand="0" w:evenVBand="0" w:oddHBand="0" w:evenHBand="0" w:firstRowFirstColumn="0" w:firstRowLastColumn="0" w:lastRowFirstColumn="0" w:lastRowLastColumn="0"/>
            <w:tcW w:w="562" w:type="dxa"/>
            <w:shd w:val="clear" w:color="auto" w:fill="auto"/>
          </w:tcPr>
          <w:p w14:paraId="3226B2C1" w14:textId="6788BC90" w:rsidR="001E579C" w:rsidRPr="006420D5" w:rsidRDefault="00824E7E" w:rsidP="00FD4735">
            <w:pPr>
              <w:spacing w:before="120" w:after="120"/>
              <w:rPr>
                <w:rFonts w:cs="Arial"/>
                <w:szCs w:val="22"/>
                <w:lang w:val="en-GB" w:eastAsia="en-US" w:bidi="th-TH"/>
              </w:rPr>
            </w:pPr>
            <w:r>
              <w:rPr>
                <w:rFonts w:cs="Arial"/>
                <w:szCs w:val="22"/>
                <w:lang w:val="en-GB" w:eastAsia="en-US" w:bidi="th-TH"/>
              </w:rPr>
              <w:t>9</w:t>
            </w:r>
          </w:p>
        </w:tc>
        <w:tc>
          <w:tcPr>
            <w:tcW w:w="2977" w:type="dxa"/>
            <w:shd w:val="clear" w:color="auto" w:fill="auto"/>
          </w:tcPr>
          <w:p w14:paraId="11A46BC2" w14:textId="77777777" w:rsidR="001E579C" w:rsidRPr="006420D5" w:rsidRDefault="001E579C" w:rsidP="00FD4735">
            <w:pPr>
              <w:spacing w:before="120" w:after="120"/>
              <w:cnfStyle w:val="000000000000" w:firstRow="0" w:lastRow="0" w:firstColumn="0" w:lastColumn="0" w:oddVBand="0" w:evenVBand="0" w:oddHBand="0" w:evenHBand="0" w:firstRowFirstColumn="0" w:firstRowLastColumn="0" w:lastRowFirstColumn="0" w:lastRowLastColumn="0"/>
              <w:rPr>
                <w:rFonts w:cs="Arial"/>
                <w:szCs w:val="22"/>
                <w:lang w:val="en-GB" w:eastAsia="en-US" w:bidi="th-TH"/>
              </w:rPr>
            </w:pPr>
            <w:r w:rsidRPr="006420D5">
              <w:rPr>
                <w:rFonts w:cs="Arial"/>
                <w:szCs w:val="22"/>
                <w:lang w:val="en-GB" w:eastAsia="en-US" w:bidi="th-TH"/>
              </w:rPr>
              <w:t>DC Resistance at 20C</w:t>
            </w:r>
          </w:p>
        </w:tc>
        <w:tc>
          <w:tcPr>
            <w:tcW w:w="5191" w:type="dxa"/>
            <w:shd w:val="clear" w:color="auto" w:fill="auto"/>
          </w:tcPr>
          <w:p w14:paraId="6BC6BC8D" w14:textId="76627B03" w:rsidR="001E579C" w:rsidRPr="006420D5" w:rsidRDefault="00787A7E" w:rsidP="00FD4735">
            <w:pPr>
              <w:spacing w:before="120" w:after="120"/>
              <w:cnfStyle w:val="000000000000" w:firstRow="0" w:lastRow="0" w:firstColumn="0" w:lastColumn="0" w:oddVBand="0" w:evenVBand="0" w:oddHBand="0" w:evenHBand="0" w:firstRowFirstColumn="0" w:firstRowLastColumn="0" w:lastRowFirstColumn="0" w:lastRowLastColumn="0"/>
              <w:rPr>
                <w:rFonts w:cs="Arial"/>
                <w:szCs w:val="22"/>
                <w:lang w:val="en-GB" w:eastAsia="en-US" w:bidi="th-TH"/>
              </w:rPr>
            </w:pPr>
            <w:r>
              <w:rPr>
                <w:rFonts w:cs="Arial"/>
                <w:szCs w:val="22"/>
                <w:lang w:val="en-GB" w:eastAsia="en-US" w:bidi="th-TH"/>
              </w:rPr>
              <w:t>50</w:t>
            </w:r>
            <w:r w:rsidR="001E579C" w:rsidRPr="006420D5">
              <w:rPr>
                <w:rFonts w:cs="Arial"/>
                <w:szCs w:val="22"/>
                <w:lang w:val="en-GB" w:eastAsia="en-US" w:bidi="th-TH"/>
              </w:rPr>
              <w:t xml:space="preserve"> Ohm/Km</w:t>
            </w:r>
          </w:p>
        </w:tc>
      </w:tr>
      <w:tr w:rsidR="001E579C" w14:paraId="305E7EA1" w14:textId="77777777" w:rsidTr="00881F6D">
        <w:tc>
          <w:tcPr>
            <w:cnfStyle w:val="001000000000" w:firstRow="0" w:lastRow="0" w:firstColumn="1" w:lastColumn="0" w:oddVBand="0" w:evenVBand="0" w:oddHBand="0" w:evenHBand="0" w:firstRowFirstColumn="0" w:firstRowLastColumn="0" w:lastRowFirstColumn="0" w:lastRowLastColumn="0"/>
            <w:tcW w:w="562" w:type="dxa"/>
            <w:shd w:val="clear" w:color="auto" w:fill="D6ECFF" w:themeFill="background2"/>
          </w:tcPr>
          <w:p w14:paraId="23448016" w14:textId="03B6CA6A" w:rsidR="001E579C" w:rsidRPr="006420D5" w:rsidRDefault="00824E7E" w:rsidP="00FD4735">
            <w:pPr>
              <w:spacing w:before="120" w:after="120"/>
              <w:rPr>
                <w:rFonts w:cs="Arial"/>
                <w:szCs w:val="22"/>
                <w:lang w:val="en-GB" w:eastAsia="en-US" w:bidi="th-TH"/>
              </w:rPr>
            </w:pPr>
            <w:r>
              <w:rPr>
                <w:rFonts w:cs="Arial"/>
                <w:szCs w:val="22"/>
                <w:lang w:val="en-GB" w:eastAsia="en-US" w:bidi="th-TH"/>
              </w:rPr>
              <w:t>10</w:t>
            </w:r>
          </w:p>
        </w:tc>
        <w:tc>
          <w:tcPr>
            <w:tcW w:w="2977" w:type="dxa"/>
            <w:shd w:val="clear" w:color="auto" w:fill="D6ECFF" w:themeFill="background2"/>
          </w:tcPr>
          <w:p w14:paraId="15F2A41C" w14:textId="77777777" w:rsidR="001E579C" w:rsidRPr="006420D5" w:rsidRDefault="001E579C" w:rsidP="00FD4735">
            <w:pPr>
              <w:spacing w:before="120" w:after="120"/>
              <w:cnfStyle w:val="000000000000" w:firstRow="0" w:lastRow="0" w:firstColumn="0" w:lastColumn="0" w:oddVBand="0" w:evenVBand="0" w:oddHBand="0" w:evenHBand="0" w:firstRowFirstColumn="0" w:firstRowLastColumn="0" w:lastRowFirstColumn="0" w:lastRowLastColumn="0"/>
              <w:rPr>
                <w:rFonts w:cs="Arial"/>
                <w:szCs w:val="22"/>
                <w:lang w:val="en-GB" w:eastAsia="en-US" w:bidi="th-TH"/>
              </w:rPr>
            </w:pPr>
            <w:r w:rsidRPr="006420D5">
              <w:rPr>
                <w:rFonts w:cs="Arial"/>
                <w:szCs w:val="22"/>
                <w:lang w:val="en-GB" w:eastAsia="en-US" w:bidi="th-TH"/>
              </w:rPr>
              <w:t>Temperature</w:t>
            </w:r>
          </w:p>
        </w:tc>
        <w:tc>
          <w:tcPr>
            <w:tcW w:w="5191" w:type="dxa"/>
            <w:shd w:val="clear" w:color="auto" w:fill="D6ECFF" w:themeFill="background2"/>
          </w:tcPr>
          <w:p w14:paraId="188E9107" w14:textId="574615FF" w:rsidR="001E579C" w:rsidRPr="006420D5" w:rsidRDefault="00787A7E" w:rsidP="00FD4735">
            <w:pPr>
              <w:spacing w:before="120" w:after="120"/>
              <w:cnfStyle w:val="000000000000" w:firstRow="0" w:lastRow="0" w:firstColumn="0" w:lastColumn="0" w:oddVBand="0" w:evenVBand="0" w:oddHBand="0" w:evenHBand="0" w:firstRowFirstColumn="0" w:firstRowLastColumn="0" w:lastRowFirstColumn="0" w:lastRowLastColumn="0"/>
              <w:rPr>
                <w:rFonts w:cs="Arial"/>
                <w:szCs w:val="22"/>
                <w:lang w:val="en-GB" w:eastAsia="en-US" w:bidi="th-TH"/>
              </w:rPr>
            </w:pPr>
            <w:r>
              <w:rPr>
                <w:rFonts w:cs="Arial"/>
                <w:szCs w:val="22"/>
                <w:lang w:val="en-GB" w:eastAsia="en-US" w:bidi="th-TH"/>
              </w:rPr>
              <w:t>7</w:t>
            </w:r>
            <w:r w:rsidR="001E579C">
              <w:rPr>
                <w:rFonts w:cs="Arial"/>
                <w:szCs w:val="22"/>
                <w:lang w:val="en-GB" w:eastAsia="en-US" w:bidi="th-TH"/>
              </w:rPr>
              <w:t>0C</w:t>
            </w:r>
          </w:p>
        </w:tc>
      </w:tr>
      <w:tr w:rsidR="001E579C" w14:paraId="4C0E067E" w14:textId="77777777" w:rsidTr="00881F6D">
        <w:tc>
          <w:tcPr>
            <w:cnfStyle w:val="001000000000" w:firstRow="0" w:lastRow="0" w:firstColumn="1" w:lastColumn="0" w:oddVBand="0" w:evenVBand="0" w:oddHBand="0" w:evenHBand="0" w:firstRowFirstColumn="0" w:firstRowLastColumn="0" w:lastRowFirstColumn="0" w:lastRowLastColumn="0"/>
            <w:tcW w:w="562" w:type="dxa"/>
            <w:shd w:val="clear" w:color="auto" w:fill="auto"/>
          </w:tcPr>
          <w:p w14:paraId="342CAC19" w14:textId="167FFFC7" w:rsidR="001E579C" w:rsidRPr="006420D5" w:rsidRDefault="00824E7E" w:rsidP="00FD4735">
            <w:pPr>
              <w:spacing w:before="120" w:after="120"/>
              <w:rPr>
                <w:rFonts w:cs="Arial"/>
                <w:szCs w:val="22"/>
                <w:lang w:val="en-GB" w:eastAsia="en-US" w:bidi="th-TH"/>
              </w:rPr>
            </w:pPr>
            <w:r>
              <w:rPr>
                <w:rFonts w:cs="Arial"/>
                <w:szCs w:val="22"/>
                <w:lang w:val="en-GB" w:eastAsia="en-US" w:bidi="th-TH"/>
              </w:rPr>
              <w:t>11</w:t>
            </w:r>
          </w:p>
        </w:tc>
        <w:tc>
          <w:tcPr>
            <w:tcW w:w="2977" w:type="dxa"/>
            <w:shd w:val="clear" w:color="auto" w:fill="auto"/>
          </w:tcPr>
          <w:p w14:paraId="30D30B1B" w14:textId="77777777" w:rsidR="001E579C" w:rsidRPr="006420D5" w:rsidRDefault="001E579C" w:rsidP="00FD4735">
            <w:pPr>
              <w:spacing w:before="120" w:after="120"/>
              <w:cnfStyle w:val="000000000000" w:firstRow="0" w:lastRow="0" w:firstColumn="0" w:lastColumn="0" w:oddVBand="0" w:evenVBand="0" w:oddHBand="0" w:evenHBand="0" w:firstRowFirstColumn="0" w:firstRowLastColumn="0" w:lastRowFirstColumn="0" w:lastRowLastColumn="0"/>
              <w:rPr>
                <w:rFonts w:cs="Arial"/>
                <w:szCs w:val="22"/>
                <w:lang w:val="en-GB" w:eastAsia="en-US" w:bidi="th-TH"/>
              </w:rPr>
            </w:pPr>
            <w:proofErr w:type="spellStart"/>
            <w:r w:rsidRPr="006420D5">
              <w:rPr>
                <w:rFonts w:cs="Arial"/>
                <w:szCs w:val="22"/>
                <w:lang w:val="en-GB" w:eastAsia="en-US" w:bidi="th-TH"/>
              </w:rPr>
              <w:t>Indentification</w:t>
            </w:r>
            <w:proofErr w:type="spellEnd"/>
          </w:p>
        </w:tc>
        <w:tc>
          <w:tcPr>
            <w:tcW w:w="5191" w:type="dxa"/>
            <w:shd w:val="clear" w:color="auto" w:fill="auto"/>
          </w:tcPr>
          <w:p w14:paraId="2B5DE459" w14:textId="47A0AC5E" w:rsidR="001E579C" w:rsidRPr="006420D5" w:rsidRDefault="00787A7E" w:rsidP="00FD4735">
            <w:pPr>
              <w:keepNext/>
              <w:spacing w:before="120" w:after="120"/>
              <w:cnfStyle w:val="000000000000" w:firstRow="0" w:lastRow="0" w:firstColumn="0" w:lastColumn="0" w:oddVBand="0" w:evenVBand="0" w:oddHBand="0" w:evenHBand="0" w:firstRowFirstColumn="0" w:firstRowLastColumn="0" w:lastRowFirstColumn="0" w:lastRowLastColumn="0"/>
              <w:rPr>
                <w:rFonts w:cs="Arial"/>
                <w:szCs w:val="22"/>
                <w:lang w:val="en-GB" w:eastAsia="en-US" w:bidi="th-TH"/>
              </w:rPr>
            </w:pPr>
            <w:r w:rsidRPr="00787A7E">
              <w:rPr>
                <w:rFonts w:cs="Arial"/>
                <w:color w:val="231F20"/>
                <w:szCs w:val="22"/>
              </w:rPr>
              <w:t xml:space="preserve">(SNI IEC) Yellow/Green Strip, Light </w:t>
            </w:r>
            <w:proofErr w:type="spellStart"/>
            <w:proofErr w:type="gramStart"/>
            <w:r w:rsidRPr="00787A7E">
              <w:rPr>
                <w:rFonts w:cs="Arial"/>
                <w:color w:val="231F20"/>
                <w:szCs w:val="22"/>
              </w:rPr>
              <w:t>Blue,Brown</w:t>
            </w:r>
            <w:proofErr w:type="spellEnd"/>
            <w:proofErr w:type="gramEnd"/>
            <w:r w:rsidRPr="00787A7E">
              <w:rPr>
                <w:rFonts w:cs="Arial"/>
                <w:color w:val="231F20"/>
                <w:szCs w:val="22"/>
              </w:rPr>
              <w:t>.</w:t>
            </w:r>
          </w:p>
        </w:tc>
      </w:tr>
      <w:tr w:rsidR="00824E7E" w14:paraId="08548916" w14:textId="77777777" w:rsidTr="00881F6D">
        <w:trPr>
          <w:trHeight w:val="475"/>
        </w:trPr>
        <w:tc>
          <w:tcPr>
            <w:cnfStyle w:val="001000000000" w:firstRow="0" w:lastRow="0" w:firstColumn="1" w:lastColumn="0" w:oddVBand="0" w:evenVBand="0" w:oddHBand="0" w:evenHBand="0" w:firstRowFirstColumn="0" w:firstRowLastColumn="0" w:lastRowFirstColumn="0" w:lastRowLastColumn="0"/>
            <w:tcW w:w="562" w:type="dxa"/>
            <w:shd w:val="clear" w:color="auto" w:fill="D6ECFF" w:themeFill="background2"/>
          </w:tcPr>
          <w:p w14:paraId="4A6BA5CF" w14:textId="2E1BB4E2" w:rsidR="00824E7E" w:rsidRDefault="00824E7E" w:rsidP="00F918E5">
            <w:pPr>
              <w:spacing w:before="120" w:after="120"/>
              <w:rPr>
                <w:rFonts w:cs="Arial"/>
                <w:szCs w:val="22"/>
                <w:lang w:val="en-GB" w:eastAsia="en-US" w:bidi="th-TH"/>
              </w:rPr>
            </w:pPr>
            <w:r>
              <w:rPr>
                <w:rFonts w:cs="Arial"/>
                <w:szCs w:val="22"/>
                <w:lang w:val="en-GB" w:eastAsia="en-US" w:bidi="th-TH"/>
              </w:rPr>
              <w:t>12</w:t>
            </w:r>
          </w:p>
        </w:tc>
        <w:tc>
          <w:tcPr>
            <w:tcW w:w="2977" w:type="dxa"/>
            <w:shd w:val="clear" w:color="auto" w:fill="D6ECFF" w:themeFill="background2"/>
          </w:tcPr>
          <w:p w14:paraId="1EC4C793" w14:textId="77F71C2A" w:rsidR="00824E7E" w:rsidRPr="006420D5" w:rsidRDefault="00824E7E" w:rsidP="00F918E5">
            <w:pPr>
              <w:spacing w:before="120" w:after="120"/>
              <w:cnfStyle w:val="000000000000" w:firstRow="0" w:lastRow="0" w:firstColumn="0" w:lastColumn="0" w:oddVBand="0" w:evenVBand="0" w:oddHBand="0" w:evenHBand="0" w:firstRowFirstColumn="0" w:firstRowLastColumn="0" w:lastRowFirstColumn="0" w:lastRowLastColumn="0"/>
              <w:rPr>
                <w:rFonts w:cs="Arial"/>
                <w:szCs w:val="22"/>
                <w:lang w:val="en-GB" w:eastAsia="en-US" w:bidi="th-TH"/>
              </w:rPr>
            </w:pPr>
            <w:r>
              <w:rPr>
                <w:rFonts w:cs="Arial"/>
                <w:szCs w:val="22"/>
                <w:lang w:val="en-GB" w:eastAsia="en-US" w:bidi="th-TH"/>
              </w:rPr>
              <w:t>Special Feature</w:t>
            </w:r>
          </w:p>
        </w:tc>
        <w:tc>
          <w:tcPr>
            <w:tcW w:w="5191" w:type="dxa"/>
            <w:shd w:val="clear" w:color="auto" w:fill="D6ECFF" w:themeFill="background2"/>
          </w:tcPr>
          <w:p w14:paraId="7E290FEA" w14:textId="5E005DD5" w:rsidR="00824E7E" w:rsidRPr="00787A7E" w:rsidRDefault="00824E7E" w:rsidP="00F918E5">
            <w:pPr>
              <w:keepNext/>
              <w:spacing w:before="120" w:after="120"/>
              <w:cnfStyle w:val="000000000000" w:firstRow="0" w:lastRow="0" w:firstColumn="0" w:lastColumn="0" w:oddVBand="0" w:evenVBand="0" w:oddHBand="0" w:evenHBand="0" w:firstRowFirstColumn="0" w:firstRowLastColumn="0" w:lastRowFirstColumn="0" w:lastRowLastColumn="0"/>
              <w:rPr>
                <w:rFonts w:cs="Arial"/>
                <w:color w:val="231F20"/>
                <w:szCs w:val="22"/>
              </w:rPr>
            </w:pPr>
            <w:r>
              <w:rPr>
                <w:rFonts w:cs="Arial"/>
                <w:color w:val="231F20"/>
                <w:szCs w:val="22"/>
              </w:rPr>
              <w:t>Low Smoke Zero Halogen</w:t>
            </w:r>
          </w:p>
        </w:tc>
      </w:tr>
    </w:tbl>
    <w:p w14:paraId="511BF9A5" w14:textId="64EB3C64" w:rsidR="001E579C" w:rsidRDefault="001E579C" w:rsidP="001E579C">
      <w:pPr>
        <w:pStyle w:val="Caption"/>
        <w:jc w:val="center"/>
      </w:pPr>
      <w:bookmarkStart w:id="739" w:name="_Toc491108682"/>
      <w:bookmarkStart w:id="740" w:name="_Toc491988759"/>
      <w:r>
        <w:t xml:space="preserve">Table </w:t>
      </w:r>
      <w:fldSimple w:instr=" SEQ Table \* ARABIC ">
        <w:r w:rsidR="006E34F4">
          <w:rPr>
            <w:noProof/>
          </w:rPr>
          <w:t>14</w:t>
        </w:r>
      </w:fldSimple>
      <w:r>
        <w:t xml:space="preserve"> </w:t>
      </w:r>
      <w:proofErr w:type="spellStart"/>
      <w:r w:rsidRPr="00163EA3">
        <w:t>Tehnical</w:t>
      </w:r>
      <w:proofErr w:type="spellEnd"/>
      <w:r w:rsidRPr="00163EA3">
        <w:t xml:space="preserve"> Cable</w:t>
      </w:r>
      <w:r>
        <w:t>'</w:t>
      </w:r>
      <w:r w:rsidRPr="00163EA3">
        <w:t xml:space="preserve">s </w:t>
      </w:r>
      <w:proofErr w:type="spellStart"/>
      <w:r w:rsidRPr="00163EA3">
        <w:t>Spesification</w:t>
      </w:r>
      <w:proofErr w:type="spellEnd"/>
      <w:r w:rsidRPr="00163EA3">
        <w:t xml:space="preserve"> for AC Power</w:t>
      </w:r>
      <w:bookmarkEnd w:id="739"/>
      <w:bookmarkEnd w:id="740"/>
    </w:p>
    <w:p w14:paraId="767BA86E" w14:textId="77777777" w:rsidR="00CD7C4D" w:rsidRPr="00CD7C4D" w:rsidRDefault="00CD7C4D" w:rsidP="00CD7C4D"/>
    <w:p w14:paraId="4A86F59F" w14:textId="77777777" w:rsidR="001E579C" w:rsidRDefault="001E579C" w:rsidP="001E579C">
      <w:pPr>
        <w:pStyle w:val="TCHeading111"/>
        <w:numPr>
          <w:ilvl w:val="2"/>
          <w:numId w:val="8"/>
        </w:numPr>
      </w:pPr>
      <w:bookmarkStart w:id="741" w:name="_Toc491111743"/>
      <w:bookmarkStart w:id="742" w:name="_Toc492278950"/>
      <w:r>
        <w:t>Earthing Cable</w:t>
      </w:r>
      <w:bookmarkEnd w:id="741"/>
      <w:bookmarkEnd w:id="742"/>
      <w:r>
        <w:t xml:space="preserve">  </w:t>
      </w:r>
    </w:p>
    <w:p w14:paraId="0083074F" w14:textId="4A8B22CA" w:rsidR="001E579C" w:rsidRDefault="001E579C" w:rsidP="00985E16">
      <w:pPr>
        <w:spacing w:line="360" w:lineRule="auto"/>
        <w:jc w:val="both"/>
      </w:pPr>
      <w:r w:rsidRPr="00D3522C">
        <w:rPr>
          <w:rFonts w:cs="Arial"/>
          <w:szCs w:val="22"/>
        </w:rPr>
        <w:t>Single Core Flexible Copper Conductor PVC Insulated used to connect the SCADA equipment needed earthing to earthing bar.</w:t>
      </w:r>
    </w:p>
    <w:tbl>
      <w:tblPr>
        <w:tblStyle w:val="ReportTable"/>
        <w:tblW w:w="0" w:type="auto"/>
        <w:tblLook w:val="04A0" w:firstRow="1" w:lastRow="0" w:firstColumn="1" w:lastColumn="0" w:noHBand="0" w:noVBand="1"/>
      </w:tblPr>
      <w:tblGrid>
        <w:gridCol w:w="562"/>
        <w:gridCol w:w="2977"/>
        <w:gridCol w:w="5191"/>
      </w:tblGrid>
      <w:tr w:rsidR="001E579C" w14:paraId="562CE4ED" w14:textId="77777777" w:rsidTr="00985E1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730" w:type="dxa"/>
            <w:gridSpan w:val="3"/>
            <w:shd w:val="clear" w:color="auto" w:fill="007DEB" w:themeFill="background2" w:themeFillShade="80"/>
          </w:tcPr>
          <w:p w14:paraId="70ED2EE4" w14:textId="1E94E378" w:rsidR="001E579C" w:rsidRPr="00787A7E" w:rsidRDefault="001E579C" w:rsidP="00FD4735">
            <w:pPr>
              <w:spacing w:before="120" w:after="120"/>
              <w:rPr>
                <w:b w:val="0"/>
                <w:lang w:val="en-GB" w:eastAsia="en-US" w:bidi="th-TH"/>
              </w:rPr>
            </w:pPr>
            <w:r w:rsidRPr="00787A7E">
              <w:rPr>
                <w:b w:val="0"/>
              </w:rPr>
              <w:t>Cu/PVC</w:t>
            </w:r>
            <w:r w:rsidR="008134DA">
              <w:rPr>
                <w:b w:val="0"/>
              </w:rPr>
              <w:t xml:space="preserve">/PVC 450/750 V (NYAF) </w:t>
            </w:r>
          </w:p>
        </w:tc>
      </w:tr>
      <w:tr w:rsidR="001E579C" w14:paraId="4A7A4D9F" w14:textId="77777777" w:rsidTr="00985E1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62" w:type="dxa"/>
            <w:shd w:val="clear" w:color="auto" w:fill="60B4FF" w:themeFill="background2" w:themeFillShade="BF"/>
          </w:tcPr>
          <w:p w14:paraId="13573AEE" w14:textId="77777777" w:rsidR="001E579C" w:rsidRDefault="001E579C" w:rsidP="00FD4735">
            <w:pPr>
              <w:spacing w:before="120" w:after="120"/>
              <w:rPr>
                <w:lang w:val="en-GB" w:eastAsia="en-US" w:bidi="th-TH"/>
              </w:rPr>
            </w:pPr>
            <w:r>
              <w:rPr>
                <w:lang w:val="en-GB" w:eastAsia="en-US" w:bidi="th-TH"/>
              </w:rPr>
              <w:t>No</w:t>
            </w:r>
          </w:p>
        </w:tc>
        <w:tc>
          <w:tcPr>
            <w:tcW w:w="2977" w:type="dxa"/>
            <w:shd w:val="clear" w:color="auto" w:fill="60B4FF" w:themeFill="background2" w:themeFillShade="BF"/>
          </w:tcPr>
          <w:p w14:paraId="147C8658" w14:textId="77777777" w:rsidR="001E579C" w:rsidRDefault="001E579C" w:rsidP="00FD4735">
            <w:pPr>
              <w:spacing w:before="120" w:after="120"/>
              <w:cnfStyle w:val="100000000000" w:firstRow="1" w:lastRow="0" w:firstColumn="0" w:lastColumn="0" w:oddVBand="0" w:evenVBand="0" w:oddHBand="0" w:evenHBand="0" w:firstRowFirstColumn="0" w:firstRowLastColumn="0" w:lastRowFirstColumn="0" w:lastRowLastColumn="0"/>
              <w:rPr>
                <w:lang w:val="en-GB" w:eastAsia="en-US" w:bidi="th-TH"/>
              </w:rPr>
            </w:pPr>
            <w:r>
              <w:rPr>
                <w:lang w:val="en-GB" w:eastAsia="en-US" w:bidi="th-TH"/>
              </w:rPr>
              <w:t>Description</w:t>
            </w:r>
          </w:p>
        </w:tc>
        <w:tc>
          <w:tcPr>
            <w:tcW w:w="5191" w:type="dxa"/>
            <w:shd w:val="clear" w:color="auto" w:fill="60B4FF" w:themeFill="background2" w:themeFillShade="BF"/>
          </w:tcPr>
          <w:p w14:paraId="083A9532" w14:textId="7A0175BA" w:rsidR="001E579C" w:rsidRDefault="001E579C" w:rsidP="00FD4735">
            <w:pPr>
              <w:spacing w:before="120" w:after="120"/>
              <w:cnfStyle w:val="100000000000" w:firstRow="1" w:lastRow="0" w:firstColumn="0" w:lastColumn="0" w:oddVBand="0" w:evenVBand="0" w:oddHBand="0" w:evenHBand="0" w:firstRowFirstColumn="0" w:firstRowLastColumn="0" w:lastRowFirstColumn="0" w:lastRowLastColumn="0"/>
              <w:rPr>
                <w:lang w:val="en-GB" w:eastAsia="en-US" w:bidi="th-TH"/>
              </w:rPr>
            </w:pPr>
            <w:r>
              <w:rPr>
                <w:lang w:val="en-GB" w:eastAsia="en-US" w:bidi="th-TH"/>
              </w:rPr>
              <w:t xml:space="preserve">Technical </w:t>
            </w:r>
            <w:proofErr w:type="spellStart"/>
            <w:r>
              <w:rPr>
                <w:lang w:val="en-GB" w:eastAsia="en-US" w:bidi="th-TH"/>
              </w:rPr>
              <w:t>Spesifications</w:t>
            </w:r>
            <w:proofErr w:type="spellEnd"/>
          </w:p>
        </w:tc>
      </w:tr>
      <w:tr w:rsidR="001E579C" w14:paraId="3DB00FFD" w14:textId="77777777" w:rsidTr="00FD4735">
        <w:tc>
          <w:tcPr>
            <w:cnfStyle w:val="001000000000" w:firstRow="0" w:lastRow="0" w:firstColumn="1" w:lastColumn="0" w:oddVBand="0" w:evenVBand="0" w:oddHBand="0" w:evenHBand="0" w:firstRowFirstColumn="0" w:firstRowLastColumn="0" w:lastRowFirstColumn="0" w:lastRowLastColumn="0"/>
            <w:tcW w:w="562" w:type="dxa"/>
          </w:tcPr>
          <w:p w14:paraId="510097EA" w14:textId="77777777" w:rsidR="001E579C" w:rsidRDefault="001E579C" w:rsidP="00FD4735">
            <w:pPr>
              <w:spacing w:before="120" w:after="120"/>
              <w:rPr>
                <w:lang w:val="en-GB" w:eastAsia="en-US" w:bidi="th-TH"/>
              </w:rPr>
            </w:pPr>
            <w:r>
              <w:rPr>
                <w:lang w:val="en-GB" w:eastAsia="en-US" w:bidi="th-TH"/>
              </w:rPr>
              <w:t>1</w:t>
            </w:r>
          </w:p>
        </w:tc>
        <w:tc>
          <w:tcPr>
            <w:tcW w:w="2977" w:type="dxa"/>
          </w:tcPr>
          <w:p w14:paraId="1ED0CCF8" w14:textId="77777777" w:rsidR="001E579C" w:rsidRDefault="001E579C" w:rsidP="00FD4735">
            <w:pPr>
              <w:spacing w:before="120" w:after="120"/>
              <w:cnfStyle w:val="000000000000" w:firstRow="0" w:lastRow="0" w:firstColumn="0" w:lastColumn="0" w:oddVBand="0" w:evenVBand="0" w:oddHBand="0" w:evenHBand="0" w:firstRowFirstColumn="0" w:firstRowLastColumn="0" w:lastRowFirstColumn="0" w:lastRowLastColumn="0"/>
              <w:rPr>
                <w:lang w:val="en-GB" w:eastAsia="en-US" w:bidi="th-TH"/>
              </w:rPr>
            </w:pPr>
            <w:r>
              <w:rPr>
                <w:lang w:val="en-GB" w:eastAsia="en-US" w:bidi="th-TH"/>
              </w:rPr>
              <w:t>Spesificatio006E</w:t>
            </w:r>
          </w:p>
        </w:tc>
        <w:tc>
          <w:tcPr>
            <w:tcW w:w="5191" w:type="dxa"/>
          </w:tcPr>
          <w:p w14:paraId="4B53FB38" w14:textId="77777777" w:rsidR="001E579C" w:rsidRDefault="001E579C" w:rsidP="00FD4735">
            <w:pPr>
              <w:spacing w:before="120" w:after="120"/>
              <w:cnfStyle w:val="000000000000" w:firstRow="0" w:lastRow="0" w:firstColumn="0" w:lastColumn="0" w:oddVBand="0" w:evenVBand="0" w:oddHBand="0" w:evenHBand="0" w:firstRowFirstColumn="0" w:firstRowLastColumn="0" w:lastRowFirstColumn="0" w:lastRowLastColumn="0"/>
            </w:pPr>
            <w:r>
              <w:t>SPLN 42-3 1992</w:t>
            </w:r>
          </w:p>
          <w:p w14:paraId="6FD964DD" w14:textId="77777777" w:rsidR="001E579C" w:rsidRDefault="001E579C" w:rsidP="00FD4735">
            <w:pPr>
              <w:spacing w:before="120" w:after="120"/>
              <w:cnfStyle w:val="000000000000" w:firstRow="0" w:lastRow="0" w:firstColumn="0" w:lastColumn="0" w:oddVBand="0" w:evenVBand="0" w:oddHBand="0" w:evenHBand="0" w:firstRowFirstColumn="0" w:firstRowLastColumn="0" w:lastRowFirstColumn="0" w:lastRowLastColumn="0"/>
            </w:pPr>
            <w:r>
              <w:t>IEC 227</w:t>
            </w:r>
          </w:p>
          <w:p w14:paraId="01FF641B" w14:textId="77777777" w:rsidR="001E579C" w:rsidRDefault="001E579C" w:rsidP="00FD4735">
            <w:pPr>
              <w:spacing w:before="120" w:after="120"/>
              <w:cnfStyle w:val="000000000000" w:firstRow="0" w:lastRow="0" w:firstColumn="0" w:lastColumn="0" w:oddVBand="0" w:evenVBand="0" w:oddHBand="0" w:evenHBand="0" w:firstRowFirstColumn="0" w:firstRowLastColumn="0" w:lastRowFirstColumn="0" w:lastRowLastColumn="0"/>
              <w:rPr>
                <w:lang w:val="en-GB" w:eastAsia="en-US" w:bidi="th-TH"/>
              </w:rPr>
            </w:pPr>
            <w:r>
              <w:t>SNI: 04-6629.5-2006</w:t>
            </w:r>
          </w:p>
        </w:tc>
      </w:tr>
      <w:tr w:rsidR="001E579C" w14:paraId="5542647E" w14:textId="77777777" w:rsidTr="00FD4735">
        <w:tc>
          <w:tcPr>
            <w:cnfStyle w:val="001000000000" w:firstRow="0" w:lastRow="0" w:firstColumn="1" w:lastColumn="0" w:oddVBand="0" w:evenVBand="0" w:oddHBand="0" w:evenHBand="0" w:firstRowFirstColumn="0" w:firstRowLastColumn="0" w:lastRowFirstColumn="0" w:lastRowLastColumn="0"/>
            <w:tcW w:w="562" w:type="dxa"/>
            <w:shd w:val="clear" w:color="auto" w:fill="A8D6FF" w:themeFill="background2" w:themeFillShade="E6"/>
          </w:tcPr>
          <w:p w14:paraId="26622EE3" w14:textId="77777777" w:rsidR="001E579C" w:rsidRDefault="001E579C" w:rsidP="00FD4735">
            <w:pPr>
              <w:spacing w:before="120" w:after="120"/>
              <w:rPr>
                <w:lang w:val="en-GB" w:eastAsia="en-US" w:bidi="th-TH"/>
              </w:rPr>
            </w:pPr>
            <w:r>
              <w:rPr>
                <w:lang w:val="en-GB" w:eastAsia="en-US" w:bidi="th-TH"/>
              </w:rPr>
              <w:t>2</w:t>
            </w:r>
          </w:p>
        </w:tc>
        <w:tc>
          <w:tcPr>
            <w:tcW w:w="2977" w:type="dxa"/>
            <w:shd w:val="clear" w:color="auto" w:fill="A8D6FF" w:themeFill="background2" w:themeFillShade="E6"/>
          </w:tcPr>
          <w:p w14:paraId="1FAD7A02" w14:textId="77777777" w:rsidR="001E579C" w:rsidRDefault="001E579C" w:rsidP="00FD4735">
            <w:pPr>
              <w:spacing w:before="120" w:after="120"/>
              <w:cnfStyle w:val="000000000000" w:firstRow="0" w:lastRow="0" w:firstColumn="0" w:lastColumn="0" w:oddVBand="0" w:evenVBand="0" w:oddHBand="0" w:evenHBand="0" w:firstRowFirstColumn="0" w:firstRowLastColumn="0" w:lastRowFirstColumn="0" w:lastRowLastColumn="0"/>
              <w:rPr>
                <w:lang w:val="en-GB" w:eastAsia="en-US" w:bidi="th-TH"/>
              </w:rPr>
            </w:pPr>
            <w:r>
              <w:rPr>
                <w:lang w:val="en-GB" w:eastAsia="en-US" w:bidi="th-TH"/>
              </w:rPr>
              <w:t>Conductor</w:t>
            </w:r>
          </w:p>
        </w:tc>
        <w:tc>
          <w:tcPr>
            <w:tcW w:w="5191" w:type="dxa"/>
            <w:shd w:val="clear" w:color="auto" w:fill="A8D6FF" w:themeFill="background2" w:themeFillShade="E6"/>
          </w:tcPr>
          <w:p w14:paraId="5D2E5366" w14:textId="77777777" w:rsidR="001E579C" w:rsidRDefault="001E579C" w:rsidP="00FD4735">
            <w:pPr>
              <w:spacing w:before="120" w:after="120"/>
              <w:cnfStyle w:val="000000000000" w:firstRow="0" w:lastRow="0" w:firstColumn="0" w:lastColumn="0" w:oddVBand="0" w:evenVBand="0" w:oddHBand="0" w:evenHBand="0" w:firstRowFirstColumn="0" w:firstRowLastColumn="0" w:lastRowFirstColumn="0" w:lastRowLastColumn="0"/>
              <w:rPr>
                <w:lang w:val="en-GB" w:eastAsia="en-US" w:bidi="th-TH"/>
              </w:rPr>
            </w:pPr>
            <w:r>
              <w:t>Annealed plain copper wires bunch stranded, according to SPLN 41-1; IEC 60228</w:t>
            </w:r>
          </w:p>
        </w:tc>
      </w:tr>
      <w:tr w:rsidR="001E579C" w14:paraId="3F586DA6" w14:textId="77777777" w:rsidTr="00FD4735">
        <w:tc>
          <w:tcPr>
            <w:cnfStyle w:val="001000000000" w:firstRow="0" w:lastRow="0" w:firstColumn="1" w:lastColumn="0" w:oddVBand="0" w:evenVBand="0" w:oddHBand="0" w:evenHBand="0" w:firstRowFirstColumn="0" w:firstRowLastColumn="0" w:lastRowFirstColumn="0" w:lastRowLastColumn="0"/>
            <w:tcW w:w="562" w:type="dxa"/>
          </w:tcPr>
          <w:p w14:paraId="6F1619F3" w14:textId="77777777" w:rsidR="001E579C" w:rsidRDefault="001E579C" w:rsidP="00FD4735">
            <w:pPr>
              <w:spacing w:before="120" w:after="120"/>
              <w:rPr>
                <w:lang w:val="en-GB" w:eastAsia="en-US" w:bidi="th-TH"/>
              </w:rPr>
            </w:pPr>
            <w:r>
              <w:rPr>
                <w:lang w:val="en-GB" w:eastAsia="en-US" w:bidi="th-TH"/>
              </w:rPr>
              <w:t>3</w:t>
            </w:r>
          </w:p>
        </w:tc>
        <w:tc>
          <w:tcPr>
            <w:tcW w:w="2977" w:type="dxa"/>
          </w:tcPr>
          <w:p w14:paraId="3DEE79DC" w14:textId="77777777" w:rsidR="001E579C" w:rsidRDefault="001E579C" w:rsidP="00FD4735">
            <w:pPr>
              <w:spacing w:before="120" w:after="120"/>
              <w:cnfStyle w:val="000000000000" w:firstRow="0" w:lastRow="0" w:firstColumn="0" w:lastColumn="0" w:oddVBand="0" w:evenVBand="0" w:oddHBand="0" w:evenHBand="0" w:firstRowFirstColumn="0" w:firstRowLastColumn="0" w:lastRowFirstColumn="0" w:lastRowLastColumn="0"/>
              <w:rPr>
                <w:lang w:val="en-GB" w:eastAsia="en-US" w:bidi="th-TH"/>
              </w:rPr>
            </w:pPr>
            <w:r>
              <w:rPr>
                <w:lang w:val="en-GB" w:eastAsia="en-US" w:bidi="th-TH"/>
              </w:rPr>
              <w:t>Insulator</w:t>
            </w:r>
          </w:p>
        </w:tc>
        <w:tc>
          <w:tcPr>
            <w:tcW w:w="5191" w:type="dxa"/>
          </w:tcPr>
          <w:p w14:paraId="00C5CD0F" w14:textId="77777777" w:rsidR="001E579C" w:rsidRDefault="001E579C" w:rsidP="00FD4735">
            <w:pPr>
              <w:spacing w:before="120" w:after="120"/>
              <w:cnfStyle w:val="000000000000" w:firstRow="0" w:lastRow="0" w:firstColumn="0" w:lastColumn="0" w:oddVBand="0" w:evenVBand="0" w:oddHBand="0" w:evenHBand="0" w:firstRowFirstColumn="0" w:firstRowLastColumn="0" w:lastRowFirstColumn="0" w:lastRowLastColumn="0"/>
              <w:rPr>
                <w:lang w:val="en-GB" w:eastAsia="en-US" w:bidi="th-TH"/>
              </w:rPr>
            </w:pPr>
            <w:r>
              <w:t>Extruded layer of Polyvinyl Chloride [PVC] complied with SPLN 41-2</w:t>
            </w:r>
          </w:p>
        </w:tc>
      </w:tr>
      <w:tr w:rsidR="001E579C" w14:paraId="179968F2" w14:textId="77777777" w:rsidTr="00FD4735">
        <w:tc>
          <w:tcPr>
            <w:cnfStyle w:val="001000000000" w:firstRow="0" w:lastRow="0" w:firstColumn="1" w:lastColumn="0" w:oddVBand="0" w:evenVBand="0" w:oddHBand="0" w:evenHBand="0" w:firstRowFirstColumn="0" w:firstRowLastColumn="0" w:lastRowFirstColumn="0" w:lastRowLastColumn="0"/>
            <w:tcW w:w="562" w:type="dxa"/>
            <w:shd w:val="clear" w:color="auto" w:fill="A8D6FF" w:themeFill="background2" w:themeFillShade="E6"/>
          </w:tcPr>
          <w:p w14:paraId="3E7351CC" w14:textId="77777777" w:rsidR="001E579C" w:rsidRDefault="001E579C" w:rsidP="00FD4735">
            <w:pPr>
              <w:spacing w:before="120" w:after="120"/>
              <w:rPr>
                <w:lang w:val="en-GB" w:eastAsia="en-US" w:bidi="th-TH"/>
              </w:rPr>
            </w:pPr>
            <w:r>
              <w:rPr>
                <w:lang w:val="en-GB" w:eastAsia="en-US" w:bidi="th-TH"/>
              </w:rPr>
              <w:t>4</w:t>
            </w:r>
          </w:p>
        </w:tc>
        <w:tc>
          <w:tcPr>
            <w:tcW w:w="2977" w:type="dxa"/>
            <w:shd w:val="clear" w:color="auto" w:fill="A8D6FF" w:themeFill="background2" w:themeFillShade="E6"/>
          </w:tcPr>
          <w:p w14:paraId="6915D1E7" w14:textId="77777777" w:rsidR="001E579C" w:rsidRDefault="001E579C" w:rsidP="00FD4735">
            <w:pPr>
              <w:spacing w:before="120" w:after="120"/>
              <w:cnfStyle w:val="000000000000" w:firstRow="0" w:lastRow="0" w:firstColumn="0" w:lastColumn="0" w:oddVBand="0" w:evenVBand="0" w:oddHBand="0" w:evenHBand="0" w:firstRowFirstColumn="0" w:firstRowLastColumn="0" w:lastRowFirstColumn="0" w:lastRowLastColumn="0"/>
              <w:rPr>
                <w:lang w:val="en-GB" w:eastAsia="en-US" w:bidi="th-TH"/>
              </w:rPr>
            </w:pPr>
            <w:r w:rsidRPr="00DC0A04">
              <w:rPr>
                <w:lang w:val="en-GB" w:eastAsia="en-US" w:bidi="th-TH"/>
              </w:rPr>
              <w:t>Nominal Cross Section Area</w:t>
            </w:r>
          </w:p>
        </w:tc>
        <w:tc>
          <w:tcPr>
            <w:tcW w:w="5191" w:type="dxa"/>
            <w:shd w:val="clear" w:color="auto" w:fill="A8D6FF" w:themeFill="background2" w:themeFillShade="E6"/>
          </w:tcPr>
          <w:p w14:paraId="0522801C" w14:textId="77777777" w:rsidR="001E579C" w:rsidRDefault="001E579C" w:rsidP="00FD4735">
            <w:pPr>
              <w:spacing w:before="120" w:after="120"/>
              <w:cnfStyle w:val="000000000000" w:firstRow="0" w:lastRow="0" w:firstColumn="0" w:lastColumn="0" w:oddVBand="0" w:evenVBand="0" w:oddHBand="0" w:evenHBand="0" w:firstRowFirstColumn="0" w:firstRowLastColumn="0" w:lastRowFirstColumn="0" w:lastRowLastColumn="0"/>
              <w:rPr>
                <w:lang w:val="en-GB" w:eastAsia="en-US" w:bidi="th-TH"/>
              </w:rPr>
            </w:pPr>
            <w:r>
              <w:rPr>
                <w:lang w:val="en-GB" w:eastAsia="en-US" w:bidi="th-TH"/>
              </w:rPr>
              <w:t>10 sq.mm</w:t>
            </w:r>
          </w:p>
        </w:tc>
      </w:tr>
      <w:tr w:rsidR="001E579C" w14:paraId="57DDF954" w14:textId="77777777" w:rsidTr="00FD4735">
        <w:tc>
          <w:tcPr>
            <w:cnfStyle w:val="001000000000" w:firstRow="0" w:lastRow="0" w:firstColumn="1" w:lastColumn="0" w:oddVBand="0" w:evenVBand="0" w:oddHBand="0" w:evenHBand="0" w:firstRowFirstColumn="0" w:firstRowLastColumn="0" w:lastRowFirstColumn="0" w:lastRowLastColumn="0"/>
            <w:tcW w:w="562" w:type="dxa"/>
          </w:tcPr>
          <w:p w14:paraId="735BDD49" w14:textId="77777777" w:rsidR="001E579C" w:rsidRDefault="001E579C" w:rsidP="00FD4735">
            <w:pPr>
              <w:spacing w:before="120" w:after="120"/>
              <w:rPr>
                <w:lang w:val="en-GB" w:eastAsia="en-US" w:bidi="th-TH"/>
              </w:rPr>
            </w:pPr>
            <w:r>
              <w:rPr>
                <w:lang w:val="en-GB" w:eastAsia="en-US" w:bidi="th-TH"/>
              </w:rPr>
              <w:t>5</w:t>
            </w:r>
          </w:p>
        </w:tc>
        <w:tc>
          <w:tcPr>
            <w:tcW w:w="2977" w:type="dxa"/>
          </w:tcPr>
          <w:p w14:paraId="26451D67" w14:textId="77777777" w:rsidR="001E579C" w:rsidRDefault="001E579C" w:rsidP="00FD4735">
            <w:pPr>
              <w:spacing w:before="120" w:after="120"/>
              <w:cnfStyle w:val="000000000000" w:firstRow="0" w:lastRow="0" w:firstColumn="0" w:lastColumn="0" w:oddVBand="0" w:evenVBand="0" w:oddHBand="0" w:evenHBand="0" w:firstRowFirstColumn="0" w:firstRowLastColumn="0" w:lastRowFirstColumn="0" w:lastRowLastColumn="0"/>
              <w:rPr>
                <w:lang w:val="en-GB" w:eastAsia="en-US" w:bidi="th-TH"/>
              </w:rPr>
            </w:pPr>
            <w:r w:rsidRPr="00DC0A04">
              <w:rPr>
                <w:lang w:val="en-GB" w:eastAsia="en-US" w:bidi="th-TH"/>
              </w:rPr>
              <w:t>No. of wire and Diameter</w:t>
            </w:r>
          </w:p>
        </w:tc>
        <w:tc>
          <w:tcPr>
            <w:tcW w:w="5191" w:type="dxa"/>
          </w:tcPr>
          <w:p w14:paraId="4485B0D7" w14:textId="77777777" w:rsidR="001E579C" w:rsidRDefault="001E579C" w:rsidP="00FD4735">
            <w:pPr>
              <w:spacing w:before="120" w:after="120"/>
              <w:cnfStyle w:val="000000000000" w:firstRow="0" w:lastRow="0" w:firstColumn="0" w:lastColumn="0" w:oddVBand="0" w:evenVBand="0" w:oddHBand="0" w:evenHBand="0" w:firstRowFirstColumn="0" w:firstRowLastColumn="0" w:lastRowFirstColumn="0" w:lastRowLastColumn="0"/>
              <w:rPr>
                <w:lang w:val="en-GB" w:eastAsia="en-US" w:bidi="th-TH"/>
              </w:rPr>
            </w:pPr>
            <w:r>
              <w:rPr>
                <w:lang w:val="en-GB" w:eastAsia="en-US" w:bidi="th-TH"/>
              </w:rPr>
              <w:t>84./0.4 mm</w:t>
            </w:r>
          </w:p>
        </w:tc>
      </w:tr>
      <w:tr w:rsidR="001E579C" w14:paraId="1C614394" w14:textId="77777777" w:rsidTr="00FD4735">
        <w:tc>
          <w:tcPr>
            <w:cnfStyle w:val="001000000000" w:firstRow="0" w:lastRow="0" w:firstColumn="1" w:lastColumn="0" w:oddVBand="0" w:evenVBand="0" w:oddHBand="0" w:evenHBand="0" w:firstRowFirstColumn="0" w:firstRowLastColumn="0" w:lastRowFirstColumn="0" w:lastRowLastColumn="0"/>
            <w:tcW w:w="562" w:type="dxa"/>
            <w:shd w:val="clear" w:color="auto" w:fill="A8D6FF" w:themeFill="background2" w:themeFillShade="E6"/>
          </w:tcPr>
          <w:p w14:paraId="79B2E175" w14:textId="77777777" w:rsidR="001E579C" w:rsidRDefault="001E579C" w:rsidP="00FD4735">
            <w:pPr>
              <w:spacing w:before="120" w:after="120"/>
              <w:rPr>
                <w:lang w:val="en-GB" w:eastAsia="en-US" w:bidi="th-TH"/>
              </w:rPr>
            </w:pPr>
            <w:r>
              <w:rPr>
                <w:lang w:val="en-GB" w:eastAsia="en-US" w:bidi="th-TH"/>
              </w:rPr>
              <w:t>6</w:t>
            </w:r>
          </w:p>
        </w:tc>
        <w:tc>
          <w:tcPr>
            <w:tcW w:w="2977" w:type="dxa"/>
            <w:shd w:val="clear" w:color="auto" w:fill="A8D6FF" w:themeFill="background2" w:themeFillShade="E6"/>
          </w:tcPr>
          <w:p w14:paraId="5E802C74" w14:textId="77777777" w:rsidR="001E579C" w:rsidRDefault="001E579C" w:rsidP="00FD4735">
            <w:pPr>
              <w:spacing w:before="120" w:after="120"/>
              <w:cnfStyle w:val="000000000000" w:firstRow="0" w:lastRow="0" w:firstColumn="0" w:lastColumn="0" w:oddVBand="0" w:evenVBand="0" w:oddHBand="0" w:evenHBand="0" w:firstRowFirstColumn="0" w:firstRowLastColumn="0" w:lastRowFirstColumn="0" w:lastRowLastColumn="0"/>
              <w:rPr>
                <w:lang w:val="en-GB" w:eastAsia="en-US" w:bidi="th-TH"/>
              </w:rPr>
            </w:pPr>
            <w:r w:rsidRPr="00DC0A04">
              <w:rPr>
                <w:lang w:val="en-GB" w:eastAsia="en-US" w:bidi="th-TH"/>
              </w:rPr>
              <w:t>Nominal thickness Insulation</w:t>
            </w:r>
          </w:p>
        </w:tc>
        <w:tc>
          <w:tcPr>
            <w:tcW w:w="5191" w:type="dxa"/>
            <w:shd w:val="clear" w:color="auto" w:fill="A8D6FF" w:themeFill="background2" w:themeFillShade="E6"/>
          </w:tcPr>
          <w:p w14:paraId="76364E28" w14:textId="77777777" w:rsidR="001E579C" w:rsidRDefault="001E579C" w:rsidP="00FD4735">
            <w:pPr>
              <w:spacing w:before="120" w:after="120"/>
              <w:cnfStyle w:val="000000000000" w:firstRow="0" w:lastRow="0" w:firstColumn="0" w:lastColumn="0" w:oddVBand="0" w:evenVBand="0" w:oddHBand="0" w:evenHBand="0" w:firstRowFirstColumn="0" w:firstRowLastColumn="0" w:lastRowFirstColumn="0" w:lastRowLastColumn="0"/>
              <w:rPr>
                <w:lang w:val="en-GB" w:eastAsia="en-US" w:bidi="th-TH"/>
              </w:rPr>
            </w:pPr>
            <w:r>
              <w:rPr>
                <w:lang w:val="en-GB" w:eastAsia="en-US" w:bidi="th-TH"/>
              </w:rPr>
              <w:t>1.0 mm</w:t>
            </w:r>
          </w:p>
        </w:tc>
      </w:tr>
      <w:tr w:rsidR="001E579C" w14:paraId="231A1917" w14:textId="77777777" w:rsidTr="00FD4735">
        <w:tc>
          <w:tcPr>
            <w:cnfStyle w:val="001000000000" w:firstRow="0" w:lastRow="0" w:firstColumn="1" w:lastColumn="0" w:oddVBand="0" w:evenVBand="0" w:oddHBand="0" w:evenHBand="0" w:firstRowFirstColumn="0" w:firstRowLastColumn="0" w:lastRowFirstColumn="0" w:lastRowLastColumn="0"/>
            <w:tcW w:w="562" w:type="dxa"/>
          </w:tcPr>
          <w:p w14:paraId="5A6A3FBC" w14:textId="77777777" w:rsidR="001E579C" w:rsidRDefault="001E579C" w:rsidP="00FD4735">
            <w:pPr>
              <w:spacing w:before="120" w:after="120"/>
              <w:rPr>
                <w:lang w:val="en-GB" w:eastAsia="en-US" w:bidi="th-TH"/>
              </w:rPr>
            </w:pPr>
            <w:r>
              <w:rPr>
                <w:lang w:val="en-GB" w:eastAsia="en-US" w:bidi="th-TH"/>
              </w:rPr>
              <w:lastRenderedPageBreak/>
              <w:t>7</w:t>
            </w:r>
          </w:p>
        </w:tc>
        <w:tc>
          <w:tcPr>
            <w:tcW w:w="2977" w:type="dxa"/>
          </w:tcPr>
          <w:p w14:paraId="391BE743" w14:textId="77777777" w:rsidR="001E579C" w:rsidRDefault="001E579C" w:rsidP="00FD4735">
            <w:pPr>
              <w:spacing w:before="120" w:after="120"/>
              <w:cnfStyle w:val="000000000000" w:firstRow="0" w:lastRow="0" w:firstColumn="0" w:lastColumn="0" w:oddVBand="0" w:evenVBand="0" w:oddHBand="0" w:evenHBand="0" w:firstRowFirstColumn="0" w:firstRowLastColumn="0" w:lastRowFirstColumn="0" w:lastRowLastColumn="0"/>
              <w:rPr>
                <w:lang w:val="en-GB" w:eastAsia="en-US" w:bidi="th-TH"/>
              </w:rPr>
            </w:pPr>
            <w:r w:rsidRPr="00DC0A04">
              <w:rPr>
                <w:lang w:val="en-GB" w:eastAsia="en-US" w:bidi="th-TH"/>
              </w:rPr>
              <w:t>Overall Diameter (</w:t>
            </w:r>
            <w:proofErr w:type="spellStart"/>
            <w:r w:rsidRPr="00DC0A04">
              <w:rPr>
                <w:lang w:val="en-GB" w:eastAsia="en-US" w:bidi="th-TH"/>
              </w:rPr>
              <w:t>approx</w:t>
            </w:r>
            <w:proofErr w:type="spellEnd"/>
            <w:r w:rsidRPr="00DC0A04">
              <w:rPr>
                <w:lang w:val="en-GB" w:eastAsia="en-US" w:bidi="th-TH"/>
              </w:rPr>
              <w:t>)</w:t>
            </w:r>
          </w:p>
        </w:tc>
        <w:tc>
          <w:tcPr>
            <w:tcW w:w="5191" w:type="dxa"/>
          </w:tcPr>
          <w:p w14:paraId="7E83D89E" w14:textId="77777777" w:rsidR="001E579C" w:rsidRDefault="001E579C" w:rsidP="00FD4735">
            <w:pPr>
              <w:spacing w:before="120" w:after="120"/>
              <w:cnfStyle w:val="000000000000" w:firstRow="0" w:lastRow="0" w:firstColumn="0" w:lastColumn="0" w:oddVBand="0" w:evenVBand="0" w:oddHBand="0" w:evenHBand="0" w:firstRowFirstColumn="0" w:firstRowLastColumn="0" w:lastRowFirstColumn="0" w:lastRowLastColumn="0"/>
              <w:rPr>
                <w:lang w:val="en-GB" w:eastAsia="en-US" w:bidi="th-TH"/>
              </w:rPr>
            </w:pPr>
            <w:r>
              <w:rPr>
                <w:lang w:val="en-GB" w:eastAsia="en-US" w:bidi="th-TH"/>
              </w:rPr>
              <w:t>7.4 mm</w:t>
            </w:r>
          </w:p>
        </w:tc>
      </w:tr>
      <w:tr w:rsidR="001E579C" w14:paraId="6B2178CD" w14:textId="77777777" w:rsidTr="00FD4735">
        <w:tc>
          <w:tcPr>
            <w:cnfStyle w:val="001000000000" w:firstRow="0" w:lastRow="0" w:firstColumn="1" w:lastColumn="0" w:oddVBand="0" w:evenVBand="0" w:oddHBand="0" w:evenHBand="0" w:firstRowFirstColumn="0" w:firstRowLastColumn="0" w:lastRowFirstColumn="0" w:lastRowLastColumn="0"/>
            <w:tcW w:w="562" w:type="dxa"/>
            <w:shd w:val="clear" w:color="auto" w:fill="A8D6FF" w:themeFill="background2" w:themeFillShade="E6"/>
          </w:tcPr>
          <w:p w14:paraId="3B414C37" w14:textId="77777777" w:rsidR="001E579C" w:rsidRDefault="001E579C" w:rsidP="00FD4735">
            <w:pPr>
              <w:spacing w:before="120" w:after="120"/>
              <w:rPr>
                <w:lang w:val="en-GB" w:eastAsia="en-US" w:bidi="th-TH"/>
              </w:rPr>
            </w:pPr>
            <w:r>
              <w:rPr>
                <w:lang w:val="en-GB" w:eastAsia="en-US" w:bidi="th-TH"/>
              </w:rPr>
              <w:t>8</w:t>
            </w:r>
          </w:p>
        </w:tc>
        <w:tc>
          <w:tcPr>
            <w:tcW w:w="2977" w:type="dxa"/>
            <w:shd w:val="clear" w:color="auto" w:fill="A8D6FF" w:themeFill="background2" w:themeFillShade="E6"/>
          </w:tcPr>
          <w:p w14:paraId="5315B10C" w14:textId="77777777" w:rsidR="001E579C" w:rsidRDefault="001E579C" w:rsidP="00FD4735">
            <w:pPr>
              <w:spacing w:before="120" w:after="120"/>
              <w:cnfStyle w:val="000000000000" w:firstRow="0" w:lastRow="0" w:firstColumn="0" w:lastColumn="0" w:oddVBand="0" w:evenVBand="0" w:oddHBand="0" w:evenHBand="0" w:firstRowFirstColumn="0" w:firstRowLastColumn="0" w:lastRowFirstColumn="0" w:lastRowLastColumn="0"/>
              <w:rPr>
                <w:lang w:val="en-GB" w:eastAsia="en-US" w:bidi="th-TH"/>
              </w:rPr>
            </w:pPr>
            <w:r>
              <w:t>Weight of Cable (</w:t>
            </w:r>
            <w:proofErr w:type="spellStart"/>
            <w:r>
              <w:t>approx</w:t>
            </w:r>
            <w:proofErr w:type="spellEnd"/>
            <w:r>
              <w:t>]</w:t>
            </w:r>
          </w:p>
        </w:tc>
        <w:tc>
          <w:tcPr>
            <w:tcW w:w="5191" w:type="dxa"/>
            <w:shd w:val="clear" w:color="auto" w:fill="A8D6FF" w:themeFill="background2" w:themeFillShade="E6"/>
          </w:tcPr>
          <w:p w14:paraId="0235F5C0" w14:textId="77777777" w:rsidR="001E579C" w:rsidRDefault="001E579C" w:rsidP="00FD4735">
            <w:pPr>
              <w:spacing w:before="120" w:after="120"/>
              <w:cnfStyle w:val="000000000000" w:firstRow="0" w:lastRow="0" w:firstColumn="0" w:lastColumn="0" w:oddVBand="0" w:evenVBand="0" w:oddHBand="0" w:evenHBand="0" w:firstRowFirstColumn="0" w:firstRowLastColumn="0" w:lastRowFirstColumn="0" w:lastRowLastColumn="0"/>
              <w:rPr>
                <w:lang w:val="en-GB" w:eastAsia="en-US" w:bidi="th-TH"/>
              </w:rPr>
            </w:pPr>
            <w:r>
              <w:rPr>
                <w:lang w:val="en-GB" w:eastAsia="en-US" w:bidi="th-TH"/>
              </w:rPr>
              <w:t xml:space="preserve">116 Kg/Km </w:t>
            </w:r>
          </w:p>
        </w:tc>
      </w:tr>
      <w:tr w:rsidR="001E579C" w14:paraId="239A4E58" w14:textId="77777777" w:rsidTr="00FD4735">
        <w:tc>
          <w:tcPr>
            <w:cnfStyle w:val="001000000000" w:firstRow="0" w:lastRow="0" w:firstColumn="1" w:lastColumn="0" w:oddVBand="0" w:evenVBand="0" w:oddHBand="0" w:evenHBand="0" w:firstRowFirstColumn="0" w:firstRowLastColumn="0" w:lastRowFirstColumn="0" w:lastRowLastColumn="0"/>
            <w:tcW w:w="562" w:type="dxa"/>
          </w:tcPr>
          <w:p w14:paraId="7E243733" w14:textId="77777777" w:rsidR="001E579C" w:rsidRDefault="001E579C" w:rsidP="00FD4735">
            <w:pPr>
              <w:spacing w:before="120" w:after="120"/>
              <w:rPr>
                <w:lang w:val="en-GB" w:eastAsia="en-US" w:bidi="th-TH"/>
              </w:rPr>
            </w:pPr>
            <w:r>
              <w:rPr>
                <w:lang w:val="en-GB" w:eastAsia="en-US" w:bidi="th-TH"/>
              </w:rPr>
              <w:t>9</w:t>
            </w:r>
          </w:p>
        </w:tc>
        <w:tc>
          <w:tcPr>
            <w:tcW w:w="2977" w:type="dxa"/>
          </w:tcPr>
          <w:p w14:paraId="4E66917E" w14:textId="77777777" w:rsidR="001E579C" w:rsidRDefault="001E579C" w:rsidP="00FD4735">
            <w:pPr>
              <w:spacing w:before="120" w:after="120"/>
              <w:cnfStyle w:val="000000000000" w:firstRow="0" w:lastRow="0" w:firstColumn="0" w:lastColumn="0" w:oddVBand="0" w:evenVBand="0" w:oddHBand="0" w:evenHBand="0" w:firstRowFirstColumn="0" w:firstRowLastColumn="0" w:lastRowFirstColumn="0" w:lastRowLastColumn="0"/>
              <w:rPr>
                <w:lang w:val="en-GB" w:eastAsia="en-US" w:bidi="th-TH"/>
              </w:rPr>
            </w:pPr>
            <w:r>
              <w:rPr>
                <w:lang w:val="en-GB" w:eastAsia="en-US" w:bidi="th-TH"/>
              </w:rPr>
              <w:t>Minimum Bending Radius</w:t>
            </w:r>
          </w:p>
        </w:tc>
        <w:tc>
          <w:tcPr>
            <w:tcW w:w="5191" w:type="dxa"/>
          </w:tcPr>
          <w:p w14:paraId="4FE87340" w14:textId="77777777" w:rsidR="001E579C" w:rsidRDefault="001E579C" w:rsidP="00FD4735">
            <w:pPr>
              <w:spacing w:before="120" w:after="120"/>
              <w:cnfStyle w:val="000000000000" w:firstRow="0" w:lastRow="0" w:firstColumn="0" w:lastColumn="0" w:oddVBand="0" w:evenVBand="0" w:oddHBand="0" w:evenHBand="0" w:firstRowFirstColumn="0" w:firstRowLastColumn="0" w:lastRowFirstColumn="0" w:lastRowLastColumn="0"/>
              <w:rPr>
                <w:lang w:val="en-GB" w:eastAsia="en-US" w:bidi="th-TH"/>
              </w:rPr>
            </w:pPr>
            <w:r>
              <w:rPr>
                <w:lang w:val="en-GB" w:eastAsia="en-US" w:bidi="th-TH"/>
              </w:rPr>
              <w:t>133 mm</w:t>
            </w:r>
          </w:p>
        </w:tc>
      </w:tr>
      <w:tr w:rsidR="001E579C" w14:paraId="24CCF6CF" w14:textId="77777777" w:rsidTr="00FD4735">
        <w:tc>
          <w:tcPr>
            <w:cnfStyle w:val="001000000000" w:firstRow="0" w:lastRow="0" w:firstColumn="1" w:lastColumn="0" w:oddVBand="0" w:evenVBand="0" w:oddHBand="0" w:evenHBand="0" w:firstRowFirstColumn="0" w:firstRowLastColumn="0" w:lastRowFirstColumn="0" w:lastRowLastColumn="0"/>
            <w:tcW w:w="562" w:type="dxa"/>
            <w:shd w:val="clear" w:color="auto" w:fill="A8D6FF" w:themeFill="background2" w:themeFillShade="E6"/>
          </w:tcPr>
          <w:p w14:paraId="71BC559D" w14:textId="77777777" w:rsidR="001E579C" w:rsidRDefault="001E579C" w:rsidP="00FD4735">
            <w:pPr>
              <w:spacing w:before="120" w:after="120"/>
              <w:rPr>
                <w:lang w:val="en-GB" w:eastAsia="en-US" w:bidi="th-TH"/>
              </w:rPr>
            </w:pPr>
            <w:r>
              <w:rPr>
                <w:lang w:val="en-GB" w:eastAsia="en-US" w:bidi="th-TH"/>
              </w:rPr>
              <w:t>10</w:t>
            </w:r>
          </w:p>
        </w:tc>
        <w:tc>
          <w:tcPr>
            <w:tcW w:w="2977" w:type="dxa"/>
            <w:shd w:val="clear" w:color="auto" w:fill="A8D6FF" w:themeFill="background2" w:themeFillShade="E6"/>
          </w:tcPr>
          <w:p w14:paraId="612D6B75" w14:textId="77777777" w:rsidR="001E579C" w:rsidRDefault="001E579C" w:rsidP="00FD4735">
            <w:pPr>
              <w:spacing w:before="120" w:after="120"/>
              <w:cnfStyle w:val="000000000000" w:firstRow="0" w:lastRow="0" w:firstColumn="0" w:lastColumn="0" w:oddVBand="0" w:evenVBand="0" w:oddHBand="0" w:evenHBand="0" w:firstRowFirstColumn="0" w:firstRowLastColumn="0" w:lastRowFirstColumn="0" w:lastRowLastColumn="0"/>
              <w:rPr>
                <w:lang w:val="en-GB" w:eastAsia="en-US" w:bidi="th-TH"/>
              </w:rPr>
            </w:pPr>
            <w:r>
              <w:rPr>
                <w:lang w:val="en-GB" w:eastAsia="en-US" w:bidi="th-TH"/>
              </w:rPr>
              <w:t>DC Resistance at 20C</w:t>
            </w:r>
          </w:p>
        </w:tc>
        <w:tc>
          <w:tcPr>
            <w:tcW w:w="5191" w:type="dxa"/>
            <w:shd w:val="clear" w:color="auto" w:fill="A8D6FF" w:themeFill="background2" w:themeFillShade="E6"/>
          </w:tcPr>
          <w:p w14:paraId="2680586C" w14:textId="77777777" w:rsidR="001E579C" w:rsidRDefault="001E579C" w:rsidP="00FD4735">
            <w:pPr>
              <w:spacing w:before="120" w:after="120"/>
              <w:cnfStyle w:val="000000000000" w:firstRow="0" w:lastRow="0" w:firstColumn="0" w:lastColumn="0" w:oddVBand="0" w:evenVBand="0" w:oddHBand="0" w:evenHBand="0" w:firstRowFirstColumn="0" w:firstRowLastColumn="0" w:lastRowFirstColumn="0" w:lastRowLastColumn="0"/>
              <w:rPr>
                <w:lang w:val="en-GB" w:eastAsia="en-US" w:bidi="th-TH"/>
              </w:rPr>
            </w:pPr>
            <w:r>
              <w:rPr>
                <w:lang w:val="en-GB" w:eastAsia="en-US" w:bidi="th-TH"/>
              </w:rPr>
              <w:t>1.91 Ohm/Km</w:t>
            </w:r>
          </w:p>
        </w:tc>
      </w:tr>
      <w:tr w:rsidR="001E579C" w14:paraId="0EED92A9" w14:textId="77777777" w:rsidTr="00FD4735">
        <w:tc>
          <w:tcPr>
            <w:cnfStyle w:val="001000000000" w:firstRow="0" w:lastRow="0" w:firstColumn="1" w:lastColumn="0" w:oddVBand="0" w:evenVBand="0" w:oddHBand="0" w:evenHBand="0" w:firstRowFirstColumn="0" w:firstRowLastColumn="0" w:lastRowFirstColumn="0" w:lastRowLastColumn="0"/>
            <w:tcW w:w="562" w:type="dxa"/>
          </w:tcPr>
          <w:p w14:paraId="6625394A" w14:textId="77777777" w:rsidR="001E579C" w:rsidRDefault="001E579C" w:rsidP="00FD4735">
            <w:pPr>
              <w:spacing w:before="120" w:after="120"/>
              <w:rPr>
                <w:lang w:val="en-GB" w:eastAsia="en-US" w:bidi="th-TH"/>
              </w:rPr>
            </w:pPr>
            <w:r>
              <w:rPr>
                <w:lang w:val="en-GB" w:eastAsia="en-US" w:bidi="th-TH"/>
              </w:rPr>
              <w:t>11</w:t>
            </w:r>
          </w:p>
        </w:tc>
        <w:tc>
          <w:tcPr>
            <w:tcW w:w="2977" w:type="dxa"/>
          </w:tcPr>
          <w:p w14:paraId="3D13C0C5" w14:textId="77777777" w:rsidR="001E579C" w:rsidRDefault="001E579C" w:rsidP="00FD4735">
            <w:pPr>
              <w:spacing w:before="120" w:after="120"/>
              <w:cnfStyle w:val="000000000000" w:firstRow="0" w:lastRow="0" w:firstColumn="0" w:lastColumn="0" w:oddVBand="0" w:evenVBand="0" w:oddHBand="0" w:evenHBand="0" w:firstRowFirstColumn="0" w:firstRowLastColumn="0" w:lastRowFirstColumn="0" w:lastRowLastColumn="0"/>
              <w:rPr>
                <w:lang w:val="en-GB" w:eastAsia="en-US" w:bidi="th-TH"/>
              </w:rPr>
            </w:pPr>
            <w:r>
              <w:rPr>
                <w:lang w:val="en-GB" w:eastAsia="en-US" w:bidi="th-TH"/>
              </w:rPr>
              <w:t>Temperature</w:t>
            </w:r>
          </w:p>
        </w:tc>
        <w:tc>
          <w:tcPr>
            <w:tcW w:w="5191" w:type="dxa"/>
          </w:tcPr>
          <w:p w14:paraId="39D72D31" w14:textId="77777777" w:rsidR="001E579C" w:rsidRDefault="001E579C" w:rsidP="00FD4735">
            <w:pPr>
              <w:spacing w:before="120" w:after="120"/>
              <w:cnfStyle w:val="000000000000" w:firstRow="0" w:lastRow="0" w:firstColumn="0" w:lastColumn="0" w:oddVBand="0" w:evenVBand="0" w:oddHBand="0" w:evenHBand="0" w:firstRowFirstColumn="0" w:firstRowLastColumn="0" w:lastRowFirstColumn="0" w:lastRowLastColumn="0"/>
              <w:rPr>
                <w:lang w:val="en-GB" w:eastAsia="en-US" w:bidi="th-TH"/>
              </w:rPr>
            </w:pPr>
            <w:r>
              <w:rPr>
                <w:lang w:val="en-GB" w:eastAsia="en-US" w:bidi="th-TH"/>
              </w:rPr>
              <w:t>70C</w:t>
            </w:r>
          </w:p>
        </w:tc>
      </w:tr>
      <w:tr w:rsidR="001E579C" w14:paraId="2EC47F13" w14:textId="77777777" w:rsidTr="00FD4735">
        <w:tc>
          <w:tcPr>
            <w:cnfStyle w:val="001000000000" w:firstRow="0" w:lastRow="0" w:firstColumn="1" w:lastColumn="0" w:oddVBand="0" w:evenVBand="0" w:oddHBand="0" w:evenHBand="0" w:firstRowFirstColumn="0" w:firstRowLastColumn="0" w:lastRowFirstColumn="0" w:lastRowLastColumn="0"/>
            <w:tcW w:w="562" w:type="dxa"/>
            <w:shd w:val="clear" w:color="auto" w:fill="A8D6FF" w:themeFill="background2" w:themeFillShade="E6"/>
          </w:tcPr>
          <w:p w14:paraId="4B201969" w14:textId="77777777" w:rsidR="001E579C" w:rsidRDefault="001E579C" w:rsidP="00FD4735">
            <w:pPr>
              <w:spacing w:before="120" w:after="120"/>
              <w:rPr>
                <w:lang w:val="en-GB" w:eastAsia="en-US" w:bidi="th-TH"/>
              </w:rPr>
            </w:pPr>
            <w:r>
              <w:rPr>
                <w:lang w:val="en-GB" w:eastAsia="en-US" w:bidi="th-TH"/>
              </w:rPr>
              <w:t>12</w:t>
            </w:r>
          </w:p>
        </w:tc>
        <w:tc>
          <w:tcPr>
            <w:tcW w:w="2977" w:type="dxa"/>
            <w:shd w:val="clear" w:color="auto" w:fill="A8D6FF" w:themeFill="background2" w:themeFillShade="E6"/>
          </w:tcPr>
          <w:p w14:paraId="297BBDF1" w14:textId="77777777" w:rsidR="001E579C" w:rsidRDefault="001E579C" w:rsidP="00FD4735">
            <w:pPr>
              <w:spacing w:before="120" w:after="120"/>
              <w:cnfStyle w:val="000000000000" w:firstRow="0" w:lastRow="0" w:firstColumn="0" w:lastColumn="0" w:oddVBand="0" w:evenVBand="0" w:oddHBand="0" w:evenHBand="0" w:firstRowFirstColumn="0" w:firstRowLastColumn="0" w:lastRowFirstColumn="0" w:lastRowLastColumn="0"/>
              <w:rPr>
                <w:lang w:val="en-GB" w:eastAsia="en-US" w:bidi="th-TH"/>
              </w:rPr>
            </w:pPr>
            <w:proofErr w:type="spellStart"/>
            <w:r>
              <w:rPr>
                <w:lang w:val="en-GB" w:eastAsia="en-US" w:bidi="th-TH"/>
              </w:rPr>
              <w:t>Indentification</w:t>
            </w:r>
            <w:proofErr w:type="spellEnd"/>
          </w:p>
        </w:tc>
        <w:tc>
          <w:tcPr>
            <w:tcW w:w="5191" w:type="dxa"/>
            <w:shd w:val="clear" w:color="auto" w:fill="A8D6FF" w:themeFill="background2" w:themeFillShade="E6"/>
          </w:tcPr>
          <w:p w14:paraId="0B329681" w14:textId="77777777" w:rsidR="001E579C" w:rsidRDefault="001E579C" w:rsidP="00FD4735">
            <w:pPr>
              <w:keepNext/>
              <w:spacing w:before="120" w:after="120"/>
              <w:cnfStyle w:val="000000000000" w:firstRow="0" w:lastRow="0" w:firstColumn="0" w:lastColumn="0" w:oddVBand="0" w:evenVBand="0" w:oddHBand="0" w:evenHBand="0" w:firstRowFirstColumn="0" w:firstRowLastColumn="0" w:lastRowFirstColumn="0" w:lastRowLastColumn="0"/>
              <w:rPr>
                <w:lang w:val="en-GB" w:eastAsia="en-US" w:bidi="th-TH"/>
              </w:rPr>
            </w:pPr>
            <w:r>
              <w:rPr>
                <w:lang w:val="en-GB" w:eastAsia="en-US" w:bidi="th-TH"/>
              </w:rPr>
              <w:t>Yellow green strip</w:t>
            </w:r>
          </w:p>
        </w:tc>
      </w:tr>
    </w:tbl>
    <w:p w14:paraId="434BB5D2" w14:textId="3758D600" w:rsidR="001E579C" w:rsidRDefault="001E579C" w:rsidP="001E579C">
      <w:pPr>
        <w:pStyle w:val="Caption"/>
        <w:jc w:val="center"/>
      </w:pPr>
      <w:bookmarkStart w:id="743" w:name="_Toc491108685"/>
      <w:bookmarkStart w:id="744" w:name="_Toc491988760"/>
      <w:r>
        <w:t xml:space="preserve">Table </w:t>
      </w:r>
      <w:fldSimple w:instr=" SEQ Table \* ARABIC ">
        <w:r w:rsidR="006E34F4">
          <w:rPr>
            <w:noProof/>
          </w:rPr>
          <w:t>15</w:t>
        </w:r>
      </w:fldSimple>
      <w:r>
        <w:t xml:space="preserve"> </w:t>
      </w:r>
      <w:r w:rsidRPr="002666D6">
        <w:t>Technical Cable</w:t>
      </w:r>
      <w:r>
        <w:t>'s</w:t>
      </w:r>
      <w:r w:rsidRPr="002666D6">
        <w:t xml:space="preserve"> </w:t>
      </w:r>
      <w:proofErr w:type="spellStart"/>
      <w:r w:rsidRPr="002666D6">
        <w:t>Spesification</w:t>
      </w:r>
      <w:proofErr w:type="spellEnd"/>
      <w:r w:rsidRPr="002666D6">
        <w:t xml:space="preserve"> for Power and Chassis Grounding</w:t>
      </w:r>
      <w:bookmarkEnd w:id="743"/>
      <w:bookmarkEnd w:id="744"/>
    </w:p>
    <w:p w14:paraId="30994BF8" w14:textId="77777777" w:rsidR="00486219" w:rsidRPr="00486219" w:rsidRDefault="00486219" w:rsidP="00486219"/>
    <w:p w14:paraId="2986B109" w14:textId="04042AA9" w:rsidR="00486219" w:rsidRDefault="00486219" w:rsidP="00281992">
      <w:pPr>
        <w:pStyle w:val="TCText"/>
      </w:pPr>
      <w:bookmarkStart w:id="745" w:name="_Toc491111744"/>
      <w:bookmarkStart w:id="746" w:name="_Toc492278951"/>
      <w:r>
        <w:t>Earthing</w:t>
      </w:r>
      <w:bookmarkEnd w:id="745"/>
      <w:r>
        <w:t xml:space="preserve"> System</w:t>
      </w:r>
      <w:bookmarkEnd w:id="746"/>
    </w:p>
    <w:p w14:paraId="2F4260A4" w14:textId="77777777" w:rsidR="00486219" w:rsidRDefault="00486219" w:rsidP="00486219">
      <w:pPr>
        <w:pStyle w:val="TCHeading111"/>
        <w:numPr>
          <w:ilvl w:val="2"/>
          <w:numId w:val="8"/>
        </w:numPr>
        <w:spacing w:line="360" w:lineRule="auto"/>
      </w:pPr>
      <w:bookmarkStart w:id="747" w:name="_Toc491111745"/>
      <w:bookmarkStart w:id="748" w:name="_Toc492278952"/>
      <w:r>
        <w:t>Introduction</w:t>
      </w:r>
      <w:bookmarkEnd w:id="747"/>
      <w:bookmarkEnd w:id="748"/>
    </w:p>
    <w:p w14:paraId="20823A2A" w14:textId="77777777" w:rsidR="00486219" w:rsidRPr="00D66967" w:rsidRDefault="00486219" w:rsidP="00985E16">
      <w:pPr>
        <w:pStyle w:val="TCHeading111"/>
        <w:numPr>
          <w:ilvl w:val="0"/>
          <w:numId w:val="0"/>
        </w:numPr>
        <w:spacing w:line="360" w:lineRule="auto"/>
        <w:outlineLvl w:val="9"/>
        <w:rPr>
          <w:rStyle w:val="fontstyle01"/>
          <w:rFonts w:ascii="Arial" w:hAnsi="Arial" w:cs="Arial"/>
          <w:b w:val="0"/>
          <w:sz w:val="22"/>
          <w:szCs w:val="22"/>
        </w:rPr>
      </w:pPr>
      <w:bookmarkStart w:id="749" w:name="_Toc491111746"/>
      <w:bookmarkStart w:id="750" w:name="_Toc491953069"/>
      <w:r w:rsidRPr="00D66967">
        <w:rPr>
          <w:rFonts w:cs="Arial"/>
          <w:b w:val="0"/>
          <w:color w:val="333333"/>
          <w:szCs w:val="22"/>
          <w:shd w:val="clear" w:color="auto" w:fill="FFFFFF"/>
        </w:rPr>
        <w:t>Earthing (grounding) is an important part of electrical design.</w:t>
      </w:r>
      <w:bookmarkEnd w:id="749"/>
      <w:bookmarkEnd w:id="750"/>
      <w:r w:rsidRPr="00D66967">
        <w:rPr>
          <w:rFonts w:cs="Arial"/>
          <w:b w:val="0"/>
          <w:color w:val="333333"/>
          <w:szCs w:val="22"/>
          <w:shd w:val="clear" w:color="auto" w:fill="FFFFFF"/>
        </w:rPr>
        <w:t xml:space="preserve"> </w:t>
      </w:r>
    </w:p>
    <w:p w14:paraId="3EFE14C8" w14:textId="77777777" w:rsidR="00486219" w:rsidRPr="00D66967" w:rsidRDefault="00486219" w:rsidP="00985E16">
      <w:pPr>
        <w:spacing w:line="360" w:lineRule="auto"/>
        <w:jc w:val="both"/>
        <w:rPr>
          <w:rFonts w:cs="Arial"/>
          <w:szCs w:val="22"/>
          <w:lang w:val="en-GB" w:eastAsia="en-US" w:bidi="th-TH"/>
        </w:rPr>
      </w:pPr>
      <w:r w:rsidRPr="00D66967">
        <w:rPr>
          <w:rFonts w:cs="Arial"/>
          <w:color w:val="000000"/>
          <w:szCs w:val="22"/>
        </w:rPr>
        <w:t>Earthing system is an electrical bond between a</w:t>
      </w:r>
      <w:r>
        <w:rPr>
          <w:rFonts w:cs="Arial"/>
          <w:color w:val="000000"/>
          <w:szCs w:val="22"/>
        </w:rPr>
        <w:t xml:space="preserve"> </w:t>
      </w:r>
      <w:r w:rsidRPr="00D66967">
        <w:rPr>
          <w:rFonts w:cs="Arial"/>
          <w:color w:val="000000"/>
          <w:szCs w:val="22"/>
        </w:rPr>
        <w:t>given point in a network, installation or machine and an</w:t>
      </w:r>
      <w:r>
        <w:rPr>
          <w:rFonts w:cs="Arial"/>
          <w:color w:val="000000"/>
          <w:szCs w:val="22"/>
        </w:rPr>
        <w:t xml:space="preserve"> </w:t>
      </w:r>
      <w:r w:rsidRPr="00D66967">
        <w:rPr>
          <w:rFonts w:cs="Arial"/>
          <w:color w:val="000000"/>
          <w:szCs w:val="22"/>
        </w:rPr>
        <w:t xml:space="preserve">earth electrode. </w:t>
      </w:r>
    </w:p>
    <w:p w14:paraId="347006FC" w14:textId="77777777" w:rsidR="00486219" w:rsidRPr="00D66967" w:rsidRDefault="00486219" w:rsidP="00985E16">
      <w:pPr>
        <w:shd w:val="clear" w:color="auto" w:fill="FFFFFF"/>
        <w:spacing w:before="0" w:after="150" w:line="360" w:lineRule="auto"/>
        <w:jc w:val="both"/>
        <w:rPr>
          <w:rFonts w:eastAsia="Times New Roman" w:cs="Arial"/>
          <w:color w:val="333333"/>
          <w:szCs w:val="22"/>
          <w:lang w:val="en-GB" w:eastAsia="en-GB"/>
        </w:rPr>
      </w:pPr>
      <w:r w:rsidRPr="00D66967">
        <w:rPr>
          <w:rFonts w:eastAsia="Times New Roman" w:cs="Arial"/>
          <w:color w:val="333333"/>
          <w:szCs w:val="22"/>
          <w:lang w:val="en-GB" w:eastAsia="en-GB"/>
        </w:rPr>
        <w:t>The purpose of earthing systems is to:</w:t>
      </w:r>
    </w:p>
    <w:p w14:paraId="48C8D294" w14:textId="77777777" w:rsidR="00486219" w:rsidRPr="00D66967" w:rsidRDefault="00486219" w:rsidP="00985E16">
      <w:pPr>
        <w:pStyle w:val="ListParagraph"/>
        <w:numPr>
          <w:ilvl w:val="0"/>
          <w:numId w:val="81"/>
        </w:numPr>
        <w:shd w:val="clear" w:color="auto" w:fill="FFFFFF"/>
        <w:spacing w:before="100" w:beforeAutospacing="1" w:after="100" w:afterAutospacing="1" w:line="360" w:lineRule="auto"/>
        <w:jc w:val="both"/>
        <w:rPr>
          <w:rFonts w:eastAsia="Times New Roman" w:cs="Arial"/>
          <w:color w:val="333333"/>
          <w:szCs w:val="22"/>
          <w:lang w:val="en-GB" w:eastAsia="en-GB"/>
        </w:rPr>
      </w:pPr>
      <w:r w:rsidRPr="00D66967">
        <w:rPr>
          <w:rFonts w:eastAsia="Times New Roman" w:cs="Arial"/>
          <w:color w:val="333333"/>
          <w:szCs w:val="22"/>
          <w:lang w:val="en-GB" w:eastAsia="en-GB"/>
        </w:rPr>
        <w:t>Prevent hazardous voltages due to system faults</w:t>
      </w:r>
    </w:p>
    <w:p w14:paraId="5B435A38" w14:textId="77777777" w:rsidR="00486219" w:rsidRPr="00D66967" w:rsidRDefault="00486219" w:rsidP="00985E16">
      <w:pPr>
        <w:pStyle w:val="ListParagraph"/>
        <w:numPr>
          <w:ilvl w:val="0"/>
          <w:numId w:val="81"/>
        </w:numPr>
        <w:shd w:val="clear" w:color="auto" w:fill="FFFFFF"/>
        <w:spacing w:before="100" w:beforeAutospacing="1" w:after="100" w:afterAutospacing="1" w:line="360" w:lineRule="auto"/>
        <w:jc w:val="both"/>
        <w:rPr>
          <w:rFonts w:eastAsia="Times New Roman" w:cs="Arial"/>
          <w:color w:val="333333"/>
          <w:szCs w:val="22"/>
          <w:lang w:val="en-GB" w:eastAsia="en-GB"/>
        </w:rPr>
      </w:pPr>
      <w:r w:rsidRPr="00D66967">
        <w:rPr>
          <w:rFonts w:eastAsia="Times New Roman" w:cs="Arial"/>
          <w:color w:val="333333"/>
          <w:szCs w:val="22"/>
          <w:lang w:val="en-GB" w:eastAsia="en-GB"/>
        </w:rPr>
        <w:t>Prevent disturbances to electronics</w:t>
      </w:r>
    </w:p>
    <w:p w14:paraId="41E90A1C" w14:textId="77777777" w:rsidR="00486219" w:rsidRPr="00D66967" w:rsidRDefault="00486219" w:rsidP="00985E16">
      <w:pPr>
        <w:pStyle w:val="ListParagraph"/>
        <w:numPr>
          <w:ilvl w:val="0"/>
          <w:numId w:val="81"/>
        </w:numPr>
        <w:shd w:val="clear" w:color="auto" w:fill="FFFFFF"/>
        <w:spacing w:before="100" w:beforeAutospacing="1" w:after="100" w:afterAutospacing="1" w:line="360" w:lineRule="auto"/>
        <w:jc w:val="both"/>
        <w:rPr>
          <w:rFonts w:eastAsia="Times New Roman" w:cs="Arial"/>
          <w:color w:val="333333"/>
          <w:szCs w:val="22"/>
          <w:lang w:val="en-GB" w:eastAsia="en-GB"/>
        </w:rPr>
      </w:pPr>
      <w:r w:rsidRPr="00D66967">
        <w:rPr>
          <w:rFonts w:eastAsia="Times New Roman" w:cs="Arial"/>
          <w:color w:val="333333"/>
          <w:szCs w:val="22"/>
          <w:lang w:val="en-GB" w:eastAsia="en-GB"/>
        </w:rPr>
        <w:t>Minimise danger and damage due to lightning strikes</w:t>
      </w:r>
    </w:p>
    <w:p w14:paraId="2435A000" w14:textId="77777777" w:rsidR="00486219" w:rsidRPr="00B51420" w:rsidRDefault="00486219" w:rsidP="00985E16">
      <w:pPr>
        <w:pStyle w:val="ListParagraph"/>
        <w:numPr>
          <w:ilvl w:val="0"/>
          <w:numId w:val="81"/>
        </w:numPr>
        <w:shd w:val="clear" w:color="auto" w:fill="FFFFFF"/>
        <w:spacing w:before="100" w:beforeAutospacing="1" w:after="100" w:afterAutospacing="1" w:line="360" w:lineRule="auto"/>
        <w:jc w:val="both"/>
        <w:rPr>
          <w:rFonts w:eastAsia="Times New Roman" w:cs="Arial"/>
          <w:color w:val="333333"/>
          <w:szCs w:val="22"/>
          <w:lang w:val="en-GB" w:eastAsia="en-GB"/>
        </w:rPr>
      </w:pPr>
      <w:r w:rsidRPr="00D66967">
        <w:rPr>
          <w:rFonts w:eastAsia="Times New Roman" w:cs="Arial"/>
          <w:color w:val="333333"/>
          <w:szCs w:val="22"/>
          <w:lang w:val="en-GB" w:eastAsia="en-GB"/>
        </w:rPr>
        <w:t>Ensure the fast operation of protection devices</w:t>
      </w:r>
    </w:p>
    <w:p w14:paraId="3847F2F2" w14:textId="77777777" w:rsidR="00486219" w:rsidRDefault="00486219" w:rsidP="00985E16">
      <w:pPr>
        <w:pStyle w:val="TCHeading111"/>
        <w:numPr>
          <w:ilvl w:val="2"/>
          <w:numId w:val="80"/>
        </w:numPr>
        <w:spacing w:line="360" w:lineRule="auto"/>
      </w:pPr>
      <w:bookmarkStart w:id="751" w:name="_Toc491111747"/>
      <w:bookmarkStart w:id="752" w:name="_Toc492278953"/>
      <w:r>
        <w:t>Grounding of SCADA Equipment</w:t>
      </w:r>
      <w:bookmarkEnd w:id="751"/>
      <w:bookmarkEnd w:id="752"/>
    </w:p>
    <w:p w14:paraId="3B400AAD" w14:textId="788C8943" w:rsidR="00486219" w:rsidRDefault="00486219" w:rsidP="00985E16">
      <w:pPr>
        <w:spacing w:line="360" w:lineRule="auto"/>
        <w:jc w:val="both"/>
        <w:rPr>
          <w:rStyle w:val="fontstyle01"/>
          <w:rFonts w:ascii="Arial" w:hAnsi="Arial" w:cs="Arial"/>
          <w:sz w:val="22"/>
          <w:szCs w:val="22"/>
        </w:rPr>
      </w:pPr>
      <w:r w:rsidRPr="00D52400">
        <w:rPr>
          <w:rStyle w:val="fontstyle01"/>
          <w:rFonts w:ascii="Arial" w:hAnsi="Arial" w:cs="Arial"/>
          <w:sz w:val="22"/>
          <w:szCs w:val="22"/>
        </w:rPr>
        <w:t xml:space="preserve">All the electrical apparatus </w:t>
      </w:r>
      <w:r>
        <w:rPr>
          <w:rStyle w:val="fontstyle01"/>
          <w:rFonts w:ascii="Arial" w:hAnsi="Arial" w:cs="Arial"/>
          <w:sz w:val="22"/>
          <w:szCs w:val="22"/>
        </w:rPr>
        <w:t xml:space="preserve">SCADA </w:t>
      </w:r>
      <w:r w:rsidRPr="00D52400">
        <w:rPr>
          <w:rStyle w:val="fontstyle01"/>
          <w:rFonts w:ascii="Arial" w:hAnsi="Arial" w:cs="Arial"/>
          <w:sz w:val="22"/>
          <w:szCs w:val="22"/>
        </w:rPr>
        <w:t>which required common ground will be bonded to the</w:t>
      </w:r>
      <w:r>
        <w:rPr>
          <w:rStyle w:val="fontstyle01"/>
          <w:rFonts w:ascii="Arial" w:hAnsi="Arial" w:cs="Arial"/>
          <w:sz w:val="22"/>
          <w:szCs w:val="22"/>
        </w:rPr>
        <w:t xml:space="preserve"> </w:t>
      </w:r>
      <w:r w:rsidRPr="00D52400">
        <w:rPr>
          <w:rStyle w:val="fontstyle01"/>
          <w:rFonts w:ascii="Arial" w:hAnsi="Arial" w:cs="Arial"/>
          <w:sz w:val="22"/>
          <w:szCs w:val="22"/>
        </w:rPr>
        <w:t>earth bar using the copper cable in PVC sheath. The method of the bonding will be</w:t>
      </w:r>
      <w:r>
        <w:rPr>
          <w:rStyle w:val="fontstyle01"/>
          <w:rFonts w:ascii="Arial" w:hAnsi="Arial" w:cs="Arial"/>
          <w:sz w:val="22"/>
          <w:szCs w:val="22"/>
        </w:rPr>
        <w:t xml:space="preserve"> </w:t>
      </w:r>
      <w:r w:rsidRPr="00D52400">
        <w:rPr>
          <w:rStyle w:val="fontstyle01"/>
          <w:rFonts w:ascii="Arial" w:hAnsi="Arial" w:cs="Arial"/>
          <w:sz w:val="22"/>
          <w:szCs w:val="22"/>
        </w:rPr>
        <w:t>based on a crimped lug bolted at both end of the copper cable between the earth bar and the</w:t>
      </w:r>
      <w:r>
        <w:rPr>
          <w:rStyle w:val="fontstyle01"/>
          <w:rFonts w:ascii="Arial" w:hAnsi="Arial" w:cs="Arial"/>
          <w:sz w:val="22"/>
          <w:szCs w:val="22"/>
        </w:rPr>
        <w:t xml:space="preserve"> </w:t>
      </w:r>
      <w:r w:rsidRPr="00D52400">
        <w:rPr>
          <w:rStyle w:val="fontstyle01"/>
          <w:rFonts w:ascii="Arial" w:hAnsi="Arial" w:cs="Arial"/>
          <w:sz w:val="22"/>
          <w:szCs w:val="22"/>
        </w:rPr>
        <w:t>electrical apparatus.</w:t>
      </w:r>
    </w:p>
    <w:p w14:paraId="22E663BE" w14:textId="77777777" w:rsidR="00486219" w:rsidRDefault="00486219" w:rsidP="00486219">
      <w:pPr>
        <w:rPr>
          <w:noProof/>
          <w:lang w:val="en-GB" w:eastAsia="en-GB"/>
        </w:rPr>
      </w:pPr>
    </w:p>
    <w:p w14:paraId="7B8D4224" w14:textId="77777777" w:rsidR="00486219" w:rsidRDefault="00486219" w:rsidP="00486219">
      <w:pPr>
        <w:keepNext/>
        <w:jc w:val="center"/>
      </w:pPr>
      <w:r>
        <w:rPr>
          <w:noProof/>
          <w:lang w:val="en-GB" w:eastAsia="en-GB"/>
        </w:rPr>
        <w:lastRenderedPageBreak/>
        <w:drawing>
          <wp:inline distT="0" distB="0" distL="0" distR="0" wp14:anchorId="641B2B2F" wp14:editId="01549A8C">
            <wp:extent cx="3333750" cy="1942689"/>
            <wp:effectExtent l="0" t="0" r="0" b="635"/>
            <wp:docPr id="3813" name="Picture 3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44108" t="29902" r="32037" b="45383"/>
                    <a:stretch/>
                  </pic:blipFill>
                  <pic:spPr bwMode="auto">
                    <a:xfrm>
                      <a:off x="0" y="0"/>
                      <a:ext cx="3344283" cy="1948827"/>
                    </a:xfrm>
                    <a:prstGeom prst="rect">
                      <a:avLst/>
                    </a:prstGeom>
                    <a:ln>
                      <a:noFill/>
                    </a:ln>
                    <a:extLst>
                      <a:ext uri="{53640926-AAD7-44D8-BBD7-CCE9431645EC}">
                        <a14:shadowObscured xmlns:a14="http://schemas.microsoft.com/office/drawing/2010/main"/>
                      </a:ext>
                    </a:extLst>
                  </pic:spPr>
                </pic:pic>
              </a:graphicData>
            </a:graphic>
          </wp:inline>
        </w:drawing>
      </w:r>
    </w:p>
    <w:p w14:paraId="752F6246" w14:textId="4827D4DD" w:rsidR="00486219" w:rsidRDefault="00486219" w:rsidP="00486219">
      <w:pPr>
        <w:pStyle w:val="Caption"/>
        <w:jc w:val="center"/>
        <w:rPr>
          <w:noProof/>
          <w:lang w:val="en-GB" w:eastAsia="en-GB"/>
        </w:rPr>
      </w:pPr>
      <w:bookmarkStart w:id="753" w:name="_Toc491113276"/>
      <w:bookmarkStart w:id="754" w:name="_Toc491988688"/>
      <w:r>
        <w:t xml:space="preserve">Figure </w:t>
      </w:r>
      <w:fldSimple w:instr=" SEQ Figure \* ARABIC ">
        <w:r w:rsidR="006E34F4">
          <w:rPr>
            <w:noProof/>
          </w:rPr>
          <w:t>37</w:t>
        </w:r>
      </w:fldSimple>
      <w:r>
        <w:t xml:space="preserve"> Detail of Ground Connection</w:t>
      </w:r>
      <w:bookmarkEnd w:id="753"/>
      <w:bookmarkEnd w:id="754"/>
    </w:p>
    <w:p w14:paraId="35DA19BB" w14:textId="77777777" w:rsidR="00486219" w:rsidRDefault="00486219" w:rsidP="00985E16">
      <w:pPr>
        <w:jc w:val="both"/>
        <w:rPr>
          <w:noProof/>
          <w:lang w:val="en-GB" w:eastAsia="en-GB"/>
        </w:rPr>
      </w:pPr>
    </w:p>
    <w:p w14:paraId="0B19EFFB" w14:textId="77777777" w:rsidR="00486219" w:rsidRDefault="00486219" w:rsidP="00985E16">
      <w:pPr>
        <w:spacing w:line="360" w:lineRule="auto"/>
        <w:jc w:val="both"/>
        <w:rPr>
          <w:rStyle w:val="fontstyle01"/>
          <w:rFonts w:ascii="Arial" w:hAnsi="Arial" w:cs="Arial"/>
          <w:sz w:val="22"/>
          <w:szCs w:val="22"/>
        </w:rPr>
      </w:pPr>
      <w:r w:rsidRPr="00D52400">
        <w:rPr>
          <w:rStyle w:val="fontstyle01"/>
          <w:rFonts w:ascii="Arial" w:hAnsi="Arial" w:cs="Arial"/>
          <w:sz w:val="22"/>
          <w:szCs w:val="22"/>
        </w:rPr>
        <w:t>Besides bonding the electrical apparatus, the metallic chassis of t</w:t>
      </w:r>
      <w:r>
        <w:rPr>
          <w:rStyle w:val="fontstyle01"/>
          <w:rFonts w:ascii="Arial" w:hAnsi="Arial" w:cs="Arial"/>
          <w:sz w:val="22"/>
          <w:szCs w:val="22"/>
        </w:rPr>
        <w:t xml:space="preserve">he apparatus such as panel door </w:t>
      </w:r>
      <w:r w:rsidRPr="00D52400">
        <w:rPr>
          <w:rStyle w:val="fontstyle01"/>
          <w:rFonts w:ascii="Arial" w:hAnsi="Arial" w:cs="Arial"/>
          <w:sz w:val="22"/>
          <w:szCs w:val="22"/>
        </w:rPr>
        <w:t xml:space="preserve">mounting plate inside the panel will be bonded to the earth </w:t>
      </w:r>
      <w:r>
        <w:rPr>
          <w:rStyle w:val="fontstyle01"/>
          <w:rFonts w:ascii="Arial" w:hAnsi="Arial" w:cs="Arial"/>
          <w:sz w:val="22"/>
          <w:szCs w:val="22"/>
        </w:rPr>
        <w:t xml:space="preserve">bus </w:t>
      </w:r>
      <w:r w:rsidRPr="00D52400">
        <w:rPr>
          <w:rStyle w:val="fontstyle01"/>
          <w:rFonts w:ascii="Arial" w:hAnsi="Arial" w:cs="Arial"/>
          <w:sz w:val="22"/>
          <w:szCs w:val="22"/>
        </w:rPr>
        <w:t>bar.</w:t>
      </w:r>
      <w:r w:rsidRPr="00D52400">
        <w:rPr>
          <w:rFonts w:cs="Arial"/>
          <w:color w:val="000000"/>
          <w:szCs w:val="22"/>
        </w:rPr>
        <w:br/>
      </w:r>
    </w:p>
    <w:p w14:paraId="7D1829E0" w14:textId="77777777" w:rsidR="00486219" w:rsidRDefault="00486219" w:rsidP="00486219">
      <w:pPr>
        <w:keepNext/>
        <w:jc w:val="center"/>
      </w:pPr>
      <w:r>
        <w:rPr>
          <w:noProof/>
          <w:lang w:val="en-GB" w:eastAsia="en-GB"/>
        </w:rPr>
        <w:drawing>
          <wp:inline distT="0" distB="0" distL="0" distR="0" wp14:anchorId="25B992A0" wp14:editId="5B3ACC95">
            <wp:extent cx="2828925" cy="2228263"/>
            <wp:effectExtent l="0" t="0" r="0" b="635"/>
            <wp:docPr id="3814" name="Picture 3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39989" t="41192" r="34954" b="23719"/>
                    <a:stretch/>
                  </pic:blipFill>
                  <pic:spPr bwMode="auto">
                    <a:xfrm>
                      <a:off x="0" y="0"/>
                      <a:ext cx="2832779" cy="2231299"/>
                    </a:xfrm>
                    <a:prstGeom prst="rect">
                      <a:avLst/>
                    </a:prstGeom>
                    <a:ln>
                      <a:noFill/>
                    </a:ln>
                    <a:extLst>
                      <a:ext uri="{53640926-AAD7-44D8-BBD7-CCE9431645EC}">
                        <a14:shadowObscured xmlns:a14="http://schemas.microsoft.com/office/drawing/2010/main"/>
                      </a:ext>
                    </a:extLst>
                  </pic:spPr>
                </pic:pic>
              </a:graphicData>
            </a:graphic>
          </wp:inline>
        </w:drawing>
      </w:r>
    </w:p>
    <w:p w14:paraId="230B7156" w14:textId="0EDC4D80" w:rsidR="00486219" w:rsidRDefault="00486219" w:rsidP="00486219">
      <w:pPr>
        <w:pStyle w:val="Caption"/>
        <w:jc w:val="center"/>
        <w:rPr>
          <w:noProof/>
          <w:lang w:val="en-GB" w:eastAsia="en-GB"/>
        </w:rPr>
      </w:pPr>
      <w:bookmarkStart w:id="755" w:name="_Toc491113277"/>
      <w:bookmarkStart w:id="756" w:name="_Toc491988689"/>
      <w:r>
        <w:t xml:space="preserve">Figure </w:t>
      </w:r>
      <w:fldSimple w:instr=" SEQ Figure \* ARABIC ">
        <w:r w:rsidR="006E34F4">
          <w:rPr>
            <w:noProof/>
          </w:rPr>
          <w:t>38</w:t>
        </w:r>
      </w:fldSimple>
      <w:r>
        <w:t xml:space="preserve"> Ground Bus Bar Connection Details</w:t>
      </w:r>
      <w:bookmarkEnd w:id="755"/>
      <w:bookmarkEnd w:id="756"/>
    </w:p>
    <w:p w14:paraId="0907A692" w14:textId="77777777" w:rsidR="00486219" w:rsidRDefault="00486219" w:rsidP="00486219">
      <w:pPr>
        <w:rPr>
          <w:rStyle w:val="fontstyle01"/>
          <w:rFonts w:ascii="Arial" w:hAnsi="Arial" w:cs="Arial"/>
          <w:sz w:val="22"/>
          <w:szCs w:val="22"/>
        </w:rPr>
      </w:pPr>
    </w:p>
    <w:p w14:paraId="13E794CC" w14:textId="77777777" w:rsidR="00486219" w:rsidRDefault="00486219" w:rsidP="00486219"/>
    <w:p w14:paraId="36440B16" w14:textId="77777777" w:rsidR="00486219" w:rsidRPr="00CF23D6" w:rsidRDefault="00486219" w:rsidP="00985E16">
      <w:pPr>
        <w:jc w:val="both"/>
        <w:rPr>
          <w:lang w:val="en-GB" w:eastAsia="en-US" w:bidi="th-TH"/>
        </w:rPr>
      </w:pPr>
      <w:r w:rsidRPr="00730F29">
        <w:rPr>
          <w:lang w:val="en-GB" w:eastAsia="en-US" w:bidi="th-TH"/>
        </w:rPr>
        <w:t xml:space="preserve">The ohmic requirement for the main earth </w:t>
      </w:r>
      <w:r>
        <w:rPr>
          <w:lang w:val="en-GB" w:eastAsia="en-US" w:bidi="th-TH"/>
        </w:rPr>
        <w:t xml:space="preserve">bar </w:t>
      </w:r>
      <w:r w:rsidRPr="00730F29">
        <w:rPr>
          <w:lang w:val="en-GB" w:eastAsia="en-US" w:bidi="th-TH"/>
        </w:rPr>
        <w:t>terminal (provided by others) shall be not more than 1</w:t>
      </w:r>
      <w:r>
        <w:rPr>
          <w:lang w:val="en-GB" w:eastAsia="en-US" w:bidi="th-TH"/>
        </w:rPr>
        <w:t xml:space="preserve"> </w:t>
      </w:r>
      <w:r w:rsidRPr="00730F29">
        <w:rPr>
          <w:lang w:val="en-GB" w:eastAsia="en-US" w:bidi="th-TH"/>
        </w:rPr>
        <w:t>ohm.</w:t>
      </w:r>
    </w:p>
    <w:p w14:paraId="6B6A0E93" w14:textId="77777777" w:rsidR="00486219" w:rsidRDefault="00486219" w:rsidP="00486219">
      <w:pPr>
        <w:pStyle w:val="ic"/>
      </w:pPr>
    </w:p>
    <w:p w14:paraId="5EBE1776" w14:textId="77777777" w:rsidR="00486219" w:rsidRDefault="00486219" w:rsidP="00486219">
      <w:pPr>
        <w:pStyle w:val="ic"/>
      </w:pPr>
    </w:p>
    <w:p w14:paraId="5873B2D1" w14:textId="6F7592F1" w:rsidR="00157F62" w:rsidRPr="002B5704" w:rsidRDefault="00157F62" w:rsidP="00281992">
      <w:pPr>
        <w:pStyle w:val="TCText"/>
      </w:pPr>
      <w:r w:rsidRPr="002B5704">
        <w:br w:type="page"/>
      </w:r>
    </w:p>
    <w:p w14:paraId="699FEE7D" w14:textId="77777777" w:rsidR="001567C8" w:rsidRPr="007531CD" w:rsidRDefault="001567C8" w:rsidP="005B56B0">
      <w:pPr>
        <w:pStyle w:val="Heading1"/>
        <w:keepLines w:val="0"/>
        <w:numPr>
          <w:ilvl w:val="0"/>
          <w:numId w:val="8"/>
        </w:numPr>
        <w:tabs>
          <w:tab w:val="left" w:pos="0"/>
          <w:tab w:val="left" w:pos="709"/>
        </w:tabs>
        <w:spacing w:before="500" w:after="200" w:line="400" w:lineRule="exact"/>
      </w:pPr>
      <w:bookmarkStart w:id="757" w:name="_Toc490126461"/>
      <w:bookmarkStart w:id="758" w:name="_Toc492278954"/>
      <w:r w:rsidRPr="007531CD">
        <w:lastRenderedPageBreak/>
        <w:t>Electromagnetic compatibility</w:t>
      </w:r>
      <w:bookmarkEnd w:id="757"/>
      <w:bookmarkEnd w:id="758"/>
    </w:p>
    <w:p w14:paraId="378D2733" w14:textId="77777777" w:rsidR="001567C8" w:rsidRPr="002B5704" w:rsidRDefault="001567C8" w:rsidP="00157F62">
      <w:pPr>
        <w:spacing w:line="360" w:lineRule="auto"/>
        <w:jc w:val="both"/>
        <w:rPr>
          <w:rFonts w:cs="Arial"/>
          <w:lang w:val="id-ID"/>
        </w:rPr>
      </w:pPr>
      <w:r w:rsidRPr="002B5704">
        <w:rPr>
          <w:rFonts w:cs="Arial"/>
          <w:lang w:val="id-ID"/>
        </w:rPr>
        <w:t>Electromagnetic compatibility is the condition that prevails when telecommunications equipment is performing its individually designed function in a common electromagnetic environment without causing or suffering unacceptable degradation due to unintentional electromagnetic interference to or from other equipment in the same environment.</w:t>
      </w:r>
    </w:p>
    <w:p w14:paraId="3D2597AF" w14:textId="76DA7C21" w:rsidR="001567C8" w:rsidRDefault="001567C8" w:rsidP="00157F62">
      <w:pPr>
        <w:spacing w:line="360" w:lineRule="auto"/>
        <w:jc w:val="both"/>
        <w:rPr>
          <w:rFonts w:cs="Arial"/>
          <w:lang w:val="id-ID"/>
        </w:rPr>
      </w:pPr>
      <w:r w:rsidRPr="002B5704">
        <w:rPr>
          <w:rFonts w:cs="Arial"/>
          <w:lang w:val="id-ID"/>
        </w:rPr>
        <w:t xml:space="preserve">The SCADA </w:t>
      </w:r>
      <w:r w:rsidR="00980584">
        <w:rPr>
          <w:rFonts w:cs="Arial"/>
          <w:lang w:val="en-GB"/>
        </w:rPr>
        <w:t xml:space="preserve">system </w:t>
      </w:r>
      <w:r w:rsidRPr="002B5704">
        <w:rPr>
          <w:rFonts w:cs="Arial"/>
          <w:lang w:val="id-ID"/>
        </w:rPr>
        <w:t>equipment provided in the Jakarta LRT project will be electromagnetically compatible with their environments and in accordance to the EMC standards as stated in the contract. SCADA system in this project, regarding from compliance matrix in previous section, will be according to BS EN 61000 - Electromagnetic compatibility (EMC).</w:t>
      </w:r>
    </w:p>
    <w:p w14:paraId="77C574C4" w14:textId="77777777" w:rsidR="00980584" w:rsidRDefault="00980584" w:rsidP="00157F62">
      <w:pPr>
        <w:spacing w:line="360" w:lineRule="auto"/>
        <w:jc w:val="both"/>
        <w:rPr>
          <w:rFonts w:cs="Arial"/>
          <w:lang w:val="id-ID"/>
        </w:rPr>
      </w:pPr>
    </w:p>
    <w:p w14:paraId="6D1D6967" w14:textId="77777777" w:rsidR="00980584" w:rsidRDefault="00980584" w:rsidP="00157F62">
      <w:pPr>
        <w:spacing w:line="360" w:lineRule="auto"/>
        <w:jc w:val="both"/>
        <w:rPr>
          <w:rFonts w:cs="Arial"/>
          <w:lang w:val="id-ID"/>
        </w:rPr>
      </w:pPr>
    </w:p>
    <w:p w14:paraId="1C618B55" w14:textId="77777777" w:rsidR="00980584" w:rsidRDefault="00980584" w:rsidP="00157F62">
      <w:pPr>
        <w:spacing w:line="360" w:lineRule="auto"/>
        <w:jc w:val="both"/>
        <w:rPr>
          <w:rFonts w:cs="Arial"/>
          <w:lang w:val="id-ID"/>
        </w:rPr>
      </w:pPr>
    </w:p>
    <w:p w14:paraId="652AF98B" w14:textId="77777777" w:rsidR="00980584" w:rsidRDefault="00980584" w:rsidP="00157F62">
      <w:pPr>
        <w:spacing w:line="360" w:lineRule="auto"/>
        <w:jc w:val="both"/>
        <w:rPr>
          <w:rFonts w:cs="Arial"/>
          <w:lang w:val="id-ID"/>
        </w:rPr>
      </w:pPr>
    </w:p>
    <w:p w14:paraId="3CB43625" w14:textId="77777777" w:rsidR="00980584" w:rsidRDefault="00980584" w:rsidP="00157F62">
      <w:pPr>
        <w:spacing w:line="360" w:lineRule="auto"/>
        <w:jc w:val="both"/>
        <w:rPr>
          <w:rFonts w:cs="Arial"/>
          <w:lang w:val="id-ID"/>
        </w:rPr>
      </w:pPr>
    </w:p>
    <w:p w14:paraId="688DEB73" w14:textId="77777777" w:rsidR="00980584" w:rsidRDefault="00980584" w:rsidP="00157F62">
      <w:pPr>
        <w:spacing w:line="360" w:lineRule="auto"/>
        <w:jc w:val="both"/>
        <w:rPr>
          <w:rFonts w:cs="Arial"/>
          <w:lang w:val="id-ID"/>
        </w:rPr>
      </w:pPr>
    </w:p>
    <w:p w14:paraId="278E9BF5" w14:textId="77777777" w:rsidR="00980584" w:rsidRDefault="00980584" w:rsidP="00157F62">
      <w:pPr>
        <w:spacing w:line="360" w:lineRule="auto"/>
        <w:jc w:val="both"/>
        <w:rPr>
          <w:rFonts w:cs="Arial"/>
          <w:lang w:val="id-ID"/>
        </w:rPr>
      </w:pPr>
    </w:p>
    <w:p w14:paraId="2501BF2D" w14:textId="77777777" w:rsidR="00980584" w:rsidRDefault="00980584" w:rsidP="00157F62">
      <w:pPr>
        <w:spacing w:line="360" w:lineRule="auto"/>
        <w:jc w:val="both"/>
        <w:rPr>
          <w:rFonts w:cs="Arial"/>
          <w:lang w:val="id-ID"/>
        </w:rPr>
      </w:pPr>
    </w:p>
    <w:p w14:paraId="4F0FEB87" w14:textId="77777777" w:rsidR="00980584" w:rsidRDefault="00980584" w:rsidP="00157F62">
      <w:pPr>
        <w:spacing w:line="360" w:lineRule="auto"/>
        <w:jc w:val="both"/>
        <w:rPr>
          <w:rFonts w:cs="Arial"/>
          <w:lang w:val="id-ID"/>
        </w:rPr>
      </w:pPr>
    </w:p>
    <w:p w14:paraId="30CB6D24" w14:textId="77777777" w:rsidR="00980584" w:rsidRDefault="00980584" w:rsidP="00157F62">
      <w:pPr>
        <w:spacing w:line="360" w:lineRule="auto"/>
        <w:jc w:val="both"/>
        <w:rPr>
          <w:rFonts w:cs="Arial"/>
          <w:lang w:val="id-ID"/>
        </w:rPr>
      </w:pPr>
    </w:p>
    <w:p w14:paraId="0726C26B" w14:textId="77777777" w:rsidR="00980584" w:rsidRDefault="00980584" w:rsidP="00157F62">
      <w:pPr>
        <w:spacing w:line="360" w:lineRule="auto"/>
        <w:jc w:val="both"/>
        <w:rPr>
          <w:rFonts w:cs="Arial"/>
          <w:lang w:val="id-ID"/>
        </w:rPr>
      </w:pPr>
    </w:p>
    <w:p w14:paraId="74FD2928" w14:textId="77777777" w:rsidR="00980584" w:rsidRDefault="00980584" w:rsidP="00157F62">
      <w:pPr>
        <w:spacing w:line="360" w:lineRule="auto"/>
        <w:jc w:val="both"/>
        <w:rPr>
          <w:rFonts w:cs="Arial"/>
          <w:lang w:val="id-ID"/>
        </w:rPr>
      </w:pPr>
    </w:p>
    <w:p w14:paraId="2F20DCC4" w14:textId="77777777" w:rsidR="00980584" w:rsidRDefault="00980584" w:rsidP="00157F62">
      <w:pPr>
        <w:spacing w:line="360" w:lineRule="auto"/>
        <w:jc w:val="both"/>
        <w:rPr>
          <w:rFonts w:cs="Arial"/>
          <w:lang w:val="id-ID"/>
        </w:rPr>
      </w:pPr>
    </w:p>
    <w:p w14:paraId="1AC22126" w14:textId="77777777" w:rsidR="00980584" w:rsidRDefault="00980584" w:rsidP="00157F62">
      <w:pPr>
        <w:spacing w:line="360" w:lineRule="auto"/>
        <w:jc w:val="both"/>
        <w:rPr>
          <w:rFonts w:cs="Arial"/>
          <w:lang w:val="id-ID"/>
        </w:rPr>
      </w:pPr>
    </w:p>
    <w:p w14:paraId="247E6F65" w14:textId="77777777" w:rsidR="00980584" w:rsidRDefault="00980584" w:rsidP="00157F62">
      <w:pPr>
        <w:spacing w:line="360" w:lineRule="auto"/>
        <w:jc w:val="both"/>
        <w:rPr>
          <w:rFonts w:cs="Arial"/>
          <w:lang w:val="id-ID"/>
        </w:rPr>
      </w:pPr>
    </w:p>
    <w:p w14:paraId="7EA23C1F" w14:textId="77777777" w:rsidR="00980584" w:rsidRDefault="00980584" w:rsidP="00157F62">
      <w:pPr>
        <w:spacing w:line="360" w:lineRule="auto"/>
        <w:jc w:val="both"/>
        <w:rPr>
          <w:rFonts w:cs="Arial"/>
          <w:lang w:val="id-ID"/>
        </w:rPr>
        <w:sectPr w:rsidR="00980584" w:rsidSect="00157F62">
          <w:headerReference w:type="even" r:id="rId132"/>
          <w:headerReference w:type="default" r:id="rId133"/>
          <w:footerReference w:type="default" r:id="rId134"/>
          <w:headerReference w:type="first" r:id="rId135"/>
          <w:pgSz w:w="11909" w:h="16834" w:code="9"/>
          <w:pgMar w:top="1729" w:right="1440" w:bottom="1440" w:left="1729" w:header="720" w:footer="720" w:gutter="0"/>
          <w:pgNumType w:start="75"/>
          <w:cols w:space="720"/>
          <w:docGrid w:linePitch="360"/>
        </w:sectPr>
      </w:pPr>
    </w:p>
    <w:tbl>
      <w:tblPr>
        <w:tblW w:w="0" w:type="auto"/>
        <w:tblLayout w:type="fixed"/>
        <w:tblLook w:val="04A0" w:firstRow="1" w:lastRow="0" w:firstColumn="1" w:lastColumn="0" w:noHBand="0" w:noVBand="1"/>
      </w:tblPr>
      <w:tblGrid>
        <w:gridCol w:w="704"/>
        <w:gridCol w:w="3969"/>
        <w:gridCol w:w="4057"/>
        <w:gridCol w:w="4057"/>
      </w:tblGrid>
      <w:tr w:rsidR="00980584" w14:paraId="476A738D" w14:textId="77777777" w:rsidTr="00980584">
        <w:tc>
          <w:tcPr>
            <w:tcW w:w="704" w:type="dxa"/>
            <w:shd w:val="clear" w:color="auto" w:fill="007DEB" w:themeFill="background2" w:themeFillShade="80"/>
          </w:tcPr>
          <w:p w14:paraId="4CC94F60" w14:textId="19B0F560" w:rsidR="00980584" w:rsidRPr="00980584" w:rsidRDefault="00980584" w:rsidP="00FA01DF">
            <w:pPr>
              <w:spacing w:after="120"/>
              <w:rPr>
                <w:b/>
                <w:color w:val="FFFFFF" w:themeColor="background1"/>
              </w:rPr>
            </w:pPr>
            <w:r w:rsidRPr="00980584">
              <w:rPr>
                <w:b/>
                <w:color w:val="FFFFFF" w:themeColor="background1"/>
              </w:rPr>
              <w:lastRenderedPageBreak/>
              <w:t>No.</w:t>
            </w:r>
          </w:p>
        </w:tc>
        <w:tc>
          <w:tcPr>
            <w:tcW w:w="3969" w:type="dxa"/>
            <w:shd w:val="clear" w:color="auto" w:fill="007DEB" w:themeFill="background2" w:themeFillShade="80"/>
          </w:tcPr>
          <w:p w14:paraId="61F6E153" w14:textId="34C22C2F" w:rsidR="00980584" w:rsidRPr="00980584" w:rsidRDefault="00980584" w:rsidP="00FA01DF">
            <w:pPr>
              <w:spacing w:after="120"/>
              <w:rPr>
                <w:b/>
                <w:color w:val="FFFFFF" w:themeColor="background1"/>
              </w:rPr>
            </w:pPr>
            <w:r w:rsidRPr="00980584">
              <w:rPr>
                <w:b/>
                <w:color w:val="FFFFFF" w:themeColor="background1"/>
              </w:rPr>
              <w:t>Product</w:t>
            </w:r>
          </w:p>
        </w:tc>
        <w:tc>
          <w:tcPr>
            <w:tcW w:w="4057" w:type="dxa"/>
            <w:shd w:val="clear" w:color="auto" w:fill="007DEB" w:themeFill="background2" w:themeFillShade="80"/>
          </w:tcPr>
          <w:p w14:paraId="4F3D523F" w14:textId="51C1FA6C" w:rsidR="00980584" w:rsidRPr="00980584" w:rsidRDefault="00980584" w:rsidP="00980584">
            <w:pPr>
              <w:spacing w:after="120"/>
              <w:rPr>
                <w:b/>
                <w:color w:val="FFFFFF" w:themeColor="background1"/>
              </w:rPr>
            </w:pPr>
            <w:r w:rsidRPr="00980584">
              <w:rPr>
                <w:b/>
                <w:color w:val="FFFFFF" w:themeColor="background1"/>
              </w:rPr>
              <w:t>Part Number</w:t>
            </w:r>
          </w:p>
        </w:tc>
        <w:tc>
          <w:tcPr>
            <w:tcW w:w="4057" w:type="dxa"/>
            <w:shd w:val="clear" w:color="auto" w:fill="007DEB" w:themeFill="background2" w:themeFillShade="80"/>
          </w:tcPr>
          <w:p w14:paraId="572F29FB" w14:textId="22D7E372" w:rsidR="00980584" w:rsidRPr="00980584" w:rsidRDefault="00980584" w:rsidP="00980584">
            <w:pPr>
              <w:spacing w:after="120"/>
              <w:rPr>
                <w:b/>
                <w:color w:val="FFFFFF" w:themeColor="background1"/>
              </w:rPr>
            </w:pPr>
            <w:r w:rsidRPr="00980584">
              <w:rPr>
                <w:b/>
                <w:color w:val="FFFFFF" w:themeColor="background1"/>
              </w:rPr>
              <w:t xml:space="preserve">EMC Standard </w:t>
            </w:r>
          </w:p>
        </w:tc>
      </w:tr>
      <w:tr w:rsidR="00980584" w14:paraId="6E38039C" w14:textId="77777777" w:rsidTr="00980584">
        <w:tc>
          <w:tcPr>
            <w:tcW w:w="704" w:type="dxa"/>
          </w:tcPr>
          <w:p w14:paraId="59DFBB3E" w14:textId="488DCB10" w:rsidR="00980584" w:rsidRDefault="00B37282" w:rsidP="00686804">
            <w:pPr>
              <w:spacing w:after="120"/>
              <w:jc w:val="center"/>
            </w:pPr>
            <w:r>
              <w:t>1</w:t>
            </w:r>
          </w:p>
        </w:tc>
        <w:tc>
          <w:tcPr>
            <w:tcW w:w="3969" w:type="dxa"/>
          </w:tcPr>
          <w:p w14:paraId="771F1D40" w14:textId="5A92D2DD" w:rsidR="00980584" w:rsidRDefault="009418DE" w:rsidP="00FA01DF">
            <w:pPr>
              <w:spacing w:after="120"/>
            </w:pPr>
            <w:r>
              <w:t xml:space="preserve">Color </w:t>
            </w:r>
            <w:proofErr w:type="spellStart"/>
            <w:r>
              <w:t>Laserjet</w:t>
            </w:r>
            <w:proofErr w:type="spellEnd"/>
            <w:r>
              <w:t xml:space="preserve"> Printer</w:t>
            </w:r>
          </w:p>
        </w:tc>
        <w:tc>
          <w:tcPr>
            <w:tcW w:w="4057" w:type="dxa"/>
          </w:tcPr>
          <w:p w14:paraId="6D966219" w14:textId="4618A1D7" w:rsidR="00980584" w:rsidRDefault="009418DE" w:rsidP="00FA01DF">
            <w:pPr>
              <w:spacing w:after="120"/>
            </w:pPr>
            <w:r>
              <w:t xml:space="preserve">HP </w:t>
            </w:r>
            <w:r w:rsidRPr="009418DE">
              <w:t>MFP M177fw</w:t>
            </w:r>
          </w:p>
        </w:tc>
        <w:tc>
          <w:tcPr>
            <w:tcW w:w="4057" w:type="dxa"/>
          </w:tcPr>
          <w:p w14:paraId="7FB21762" w14:textId="0D391B22" w:rsidR="00980584" w:rsidRDefault="009418DE" w:rsidP="001C227A">
            <w:pPr>
              <w:spacing w:after="120"/>
            </w:pPr>
            <w:r>
              <w:t>CISPR 22:2008</w:t>
            </w:r>
            <w:r w:rsidR="001C227A">
              <w:t xml:space="preserve"> </w:t>
            </w:r>
            <w:r>
              <w:t>/EN 55022:2010 - Class B, EN 61000-3-2:2006 +A1:2009 +A2:</w:t>
            </w:r>
            <w:r w:rsidR="00326C2F">
              <w:t>2009, EN</w:t>
            </w:r>
            <w:r w:rsidR="001C227A">
              <w:t xml:space="preserve"> 61000-3-3:2008, </w:t>
            </w:r>
            <w:r>
              <w:t>EN 55024:2010, FCC Title 47 CFR, Part 15 Class B / ICES-003, Issue 5, GB9</w:t>
            </w:r>
            <w:r w:rsidR="001C227A">
              <w:t xml:space="preserve">254-2008, GB17625.1-2003, </w:t>
            </w:r>
            <w:r>
              <w:t>EMC Directive 2004/108/EC (Europe)</w:t>
            </w:r>
          </w:p>
        </w:tc>
      </w:tr>
      <w:tr w:rsidR="00980584" w14:paraId="2E72D97F" w14:textId="77777777" w:rsidTr="00980584">
        <w:tc>
          <w:tcPr>
            <w:tcW w:w="704" w:type="dxa"/>
            <w:shd w:val="clear" w:color="auto" w:fill="D6ECFF" w:themeFill="background2"/>
          </w:tcPr>
          <w:p w14:paraId="75EF5EFF" w14:textId="02B4010E" w:rsidR="00980584" w:rsidRDefault="00B37282" w:rsidP="00686804">
            <w:pPr>
              <w:spacing w:after="120"/>
              <w:jc w:val="center"/>
            </w:pPr>
            <w:r>
              <w:t>2</w:t>
            </w:r>
          </w:p>
        </w:tc>
        <w:tc>
          <w:tcPr>
            <w:tcW w:w="3969" w:type="dxa"/>
            <w:shd w:val="clear" w:color="auto" w:fill="D6ECFF" w:themeFill="background2"/>
          </w:tcPr>
          <w:p w14:paraId="7B1C490E" w14:textId="230C24A7" w:rsidR="00980584" w:rsidRDefault="00AF010E" w:rsidP="00FA01DF">
            <w:pPr>
              <w:spacing w:after="120"/>
            </w:pPr>
            <w:r>
              <w:t>Black and White Printer</w:t>
            </w:r>
          </w:p>
        </w:tc>
        <w:tc>
          <w:tcPr>
            <w:tcW w:w="4057" w:type="dxa"/>
            <w:shd w:val="clear" w:color="auto" w:fill="D6ECFF" w:themeFill="background2"/>
          </w:tcPr>
          <w:p w14:paraId="1C7E1110" w14:textId="77777777" w:rsidR="00980584" w:rsidRDefault="00980584" w:rsidP="00FA01DF">
            <w:pPr>
              <w:spacing w:after="120"/>
            </w:pPr>
          </w:p>
        </w:tc>
        <w:tc>
          <w:tcPr>
            <w:tcW w:w="4057" w:type="dxa"/>
            <w:shd w:val="clear" w:color="auto" w:fill="D6ECFF" w:themeFill="background2"/>
          </w:tcPr>
          <w:p w14:paraId="072B9800" w14:textId="630149CF" w:rsidR="00980584" w:rsidRDefault="00686804" w:rsidP="00FA01DF">
            <w:pPr>
              <w:spacing w:after="120"/>
            </w:pPr>
            <w:r>
              <w:t>TBA</w:t>
            </w:r>
          </w:p>
        </w:tc>
      </w:tr>
      <w:tr w:rsidR="00980584" w14:paraId="2E5ABABE" w14:textId="77777777" w:rsidTr="00980584">
        <w:tc>
          <w:tcPr>
            <w:tcW w:w="704" w:type="dxa"/>
          </w:tcPr>
          <w:p w14:paraId="070E9809" w14:textId="4E991A33" w:rsidR="00980584" w:rsidRDefault="00B37282" w:rsidP="00686804">
            <w:pPr>
              <w:spacing w:after="120"/>
              <w:jc w:val="center"/>
            </w:pPr>
            <w:r>
              <w:t>3</w:t>
            </w:r>
          </w:p>
        </w:tc>
        <w:tc>
          <w:tcPr>
            <w:tcW w:w="3969" w:type="dxa"/>
          </w:tcPr>
          <w:p w14:paraId="55EB3BE7" w14:textId="628F057F" w:rsidR="00980584" w:rsidRDefault="00B37282" w:rsidP="00FA01DF">
            <w:pPr>
              <w:spacing w:after="120"/>
            </w:pPr>
            <w:r>
              <w:t>OCC and BOCC Server</w:t>
            </w:r>
          </w:p>
        </w:tc>
        <w:tc>
          <w:tcPr>
            <w:tcW w:w="4057" w:type="dxa"/>
          </w:tcPr>
          <w:p w14:paraId="4DE675A6" w14:textId="6CB25492" w:rsidR="00980584" w:rsidRDefault="00B37282" w:rsidP="00FA01DF">
            <w:pPr>
              <w:spacing w:after="120"/>
            </w:pPr>
            <w:r>
              <w:t>HP HPE ProLiant DL380 Generation 9 (Gen9)</w:t>
            </w:r>
          </w:p>
        </w:tc>
        <w:tc>
          <w:tcPr>
            <w:tcW w:w="4057" w:type="dxa"/>
          </w:tcPr>
          <w:p w14:paraId="1E5F537E" w14:textId="77777777" w:rsidR="00980584" w:rsidRDefault="00B37282" w:rsidP="00FA01DF">
            <w:pPr>
              <w:spacing w:after="120"/>
            </w:pPr>
            <w:r>
              <w:t>FCC Rating Class A</w:t>
            </w:r>
          </w:p>
          <w:p w14:paraId="3C65F452" w14:textId="72483DF6" w:rsidR="00B37282" w:rsidRDefault="00B37282" w:rsidP="00FA01DF">
            <w:pPr>
              <w:spacing w:after="120"/>
            </w:pPr>
            <w:r>
              <w:t>CISPR 22; EN55022; EN55024; FCC CFR 47, Pt 15; ICES-003; CNS13438; GB9254; K</w:t>
            </w:r>
            <w:r w:rsidR="00326C2F">
              <w:t>22; K</w:t>
            </w:r>
            <w:r>
              <w:t>24; EN 61000-3-2; EN 61000-3-3; EN 60950-1; IEC 60950-1</w:t>
            </w:r>
          </w:p>
        </w:tc>
      </w:tr>
      <w:tr w:rsidR="00980584" w14:paraId="67525CAB" w14:textId="77777777" w:rsidTr="00980584">
        <w:tc>
          <w:tcPr>
            <w:tcW w:w="704" w:type="dxa"/>
            <w:shd w:val="clear" w:color="auto" w:fill="D6ECFF" w:themeFill="background2"/>
          </w:tcPr>
          <w:p w14:paraId="69BAD367" w14:textId="3C7C9326" w:rsidR="00980584" w:rsidRDefault="00686804" w:rsidP="00686804">
            <w:pPr>
              <w:spacing w:after="120"/>
              <w:jc w:val="center"/>
            </w:pPr>
            <w:r>
              <w:t>4</w:t>
            </w:r>
          </w:p>
        </w:tc>
        <w:tc>
          <w:tcPr>
            <w:tcW w:w="3969" w:type="dxa"/>
            <w:shd w:val="clear" w:color="auto" w:fill="D6ECFF" w:themeFill="background2"/>
          </w:tcPr>
          <w:p w14:paraId="3F4D0217" w14:textId="6F0CEFA4" w:rsidR="00980584" w:rsidRDefault="009C4E99" w:rsidP="00FA01DF">
            <w:pPr>
              <w:spacing w:after="120"/>
            </w:pPr>
            <w:r>
              <w:t>Station Server (Typical)</w:t>
            </w:r>
          </w:p>
        </w:tc>
        <w:tc>
          <w:tcPr>
            <w:tcW w:w="4057" w:type="dxa"/>
            <w:shd w:val="clear" w:color="auto" w:fill="D6ECFF" w:themeFill="background2"/>
          </w:tcPr>
          <w:p w14:paraId="2C119C77" w14:textId="272773A9" w:rsidR="00980584" w:rsidRDefault="009C4E99" w:rsidP="009C4E99">
            <w:pPr>
              <w:spacing w:after="120"/>
            </w:pPr>
            <w:r>
              <w:t>HP HPE ProLiant DL180 Generation 9 (Gen9)</w:t>
            </w:r>
          </w:p>
        </w:tc>
        <w:tc>
          <w:tcPr>
            <w:tcW w:w="4057" w:type="dxa"/>
            <w:shd w:val="clear" w:color="auto" w:fill="D6ECFF" w:themeFill="background2"/>
          </w:tcPr>
          <w:p w14:paraId="0B44FC78" w14:textId="77777777" w:rsidR="009C4E99" w:rsidRDefault="009C4E99" w:rsidP="009C4E99">
            <w:pPr>
              <w:spacing w:after="120"/>
            </w:pPr>
            <w:r>
              <w:t>FCC Rating Class A</w:t>
            </w:r>
          </w:p>
          <w:p w14:paraId="085606DF" w14:textId="6D10A80A" w:rsidR="00980584" w:rsidRDefault="009C4E99" w:rsidP="009C4E99">
            <w:pPr>
              <w:spacing w:after="120"/>
            </w:pPr>
            <w:r>
              <w:t>CISPR 22; EN55022; EN55024; FCC CFR 47, Pt 15; ICES-003; CNS14336-1; CNS13438; GB</w:t>
            </w:r>
            <w:r w:rsidR="00326C2F">
              <w:t>4943; GB</w:t>
            </w:r>
            <w:r>
              <w:t>9254; EN 61000-3-2; EN 61000-3-3; EN 60950-1; IEC 60950-1</w:t>
            </w:r>
          </w:p>
        </w:tc>
      </w:tr>
      <w:tr w:rsidR="00980584" w14:paraId="3520C374" w14:textId="77777777" w:rsidTr="00980584">
        <w:tc>
          <w:tcPr>
            <w:tcW w:w="704" w:type="dxa"/>
          </w:tcPr>
          <w:p w14:paraId="5DBA0D25" w14:textId="1225FA24" w:rsidR="00980584" w:rsidRDefault="00686804" w:rsidP="00FA01DF">
            <w:pPr>
              <w:spacing w:after="120"/>
            </w:pPr>
            <w:r>
              <w:t>5</w:t>
            </w:r>
          </w:p>
        </w:tc>
        <w:tc>
          <w:tcPr>
            <w:tcW w:w="3969" w:type="dxa"/>
          </w:tcPr>
          <w:p w14:paraId="45973C67" w14:textId="46A62ABE" w:rsidR="00980584" w:rsidRDefault="00FA01DF" w:rsidP="00FA01DF">
            <w:pPr>
              <w:spacing w:after="120"/>
            </w:pPr>
            <w:r>
              <w:t>SCADA Workstation</w:t>
            </w:r>
          </w:p>
        </w:tc>
        <w:tc>
          <w:tcPr>
            <w:tcW w:w="4057" w:type="dxa"/>
          </w:tcPr>
          <w:p w14:paraId="012033DD" w14:textId="77777777" w:rsidR="00980584" w:rsidRDefault="00980584" w:rsidP="00FA01DF">
            <w:pPr>
              <w:spacing w:after="120"/>
            </w:pPr>
          </w:p>
        </w:tc>
        <w:tc>
          <w:tcPr>
            <w:tcW w:w="4057" w:type="dxa"/>
          </w:tcPr>
          <w:p w14:paraId="55F50DD7" w14:textId="23923EB6" w:rsidR="00980584" w:rsidRDefault="00686804" w:rsidP="00FA01DF">
            <w:pPr>
              <w:spacing w:after="120"/>
            </w:pPr>
            <w:r>
              <w:t>TBA</w:t>
            </w:r>
          </w:p>
        </w:tc>
      </w:tr>
    </w:tbl>
    <w:p w14:paraId="1AC4F485" w14:textId="77777777" w:rsidR="00553F64" w:rsidRDefault="00553F64" w:rsidP="001567C8">
      <w:pPr>
        <w:pStyle w:val="ic"/>
      </w:pPr>
    </w:p>
    <w:p w14:paraId="10E55801" w14:textId="77777777" w:rsidR="00553F64" w:rsidRDefault="00553F64" w:rsidP="001567C8">
      <w:pPr>
        <w:pStyle w:val="ic"/>
      </w:pPr>
    </w:p>
    <w:p w14:paraId="7A00BD0D" w14:textId="77777777" w:rsidR="00980584" w:rsidRDefault="00980584" w:rsidP="001567C8">
      <w:pPr>
        <w:pStyle w:val="ic"/>
        <w:sectPr w:rsidR="00980584" w:rsidSect="00980584">
          <w:headerReference w:type="default" r:id="rId136"/>
          <w:footerReference w:type="default" r:id="rId137"/>
          <w:pgSz w:w="16834" w:h="11909" w:orient="landscape" w:code="9"/>
          <w:pgMar w:top="1729" w:right="1729" w:bottom="1440" w:left="1440" w:header="720" w:footer="720" w:gutter="0"/>
          <w:pgNumType w:start="75"/>
          <w:cols w:space="720"/>
          <w:docGrid w:linePitch="360"/>
        </w:sectPr>
      </w:pPr>
    </w:p>
    <w:p w14:paraId="4B7F4F72" w14:textId="254CD927" w:rsidR="001B4680" w:rsidRDefault="001B4680" w:rsidP="005B56B0">
      <w:pPr>
        <w:pStyle w:val="Heading1"/>
        <w:keepLines w:val="0"/>
        <w:numPr>
          <w:ilvl w:val="0"/>
          <w:numId w:val="8"/>
        </w:numPr>
        <w:tabs>
          <w:tab w:val="left" w:pos="0"/>
          <w:tab w:val="left" w:pos="709"/>
        </w:tabs>
        <w:spacing w:before="500" w:after="200" w:line="400" w:lineRule="exact"/>
      </w:pPr>
      <w:bookmarkStart w:id="759" w:name="_Toc492278955"/>
      <w:r>
        <w:lastRenderedPageBreak/>
        <w:t>RAMS Model</w:t>
      </w:r>
      <w:bookmarkEnd w:id="759"/>
    </w:p>
    <w:p w14:paraId="6EF10C06" w14:textId="77777777" w:rsidR="001B4680" w:rsidRPr="001B4680" w:rsidRDefault="001B4680" w:rsidP="00326C2F">
      <w:pPr>
        <w:spacing w:line="360" w:lineRule="auto"/>
        <w:jc w:val="both"/>
        <w:rPr>
          <w:rFonts w:cs="Arial"/>
          <w:szCs w:val="22"/>
          <w:lang w:val="id-ID"/>
        </w:rPr>
      </w:pPr>
      <w:r w:rsidRPr="001B4680">
        <w:rPr>
          <w:rFonts w:cs="Arial"/>
          <w:szCs w:val="22"/>
          <w:lang w:val="id-ID"/>
        </w:rPr>
        <w:t xml:space="preserve">The SCADA System is targeted to meet the SIL 2 based on IEC 61508. </w:t>
      </w:r>
      <w:r w:rsidRPr="001B4680">
        <w:rPr>
          <w:rFonts w:cs="Arial"/>
          <w:szCs w:val="22"/>
        </w:rPr>
        <w:t xml:space="preserve">This section describes the RAMs model and calculation for the </w:t>
      </w:r>
      <w:r w:rsidRPr="001B4680">
        <w:rPr>
          <w:rFonts w:cs="Arial"/>
          <w:szCs w:val="22"/>
          <w:lang w:val="id-ID"/>
        </w:rPr>
        <w:t>SCADA</w:t>
      </w:r>
      <w:r w:rsidRPr="001B4680">
        <w:rPr>
          <w:rFonts w:cs="Arial"/>
          <w:szCs w:val="22"/>
        </w:rPr>
        <w:t xml:space="preserve"> System towards achieving the availability level.</w:t>
      </w:r>
    </w:p>
    <w:p w14:paraId="30673F63" w14:textId="10338609" w:rsidR="001B4680" w:rsidRPr="001B4680" w:rsidRDefault="001B4680" w:rsidP="00326C2F">
      <w:pPr>
        <w:spacing w:line="360" w:lineRule="auto"/>
        <w:jc w:val="both"/>
        <w:rPr>
          <w:rFonts w:cs="Arial"/>
          <w:szCs w:val="22"/>
          <w:lang w:val="id-ID"/>
        </w:rPr>
      </w:pPr>
      <w:r w:rsidRPr="001B4680">
        <w:rPr>
          <w:rFonts w:cs="Arial"/>
          <w:szCs w:val="22"/>
          <w:lang w:val="id-ID"/>
        </w:rPr>
        <w:t>The following picture depict the hardware configuration and SIL</w:t>
      </w:r>
      <w:r w:rsidRPr="001B4680">
        <w:rPr>
          <w:rFonts w:cs="Arial"/>
          <w:szCs w:val="22"/>
          <w:lang w:val="en-GB"/>
        </w:rPr>
        <w:t xml:space="preserve"> </w:t>
      </w:r>
      <w:r w:rsidRPr="001B4680">
        <w:rPr>
          <w:rFonts w:cs="Arial"/>
          <w:szCs w:val="22"/>
          <w:lang w:val="id-ID"/>
        </w:rPr>
        <w:t>2 Boundary.</w:t>
      </w:r>
    </w:p>
    <w:p w14:paraId="23A9CB15" w14:textId="77777777" w:rsidR="001B4680" w:rsidRDefault="001B4680" w:rsidP="001B4680">
      <w:pPr>
        <w:rPr>
          <w:lang w:val="id-ID"/>
        </w:rPr>
      </w:pPr>
    </w:p>
    <w:p w14:paraId="03F78086" w14:textId="77777777" w:rsidR="001B4680" w:rsidRDefault="001B4680" w:rsidP="001B4680">
      <w:pPr>
        <w:rPr>
          <w:lang w:val="id-ID"/>
        </w:rPr>
      </w:pPr>
      <w:r>
        <w:object w:dxaOrig="15665" w:dyaOrig="7728" w14:anchorId="6F356859">
          <v:shape id="_x0000_i1029" type="#_x0000_t75" style="width:436.25pt;height:214.45pt" o:ole="">
            <v:imagedata r:id="rId138" o:title=""/>
          </v:shape>
          <o:OLEObject Type="Embed" ProgID="Visio.Drawing.11" ShapeID="_x0000_i1029" DrawAspect="Content" ObjectID="_1567441573" r:id="rId139"/>
        </w:object>
      </w:r>
    </w:p>
    <w:p w14:paraId="490A5A10" w14:textId="43CB4C1B" w:rsidR="001B4680" w:rsidRPr="003F0BB3" w:rsidRDefault="001B4680" w:rsidP="001B4680">
      <w:pPr>
        <w:pStyle w:val="Caption"/>
        <w:jc w:val="center"/>
        <w:rPr>
          <w:lang w:val="id-ID"/>
        </w:rPr>
      </w:pPr>
      <w:r>
        <w:rPr>
          <w:lang w:val="id-ID"/>
        </w:rPr>
        <w:t xml:space="preserve"> </w:t>
      </w:r>
      <w:bookmarkStart w:id="760" w:name="_Toc489079524"/>
      <w:bookmarkStart w:id="761" w:name="_Toc491988690"/>
      <w:r w:rsidRPr="00AA1BE2">
        <w:t xml:space="preserve">Figure </w:t>
      </w:r>
      <w:fldSimple w:instr=" SEQ Figure \* ARABIC ">
        <w:r w:rsidR="006E34F4">
          <w:rPr>
            <w:noProof/>
          </w:rPr>
          <w:t>39</w:t>
        </w:r>
      </w:fldSimple>
      <w:r w:rsidRPr="00AA1BE2">
        <w:t xml:space="preserve"> –</w:t>
      </w:r>
      <w:r>
        <w:rPr>
          <w:lang w:val="id-ID"/>
        </w:rPr>
        <w:t xml:space="preserve"> SCADA</w:t>
      </w:r>
      <w:r w:rsidRPr="00AA1BE2">
        <w:t xml:space="preserve"> System </w:t>
      </w:r>
      <w:r>
        <w:rPr>
          <w:lang w:val="id-ID"/>
        </w:rPr>
        <w:t>SIL 2 Boundary</w:t>
      </w:r>
      <w:bookmarkEnd w:id="760"/>
      <w:bookmarkEnd w:id="761"/>
    </w:p>
    <w:p w14:paraId="2D2DF94C" w14:textId="77777777" w:rsidR="001B4680" w:rsidRPr="003F0BB3" w:rsidRDefault="001B4680" w:rsidP="001B4680">
      <w:pPr>
        <w:rPr>
          <w:lang w:val="id-ID"/>
        </w:rPr>
      </w:pPr>
    </w:p>
    <w:p w14:paraId="57C19826" w14:textId="77777777" w:rsidR="001B4680" w:rsidRPr="00AA1BE2" w:rsidRDefault="001B4680" w:rsidP="001B4680">
      <w:pPr>
        <w:rPr>
          <w:sz w:val="18"/>
        </w:rPr>
      </w:pPr>
      <w:r w:rsidRPr="00AA1BE2">
        <w:t xml:space="preserve">The following table shows the MTBF and MTTR numbers of the </w:t>
      </w:r>
      <w:r>
        <w:rPr>
          <w:lang w:val="id-ID"/>
        </w:rPr>
        <w:t>SCADA</w:t>
      </w:r>
      <w:r w:rsidRPr="00AA1BE2">
        <w:t xml:space="preserve"> system:</w:t>
      </w:r>
    </w:p>
    <w:tbl>
      <w:tblPr>
        <w:tblW w:w="7834" w:type="dxa"/>
        <w:jc w:val="center"/>
        <w:tblBorders>
          <w:top w:val="single" w:sz="8" w:space="0" w:color="4F81BD"/>
          <w:left w:val="single" w:sz="8" w:space="0" w:color="4F81BD"/>
          <w:bottom w:val="single" w:sz="8" w:space="0" w:color="4F81BD"/>
          <w:right w:val="single" w:sz="8" w:space="0" w:color="4F81BD"/>
        </w:tblBorders>
        <w:tblLook w:val="04A0" w:firstRow="1" w:lastRow="0" w:firstColumn="1" w:lastColumn="0" w:noHBand="0" w:noVBand="1"/>
      </w:tblPr>
      <w:tblGrid>
        <w:gridCol w:w="2977"/>
        <w:gridCol w:w="1559"/>
        <w:gridCol w:w="1417"/>
        <w:gridCol w:w="1881"/>
      </w:tblGrid>
      <w:tr w:rsidR="001B4680" w:rsidRPr="00AA1BE2" w14:paraId="36DB3938" w14:textId="77777777" w:rsidTr="001B4680">
        <w:trPr>
          <w:jc w:val="center"/>
        </w:trPr>
        <w:tc>
          <w:tcPr>
            <w:tcW w:w="2977" w:type="dxa"/>
            <w:shd w:val="clear" w:color="auto" w:fill="4F81BD"/>
          </w:tcPr>
          <w:p w14:paraId="6482DD0C" w14:textId="77777777" w:rsidR="001B4680" w:rsidRPr="00AA1BE2" w:rsidRDefault="001B4680" w:rsidP="009D466F">
            <w:pPr>
              <w:rPr>
                <w:b/>
                <w:bCs/>
                <w:color w:val="FFFFFF"/>
              </w:rPr>
            </w:pPr>
            <w:r w:rsidRPr="00AA1BE2">
              <w:rPr>
                <w:b/>
                <w:bCs/>
                <w:color w:val="FFFFFF"/>
              </w:rPr>
              <w:t>Equipment</w:t>
            </w:r>
          </w:p>
        </w:tc>
        <w:tc>
          <w:tcPr>
            <w:tcW w:w="1559" w:type="dxa"/>
            <w:shd w:val="clear" w:color="auto" w:fill="4F81BD"/>
          </w:tcPr>
          <w:p w14:paraId="0B671052" w14:textId="77777777" w:rsidR="001B4680" w:rsidRPr="00AA1BE2" w:rsidRDefault="001B4680" w:rsidP="009D466F">
            <w:pPr>
              <w:jc w:val="center"/>
              <w:rPr>
                <w:b/>
                <w:bCs/>
                <w:color w:val="FFFFFF"/>
              </w:rPr>
            </w:pPr>
            <w:r w:rsidRPr="00AA1BE2">
              <w:rPr>
                <w:b/>
                <w:bCs/>
                <w:color w:val="FFFFFF"/>
              </w:rPr>
              <w:t>MTBF (</w:t>
            </w:r>
            <w:proofErr w:type="spellStart"/>
            <w:r w:rsidRPr="00AA1BE2">
              <w:rPr>
                <w:b/>
                <w:bCs/>
                <w:color w:val="FFFFFF"/>
              </w:rPr>
              <w:t>Hr</w:t>
            </w:r>
            <w:proofErr w:type="spellEnd"/>
            <w:r w:rsidRPr="00AA1BE2">
              <w:rPr>
                <w:b/>
                <w:bCs/>
                <w:color w:val="FFFFFF"/>
              </w:rPr>
              <w:t>)</w:t>
            </w:r>
          </w:p>
        </w:tc>
        <w:tc>
          <w:tcPr>
            <w:tcW w:w="1417" w:type="dxa"/>
            <w:shd w:val="clear" w:color="auto" w:fill="4F81BD"/>
          </w:tcPr>
          <w:p w14:paraId="0BE9D00A" w14:textId="77777777" w:rsidR="001B4680" w:rsidRPr="00AA1BE2" w:rsidRDefault="001B4680" w:rsidP="009D466F">
            <w:pPr>
              <w:jc w:val="center"/>
              <w:rPr>
                <w:b/>
                <w:bCs/>
                <w:color w:val="FFFFFF"/>
              </w:rPr>
            </w:pPr>
            <w:r w:rsidRPr="00AA1BE2">
              <w:rPr>
                <w:b/>
                <w:bCs/>
                <w:color w:val="FFFFFF"/>
              </w:rPr>
              <w:t>MTTR (</w:t>
            </w:r>
            <w:proofErr w:type="spellStart"/>
            <w:r w:rsidRPr="00AA1BE2">
              <w:rPr>
                <w:b/>
                <w:bCs/>
                <w:color w:val="FFFFFF"/>
              </w:rPr>
              <w:t>Hr</w:t>
            </w:r>
            <w:proofErr w:type="spellEnd"/>
            <w:r w:rsidRPr="00AA1BE2">
              <w:rPr>
                <w:b/>
                <w:bCs/>
                <w:color w:val="FFFFFF"/>
              </w:rPr>
              <w:t>)</w:t>
            </w:r>
          </w:p>
        </w:tc>
        <w:tc>
          <w:tcPr>
            <w:tcW w:w="1881" w:type="dxa"/>
            <w:shd w:val="clear" w:color="auto" w:fill="4F81BD"/>
          </w:tcPr>
          <w:p w14:paraId="23DED698" w14:textId="77777777" w:rsidR="001B4680" w:rsidRPr="00AA1BE2" w:rsidRDefault="001B4680" w:rsidP="009D466F">
            <w:pPr>
              <w:jc w:val="center"/>
              <w:rPr>
                <w:b/>
                <w:bCs/>
                <w:color w:val="FFFFFF"/>
              </w:rPr>
            </w:pPr>
            <w:r w:rsidRPr="00AA1BE2">
              <w:rPr>
                <w:b/>
                <w:bCs/>
                <w:color w:val="FFFFFF"/>
              </w:rPr>
              <w:t>Availability</w:t>
            </w:r>
          </w:p>
        </w:tc>
      </w:tr>
      <w:tr w:rsidR="001B4680" w:rsidRPr="00AA1BE2" w14:paraId="59B9FE23" w14:textId="77777777" w:rsidTr="001B4680">
        <w:trPr>
          <w:trHeight w:val="488"/>
          <w:jc w:val="center"/>
        </w:trPr>
        <w:tc>
          <w:tcPr>
            <w:tcW w:w="2977" w:type="dxa"/>
            <w:tcBorders>
              <w:top w:val="single" w:sz="8" w:space="0" w:color="4F81BD"/>
              <w:left w:val="single" w:sz="8" w:space="0" w:color="4F81BD"/>
              <w:bottom w:val="single" w:sz="8" w:space="0" w:color="4F81BD"/>
            </w:tcBorders>
            <w:shd w:val="clear" w:color="auto" w:fill="auto"/>
          </w:tcPr>
          <w:p w14:paraId="132EF56F" w14:textId="77777777" w:rsidR="001B4680" w:rsidRPr="003F0BB3" w:rsidRDefault="001B4680" w:rsidP="009D466F">
            <w:pPr>
              <w:rPr>
                <w:b/>
                <w:bCs/>
                <w:lang w:val="id-ID"/>
              </w:rPr>
            </w:pPr>
            <w:r>
              <w:rPr>
                <w:b/>
                <w:bCs/>
                <w:lang w:val="id-ID"/>
              </w:rPr>
              <w:t>OCC SCADA Server</w:t>
            </w:r>
          </w:p>
        </w:tc>
        <w:tc>
          <w:tcPr>
            <w:tcW w:w="1559" w:type="dxa"/>
            <w:tcBorders>
              <w:top w:val="single" w:sz="8" w:space="0" w:color="4F81BD"/>
              <w:bottom w:val="single" w:sz="8" w:space="0" w:color="4F81BD"/>
            </w:tcBorders>
          </w:tcPr>
          <w:p w14:paraId="0B8A5FDF" w14:textId="77777777" w:rsidR="001B4680" w:rsidRPr="00AA1BE2" w:rsidRDefault="001B4680" w:rsidP="009D466F">
            <w:pPr>
              <w:tabs>
                <w:tab w:val="left" w:pos="1653"/>
              </w:tabs>
              <w:spacing w:line="240" w:lineRule="auto"/>
              <w:jc w:val="center"/>
            </w:pPr>
            <w:r w:rsidRPr="00AA1BE2">
              <w:t>50,000</w:t>
            </w:r>
          </w:p>
        </w:tc>
        <w:tc>
          <w:tcPr>
            <w:tcW w:w="1417" w:type="dxa"/>
            <w:tcBorders>
              <w:top w:val="single" w:sz="8" w:space="0" w:color="4F81BD"/>
              <w:bottom w:val="single" w:sz="8" w:space="0" w:color="4F81BD"/>
            </w:tcBorders>
          </w:tcPr>
          <w:p w14:paraId="568C987F" w14:textId="77777777" w:rsidR="001B4680" w:rsidRPr="00AA1BE2" w:rsidRDefault="001B4680" w:rsidP="009D466F">
            <w:pPr>
              <w:tabs>
                <w:tab w:val="left" w:pos="1653"/>
              </w:tabs>
              <w:spacing w:line="240" w:lineRule="auto"/>
              <w:jc w:val="center"/>
            </w:pPr>
            <w:r>
              <w:t>0.5</w:t>
            </w:r>
          </w:p>
        </w:tc>
        <w:tc>
          <w:tcPr>
            <w:tcW w:w="1881" w:type="dxa"/>
            <w:tcBorders>
              <w:top w:val="single" w:sz="8" w:space="0" w:color="4F81BD"/>
              <w:bottom w:val="single" w:sz="8" w:space="0" w:color="4F81BD"/>
              <w:right w:val="single" w:sz="8" w:space="0" w:color="4F81BD"/>
            </w:tcBorders>
            <w:shd w:val="clear" w:color="auto" w:fill="auto"/>
          </w:tcPr>
          <w:p w14:paraId="6AC31999" w14:textId="77777777" w:rsidR="001B4680" w:rsidRPr="00AA1BE2" w:rsidRDefault="001B4680" w:rsidP="009D466F">
            <w:pPr>
              <w:tabs>
                <w:tab w:val="left" w:pos="1653"/>
              </w:tabs>
              <w:spacing w:line="240" w:lineRule="auto"/>
              <w:jc w:val="center"/>
            </w:pPr>
            <w:r w:rsidRPr="00FA61B5">
              <w:t>0,9999999999</w:t>
            </w:r>
          </w:p>
        </w:tc>
      </w:tr>
      <w:tr w:rsidR="001B4680" w:rsidRPr="00AA1BE2" w14:paraId="6D75F0E3" w14:textId="77777777" w:rsidTr="001B4680">
        <w:trPr>
          <w:trHeight w:val="488"/>
          <w:jc w:val="center"/>
        </w:trPr>
        <w:tc>
          <w:tcPr>
            <w:tcW w:w="2977" w:type="dxa"/>
            <w:tcBorders>
              <w:top w:val="single" w:sz="8" w:space="0" w:color="4F81BD"/>
              <w:left w:val="single" w:sz="8" w:space="0" w:color="4F81BD"/>
              <w:bottom w:val="single" w:sz="8" w:space="0" w:color="4F81BD"/>
            </w:tcBorders>
            <w:shd w:val="clear" w:color="auto" w:fill="D6ECFF" w:themeFill="background2"/>
          </w:tcPr>
          <w:p w14:paraId="4F5772B5" w14:textId="77777777" w:rsidR="001B4680" w:rsidRPr="003F0BB3" w:rsidRDefault="001B4680" w:rsidP="009D466F">
            <w:pPr>
              <w:rPr>
                <w:b/>
                <w:bCs/>
                <w:lang w:val="id-ID"/>
              </w:rPr>
            </w:pPr>
            <w:r>
              <w:rPr>
                <w:b/>
                <w:bCs/>
                <w:lang w:val="id-ID"/>
              </w:rPr>
              <w:t>OCC HMI Workstation</w:t>
            </w:r>
          </w:p>
        </w:tc>
        <w:tc>
          <w:tcPr>
            <w:tcW w:w="1559" w:type="dxa"/>
            <w:tcBorders>
              <w:top w:val="single" w:sz="8" w:space="0" w:color="4F81BD"/>
              <w:bottom w:val="single" w:sz="8" w:space="0" w:color="4F81BD"/>
            </w:tcBorders>
            <w:shd w:val="clear" w:color="auto" w:fill="D6ECFF" w:themeFill="background2"/>
          </w:tcPr>
          <w:p w14:paraId="68D87C78" w14:textId="77777777" w:rsidR="001B4680" w:rsidRPr="00AA1BE2" w:rsidRDefault="001B4680" w:rsidP="009D466F">
            <w:pPr>
              <w:tabs>
                <w:tab w:val="left" w:pos="1653"/>
              </w:tabs>
              <w:spacing w:line="240" w:lineRule="auto"/>
              <w:jc w:val="center"/>
            </w:pPr>
            <w:r>
              <w:t>50</w:t>
            </w:r>
            <w:r w:rsidRPr="00AA1BE2">
              <w:t>,000</w:t>
            </w:r>
          </w:p>
        </w:tc>
        <w:tc>
          <w:tcPr>
            <w:tcW w:w="1417" w:type="dxa"/>
            <w:tcBorders>
              <w:top w:val="single" w:sz="8" w:space="0" w:color="4F81BD"/>
              <w:bottom w:val="single" w:sz="8" w:space="0" w:color="4F81BD"/>
            </w:tcBorders>
            <w:shd w:val="clear" w:color="auto" w:fill="D6ECFF" w:themeFill="background2"/>
          </w:tcPr>
          <w:p w14:paraId="542BE4F4" w14:textId="77777777" w:rsidR="001B4680" w:rsidRPr="00AA1BE2" w:rsidRDefault="001B4680" w:rsidP="009D466F">
            <w:pPr>
              <w:tabs>
                <w:tab w:val="left" w:pos="1653"/>
              </w:tabs>
              <w:spacing w:line="240" w:lineRule="auto"/>
              <w:jc w:val="center"/>
            </w:pPr>
            <w:r>
              <w:t>0.5</w:t>
            </w:r>
          </w:p>
        </w:tc>
        <w:tc>
          <w:tcPr>
            <w:tcW w:w="1881" w:type="dxa"/>
            <w:tcBorders>
              <w:top w:val="single" w:sz="8" w:space="0" w:color="4F81BD"/>
              <w:bottom w:val="single" w:sz="8" w:space="0" w:color="4F81BD"/>
              <w:right w:val="single" w:sz="8" w:space="0" w:color="4F81BD"/>
            </w:tcBorders>
            <w:shd w:val="clear" w:color="auto" w:fill="D6ECFF" w:themeFill="background2"/>
          </w:tcPr>
          <w:p w14:paraId="32FB4AEB" w14:textId="77777777" w:rsidR="001B4680" w:rsidRPr="001D4717" w:rsidRDefault="001B4680" w:rsidP="009D466F">
            <w:pPr>
              <w:tabs>
                <w:tab w:val="left" w:pos="1653"/>
              </w:tabs>
              <w:spacing w:line="240" w:lineRule="auto"/>
              <w:jc w:val="center"/>
              <w:rPr>
                <w:lang w:val="id-ID"/>
              </w:rPr>
            </w:pPr>
            <w:r w:rsidRPr="00FA61B5">
              <w:t>0,9999999999</w:t>
            </w:r>
          </w:p>
        </w:tc>
      </w:tr>
      <w:tr w:rsidR="001B4680" w:rsidRPr="00AA1BE2" w14:paraId="15C7FC1A" w14:textId="77777777" w:rsidTr="001B4680">
        <w:trPr>
          <w:trHeight w:val="488"/>
          <w:jc w:val="center"/>
        </w:trPr>
        <w:tc>
          <w:tcPr>
            <w:tcW w:w="2977" w:type="dxa"/>
            <w:tcBorders>
              <w:top w:val="single" w:sz="8" w:space="0" w:color="4F81BD"/>
              <w:left w:val="single" w:sz="8" w:space="0" w:color="4F81BD"/>
              <w:bottom w:val="single" w:sz="8" w:space="0" w:color="4F81BD"/>
            </w:tcBorders>
            <w:shd w:val="clear" w:color="auto" w:fill="auto"/>
          </w:tcPr>
          <w:p w14:paraId="60A7144C" w14:textId="77777777" w:rsidR="001B4680" w:rsidRPr="003F0BB3" w:rsidRDefault="001B4680" w:rsidP="009D466F">
            <w:pPr>
              <w:rPr>
                <w:b/>
                <w:bCs/>
                <w:lang w:val="id-ID"/>
              </w:rPr>
            </w:pPr>
            <w:r>
              <w:rPr>
                <w:b/>
                <w:bCs/>
                <w:lang w:val="id-ID"/>
              </w:rPr>
              <w:t>Local SCADA Server</w:t>
            </w:r>
          </w:p>
        </w:tc>
        <w:tc>
          <w:tcPr>
            <w:tcW w:w="1559" w:type="dxa"/>
            <w:tcBorders>
              <w:top w:val="single" w:sz="8" w:space="0" w:color="4F81BD"/>
              <w:bottom w:val="single" w:sz="8" w:space="0" w:color="4F81BD"/>
            </w:tcBorders>
          </w:tcPr>
          <w:p w14:paraId="04C28DBE" w14:textId="77777777" w:rsidR="001B4680" w:rsidRPr="00AA1BE2" w:rsidRDefault="001B4680" w:rsidP="009D466F">
            <w:pPr>
              <w:tabs>
                <w:tab w:val="left" w:pos="1653"/>
              </w:tabs>
              <w:spacing w:line="240" w:lineRule="auto"/>
              <w:jc w:val="center"/>
            </w:pPr>
            <w:r>
              <w:t>5</w:t>
            </w:r>
            <w:r>
              <w:rPr>
                <w:lang w:val="id-ID"/>
              </w:rPr>
              <w:t>0</w:t>
            </w:r>
            <w:r w:rsidRPr="00AA1BE2">
              <w:t>,000</w:t>
            </w:r>
          </w:p>
        </w:tc>
        <w:tc>
          <w:tcPr>
            <w:tcW w:w="1417" w:type="dxa"/>
            <w:tcBorders>
              <w:top w:val="single" w:sz="8" w:space="0" w:color="4F81BD"/>
              <w:bottom w:val="single" w:sz="8" w:space="0" w:color="4F81BD"/>
            </w:tcBorders>
          </w:tcPr>
          <w:p w14:paraId="36C4553E" w14:textId="77777777" w:rsidR="001B4680" w:rsidRPr="00AA1BE2" w:rsidRDefault="001B4680" w:rsidP="009D466F">
            <w:pPr>
              <w:tabs>
                <w:tab w:val="left" w:pos="1653"/>
              </w:tabs>
              <w:spacing w:line="240" w:lineRule="auto"/>
              <w:jc w:val="center"/>
            </w:pPr>
            <w:r>
              <w:t>0.5</w:t>
            </w:r>
          </w:p>
        </w:tc>
        <w:tc>
          <w:tcPr>
            <w:tcW w:w="1881" w:type="dxa"/>
            <w:tcBorders>
              <w:top w:val="single" w:sz="8" w:space="0" w:color="4F81BD"/>
              <w:bottom w:val="single" w:sz="8" w:space="0" w:color="4F81BD"/>
              <w:right w:val="single" w:sz="8" w:space="0" w:color="4F81BD"/>
            </w:tcBorders>
            <w:shd w:val="clear" w:color="auto" w:fill="auto"/>
          </w:tcPr>
          <w:p w14:paraId="2506ED3D" w14:textId="77777777" w:rsidR="001B4680" w:rsidRPr="00AA1BE2" w:rsidRDefault="001B4680" w:rsidP="009D466F">
            <w:pPr>
              <w:tabs>
                <w:tab w:val="left" w:pos="1653"/>
              </w:tabs>
              <w:spacing w:line="240" w:lineRule="auto"/>
              <w:jc w:val="center"/>
            </w:pPr>
            <w:r w:rsidRPr="00FA61B5">
              <w:t>0,9999999999</w:t>
            </w:r>
          </w:p>
        </w:tc>
      </w:tr>
      <w:tr w:rsidR="001B4680" w:rsidRPr="00AA1BE2" w14:paraId="13156C98" w14:textId="77777777" w:rsidTr="001B4680">
        <w:trPr>
          <w:trHeight w:val="488"/>
          <w:jc w:val="center"/>
        </w:trPr>
        <w:tc>
          <w:tcPr>
            <w:tcW w:w="2977" w:type="dxa"/>
            <w:tcBorders>
              <w:top w:val="single" w:sz="8" w:space="0" w:color="4F81BD"/>
              <w:left w:val="single" w:sz="8" w:space="0" w:color="4F81BD"/>
              <w:bottom w:val="single" w:sz="8" w:space="0" w:color="4F81BD"/>
            </w:tcBorders>
            <w:shd w:val="clear" w:color="auto" w:fill="D6ECFF" w:themeFill="background2"/>
          </w:tcPr>
          <w:p w14:paraId="341F3B1A" w14:textId="77777777" w:rsidR="001B4680" w:rsidRPr="003F0BB3" w:rsidRDefault="001B4680" w:rsidP="009D466F">
            <w:pPr>
              <w:rPr>
                <w:b/>
                <w:bCs/>
                <w:lang w:val="id-ID"/>
              </w:rPr>
            </w:pPr>
            <w:r>
              <w:rPr>
                <w:b/>
                <w:bCs/>
                <w:lang w:val="id-ID"/>
              </w:rPr>
              <w:t>Local HMI Workstation</w:t>
            </w:r>
          </w:p>
        </w:tc>
        <w:tc>
          <w:tcPr>
            <w:tcW w:w="1559" w:type="dxa"/>
            <w:tcBorders>
              <w:top w:val="single" w:sz="8" w:space="0" w:color="4F81BD"/>
              <w:bottom w:val="single" w:sz="8" w:space="0" w:color="4F81BD"/>
            </w:tcBorders>
            <w:shd w:val="clear" w:color="auto" w:fill="D6ECFF" w:themeFill="background2"/>
          </w:tcPr>
          <w:p w14:paraId="2D2B1D21" w14:textId="77777777" w:rsidR="001B4680" w:rsidRPr="00AA1BE2" w:rsidRDefault="001B4680" w:rsidP="009D466F">
            <w:pPr>
              <w:tabs>
                <w:tab w:val="left" w:pos="1653"/>
              </w:tabs>
              <w:spacing w:line="240" w:lineRule="auto"/>
              <w:jc w:val="center"/>
            </w:pPr>
            <w:r>
              <w:t>50</w:t>
            </w:r>
            <w:r w:rsidRPr="00AA1BE2">
              <w:t>,000</w:t>
            </w:r>
          </w:p>
        </w:tc>
        <w:tc>
          <w:tcPr>
            <w:tcW w:w="1417" w:type="dxa"/>
            <w:tcBorders>
              <w:top w:val="single" w:sz="8" w:space="0" w:color="4F81BD"/>
              <w:bottom w:val="single" w:sz="8" w:space="0" w:color="4F81BD"/>
            </w:tcBorders>
            <w:shd w:val="clear" w:color="auto" w:fill="D6ECFF" w:themeFill="background2"/>
          </w:tcPr>
          <w:p w14:paraId="6A0935CE" w14:textId="77777777" w:rsidR="001B4680" w:rsidRPr="00AA1BE2" w:rsidRDefault="001B4680" w:rsidP="009D466F">
            <w:pPr>
              <w:tabs>
                <w:tab w:val="left" w:pos="1653"/>
              </w:tabs>
              <w:spacing w:line="240" w:lineRule="auto"/>
              <w:jc w:val="center"/>
            </w:pPr>
            <w:r>
              <w:t>0.5</w:t>
            </w:r>
          </w:p>
        </w:tc>
        <w:tc>
          <w:tcPr>
            <w:tcW w:w="1881" w:type="dxa"/>
            <w:tcBorders>
              <w:top w:val="single" w:sz="8" w:space="0" w:color="4F81BD"/>
              <w:bottom w:val="single" w:sz="8" w:space="0" w:color="4F81BD"/>
              <w:right w:val="single" w:sz="8" w:space="0" w:color="4F81BD"/>
            </w:tcBorders>
            <w:shd w:val="clear" w:color="auto" w:fill="D6ECFF" w:themeFill="background2"/>
          </w:tcPr>
          <w:p w14:paraId="7E62103A" w14:textId="77777777" w:rsidR="001B4680" w:rsidRPr="00AA1BE2" w:rsidRDefault="001B4680" w:rsidP="009D466F">
            <w:pPr>
              <w:tabs>
                <w:tab w:val="left" w:pos="1653"/>
              </w:tabs>
              <w:spacing w:line="240" w:lineRule="auto"/>
              <w:jc w:val="center"/>
            </w:pPr>
            <w:r w:rsidRPr="00FA61B5">
              <w:t>0,99999</w:t>
            </w:r>
          </w:p>
        </w:tc>
      </w:tr>
      <w:tr w:rsidR="001B4680" w:rsidRPr="00AA1BE2" w14:paraId="6F28C000" w14:textId="77777777" w:rsidTr="001B4680">
        <w:trPr>
          <w:trHeight w:val="488"/>
          <w:jc w:val="center"/>
        </w:trPr>
        <w:tc>
          <w:tcPr>
            <w:tcW w:w="2977" w:type="dxa"/>
            <w:tcBorders>
              <w:top w:val="single" w:sz="8" w:space="0" w:color="4F81BD"/>
              <w:left w:val="single" w:sz="8" w:space="0" w:color="4F81BD"/>
              <w:bottom w:val="single" w:sz="8" w:space="0" w:color="4F81BD"/>
            </w:tcBorders>
            <w:shd w:val="clear" w:color="auto" w:fill="auto"/>
          </w:tcPr>
          <w:p w14:paraId="37F3CFDF" w14:textId="77777777" w:rsidR="001B4680" w:rsidRPr="003F0BB3" w:rsidRDefault="001B4680" w:rsidP="009D466F">
            <w:pPr>
              <w:rPr>
                <w:b/>
                <w:bCs/>
                <w:lang w:val="id-ID"/>
              </w:rPr>
            </w:pPr>
            <w:r>
              <w:rPr>
                <w:b/>
                <w:bCs/>
                <w:lang w:val="id-ID"/>
              </w:rPr>
              <w:t>RTU</w:t>
            </w:r>
          </w:p>
        </w:tc>
        <w:tc>
          <w:tcPr>
            <w:tcW w:w="1559" w:type="dxa"/>
            <w:tcBorders>
              <w:top w:val="single" w:sz="8" w:space="0" w:color="4F81BD"/>
              <w:bottom w:val="single" w:sz="8" w:space="0" w:color="4F81BD"/>
            </w:tcBorders>
          </w:tcPr>
          <w:p w14:paraId="1F7A70E2" w14:textId="77777777" w:rsidR="001B4680" w:rsidRPr="00AA1BE2" w:rsidRDefault="001B4680" w:rsidP="009D466F">
            <w:pPr>
              <w:tabs>
                <w:tab w:val="left" w:pos="1653"/>
              </w:tabs>
              <w:spacing w:line="240" w:lineRule="auto"/>
              <w:jc w:val="center"/>
            </w:pPr>
            <w:r>
              <w:rPr>
                <w:lang w:val="id-ID"/>
              </w:rPr>
              <w:t>12</w:t>
            </w:r>
            <w:r w:rsidRPr="00AA1BE2">
              <w:t>0,000</w:t>
            </w:r>
          </w:p>
        </w:tc>
        <w:tc>
          <w:tcPr>
            <w:tcW w:w="1417" w:type="dxa"/>
            <w:tcBorders>
              <w:top w:val="single" w:sz="8" w:space="0" w:color="4F81BD"/>
              <w:bottom w:val="single" w:sz="8" w:space="0" w:color="4F81BD"/>
            </w:tcBorders>
          </w:tcPr>
          <w:p w14:paraId="374963E5" w14:textId="77777777" w:rsidR="001B4680" w:rsidRPr="00AA1BE2" w:rsidRDefault="001B4680" w:rsidP="009D466F">
            <w:pPr>
              <w:tabs>
                <w:tab w:val="left" w:pos="1653"/>
              </w:tabs>
              <w:spacing w:line="240" w:lineRule="auto"/>
              <w:jc w:val="center"/>
            </w:pPr>
            <w:r>
              <w:t>0.5</w:t>
            </w:r>
          </w:p>
        </w:tc>
        <w:tc>
          <w:tcPr>
            <w:tcW w:w="1881" w:type="dxa"/>
            <w:tcBorders>
              <w:top w:val="single" w:sz="8" w:space="0" w:color="4F81BD"/>
              <w:bottom w:val="single" w:sz="8" w:space="0" w:color="4F81BD"/>
              <w:right w:val="single" w:sz="8" w:space="0" w:color="4F81BD"/>
            </w:tcBorders>
            <w:shd w:val="clear" w:color="auto" w:fill="auto"/>
          </w:tcPr>
          <w:p w14:paraId="158A2136" w14:textId="77777777" w:rsidR="001B4680" w:rsidRPr="00AA1BE2" w:rsidRDefault="001B4680" w:rsidP="001B4680">
            <w:pPr>
              <w:keepNext/>
              <w:tabs>
                <w:tab w:val="left" w:pos="1653"/>
              </w:tabs>
              <w:spacing w:line="240" w:lineRule="auto"/>
              <w:jc w:val="center"/>
            </w:pPr>
            <w:r w:rsidRPr="00FA61B5">
              <w:t>0,99999999</w:t>
            </w:r>
            <w:r>
              <w:t>9983</w:t>
            </w:r>
          </w:p>
        </w:tc>
      </w:tr>
    </w:tbl>
    <w:p w14:paraId="535E998C" w14:textId="68263D97" w:rsidR="001B4680" w:rsidRDefault="001B4680" w:rsidP="001B4680">
      <w:pPr>
        <w:pStyle w:val="Caption"/>
        <w:jc w:val="center"/>
      </w:pPr>
      <w:bookmarkStart w:id="762" w:name="_Toc491988761"/>
      <w:r>
        <w:t xml:space="preserve">Table </w:t>
      </w:r>
      <w:fldSimple w:instr=" SEQ Table \* ARABIC ">
        <w:r w:rsidR="006E34F4">
          <w:rPr>
            <w:noProof/>
          </w:rPr>
          <w:t>16</w:t>
        </w:r>
      </w:fldSimple>
      <w:r>
        <w:t xml:space="preserve"> - </w:t>
      </w:r>
      <w:r w:rsidRPr="00F35E5F">
        <w:t>Equipment MTBF, MTTR and Availability Summary</w:t>
      </w:r>
      <w:bookmarkEnd w:id="762"/>
    </w:p>
    <w:p w14:paraId="31ACC6CE" w14:textId="77777777" w:rsidR="0003049A" w:rsidRPr="00AA1BE2" w:rsidRDefault="0003049A" w:rsidP="00326C2F">
      <w:pPr>
        <w:spacing w:line="360" w:lineRule="auto"/>
        <w:jc w:val="both"/>
        <w:rPr>
          <w:rFonts w:eastAsia="SimSun"/>
        </w:rPr>
      </w:pPr>
      <w:r w:rsidRPr="00AA1BE2">
        <w:rPr>
          <w:rFonts w:eastAsia="SimSun"/>
        </w:rPr>
        <w:lastRenderedPageBreak/>
        <w:t xml:space="preserve">The MTBF is the number of hours before an occurrence of a failure in the </w:t>
      </w:r>
      <w:r>
        <w:rPr>
          <w:rFonts w:eastAsia="SimSun"/>
          <w:lang w:val="id-ID"/>
        </w:rPr>
        <w:t>SCADA</w:t>
      </w:r>
      <w:r w:rsidRPr="00AA1BE2">
        <w:rPr>
          <w:rFonts w:eastAsia="SimSun"/>
        </w:rPr>
        <w:t xml:space="preserve"> system device. The MTTR is the mean time to repair of the </w:t>
      </w:r>
      <w:r>
        <w:rPr>
          <w:rFonts w:eastAsia="SimSun"/>
          <w:lang w:val="id-ID"/>
        </w:rPr>
        <w:t>SCADA</w:t>
      </w:r>
      <w:r w:rsidRPr="00AA1BE2">
        <w:rPr>
          <w:rFonts w:eastAsia="SimSun"/>
        </w:rPr>
        <w:t xml:space="preserve"> system. The MTTR specified is the time that is only relevant to the </w:t>
      </w:r>
      <w:r>
        <w:rPr>
          <w:rFonts w:eastAsia="SimSun"/>
          <w:lang w:val="id-ID"/>
        </w:rPr>
        <w:t>SCADA</w:t>
      </w:r>
      <w:r w:rsidRPr="00AA1BE2">
        <w:rPr>
          <w:rFonts w:eastAsia="SimSun"/>
        </w:rPr>
        <w:t xml:space="preserve"> system and does not </w:t>
      </w:r>
      <w:proofErr w:type="gramStart"/>
      <w:r w:rsidRPr="00AA1BE2">
        <w:rPr>
          <w:rFonts w:eastAsia="SimSun"/>
        </w:rPr>
        <w:t>take into account</w:t>
      </w:r>
      <w:proofErr w:type="gramEnd"/>
      <w:r w:rsidRPr="00AA1BE2">
        <w:rPr>
          <w:rFonts w:eastAsia="SimSun"/>
        </w:rPr>
        <w:t xml:space="preserve"> any time that is consumed outside of the troubleshooting and repair time of the </w:t>
      </w:r>
      <w:r>
        <w:rPr>
          <w:rFonts w:eastAsia="SimSun"/>
          <w:lang w:val="id-ID"/>
        </w:rPr>
        <w:t>SCADA</w:t>
      </w:r>
      <w:r w:rsidRPr="00AA1BE2">
        <w:rPr>
          <w:rFonts w:eastAsia="SimSun"/>
        </w:rPr>
        <w:t xml:space="preserve"> system. The following diagram shows the interconnections of the </w:t>
      </w:r>
      <w:r>
        <w:rPr>
          <w:rFonts w:eastAsia="SimSun"/>
          <w:lang w:val="id-ID"/>
        </w:rPr>
        <w:t>SCADA</w:t>
      </w:r>
      <w:r w:rsidRPr="00AA1BE2">
        <w:rPr>
          <w:rFonts w:eastAsia="SimSun"/>
        </w:rPr>
        <w:t xml:space="preserve"> setup and the availability calculation with assumption that all other subsystems are in ideal conditions.</w:t>
      </w:r>
    </w:p>
    <w:p w14:paraId="4C53A028" w14:textId="77777777" w:rsidR="0003049A" w:rsidRPr="00AA1BE2" w:rsidRDefault="0003049A" w:rsidP="0003049A">
      <w:pPr>
        <w:pStyle w:val="Caption"/>
      </w:pPr>
      <w:r>
        <w:object w:dxaOrig="13964" w:dyaOrig="6027" w14:anchorId="1650B7ED">
          <v:shape id="_x0000_i1030" type="#_x0000_t75" style="width:435.7pt;height:188.35pt" o:ole="">
            <v:imagedata r:id="rId140" o:title=""/>
          </v:shape>
          <o:OLEObject Type="Embed" ProgID="Visio.Drawing.11" ShapeID="_x0000_i1030" DrawAspect="Content" ObjectID="_1567441574" r:id="rId141"/>
        </w:object>
      </w:r>
    </w:p>
    <w:p w14:paraId="3F33F7C5" w14:textId="05F2D343" w:rsidR="0003049A" w:rsidRPr="00AA1BE2" w:rsidRDefault="0003049A" w:rsidP="0003049A">
      <w:pPr>
        <w:pStyle w:val="Caption"/>
        <w:jc w:val="center"/>
      </w:pPr>
      <w:bookmarkStart w:id="763" w:name="_Toc482887549"/>
      <w:bookmarkStart w:id="764" w:name="_Toc489079525"/>
      <w:bookmarkStart w:id="765" w:name="_Toc491988691"/>
      <w:r w:rsidRPr="00AA1BE2">
        <w:t xml:space="preserve">Figure </w:t>
      </w:r>
      <w:fldSimple w:instr=" SEQ Figure \* ARABIC ">
        <w:r w:rsidR="006E34F4">
          <w:rPr>
            <w:noProof/>
          </w:rPr>
          <w:t>40</w:t>
        </w:r>
      </w:fldSimple>
      <w:r w:rsidRPr="00AA1BE2">
        <w:t xml:space="preserve"> –</w:t>
      </w:r>
      <w:r>
        <w:rPr>
          <w:lang w:val="id-ID"/>
        </w:rPr>
        <w:t xml:space="preserve"> SCADA</w:t>
      </w:r>
      <w:r w:rsidRPr="00AA1BE2">
        <w:t xml:space="preserve"> System Configuration</w:t>
      </w:r>
      <w:bookmarkEnd w:id="763"/>
      <w:bookmarkEnd w:id="764"/>
      <w:bookmarkEnd w:id="765"/>
    </w:p>
    <w:p w14:paraId="47B52738" w14:textId="77777777" w:rsidR="0003049A" w:rsidRPr="00AA1BE2" w:rsidRDefault="0003049A" w:rsidP="00012796">
      <w:pPr>
        <w:jc w:val="center"/>
        <w:rPr>
          <w:rFonts w:eastAsia="SimSun"/>
        </w:rPr>
      </w:pPr>
      <w:r w:rsidRPr="00AA1BE2">
        <w:rPr>
          <w:noProof/>
          <w:lang w:val="en-GB" w:eastAsia="en-GB"/>
        </w:rPr>
        <w:drawing>
          <wp:inline distT="0" distB="0" distL="0" distR="0" wp14:anchorId="373E91B4" wp14:editId="76687849">
            <wp:extent cx="3968115" cy="8966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68115" cy="896620"/>
                    </a:xfrm>
                    <a:prstGeom prst="rect">
                      <a:avLst/>
                    </a:prstGeom>
                    <a:noFill/>
                    <a:ln>
                      <a:noFill/>
                    </a:ln>
                  </pic:spPr>
                </pic:pic>
              </a:graphicData>
            </a:graphic>
          </wp:inline>
        </w:drawing>
      </w:r>
    </w:p>
    <w:p w14:paraId="0BAE6358" w14:textId="2D14E9D7" w:rsidR="0003049A" w:rsidRPr="00AA1BE2" w:rsidRDefault="0003049A" w:rsidP="0003049A">
      <w:pPr>
        <w:pStyle w:val="Caption"/>
        <w:jc w:val="center"/>
      </w:pPr>
      <w:bookmarkStart w:id="766" w:name="_Toc482691091"/>
      <w:bookmarkStart w:id="767" w:name="_Toc482887550"/>
      <w:bookmarkStart w:id="768" w:name="_Toc489079526"/>
      <w:bookmarkStart w:id="769" w:name="_Toc491988692"/>
      <w:r w:rsidRPr="00AA1BE2">
        <w:t xml:space="preserve">Figure </w:t>
      </w:r>
      <w:fldSimple w:instr=" SEQ Figure \* ARABIC ">
        <w:r w:rsidR="006E34F4">
          <w:rPr>
            <w:noProof/>
          </w:rPr>
          <w:t>41</w:t>
        </w:r>
      </w:fldSimple>
      <w:r w:rsidRPr="00AA1BE2">
        <w:t xml:space="preserve"> –</w:t>
      </w:r>
      <w:r>
        <w:rPr>
          <w:lang w:val="id-ID"/>
        </w:rPr>
        <w:t xml:space="preserve"> SCADA</w:t>
      </w:r>
      <w:r w:rsidRPr="00AA1BE2">
        <w:t xml:space="preserve"> System Availability calculation</w:t>
      </w:r>
      <w:bookmarkEnd w:id="766"/>
      <w:bookmarkEnd w:id="767"/>
      <w:bookmarkEnd w:id="768"/>
      <w:bookmarkEnd w:id="769"/>
    </w:p>
    <w:p w14:paraId="3C25CBD6" w14:textId="77777777" w:rsidR="0003049A" w:rsidRPr="00AA1BE2" w:rsidRDefault="0003049A" w:rsidP="0003049A"/>
    <w:p w14:paraId="1109924F" w14:textId="77777777" w:rsidR="0003049A" w:rsidRPr="00AA1BE2" w:rsidRDefault="0003049A" w:rsidP="0003049A">
      <w:r w:rsidRPr="00AA1BE2">
        <w:t xml:space="preserve">Based on the above figures, the Availability of the </w:t>
      </w:r>
      <w:r>
        <w:rPr>
          <w:lang w:val="id-ID"/>
        </w:rPr>
        <w:t>SCADA</w:t>
      </w:r>
      <w:r w:rsidRPr="00AA1BE2">
        <w:t xml:space="preserve"> System can be calculated as below:</w:t>
      </w:r>
    </w:p>
    <w:p w14:paraId="19921038" w14:textId="4A05E734" w:rsidR="00012796" w:rsidRPr="00AA1BE2" w:rsidRDefault="00012796" w:rsidP="00B245D5">
      <w:pPr>
        <w:pStyle w:val="ListParagraph"/>
        <w:numPr>
          <w:ilvl w:val="0"/>
          <w:numId w:val="68"/>
        </w:numPr>
        <w:spacing w:line="360" w:lineRule="auto"/>
      </w:pPr>
      <w:r w:rsidRPr="00AA1BE2">
        <w:t xml:space="preserve">Availability of Parallel </w:t>
      </w:r>
      <w:r w:rsidRPr="00012796">
        <w:rPr>
          <w:lang w:val="id-ID"/>
        </w:rPr>
        <w:t>OCC SCADA Server</w:t>
      </w:r>
      <w:r w:rsidRPr="00AA1BE2">
        <w:t xml:space="preserve"> = 1-</w:t>
      </w:r>
      <w:r>
        <w:t xml:space="preserve"> </w:t>
      </w:r>
      <w:r w:rsidRPr="00AA1BE2">
        <w:t>(</w:t>
      </w:r>
      <w:r w:rsidRPr="00A975A3">
        <w:t>0,</w:t>
      </w:r>
      <w:r w:rsidR="00326C2F" w:rsidRPr="00A975A3">
        <w:t>00001</w:t>
      </w:r>
      <w:r w:rsidR="00326C2F" w:rsidRPr="00AA1BE2">
        <w:t>) (</w:t>
      </w:r>
      <w:r w:rsidRPr="00A975A3">
        <w:t>0,00001</w:t>
      </w:r>
      <w:r w:rsidRPr="00AA1BE2">
        <w:t>)</w:t>
      </w:r>
    </w:p>
    <w:p w14:paraId="1384F35D" w14:textId="77777777" w:rsidR="00012796" w:rsidRPr="00012796" w:rsidRDefault="00012796" w:rsidP="00B245D5">
      <w:pPr>
        <w:pStyle w:val="ListParagraph"/>
        <w:numPr>
          <w:ilvl w:val="0"/>
          <w:numId w:val="68"/>
        </w:numPr>
        <w:spacing w:line="360" w:lineRule="auto"/>
        <w:rPr>
          <w:rFonts w:ascii="Calibri" w:eastAsia="Times New Roman" w:hAnsi="Calibri" w:cs="Times New Roman"/>
          <w:color w:val="000000"/>
          <w:szCs w:val="22"/>
          <w:lang w:val="id-ID" w:eastAsia="id-ID"/>
        </w:rPr>
      </w:pPr>
      <w:r w:rsidRPr="00AA1BE2">
        <w:t xml:space="preserve">Availability of Parallel </w:t>
      </w:r>
      <w:r w:rsidRPr="00012796">
        <w:rPr>
          <w:lang w:val="id-ID"/>
        </w:rPr>
        <w:t>OCC SCADA Server</w:t>
      </w:r>
      <w:r w:rsidRPr="00AA1BE2">
        <w:t xml:space="preserve"> = </w:t>
      </w:r>
      <w:r w:rsidRPr="00A975A3">
        <w:t>0,9999999999</w:t>
      </w:r>
    </w:p>
    <w:p w14:paraId="6E78E10B" w14:textId="261B4FFD" w:rsidR="00012796" w:rsidRPr="00AA1BE2" w:rsidRDefault="00012796" w:rsidP="00B245D5">
      <w:pPr>
        <w:pStyle w:val="ListParagraph"/>
        <w:numPr>
          <w:ilvl w:val="0"/>
          <w:numId w:val="68"/>
        </w:numPr>
        <w:spacing w:line="360" w:lineRule="auto"/>
      </w:pPr>
      <w:r w:rsidRPr="00AA1BE2">
        <w:t xml:space="preserve">Availability of Parallel </w:t>
      </w:r>
      <w:r w:rsidRPr="00012796">
        <w:rPr>
          <w:lang w:val="id-ID"/>
        </w:rPr>
        <w:t>OCC HMI Workstation</w:t>
      </w:r>
      <w:r w:rsidRPr="00AA1BE2">
        <w:t xml:space="preserve"> </w:t>
      </w:r>
      <w:r>
        <w:t xml:space="preserve">= </w:t>
      </w:r>
      <w:r w:rsidRPr="00AA1BE2">
        <w:t>1-</w:t>
      </w:r>
      <w:r>
        <w:t xml:space="preserve"> </w:t>
      </w:r>
      <w:r w:rsidRPr="00AA1BE2">
        <w:t>(</w:t>
      </w:r>
      <w:r w:rsidRPr="00A975A3">
        <w:t>0,</w:t>
      </w:r>
      <w:r w:rsidR="00326C2F" w:rsidRPr="00A975A3">
        <w:t>00001</w:t>
      </w:r>
      <w:r w:rsidR="00326C2F" w:rsidRPr="00AA1BE2">
        <w:t>) (</w:t>
      </w:r>
      <w:r w:rsidRPr="00A975A3">
        <w:t>0,00001</w:t>
      </w:r>
      <w:r w:rsidRPr="00AA1BE2">
        <w:t>)</w:t>
      </w:r>
    </w:p>
    <w:p w14:paraId="2E5E4DEC" w14:textId="77777777" w:rsidR="00012796" w:rsidRPr="00012796" w:rsidRDefault="00012796" w:rsidP="00B245D5">
      <w:pPr>
        <w:pStyle w:val="ListParagraph"/>
        <w:numPr>
          <w:ilvl w:val="0"/>
          <w:numId w:val="68"/>
        </w:numPr>
        <w:spacing w:line="360" w:lineRule="auto"/>
        <w:rPr>
          <w:lang w:val="id-ID"/>
        </w:rPr>
      </w:pPr>
      <w:r w:rsidRPr="00AA1BE2">
        <w:t xml:space="preserve">Availability of Parallel </w:t>
      </w:r>
      <w:r w:rsidRPr="00012796">
        <w:rPr>
          <w:lang w:val="id-ID"/>
        </w:rPr>
        <w:t>OCC HMI Workstation</w:t>
      </w:r>
      <w:r w:rsidRPr="00AA1BE2">
        <w:t xml:space="preserve"> = </w:t>
      </w:r>
      <w:r w:rsidRPr="00A975A3">
        <w:t>0,9999999999</w:t>
      </w:r>
    </w:p>
    <w:p w14:paraId="72E01200" w14:textId="2C8CEC7A" w:rsidR="00012796" w:rsidRPr="00AA1BE2" w:rsidRDefault="00012796" w:rsidP="00B245D5">
      <w:pPr>
        <w:pStyle w:val="ListParagraph"/>
        <w:numPr>
          <w:ilvl w:val="0"/>
          <w:numId w:val="68"/>
        </w:numPr>
        <w:spacing w:line="360" w:lineRule="auto"/>
      </w:pPr>
      <w:r w:rsidRPr="00AA1BE2">
        <w:t xml:space="preserve">Availability of Parallel </w:t>
      </w:r>
      <w:r w:rsidRPr="00012796">
        <w:rPr>
          <w:lang w:val="id-ID"/>
        </w:rPr>
        <w:t>Local SCADA Server</w:t>
      </w:r>
      <w:r w:rsidRPr="00AA1BE2">
        <w:t xml:space="preserve"> = 1-</w:t>
      </w:r>
      <w:r>
        <w:t xml:space="preserve"> </w:t>
      </w:r>
      <w:r w:rsidRPr="00AA1BE2">
        <w:t>(</w:t>
      </w:r>
      <w:r w:rsidRPr="00A975A3">
        <w:t>0,</w:t>
      </w:r>
      <w:r w:rsidR="00326C2F" w:rsidRPr="00A975A3">
        <w:t>00001</w:t>
      </w:r>
      <w:r w:rsidR="00326C2F" w:rsidRPr="00AA1BE2">
        <w:t>) (</w:t>
      </w:r>
      <w:r w:rsidRPr="00A975A3">
        <w:t>0,00001</w:t>
      </w:r>
      <w:r w:rsidRPr="00AA1BE2">
        <w:t>)</w:t>
      </w:r>
    </w:p>
    <w:p w14:paraId="191F7DD8" w14:textId="77777777" w:rsidR="00012796" w:rsidRPr="00012796" w:rsidRDefault="00012796" w:rsidP="00B245D5">
      <w:pPr>
        <w:pStyle w:val="ListParagraph"/>
        <w:numPr>
          <w:ilvl w:val="0"/>
          <w:numId w:val="68"/>
        </w:numPr>
        <w:spacing w:line="360" w:lineRule="auto"/>
        <w:rPr>
          <w:lang w:val="id-ID"/>
        </w:rPr>
      </w:pPr>
      <w:r w:rsidRPr="00AA1BE2">
        <w:t xml:space="preserve">Availability of Parallel </w:t>
      </w:r>
      <w:r w:rsidRPr="00012796">
        <w:rPr>
          <w:lang w:val="id-ID"/>
        </w:rPr>
        <w:t>Local SCADA Server</w:t>
      </w:r>
      <w:r w:rsidRPr="00AA1BE2">
        <w:t xml:space="preserve"> = </w:t>
      </w:r>
      <w:r w:rsidRPr="00A975A3">
        <w:t>0,9999999999</w:t>
      </w:r>
    </w:p>
    <w:p w14:paraId="682B740D" w14:textId="77777777" w:rsidR="00012796" w:rsidRPr="00AA1BE2" w:rsidRDefault="00012796" w:rsidP="00B245D5">
      <w:pPr>
        <w:pStyle w:val="ListParagraph"/>
        <w:numPr>
          <w:ilvl w:val="0"/>
          <w:numId w:val="68"/>
        </w:numPr>
        <w:spacing w:line="360" w:lineRule="auto"/>
      </w:pPr>
      <w:r w:rsidRPr="00AA1BE2">
        <w:t xml:space="preserve">Availability of </w:t>
      </w:r>
      <w:r w:rsidRPr="00012796">
        <w:rPr>
          <w:lang w:val="id-ID"/>
        </w:rPr>
        <w:t>Local HMI Workstation</w:t>
      </w:r>
      <w:r w:rsidRPr="00AA1BE2">
        <w:t xml:space="preserve"> = </w:t>
      </w:r>
      <w:r>
        <w:t>1-</w:t>
      </w:r>
      <w:r w:rsidRPr="00A975A3">
        <w:t>0,00001</w:t>
      </w:r>
    </w:p>
    <w:p w14:paraId="660FF37B" w14:textId="77777777" w:rsidR="00012796" w:rsidRPr="00012796" w:rsidRDefault="00012796" w:rsidP="00B245D5">
      <w:pPr>
        <w:pStyle w:val="ListParagraph"/>
        <w:numPr>
          <w:ilvl w:val="0"/>
          <w:numId w:val="68"/>
        </w:numPr>
        <w:spacing w:line="360" w:lineRule="auto"/>
        <w:rPr>
          <w:lang w:val="id-ID"/>
        </w:rPr>
      </w:pPr>
      <w:r w:rsidRPr="00AA1BE2">
        <w:t xml:space="preserve">Availability of </w:t>
      </w:r>
      <w:r w:rsidRPr="00012796">
        <w:rPr>
          <w:lang w:val="id-ID"/>
        </w:rPr>
        <w:t>Local HMI Workstation</w:t>
      </w:r>
      <w:r w:rsidRPr="00AA1BE2">
        <w:t xml:space="preserve"> = </w:t>
      </w:r>
      <w:r w:rsidRPr="00A975A3">
        <w:t>0,99999</w:t>
      </w:r>
    </w:p>
    <w:p w14:paraId="0CFCB0F2" w14:textId="4C4AC7FE" w:rsidR="00012796" w:rsidRPr="00AA1BE2" w:rsidRDefault="00012796" w:rsidP="00B245D5">
      <w:pPr>
        <w:pStyle w:val="ListParagraph"/>
        <w:numPr>
          <w:ilvl w:val="0"/>
          <w:numId w:val="68"/>
        </w:numPr>
        <w:spacing w:line="360" w:lineRule="auto"/>
      </w:pPr>
      <w:r w:rsidRPr="00AA1BE2">
        <w:t xml:space="preserve">Availability of Parallel </w:t>
      </w:r>
      <w:r w:rsidRPr="00012796">
        <w:rPr>
          <w:lang w:val="id-ID"/>
        </w:rPr>
        <w:t>RTU</w:t>
      </w:r>
      <w:r w:rsidRPr="00AA1BE2">
        <w:t xml:space="preserve"> = 1-(</w:t>
      </w:r>
      <w:r>
        <w:t>4,16</w:t>
      </w:r>
      <w:r w:rsidRPr="00A975A3">
        <w:t>7E-</w:t>
      </w:r>
      <w:r w:rsidR="00326C2F" w:rsidRPr="00A975A3">
        <w:t>06</w:t>
      </w:r>
      <w:r w:rsidR="00326C2F" w:rsidRPr="00AA1BE2">
        <w:t>) (</w:t>
      </w:r>
      <w:r>
        <w:t>4,16</w:t>
      </w:r>
      <w:r w:rsidRPr="00A975A3">
        <w:t>7E-06</w:t>
      </w:r>
      <w:r w:rsidRPr="00AA1BE2">
        <w:t>)</w:t>
      </w:r>
    </w:p>
    <w:p w14:paraId="551CDFAC" w14:textId="77777777" w:rsidR="00012796" w:rsidRPr="00012796" w:rsidRDefault="00012796" w:rsidP="00B245D5">
      <w:pPr>
        <w:pStyle w:val="ListParagraph"/>
        <w:numPr>
          <w:ilvl w:val="0"/>
          <w:numId w:val="68"/>
        </w:numPr>
        <w:spacing w:line="360" w:lineRule="auto"/>
        <w:rPr>
          <w:lang w:val="id-ID"/>
        </w:rPr>
      </w:pPr>
      <w:r w:rsidRPr="00AA1BE2">
        <w:lastRenderedPageBreak/>
        <w:t xml:space="preserve">Availability of Parallel </w:t>
      </w:r>
      <w:r w:rsidRPr="00012796">
        <w:rPr>
          <w:lang w:val="id-ID"/>
        </w:rPr>
        <w:t xml:space="preserve">RTU </w:t>
      </w:r>
      <w:r w:rsidRPr="00AA1BE2">
        <w:t xml:space="preserve">= </w:t>
      </w:r>
      <w:r w:rsidRPr="00A975A3">
        <w:t>0,999999999982639</w:t>
      </w:r>
    </w:p>
    <w:p w14:paraId="39A273A7" w14:textId="1B66E877" w:rsidR="00012796" w:rsidRPr="00AA1BE2" w:rsidRDefault="00012796" w:rsidP="00B245D5">
      <w:pPr>
        <w:pStyle w:val="ListParagraph"/>
        <w:numPr>
          <w:ilvl w:val="0"/>
          <w:numId w:val="68"/>
        </w:numPr>
        <w:spacing w:line="360" w:lineRule="auto"/>
      </w:pPr>
      <w:r w:rsidRPr="00AA1BE2">
        <w:t xml:space="preserve">Availability of </w:t>
      </w:r>
      <w:r w:rsidRPr="00012796">
        <w:rPr>
          <w:lang w:val="id-ID"/>
        </w:rPr>
        <w:t>SCADA</w:t>
      </w:r>
      <w:r w:rsidRPr="00AA1BE2">
        <w:t xml:space="preserve"> system = 1 – Unavailability {Parallel </w:t>
      </w:r>
      <w:r w:rsidRPr="00012796">
        <w:rPr>
          <w:lang w:val="id-ID"/>
        </w:rPr>
        <w:t>OCC SCADA Server</w:t>
      </w:r>
      <w:r w:rsidRPr="00AA1BE2">
        <w:t>+</w:t>
      </w:r>
      <w:r w:rsidRPr="00012796">
        <w:rPr>
          <w:lang w:val="id-ID"/>
        </w:rPr>
        <w:t>Parallel OCC HMI Workstation</w:t>
      </w:r>
      <w:r w:rsidRPr="00AA1BE2">
        <w:t>+</w:t>
      </w:r>
      <w:r w:rsidRPr="001D4717">
        <w:t xml:space="preserve"> </w:t>
      </w:r>
      <w:r w:rsidRPr="00AA1BE2">
        <w:t xml:space="preserve">Parallel </w:t>
      </w:r>
      <w:r w:rsidRPr="00012796">
        <w:rPr>
          <w:lang w:val="id-ID"/>
        </w:rPr>
        <w:t>Local SCADA Server</w:t>
      </w:r>
      <w:r w:rsidRPr="00AA1BE2">
        <w:t xml:space="preserve"> +</w:t>
      </w:r>
      <w:r w:rsidRPr="00012796">
        <w:rPr>
          <w:lang w:val="id-ID"/>
        </w:rPr>
        <w:t xml:space="preserve"> Local HMI Workstation</w:t>
      </w:r>
      <w:r w:rsidRPr="00AA1BE2">
        <w:t xml:space="preserve"> +</w:t>
      </w:r>
      <w:r w:rsidRPr="00012796">
        <w:rPr>
          <w:lang w:val="id-ID"/>
        </w:rPr>
        <w:t>Parallel RTU}</w:t>
      </w:r>
    </w:p>
    <w:p w14:paraId="11CFCC56" w14:textId="70DCBC1E" w:rsidR="00012796" w:rsidRPr="00AA1BE2" w:rsidRDefault="00012796" w:rsidP="00B245D5">
      <w:pPr>
        <w:pStyle w:val="ListParagraph"/>
        <w:numPr>
          <w:ilvl w:val="0"/>
          <w:numId w:val="68"/>
        </w:numPr>
        <w:spacing w:line="360" w:lineRule="auto"/>
      </w:pPr>
      <w:r w:rsidRPr="00AA1BE2">
        <w:t xml:space="preserve">Availability of </w:t>
      </w:r>
      <w:r w:rsidRPr="00012796">
        <w:rPr>
          <w:lang w:val="id-ID"/>
        </w:rPr>
        <w:t>SCADA</w:t>
      </w:r>
      <w:r w:rsidRPr="00AA1BE2">
        <w:t xml:space="preserve"> system </w:t>
      </w:r>
      <w:r w:rsidR="003E3963" w:rsidRPr="00AA1BE2">
        <w:t xml:space="preserve">= </w:t>
      </w:r>
      <w:r w:rsidR="003E3963">
        <w:t>1</w:t>
      </w:r>
      <w:r w:rsidRPr="00AA1BE2">
        <w:t>- [(</w:t>
      </w:r>
      <w:r w:rsidR="003E3963" w:rsidRPr="00AA1BE2">
        <w:t>0.0000</w:t>
      </w:r>
      <w:r w:rsidR="003E3963">
        <w:t>1</w:t>
      </w:r>
      <w:r w:rsidR="003E3963" w:rsidRPr="00AA1BE2">
        <w:t>) (0.0000</w:t>
      </w:r>
      <w:r w:rsidR="003E3963">
        <w:t>1</w:t>
      </w:r>
      <w:r w:rsidR="003E3963" w:rsidRPr="00AA1BE2">
        <w:t>) +</w:t>
      </w:r>
      <w:r w:rsidRPr="001D4717">
        <w:t xml:space="preserve"> </w:t>
      </w:r>
      <w:r>
        <w:t>(</w:t>
      </w:r>
      <w:r w:rsidR="003E3963">
        <w:t>0.00001) (0.0001) +</w:t>
      </w:r>
      <w:r w:rsidRPr="001D4717">
        <w:t xml:space="preserve"> </w:t>
      </w:r>
      <w:r w:rsidRPr="00AA1BE2">
        <w:t>(</w:t>
      </w:r>
      <w:r w:rsidR="003E3963" w:rsidRPr="00AA1BE2">
        <w:t>0.0000</w:t>
      </w:r>
      <w:r w:rsidR="003E3963">
        <w:t>1</w:t>
      </w:r>
      <w:r w:rsidR="003E3963" w:rsidRPr="00AA1BE2">
        <w:t>) (</w:t>
      </w:r>
      <w:r w:rsidRPr="00AA1BE2">
        <w:t>0.0000</w:t>
      </w:r>
      <w:r>
        <w:t>1</w:t>
      </w:r>
      <w:r w:rsidRPr="00AA1BE2">
        <w:t>)</w:t>
      </w:r>
      <w:r w:rsidR="003E3963">
        <w:rPr>
          <w:lang w:val="id-ID"/>
        </w:rPr>
        <w:t xml:space="preserve"> </w:t>
      </w:r>
      <w:r w:rsidRPr="00AA1BE2">
        <w:t>+</w:t>
      </w:r>
      <w:r w:rsidRPr="001D4717">
        <w:t xml:space="preserve"> </w:t>
      </w:r>
      <w:r>
        <w:t>(0.00</w:t>
      </w:r>
      <w:r w:rsidRPr="00AA1BE2">
        <w:t>0</w:t>
      </w:r>
      <w:r>
        <w:t>01</w:t>
      </w:r>
      <w:r w:rsidRPr="00AA1BE2">
        <w:t>)</w:t>
      </w:r>
      <w:r w:rsidR="003E3963">
        <w:rPr>
          <w:lang w:val="id-ID"/>
        </w:rPr>
        <w:t xml:space="preserve"> </w:t>
      </w:r>
      <w:r w:rsidRPr="00AA1BE2">
        <w:t>+</w:t>
      </w:r>
      <w:r w:rsidR="003E3963">
        <w:rPr>
          <w:lang w:val="id-ID"/>
        </w:rPr>
        <w:t xml:space="preserve"> </w:t>
      </w:r>
      <w:r w:rsidRPr="00012796">
        <w:rPr>
          <w:lang w:val="id-ID"/>
        </w:rPr>
        <w:t>(</w:t>
      </w:r>
      <w:r>
        <w:t>4,16</w:t>
      </w:r>
      <w:r w:rsidRPr="00A975A3">
        <w:t>7E-06</w:t>
      </w:r>
      <w:r w:rsidRPr="00012796">
        <w:rPr>
          <w:lang w:val="id-ID"/>
        </w:rPr>
        <w:t>) (</w:t>
      </w:r>
      <w:r>
        <w:t>4,16</w:t>
      </w:r>
      <w:r w:rsidRPr="00A975A3">
        <w:t>7E-06</w:t>
      </w:r>
      <w:r w:rsidRPr="00012796">
        <w:rPr>
          <w:lang w:val="id-ID"/>
        </w:rPr>
        <w:t>)</w:t>
      </w:r>
      <w:r w:rsidRPr="00AA1BE2">
        <w:t>]</w:t>
      </w:r>
    </w:p>
    <w:p w14:paraId="6BDEB138" w14:textId="77777777" w:rsidR="00012796" w:rsidRPr="00AA1BE2" w:rsidRDefault="00012796" w:rsidP="00B245D5">
      <w:pPr>
        <w:pStyle w:val="ListParagraph"/>
        <w:numPr>
          <w:ilvl w:val="0"/>
          <w:numId w:val="68"/>
        </w:numPr>
        <w:spacing w:line="360" w:lineRule="auto"/>
      </w:pPr>
      <w:r w:rsidRPr="00AA1BE2">
        <w:t xml:space="preserve">Availability of </w:t>
      </w:r>
      <w:r w:rsidRPr="00012796">
        <w:rPr>
          <w:lang w:val="id-ID"/>
        </w:rPr>
        <w:t>SCADA</w:t>
      </w:r>
      <w:r w:rsidRPr="00AA1BE2">
        <w:t xml:space="preserve"> System = 1-</w:t>
      </w:r>
      <w:r w:rsidRPr="005E2685">
        <w:t xml:space="preserve"> </w:t>
      </w:r>
      <w:r w:rsidRPr="00A975A3">
        <w:t>0,0000100003173611111</w:t>
      </w:r>
    </w:p>
    <w:p w14:paraId="5941911A" w14:textId="77777777" w:rsidR="00012796" w:rsidRPr="00AA1BE2" w:rsidRDefault="00012796" w:rsidP="00B245D5">
      <w:pPr>
        <w:pStyle w:val="ListParagraph"/>
        <w:numPr>
          <w:ilvl w:val="0"/>
          <w:numId w:val="68"/>
        </w:numPr>
        <w:spacing w:line="360" w:lineRule="auto"/>
      </w:pPr>
      <w:r w:rsidRPr="00AA1BE2">
        <w:t xml:space="preserve">Availability of </w:t>
      </w:r>
      <w:r w:rsidRPr="00012796">
        <w:rPr>
          <w:lang w:val="id-ID"/>
        </w:rPr>
        <w:t>SCADA</w:t>
      </w:r>
      <w:r w:rsidRPr="00AA1BE2">
        <w:t xml:space="preserve"> System = </w:t>
      </w:r>
      <w:r w:rsidRPr="00A975A3">
        <w:t>0,999989999682639</w:t>
      </w:r>
    </w:p>
    <w:p w14:paraId="436871AE" w14:textId="77777777" w:rsidR="00012796" w:rsidRPr="00AA1BE2" w:rsidRDefault="00012796" w:rsidP="00B245D5">
      <w:pPr>
        <w:pStyle w:val="ListParagraph"/>
        <w:numPr>
          <w:ilvl w:val="0"/>
          <w:numId w:val="68"/>
        </w:numPr>
        <w:spacing w:line="360" w:lineRule="auto"/>
      </w:pPr>
      <w:r w:rsidRPr="00AA1BE2">
        <w:t xml:space="preserve">Availability of </w:t>
      </w:r>
      <w:r w:rsidRPr="00012796">
        <w:rPr>
          <w:lang w:val="id-ID"/>
        </w:rPr>
        <w:t>SCADA</w:t>
      </w:r>
      <w:r w:rsidRPr="00AA1BE2">
        <w:t xml:space="preserve"> System = </w:t>
      </w:r>
      <w:r w:rsidRPr="00A975A3">
        <w:t>99,9989999682639</w:t>
      </w:r>
      <w:r w:rsidRPr="00AA1BE2">
        <w:t>%</w:t>
      </w:r>
    </w:p>
    <w:p w14:paraId="1A89156F" w14:textId="77777777" w:rsidR="001B4680" w:rsidRDefault="001B4680" w:rsidP="001B4680">
      <w:pPr>
        <w:pStyle w:val="ic"/>
        <w:ind w:left="0"/>
        <w:jc w:val="both"/>
      </w:pPr>
    </w:p>
    <w:p w14:paraId="18081693" w14:textId="77777777" w:rsidR="001B4680" w:rsidRDefault="001B4680" w:rsidP="001B4680">
      <w:pPr>
        <w:pStyle w:val="ic"/>
        <w:ind w:left="0"/>
        <w:jc w:val="both"/>
      </w:pPr>
    </w:p>
    <w:p w14:paraId="0956B150" w14:textId="77777777" w:rsidR="001B4680" w:rsidRDefault="001B4680" w:rsidP="001B4680">
      <w:pPr>
        <w:pStyle w:val="ic"/>
        <w:ind w:left="0"/>
        <w:jc w:val="both"/>
      </w:pPr>
    </w:p>
    <w:p w14:paraId="5DDD0E78" w14:textId="77777777" w:rsidR="001B4680" w:rsidRDefault="001B4680" w:rsidP="001B4680">
      <w:pPr>
        <w:pStyle w:val="ic"/>
        <w:ind w:left="0"/>
        <w:jc w:val="both"/>
      </w:pPr>
    </w:p>
    <w:p w14:paraId="04810B95" w14:textId="77777777" w:rsidR="001B4680" w:rsidRDefault="001B4680" w:rsidP="001B4680">
      <w:pPr>
        <w:pStyle w:val="ic"/>
        <w:ind w:left="0"/>
        <w:jc w:val="both"/>
      </w:pPr>
    </w:p>
    <w:p w14:paraId="65A5FB83" w14:textId="77777777" w:rsidR="001B4680" w:rsidRDefault="001B4680" w:rsidP="001B4680">
      <w:pPr>
        <w:pStyle w:val="ic"/>
        <w:ind w:left="0"/>
        <w:jc w:val="both"/>
      </w:pPr>
    </w:p>
    <w:p w14:paraId="2BAECD1F" w14:textId="77777777" w:rsidR="001B4680" w:rsidRDefault="001B4680" w:rsidP="001B4680">
      <w:pPr>
        <w:pStyle w:val="ic"/>
        <w:ind w:left="0"/>
        <w:jc w:val="both"/>
      </w:pPr>
    </w:p>
    <w:p w14:paraId="6BFFF3C1" w14:textId="77777777" w:rsidR="001B4680" w:rsidRDefault="001B4680" w:rsidP="001B4680">
      <w:pPr>
        <w:pStyle w:val="ic"/>
        <w:ind w:left="0"/>
        <w:jc w:val="both"/>
      </w:pPr>
    </w:p>
    <w:p w14:paraId="5537169E" w14:textId="77777777" w:rsidR="001B4680" w:rsidRDefault="001B4680" w:rsidP="001B4680">
      <w:pPr>
        <w:pStyle w:val="ic"/>
        <w:ind w:left="0"/>
        <w:jc w:val="both"/>
      </w:pPr>
    </w:p>
    <w:p w14:paraId="3D6B8DA1" w14:textId="77777777" w:rsidR="001B4680" w:rsidRDefault="001B4680" w:rsidP="001B4680">
      <w:pPr>
        <w:pStyle w:val="ic"/>
        <w:ind w:left="0"/>
        <w:jc w:val="both"/>
      </w:pPr>
    </w:p>
    <w:p w14:paraId="62253859" w14:textId="77777777" w:rsidR="001B4680" w:rsidRDefault="001B4680" w:rsidP="001B4680">
      <w:pPr>
        <w:pStyle w:val="ic"/>
        <w:ind w:left="0"/>
        <w:jc w:val="both"/>
      </w:pPr>
    </w:p>
    <w:p w14:paraId="48EF8686" w14:textId="77777777" w:rsidR="001B4680" w:rsidRDefault="001B4680" w:rsidP="001B4680">
      <w:pPr>
        <w:pStyle w:val="ic"/>
        <w:ind w:left="0"/>
        <w:jc w:val="both"/>
      </w:pPr>
    </w:p>
    <w:p w14:paraId="28089481" w14:textId="77777777" w:rsidR="001B4680" w:rsidRDefault="001B4680" w:rsidP="001B4680">
      <w:pPr>
        <w:pStyle w:val="ic"/>
        <w:ind w:left="0"/>
        <w:jc w:val="both"/>
      </w:pPr>
    </w:p>
    <w:p w14:paraId="6C35D9D3" w14:textId="77777777" w:rsidR="001B4680" w:rsidRDefault="001B4680" w:rsidP="001B4680">
      <w:pPr>
        <w:pStyle w:val="ic"/>
        <w:ind w:left="0"/>
        <w:jc w:val="both"/>
      </w:pPr>
    </w:p>
    <w:p w14:paraId="7425BA36" w14:textId="77777777" w:rsidR="001B4680" w:rsidRPr="009D466F" w:rsidRDefault="001B4680" w:rsidP="009D466F">
      <w:pPr>
        <w:pStyle w:val="ic"/>
      </w:pPr>
    </w:p>
    <w:p w14:paraId="68F25FFF" w14:textId="77777777" w:rsidR="001B4680" w:rsidRDefault="001B4680" w:rsidP="009D466F">
      <w:pPr>
        <w:pStyle w:val="ic"/>
      </w:pPr>
    </w:p>
    <w:p w14:paraId="08267749" w14:textId="77777777" w:rsidR="001B4680" w:rsidRDefault="001B4680" w:rsidP="009D466F">
      <w:pPr>
        <w:pStyle w:val="ic"/>
      </w:pPr>
    </w:p>
    <w:p w14:paraId="46BAF121" w14:textId="77777777" w:rsidR="001B4680" w:rsidRDefault="001B4680" w:rsidP="009D466F">
      <w:pPr>
        <w:pStyle w:val="ic"/>
      </w:pPr>
    </w:p>
    <w:p w14:paraId="0CC14F04" w14:textId="77777777" w:rsidR="001B4680" w:rsidRDefault="001B4680" w:rsidP="009D466F">
      <w:pPr>
        <w:pStyle w:val="ic"/>
      </w:pPr>
    </w:p>
    <w:p w14:paraId="6F00FFA0" w14:textId="77777777" w:rsidR="001B4680" w:rsidRPr="009D466F" w:rsidRDefault="001B4680" w:rsidP="009D466F">
      <w:pPr>
        <w:pStyle w:val="ic"/>
      </w:pPr>
    </w:p>
    <w:p w14:paraId="145B9FA7" w14:textId="77777777" w:rsidR="001B4680" w:rsidRDefault="001B4680" w:rsidP="009D466F">
      <w:pPr>
        <w:pStyle w:val="ic"/>
      </w:pPr>
    </w:p>
    <w:p w14:paraId="05FF0523" w14:textId="56DDE488" w:rsidR="002B4DB4" w:rsidRDefault="002B4DB4" w:rsidP="005B56B0">
      <w:pPr>
        <w:pStyle w:val="Heading1"/>
        <w:keepLines w:val="0"/>
        <w:numPr>
          <w:ilvl w:val="0"/>
          <w:numId w:val="8"/>
        </w:numPr>
        <w:tabs>
          <w:tab w:val="left" w:pos="0"/>
          <w:tab w:val="left" w:pos="709"/>
        </w:tabs>
        <w:spacing w:before="500" w:after="200" w:line="400" w:lineRule="exact"/>
      </w:pPr>
      <w:bookmarkStart w:id="770" w:name="_Toc492278956"/>
      <w:r w:rsidRPr="007F44EB">
        <w:lastRenderedPageBreak/>
        <w:t>Appendix</w:t>
      </w:r>
      <w:bookmarkEnd w:id="732"/>
      <w:bookmarkEnd w:id="770"/>
    </w:p>
    <w:p w14:paraId="19952AF9" w14:textId="77777777" w:rsidR="005B56B0" w:rsidRPr="005B56B0" w:rsidRDefault="005B56B0" w:rsidP="005B56B0"/>
    <w:p w14:paraId="536C2B48" w14:textId="1B31D704" w:rsidR="008134DA" w:rsidRDefault="002B4DB4" w:rsidP="00326C2F">
      <w:pPr>
        <w:pStyle w:val="TCHeading1"/>
        <w:outlineLvl w:val="0"/>
      </w:pPr>
      <w:bookmarkStart w:id="771" w:name="_Toc490126471"/>
      <w:bookmarkStart w:id="772" w:name="_Toc492278957"/>
      <w:r w:rsidRPr="000B148D">
        <w:t xml:space="preserve">Appendix A: </w:t>
      </w:r>
      <w:bookmarkEnd w:id="771"/>
      <w:r w:rsidR="005B56B0" w:rsidRPr="005B56B0">
        <w:t>Compliance List Matrix</w:t>
      </w:r>
      <w:bookmarkEnd w:id="772"/>
    </w:p>
    <w:p w14:paraId="0632E47F" w14:textId="3A023932" w:rsidR="005B56B0" w:rsidRPr="000B148D" w:rsidRDefault="005B56B0" w:rsidP="005B56B0">
      <w:pPr>
        <w:pStyle w:val="TCHeading1"/>
        <w:outlineLvl w:val="0"/>
      </w:pPr>
      <w:bookmarkStart w:id="773" w:name="_Toc492278958"/>
      <w:r>
        <w:t>Appendix B</w:t>
      </w:r>
      <w:r w:rsidRPr="000B148D">
        <w:t>: List of Drawings</w:t>
      </w:r>
      <w:bookmarkEnd w:id="773"/>
    </w:p>
    <w:p w14:paraId="50E7446A" w14:textId="71237A8E" w:rsidR="008134DA" w:rsidRPr="000B148D" w:rsidRDefault="005B56B0" w:rsidP="00326C2F">
      <w:pPr>
        <w:pStyle w:val="TCHeading1"/>
        <w:outlineLvl w:val="0"/>
      </w:pPr>
      <w:bookmarkStart w:id="774" w:name="_Toc492278959"/>
      <w:r>
        <w:t>Appendix C</w:t>
      </w:r>
      <w:r w:rsidR="008134DA" w:rsidRPr="000B148D">
        <w:t>: SIL 2 Certificate</w:t>
      </w:r>
      <w:bookmarkEnd w:id="774"/>
    </w:p>
    <w:p w14:paraId="68B87353" w14:textId="53525445" w:rsidR="008134DA" w:rsidRPr="000B148D" w:rsidRDefault="005B56B0" w:rsidP="00326C2F">
      <w:pPr>
        <w:pStyle w:val="TCHeading1"/>
        <w:outlineLvl w:val="0"/>
      </w:pPr>
      <w:bookmarkStart w:id="775" w:name="_Toc492278960"/>
      <w:r>
        <w:t>Appendix D</w:t>
      </w:r>
      <w:r w:rsidR="008134DA" w:rsidRPr="000B148D">
        <w:t xml:space="preserve">: Technical </w:t>
      </w:r>
      <w:proofErr w:type="spellStart"/>
      <w:r w:rsidR="008134DA" w:rsidRPr="000B148D">
        <w:t>Spesification</w:t>
      </w:r>
      <w:proofErr w:type="spellEnd"/>
      <w:r w:rsidR="008134DA" w:rsidRPr="000B148D">
        <w:t xml:space="preserve"> of SCADA</w:t>
      </w:r>
      <w:bookmarkEnd w:id="775"/>
    </w:p>
    <w:p w14:paraId="11A722E2" w14:textId="347E143B" w:rsidR="00553F64" w:rsidRPr="000B148D" w:rsidRDefault="00553F64" w:rsidP="00326C2F">
      <w:pPr>
        <w:pStyle w:val="TCHeading1"/>
        <w:outlineLvl w:val="0"/>
      </w:pPr>
      <w:bookmarkStart w:id="776" w:name="_Toc492278961"/>
      <w:r w:rsidRPr="000B148D">
        <w:t xml:space="preserve">Appendix </w:t>
      </w:r>
      <w:r w:rsidR="005B56B0">
        <w:t>E</w:t>
      </w:r>
      <w:r w:rsidRPr="000B148D">
        <w:t xml:space="preserve">: IO List </w:t>
      </w:r>
      <w:r w:rsidR="007E79F1" w:rsidRPr="000B148D">
        <w:t>(not confirm)</w:t>
      </w:r>
      <w:bookmarkEnd w:id="776"/>
    </w:p>
    <w:p w14:paraId="0B408DAD" w14:textId="77777777" w:rsidR="00326C2F" w:rsidRDefault="00326C2F" w:rsidP="00553F64">
      <w:pPr>
        <w:rPr>
          <w:lang w:val="en-GB" w:eastAsia="en-US" w:bidi="th-TH"/>
        </w:rPr>
        <w:sectPr w:rsidR="00326C2F" w:rsidSect="00157F62">
          <w:headerReference w:type="default" r:id="rId143"/>
          <w:footerReference w:type="default" r:id="rId144"/>
          <w:pgSz w:w="11909" w:h="16834" w:code="9"/>
          <w:pgMar w:top="1729" w:right="1440" w:bottom="1440" w:left="1729" w:header="720" w:footer="720" w:gutter="0"/>
          <w:pgNumType w:start="75"/>
          <w:cols w:space="720"/>
          <w:docGrid w:linePitch="360"/>
        </w:sectPr>
      </w:pPr>
    </w:p>
    <w:p w14:paraId="090C367F" w14:textId="49B3A151" w:rsidR="00553F64" w:rsidRPr="00553F64" w:rsidRDefault="00553F64" w:rsidP="00553F64">
      <w:pPr>
        <w:rPr>
          <w:lang w:val="en-GB" w:eastAsia="en-US" w:bidi="th-TH"/>
        </w:rPr>
      </w:pPr>
    </w:p>
    <w:p w14:paraId="72455DD5" w14:textId="77777777" w:rsidR="002B4DB4" w:rsidRPr="002B5704" w:rsidRDefault="002B4DB4" w:rsidP="00600482">
      <w:pPr>
        <w:rPr>
          <w:rFonts w:cs="Arial"/>
          <w:lang w:val="en-GB" w:eastAsia="en-US" w:bidi="th-TH"/>
        </w:rPr>
      </w:pPr>
    </w:p>
    <w:p w14:paraId="47446B01" w14:textId="77777777" w:rsidR="002B4DB4" w:rsidRPr="002B5704" w:rsidRDefault="002B4DB4" w:rsidP="002B4DB4">
      <w:pPr>
        <w:rPr>
          <w:rFonts w:cs="Arial"/>
        </w:rPr>
      </w:pPr>
    </w:p>
    <w:p w14:paraId="26C9F289" w14:textId="77777777" w:rsidR="002B4DB4" w:rsidRPr="002B5704" w:rsidRDefault="002B4DB4" w:rsidP="002B4DB4">
      <w:pPr>
        <w:rPr>
          <w:rFonts w:cs="Arial"/>
        </w:rPr>
      </w:pPr>
    </w:p>
    <w:p w14:paraId="2C6A3E33" w14:textId="77777777" w:rsidR="002B4DB4" w:rsidRPr="002B5704" w:rsidRDefault="002B4DB4" w:rsidP="002B4DB4">
      <w:pPr>
        <w:rPr>
          <w:rFonts w:cs="Arial"/>
        </w:rPr>
      </w:pPr>
    </w:p>
    <w:p w14:paraId="02E0E87F" w14:textId="3945C137" w:rsidR="002B4DB4" w:rsidRPr="002B5704" w:rsidRDefault="002B4DB4" w:rsidP="002B4DB4">
      <w:pPr>
        <w:rPr>
          <w:rFonts w:cs="Arial"/>
        </w:rPr>
      </w:pPr>
    </w:p>
    <w:p w14:paraId="09440BEF" w14:textId="113C5A4A" w:rsidR="002B4DB4" w:rsidRPr="002B5704" w:rsidRDefault="002B4DB4" w:rsidP="002B4DB4">
      <w:pPr>
        <w:rPr>
          <w:rFonts w:cs="Arial"/>
        </w:rPr>
      </w:pPr>
    </w:p>
    <w:p w14:paraId="128A815B" w14:textId="1298909A" w:rsidR="002B4DB4" w:rsidRPr="002B5704" w:rsidRDefault="002B4DB4" w:rsidP="002B4DB4">
      <w:pPr>
        <w:rPr>
          <w:rFonts w:cs="Arial"/>
        </w:rPr>
      </w:pPr>
    </w:p>
    <w:p w14:paraId="66914D00" w14:textId="40A065DB" w:rsidR="002B4DB4" w:rsidRPr="002B5704" w:rsidRDefault="002B4DB4" w:rsidP="002B4DB4">
      <w:pPr>
        <w:rPr>
          <w:rFonts w:cs="Arial"/>
        </w:rPr>
      </w:pPr>
    </w:p>
    <w:p w14:paraId="6F43D87E" w14:textId="2F7E4765" w:rsidR="002B4DB4" w:rsidRPr="002B5704" w:rsidRDefault="002B4DB4" w:rsidP="002B4DB4">
      <w:pPr>
        <w:rPr>
          <w:rFonts w:cs="Arial"/>
        </w:rPr>
      </w:pPr>
    </w:p>
    <w:p w14:paraId="18D55A0E" w14:textId="6E037F60" w:rsidR="002B4DB4" w:rsidRPr="002B5704" w:rsidRDefault="002B4DB4" w:rsidP="001C408A">
      <w:pPr>
        <w:jc w:val="right"/>
        <w:rPr>
          <w:rFonts w:cs="Arial"/>
        </w:rPr>
      </w:pPr>
    </w:p>
    <w:p w14:paraId="628284F9" w14:textId="5436C9C1" w:rsidR="00326C2F" w:rsidRPr="001C408A" w:rsidRDefault="00326C2F" w:rsidP="001C408A">
      <w:pPr>
        <w:pStyle w:val="TCHeading1"/>
        <w:jc w:val="right"/>
        <w:rPr>
          <w:rFonts w:ascii="Arial" w:hAnsi="Arial" w:cs="Arial"/>
          <w:sz w:val="32"/>
        </w:rPr>
      </w:pPr>
      <w:r w:rsidRPr="001C408A">
        <w:rPr>
          <w:rFonts w:ascii="Arial" w:hAnsi="Arial" w:cs="Arial"/>
          <w:sz w:val="32"/>
        </w:rPr>
        <w:t xml:space="preserve">APPENDIX A: </w:t>
      </w:r>
    </w:p>
    <w:p w14:paraId="4BEC7D5D" w14:textId="7E1A42E0" w:rsidR="002B4DB4" w:rsidRPr="002B5704" w:rsidRDefault="00D6191A" w:rsidP="00D6191A">
      <w:pPr>
        <w:pStyle w:val="TCHeading1"/>
        <w:jc w:val="right"/>
        <w:rPr>
          <w:rFonts w:cs="Arial"/>
        </w:rPr>
      </w:pPr>
      <w:r>
        <w:rPr>
          <w:noProof/>
        </w:rPr>
        <mc:AlternateContent>
          <mc:Choice Requires="wps">
            <w:drawing>
              <wp:anchor distT="0" distB="0" distL="114300" distR="114300" simplePos="0" relativeHeight="251658257" behindDoc="0" locked="0" layoutInCell="1" allowOverlap="1" wp14:anchorId="0ADC765D" wp14:editId="49B6F21F">
                <wp:simplePos x="0" y="0"/>
                <wp:positionH relativeFrom="column">
                  <wp:posOffset>3540760</wp:posOffset>
                </wp:positionH>
                <wp:positionV relativeFrom="paragraph">
                  <wp:posOffset>302260</wp:posOffset>
                </wp:positionV>
                <wp:extent cx="2000250" cy="0"/>
                <wp:effectExtent l="0" t="19050" r="38100" b="38100"/>
                <wp:wrapNone/>
                <wp:docPr id="315" name="Straight Connector 315"/>
                <wp:cNvGraphicFramePr/>
                <a:graphic xmlns:a="http://schemas.openxmlformats.org/drawingml/2006/main">
                  <a:graphicData uri="http://schemas.microsoft.com/office/word/2010/wordprocessingShape">
                    <wps:wsp>
                      <wps:cNvCnPr/>
                      <wps:spPr>
                        <a:xfrm>
                          <a:off x="0" y="0"/>
                          <a:ext cx="2000250" cy="0"/>
                        </a:xfrm>
                        <a:prstGeom prst="line">
                          <a:avLst/>
                        </a:prstGeom>
                        <a:ln w="571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C490C9" id="Straight Connector 315" o:spid="_x0000_s1026" style="position:absolute;z-index:251658257;visibility:visible;mso-wrap-style:square;mso-wrap-distance-left:9pt;mso-wrap-distance-top:0;mso-wrap-distance-right:9pt;mso-wrap-distance-bottom:0;mso-position-horizontal:absolute;mso-position-horizontal-relative:text;mso-position-vertical:absolute;mso-position-vertical-relative:text" from="278.8pt,23.8pt" to="436.3pt,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" strokecolor="black [3040]" strokeweight="4.5pt"/>
            </w:pict>
          </mc:Fallback>
        </mc:AlternateContent>
      </w:r>
      <w:r>
        <w:rPr>
          <w:noProof/>
        </w:rPr>
        <mc:AlternateContent>
          <mc:Choice Requires="wps">
            <w:drawing>
              <wp:anchor distT="0" distB="0" distL="114300" distR="114300" simplePos="0" relativeHeight="251658258" behindDoc="0" locked="0" layoutInCell="1" allowOverlap="1" wp14:anchorId="39EDD2E1" wp14:editId="13E81694">
                <wp:simplePos x="0" y="0"/>
                <wp:positionH relativeFrom="column">
                  <wp:posOffset>2954655</wp:posOffset>
                </wp:positionH>
                <wp:positionV relativeFrom="paragraph">
                  <wp:posOffset>410210</wp:posOffset>
                </wp:positionV>
                <wp:extent cx="2590800" cy="0"/>
                <wp:effectExtent l="0" t="19050" r="38100" b="38100"/>
                <wp:wrapNone/>
                <wp:docPr id="316" name="Straight Connector 316"/>
                <wp:cNvGraphicFramePr/>
                <a:graphic xmlns:a="http://schemas.openxmlformats.org/drawingml/2006/main">
                  <a:graphicData uri="http://schemas.microsoft.com/office/word/2010/wordprocessingShape">
                    <wps:wsp>
                      <wps:cNvCnPr/>
                      <wps:spPr>
                        <a:xfrm>
                          <a:off x="0" y="0"/>
                          <a:ext cx="2590800" cy="0"/>
                        </a:xfrm>
                        <a:prstGeom prst="line">
                          <a:avLst/>
                        </a:prstGeom>
                        <a:ln w="571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9E1CCA0" id="Straight Connector 316" o:spid="_x0000_s1026" style="position:absolute;z-index:25165825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2.65pt,32.3pt" to="436.65pt,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" strokecolor="black [3040]" strokeweight="4.5pt"/>
            </w:pict>
          </mc:Fallback>
        </mc:AlternateContent>
      </w:r>
      <w:r w:rsidRPr="00D6191A">
        <w:rPr>
          <w:rFonts w:ascii="Arial" w:hAnsi="Arial" w:cs="Arial"/>
          <w:sz w:val="32"/>
        </w:rPr>
        <w:t>Compliance List Matrix</w:t>
      </w:r>
      <w:r>
        <w:rPr>
          <w:noProof/>
        </w:rPr>
        <w:t xml:space="preserve"> </w:t>
      </w:r>
    </w:p>
    <w:p w14:paraId="4A922E0E" w14:textId="496A6569" w:rsidR="002B4DB4" w:rsidRPr="002B5704" w:rsidRDefault="002B4DB4" w:rsidP="002B4DB4">
      <w:pPr>
        <w:rPr>
          <w:rFonts w:cs="Arial"/>
        </w:rPr>
      </w:pPr>
    </w:p>
    <w:p w14:paraId="64FD9DAF" w14:textId="5A7478B2" w:rsidR="002B4DB4" w:rsidRPr="002B5704" w:rsidRDefault="002B4DB4" w:rsidP="002B4DB4">
      <w:pPr>
        <w:rPr>
          <w:rFonts w:cs="Arial"/>
        </w:rPr>
      </w:pPr>
    </w:p>
    <w:p w14:paraId="7097312A" w14:textId="42BBA194" w:rsidR="002B4DB4" w:rsidRPr="002B5704" w:rsidRDefault="002B4DB4" w:rsidP="002B4DB4">
      <w:pPr>
        <w:rPr>
          <w:rFonts w:cs="Arial"/>
        </w:rPr>
      </w:pPr>
    </w:p>
    <w:p w14:paraId="2F7F302B" w14:textId="3B85F0D4" w:rsidR="002B4DB4" w:rsidRPr="002B5704" w:rsidRDefault="002B4DB4" w:rsidP="002B4DB4">
      <w:pPr>
        <w:rPr>
          <w:rFonts w:eastAsia="SimSun" w:cs="Arial"/>
        </w:rPr>
      </w:pPr>
    </w:p>
    <w:p w14:paraId="3D67A030" w14:textId="34C5DAB5" w:rsidR="002B4DB4" w:rsidRPr="002B5704" w:rsidRDefault="002B4DB4" w:rsidP="002B4DB4">
      <w:pPr>
        <w:rPr>
          <w:rFonts w:eastAsia="SimSun" w:cs="Arial"/>
        </w:rPr>
      </w:pPr>
    </w:p>
    <w:p w14:paraId="4B791E9D" w14:textId="1A3CF275" w:rsidR="002B4DB4" w:rsidRPr="002B5704" w:rsidRDefault="002B4DB4" w:rsidP="002B4DB4">
      <w:pPr>
        <w:rPr>
          <w:rFonts w:eastAsia="SimSun" w:cs="Arial"/>
        </w:rPr>
      </w:pPr>
    </w:p>
    <w:p w14:paraId="00984A53" w14:textId="7A1673A3" w:rsidR="002B4DB4" w:rsidRPr="002B5704" w:rsidRDefault="002B4DB4" w:rsidP="002B4DB4">
      <w:pPr>
        <w:rPr>
          <w:rFonts w:eastAsia="SimSun" w:cs="Arial"/>
        </w:rPr>
      </w:pPr>
    </w:p>
    <w:p w14:paraId="6D680B18" w14:textId="0787C2DF" w:rsidR="002B4DB4" w:rsidRPr="002B5704" w:rsidRDefault="002B4DB4" w:rsidP="002B4DB4">
      <w:pPr>
        <w:rPr>
          <w:rFonts w:eastAsia="SimSun" w:cs="Arial"/>
        </w:rPr>
      </w:pPr>
    </w:p>
    <w:p w14:paraId="4B7E99B8" w14:textId="4F3EAA8D" w:rsidR="002B4DB4" w:rsidRPr="002B5704" w:rsidRDefault="002B4DB4" w:rsidP="002B4DB4">
      <w:pPr>
        <w:rPr>
          <w:rFonts w:eastAsia="SimSun" w:cs="Arial"/>
        </w:rPr>
      </w:pPr>
    </w:p>
    <w:p w14:paraId="52DC12EA" w14:textId="11BE543B" w:rsidR="002B4DB4" w:rsidRPr="002B5704" w:rsidRDefault="002B4DB4" w:rsidP="002B4DB4">
      <w:pPr>
        <w:rPr>
          <w:rFonts w:eastAsia="SimSun" w:cs="Arial"/>
        </w:rPr>
      </w:pPr>
    </w:p>
    <w:p w14:paraId="11B5810F" w14:textId="77777777" w:rsidR="000826EA" w:rsidRDefault="000826EA" w:rsidP="00FB5951">
      <w:pPr>
        <w:rPr>
          <w:rFonts w:cs="Arial"/>
          <w:b/>
          <w:sz w:val="32"/>
          <w:szCs w:val="32"/>
        </w:rPr>
        <w:sectPr w:rsidR="000826EA" w:rsidSect="00157F62">
          <w:headerReference w:type="default" r:id="rId145"/>
          <w:footerReference w:type="default" r:id="rId146"/>
          <w:pgSz w:w="11909" w:h="16834" w:code="9"/>
          <w:pgMar w:top="1729" w:right="1440" w:bottom="1440" w:left="1729" w:header="720" w:footer="720" w:gutter="0"/>
          <w:pgNumType w:start="75"/>
          <w:cols w:space="720"/>
          <w:docGrid w:linePitch="360"/>
        </w:sectPr>
      </w:pPr>
      <w:bookmarkStart w:id="777" w:name="_Toc490124357"/>
      <w:bookmarkStart w:id="778" w:name="_Toc490124541"/>
      <w:bookmarkStart w:id="779" w:name="_Toc490124725"/>
      <w:bookmarkStart w:id="780" w:name="_Toc490124358"/>
      <w:bookmarkStart w:id="781" w:name="_Toc490124542"/>
      <w:bookmarkStart w:id="782" w:name="_Toc490124726"/>
      <w:bookmarkStart w:id="783" w:name="_Toc490124359"/>
      <w:bookmarkStart w:id="784" w:name="_Toc490124543"/>
      <w:bookmarkStart w:id="785" w:name="_Toc490124727"/>
      <w:bookmarkStart w:id="786" w:name="_Toc490124360"/>
      <w:bookmarkStart w:id="787" w:name="_Toc490124544"/>
      <w:bookmarkStart w:id="788" w:name="_Toc490124728"/>
      <w:bookmarkStart w:id="789" w:name="_Toc490124361"/>
      <w:bookmarkStart w:id="790" w:name="_Toc490124545"/>
      <w:bookmarkStart w:id="791" w:name="_Toc490124729"/>
      <w:bookmarkStart w:id="792" w:name="_Toc490124362"/>
      <w:bookmarkStart w:id="793" w:name="_Toc490124546"/>
      <w:bookmarkStart w:id="794" w:name="_Toc490124730"/>
      <w:bookmarkStart w:id="795" w:name="_Toc490124363"/>
      <w:bookmarkStart w:id="796" w:name="_Toc490124547"/>
      <w:bookmarkStart w:id="797" w:name="_Toc490124731"/>
      <w:bookmarkStart w:id="798" w:name="_Toc490124364"/>
      <w:bookmarkStart w:id="799" w:name="_Toc490124548"/>
      <w:bookmarkStart w:id="800" w:name="_Toc490124732"/>
      <w:bookmarkStart w:id="801" w:name="_Toc490124365"/>
      <w:bookmarkStart w:id="802" w:name="_Toc490124549"/>
      <w:bookmarkStart w:id="803" w:name="_Toc490124733"/>
      <w:bookmarkStart w:id="804" w:name="_Toc490124366"/>
      <w:bookmarkStart w:id="805" w:name="_Toc490124550"/>
      <w:bookmarkStart w:id="806" w:name="_Toc490124734"/>
      <w:bookmarkStart w:id="807" w:name="_Toc490124367"/>
      <w:bookmarkStart w:id="808" w:name="_Toc490124551"/>
      <w:bookmarkStart w:id="809" w:name="_Toc490124735"/>
      <w:bookmarkStart w:id="810" w:name="_Toc490124368"/>
      <w:bookmarkStart w:id="811" w:name="_Toc490124552"/>
      <w:bookmarkStart w:id="812" w:name="_Toc490124736"/>
      <w:bookmarkStart w:id="813" w:name="_Toc490124369"/>
      <w:bookmarkStart w:id="814" w:name="_Toc490124553"/>
      <w:bookmarkStart w:id="815" w:name="_Toc490124737"/>
      <w:bookmarkStart w:id="816" w:name="_Toc490124370"/>
      <w:bookmarkStart w:id="817" w:name="_Toc490124554"/>
      <w:bookmarkStart w:id="818" w:name="_Toc490124738"/>
      <w:bookmarkStart w:id="819" w:name="_Toc490124371"/>
      <w:bookmarkStart w:id="820" w:name="_Toc490124555"/>
      <w:bookmarkStart w:id="821" w:name="_Toc490124739"/>
      <w:bookmarkStart w:id="822" w:name="_Toc490124372"/>
      <w:bookmarkStart w:id="823" w:name="_Toc490124556"/>
      <w:bookmarkStart w:id="824" w:name="_Toc490124740"/>
      <w:bookmarkStart w:id="825" w:name="_Toc490124373"/>
      <w:bookmarkStart w:id="826" w:name="_Toc490124557"/>
      <w:bookmarkStart w:id="827" w:name="_Toc490124741"/>
      <w:bookmarkStart w:id="828" w:name="_Toc490124374"/>
      <w:bookmarkStart w:id="829" w:name="_Toc490124558"/>
      <w:bookmarkStart w:id="830" w:name="_Toc490124742"/>
      <w:bookmarkStart w:id="831" w:name="_Toc490124375"/>
      <w:bookmarkStart w:id="832" w:name="_Toc490124559"/>
      <w:bookmarkStart w:id="833" w:name="_Toc490124743"/>
      <w:bookmarkStart w:id="834" w:name="_Toc490124376"/>
      <w:bookmarkStart w:id="835" w:name="_Toc490124560"/>
      <w:bookmarkStart w:id="836" w:name="_Toc490124744"/>
      <w:bookmarkStart w:id="837" w:name="_Toc490124377"/>
      <w:bookmarkStart w:id="838" w:name="_Toc490124561"/>
      <w:bookmarkStart w:id="839" w:name="_Toc490124745"/>
      <w:bookmarkStart w:id="840" w:name="_Toc490124378"/>
      <w:bookmarkStart w:id="841" w:name="_Toc490124562"/>
      <w:bookmarkStart w:id="842" w:name="_Toc490124746"/>
      <w:bookmarkStart w:id="843" w:name="_Toc490124379"/>
      <w:bookmarkStart w:id="844" w:name="_Toc490124563"/>
      <w:bookmarkStart w:id="845" w:name="_Toc490124747"/>
      <w:bookmarkStart w:id="846" w:name="_Toc490124380"/>
      <w:bookmarkStart w:id="847" w:name="_Toc490124564"/>
      <w:bookmarkStart w:id="848" w:name="_Toc490124748"/>
      <w:bookmarkStart w:id="849" w:name="_Toc490124381"/>
      <w:bookmarkStart w:id="850" w:name="_Toc490124565"/>
      <w:bookmarkStart w:id="851" w:name="_Toc490124749"/>
      <w:bookmarkStart w:id="852" w:name="_Toc490124382"/>
      <w:bookmarkStart w:id="853" w:name="_Toc490124566"/>
      <w:bookmarkStart w:id="854" w:name="_Toc490124750"/>
      <w:bookmarkStart w:id="855" w:name="_Toc490124383"/>
      <w:bookmarkStart w:id="856" w:name="_Toc490124567"/>
      <w:bookmarkStart w:id="857" w:name="_Toc490124751"/>
      <w:bookmarkStart w:id="858" w:name="_Toc490124384"/>
      <w:bookmarkStart w:id="859" w:name="_Toc490124568"/>
      <w:bookmarkStart w:id="860" w:name="_Toc490124752"/>
      <w:bookmarkStart w:id="861" w:name="STDCompNRef"/>
      <w:bookmarkStart w:id="862" w:name="_Toc490124385"/>
      <w:bookmarkStart w:id="863" w:name="_Toc490124569"/>
      <w:bookmarkStart w:id="864" w:name="_Toc490124753"/>
      <w:bookmarkStart w:id="865" w:name="_Toc490124386"/>
      <w:bookmarkStart w:id="866" w:name="_Toc490124570"/>
      <w:bookmarkStart w:id="867" w:name="_Toc490124754"/>
      <w:bookmarkStart w:id="868" w:name="_Toc490124387"/>
      <w:bookmarkStart w:id="869" w:name="_Toc490124571"/>
      <w:bookmarkStart w:id="870" w:name="_Toc490124755"/>
      <w:bookmarkStart w:id="871" w:name="_Toc490124388"/>
      <w:bookmarkStart w:id="872" w:name="_Toc490124572"/>
      <w:bookmarkStart w:id="873" w:name="_Toc490124756"/>
      <w:bookmarkStart w:id="874" w:name="_Toc490124389"/>
      <w:bookmarkStart w:id="875" w:name="_Toc490124573"/>
      <w:bookmarkStart w:id="876" w:name="_Toc490124757"/>
      <w:bookmarkStart w:id="877" w:name="_Toc490124390"/>
      <w:bookmarkStart w:id="878" w:name="_Toc490124574"/>
      <w:bookmarkStart w:id="879" w:name="_Toc490124758"/>
      <w:bookmarkStart w:id="880" w:name="_Toc490124391"/>
      <w:bookmarkStart w:id="881" w:name="_Toc490124575"/>
      <w:bookmarkStart w:id="882" w:name="_Toc490124759"/>
      <w:bookmarkStart w:id="883" w:name="_Toc490124392"/>
      <w:bookmarkStart w:id="884" w:name="_Toc490124576"/>
      <w:bookmarkStart w:id="885" w:name="_Toc490124760"/>
      <w:bookmarkStart w:id="886" w:name="_Toc490124393"/>
      <w:bookmarkStart w:id="887" w:name="_Toc490124577"/>
      <w:bookmarkStart w:id="888" w:name="_Toc490124761"/>
      <w:bookmarkStart w:id="889" w:name="_Toc490124394"/>
      <w:bookmarkStart w:id="890" w:name="_Toc490124578"/>
      <w:bookmarkStart w:id="891" w:name="_Toc490124762"/>
      <w:bookmarkStart w:id="892" w:name="_Toc490124395"/>
      <w:bookmarkStart w:id="893" w:name="_Toc490124579"/>
      <w:bookmarkStart w:id="894" w:name="_Toc490124763"/>
      <w:bookmarkStart w:id="895" w:name="_Toc490124396"/>
      <w:bookmarkStart w:id="896" w:name="_Toc490124580"/>
      <w:bookmarkStart w:id="897" w:name="_Toc490124764"/>
      <w:bookmarkStart w:id="898" w:name="_Toc490124397"/>
      <w:bookmarkStart w:id="899" w:name="_Toc490124581"/>
      <w:bookmarkStart w:id="900" w:name="_Toc490124765"/>
      <w:bookmarkStart w:id="901" w:name="_Toc490124398"/>
      <w:bookmarkStart w:id="902" w:name="_Toc490124582"/>
      <w:bookmarkStart w:id="903" w:name="_Toc490124766"/>
      <w:bookmarkStart w:id="904" w:name="_Toc490124399"/>
      <w:bookmarkStart w:id="905" w:name="_Toc490124583"/>
      <w:bookmarkStart w:id="906" w:name="_Toc490124767"/>
      <w:bookmarkStart w:id="907" w:name="_Toc490124400"/>
      <w:bookmarkStart w:id="908" w:name="_Toc490124584"/>
      <w:bookmarkStart w:id="909" w:name="_Toc490124768"/>
      <w:bookmarkStart w:id="910" w:name="_Toc490124401"/>
      <w:bookmarkStart w:id="911" w:name="_Toc490124585"/>
      <w:bookmarkStart w:id="912" w:name="_Toc490124769"/>
      <w:bookmarkStart w:id="913" w:name="_Toc490124402"/>
      <w:bookmarkStart w:id="914" w:name="_Toc490124586"/>
      <w:bookmarkStart w:id="915" w:name="_Toc490124770"/>
      <w:bookmarkStart w:id="916" w:name="_Toc490124403"/>
      <w:bookmarkStart w:id="917" w:name="_Toc490124587"/>
      <w:bookmarkStart w:id="918" w:name="_Toc490124771"/>
      <w:bookmarkStart w:id="919" w:name="_Toc490124404"/>
      <w:bookmarkStart w:id="920" w:name="_Toc490124588"/>
      <w:bookmarkStart w:id="921" w:name="_Toc490124772"/>
      <w:bookmarkStart w:id="922" w:name="_Toc490124405"/>
      <w:bookmarkStart w:id="923" w:name="_Toc490124589"/>
      <w:bookmarkStart w:id="924" w:name="_Toc490124773"/>
      <w:bookmarkStart w:id="925" w:name="_Toc490124406"/>
      <w:bookmarkStart w:id="926" w:name="_Toc490124590"/>
      <w:bookmarkStart w:id="927" w:name="_Toc490124774"/>
      <w:bookmarkStart w:id="928" w:name="_Toc490124407"/>
      <w:bookmarkStart w:id="929" w:name="_Toc490124591"/>
      <w:bookmarkStart w:id="930" w:name="_Toc490124775"/>
      <w:bookmarkStart w:id="931" w:name="_Toc490124408"/>
      <w:bookmarkStart w:id="932" w:name="_Toc490124592"/>
      <w:bookmarkStart w:id="933" w:name="_Toc490124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p>
    <w:p w14:paraId="4E384638" w14:textId="12EDEDB4" w:rsidR="00FB5951" w:rsidRPr="002B5704" w:rsidRDefault="00FB5951" w:rsidP="00FB5951">
      <w:pPr>
        <w:rPr>
          <w:rFonts w:cs="Arial"/>
          <w:b/>
          <w:sz w:val="32"/>
          <w:szCs w:val="32"/>
        </w:rPr>
      </w:pPr>
    </w:p>
    <w:tbl>
      <w:tblPr>
        <w:tblW w:w="15750" w:type="dxa"/>
        <w:tblInd w:w="-905" w:type="dxa"/>
        <w:tblCellMar>
          <w:top w:w="15" w:type="dxa"/>
          <w:bottom w:w="15" w:type="dxa"/>
        </w:tblCellMar>
        <w:tblLook w:val="04A0" w:firstRow="1" w:lastRow="0" w:firstColumn="1" w:lastColumn="0" w:noHBand="0" w:noVBand="1"/>
      </w:tblPr>
      <w:tblGrid>
        <w:gridCol w:w="430"/>
        <w:gridCol w:w="5658"/>
        <w:gridCol w:w="1079"/>
        <w:gridCol w:w="1079"/>
        <w:gridCol w:w="1079"/>
        <w:gridCol w:w="1018"/>
        <w:gridCol w:w="1088"/>
        <w:gridCol w:w="1072"/>
        <w:gridCol w:w="2005"/>
        <w:gridCol w:w="1242"/>
      </w:tblGrid>
      <w:tr w:rsidR="000826EA" w:rsidRPr="00016DCC" w14:paraId="77EDB5DF" w14:textId="77777777" w:rsidTr="00326C2F">
        <w:trPr>
          <w:trHeight w:val="288"/>
          <w:tblHeader/>
        </w:trPr>
        <w:tc>
          <w:tcPr>
            <w:tcW w:w="430" w:type="dxa"/>
            <w:vMerge w:val="restart"/>
            <w:tcBorders>
              <w:top w:val="single" w:sz="4" w:space="0" w:color="auto"/>
              <w:left w:val="single" w:sz="4" w:space="0" w:color="auto"/>
              <w:bottom w:val="single" w:sz="4" w:space="0" w:color="auto"/>
              <w:right w:val="single" w:sz="4" w:space="0" w:color="auto"/>
            </w:tcBorders>
            <w:shd w:val="clear" w:color="auto" w:fill="007DEB" w:themeFill="background2" w:themeFillShade="80"/>
            <w:vAlign w:val="center"/>
            <w:hideMark/>
          </w:tcPr>
          <w:p w14:paraId="7B24DFCE" w14:textId="77777777" w:rsidR="000826EA" w:rsidRPr="00016DCC" w:rsidRDefault="000826EA" w:rsidP="00AC6973">
            <w:pPr>
              <w:spacing w:before="0" w:after="0" w:line="240" w:lineRule="auto"/>
              <w:jc w:val="center"/>
              <w:rPr>
                <w:rFonts w:ascii="Calibri" w:eastAsia="Times New Roman" w:hAnsi="Calibri" w:cs="Times New Roman"/>
                <w:b/>
                <w:bCs/>
                <w:sz w:val="16"/>
                <w:szCs w:val="16"/>
                <w:lang w:eastAsia="en-US"/>
              </w:rPr>
            </w:pPr>
            <w:r w:rsidRPr="00016DCC">
              <w:rPr>
                <w:rFonts w:ascii="Calibri" w:eastAsia="Times New Roman" w:hAnsi="Calibri" w:cs="Times New Roman"/>
                <w:b/>
                <w:bCs/>
                <w:sz w:val="16"/>
                <w:szCs w:val="16"/>
                <w:lang w:eastAsia="en-US"/>
              </w:rPr>
              <w:t>NO</w:t>
            </w:r>
          </w:p>
        </w:tc>
        <w:tc>
          <w:tcPr>
            <w:tcW w:w="5658" w:type="dxa"/>
            <w:vMerge w:val="restart"/>
            <w:tcBorders>
              <w:top w:val="single" w:sz="4" w:space="0" w:color="auto"/>
              <w:left w:val="single" w:sz="4" w:space="0" w:color="auto"/>
              <w:bottom w:val="single" w:sz="4" w:space="0" w:color="auto"/>
              <w:right w:val="single" w:sz="4" w:space="0" w:color="auto"/>
            </w:tcBorders>
            <w:shd w:val="clear" w:color="auto" w:fill="007DEB" w:themeFill="background2" w:themeFillShade="80"/>
            <w:vAlign w:val="center"/>
            <w:hideMark/>
          </w:tcPr>
          <w:p w14:paraId="50AAED5A" w14:textId="77777777" w:rsidR="000826EA" w:rsidRPr="00016DCC" w:rsidRDefault="000826EA" w:rsidP="00AC6973">
            <w:pPr>
              <w:spacing w:before="0" w:after="0" w:line="240" w:lineRule="auto"/>
              <w:jc w:val="center"/>
              <w:rPr>
                <w:rFonts w:ascii="Calibri" w:eastAsia="Times New Roman" w:hAnsi="Calibri" w:cs="Times New Roman"/>
                <w:b/>
                <w:bCs/>
                <w:sz w:val="16"/>
                <w:szCs w:val="16"/>
                <w:lang w:eastAsia="en-US"/>
              </w:rPr>
            </w:pPr>
            <w:r w:rsidRPr="00016DCC">
              <w:rPr>
                <w:rFonts w:ascii="Calibri" w:eastAsia="Times New Roman" w:hAnsi="Calibri" w:cs="Times New Roman"/>
                <w:b/>
                <w:bCs/>
                <w:sz w:val="16"/>
                <w:szCs w:val="16"/>
                <w:lang w:eastAsia="en-US"/>
              </w:rPr>
              <w:t>REQUIREMENTS</w:t>
            </w:r>
          </w:p>
        </w:tc>
        <w:tc>
          <w:tcPr>
            <w:tcW w:w="4255" w:type="dxa"/>
            <w:gridSpan w:val="4"/>
            <w:tcBorders>
              <w:top w:val="single" w:sz="4" w:space="0" w:color="auto"/>
              <w:left w:val="single" w:sz="4" w:space="0" w:color="auto"/>
              <w:bottom w:val="single" w:sz="4" w:space="0" w:color="auto"/>
              <w:right w:val="nil"/>
            </w:tcBorders>
            <w:shd w:val="clear" w:color="auto" w:fill="007DEB" w:themeFill="background2" w:themeFillShade="80"/>
            <w:vAlign w:val="center"/>
            <w:hideMark/>
          </w:tcPr>
          <w:p w14:paraId="486077ED" w14:textId="77777777" w:rsidR="000826EA" w:rsidRPr="00016DCC" w:rsidRDefault="000826EA" w:rsidP="00AC6973">
            <w:pPr>
              <w:spacing w:before="0" w:after="0" w:line="240" w:lineRule="auto"/>
              <w:jc w:val="center"/>
              <w:rPr>
                <w:rFonts w:ascii="Calibri" w:eastAsia="Times New Roman" w:hAnsi="Calibri" w:cs="Times New Roman"/>
                <w:b/>
                <w:bCs/>
                <w:sz w:val="16"/>
                <w:szCs w:val="16"/>
                <w:lang w:eastAsia="en-US"/>
              </w:rPr>
            </w:pPr>
            <w:r w:rsidRPr="00016DCC">
              <w:rPr>
                <w:rFonts w:ascii="Calibri" w:eastAsia="Times New Roman" w:hAnsi="Calibri" w:cs="Times New Roman"/>
                <w:b/>
                <w:bCs/>
                <w:sz w:val="16"/>
                <w:szCs w:val="16"/>
                <w:lang w:eastAsia="en-US"/>
              </w:rPr>
              <w:t>COMPLIANCE</w:t>
            </w:r>
          </w:p>
        </w:tc>
        <w:tc>
          <w:tcPr>
            <w:tcW w:w="2160" w:type="dxa"/>
            <w:gridSpan w:val="2"/>
            <w:tcBorders>
              <w:top w:val="single" w:sz="4" w:space="0" w:color="auto"/>
              <w:left w:val="single" w:sz="4" w:space="0" w:color="auto"/>
              <w:bottom w:val="single" w:sz="4" w:space="0" w:color="auto"/>
              <w:right w:val="nil"/>
            </w:tcBorders>
            <w:shd w:val="clear" w:color="auto" w:fill="007DEB" w:themeFill="background2" w:themeFillShade="80"/>
            <w:vAlign w:val="center"/>
            <w:hideMark/>
          </w:tcPr>
          <w:p w14:paraId="37E59DF5" w14:textId="77777777" w:rsidR="000826EA" w:rsidRPr="00016DCC" w:rsidRDefault="000826EA" w:rsidP="00AC6973">
            <w:pPr>
              <w:spacing w:before="0" w:after="0" w:line="240" w:lineRule="auto"/>
              <w:jc w:val="center"/>
              <w:rPr>
                <w:rFonts w:ascii="Calibri" w:eastAsia="Times New Roman" w:hAnsi="Calibri" w:cs="Times New Roman"/>
                <w:b/>
                <w:bCs/>
                <w:sz w:val="16"/>
                <w:szCs w:val="16"/>
                <w:lang w:eastAsia="en-US"/>
              </w:rPr>
            </w:pPr>
            <w:r w:rsidRPr="00016DCC">
              <w:rPr>
                <w:rFonts w:ascii="Calibri" w:eastAsia="Times New Roman" w:hAnsi="Calibri" w:cs="Times New Roman"/>
                <w:b/>
                <w:bCs/>
                <w:sz w:val="16"/>
                <w:szCs w:val="16"/>
                <w:lang w:eastAsia="en-US"/>
              </w:rPr>
              <w:t>CONTENT TYPE</w:t>
            </w:r>
          </w:p>
        </w:tc>
        <w:tc>
          <w:tcPr>
            <w:tcW w:w="2005" w:type="dxa"/>
            <w:vMerge w:val="restart"/>
            <w:tcBorders>
              <w:top w:val="single" w:sz="4" w:space="0" w:color="auto"/>
              <w:left w:val="single" w:sz="4" w:space="0" w:color="auto"/>
              <w:bottom w:val="single" w:sz="4" w:space="0" w:color="auto"/>
              <w:right w:val="single" w:sz="4" w:space="0" w:color="auto"/>
            </w:tcBorders>
            <w:shd w:val="clear" w:color="auto" w:fill="007DEB" w:themeFill="background2" w:themeFillShade="80"/>
            <w:vAlign w:val="center"/>
            <w:hideMark/>
          </w:tcPr>
          <w:p w14:paraId="7EE99831" w14:textId="77777777" w:rsidR="000826EA" w:rsidRPr="00016DCC" w:rsidRDefault="000826EA" w:rsidP="00AC6973">
            <w:pPr>
              <w:spacing w:before="0" w:after="0" w:line="240" w:lineRule="auto"/>
              <w:jc w:val="center"/>
              <w:rPr>
                <w:rFonts w:ascii="Calibri" w:eastAsia="Times New Roman" w:hAnsi="Calibri" w:cs="Times New Roman"/>
                <w:b/>
                <w:bCs/>
                <w:sz w:val="16"/>
                <w:szCs w:val="16"/>
                <w:lang w:eastAsia="en-US"/>
              </w:rPr>
            </w:pPr>
            <w:r w:rsidRPr="00016DCC">
              <w:rPr>
                <w:rFonts w:ascii="Calibri" w:eastAsia="Times New Roman" w:hAnsi="Calibri" w:cs="Times New Roman"/>
                <w:b/>
                <w:bCs/>
                <w:sz w:val="16"/>
                <w:szCs w:val="16"/>
                <w:lang w:eastAsia="en-US"/>
              </w:rPr>
              <w:t>Requirement's Evidence</w:t>
            </w:r>
            <w:r w:rsidRPr="00016DCC">
              <w:rPr>
                <w:rFonts w:ascii="Calibri" w:eastAsia="Times New Roman" w:hAnsi="Calibri" w:cs="Times New Roman"/>
                <w:b/>
                <w:bCs/>
                <w:sz w:val="16"/>
                <w:szCs w:val="16"/>
                <w:lang w:eastAsia="en-US"/>
              </w:rPr>
              <w:br/>
              <w:t>(Document Reference)</w:t>
            </w:r>
          </w:p>
        </w:tc>
        <w:tc>
          <w:tcPr>
            <w:tcW w:w="1242" w:type="dxa"/>
            <w:vMerge w:val="restart"/>
            <w:tcBorders>
              <w:top w:val="single" w:sz="4" w:space="0" w:color="auto"/>
              <w:left w:val="single" w:sz="4" w:space="0" w:color="auto"/>
              <w:bottom w:val="single" w:sz="4" w:space="0" w:color="auto"/>
              <w:right w:val="single" w:sz="4" w:space="0" w:color="auto"/>
            </w:tcBorders>
            <w:shd w:val="clear" w:color="auto" w:fill="007DEB" w:themeFill="background2" w:themeFillShade="80"/>
            <w:vAlign w:val="center"/>
            <w:hideMark/>
          </w:tcPr>
          <w:p w14:paraId="628087FC" w14:textId="77777777" w:rsidR="000826EA" w:rsidRPr="00016DCC" w:rsidRDefault="000826EA" w:rsidP="00AC6973">
            <w:pPr>
              <w:spacing w:before="0" w:after="0" w:line="240" w:lineRule="auto"/>
              <w:jc w:val="center"/>
              <w:rPr>
                <w:rFonts w:ascii="Calibri" w:eastAsia="Times New Roman" w:hAnsi="Calibri" w:cs="Times New Roman"/>
                <w:b/>
                <w:bCs/>
                <w:sz w:val="16"/>
                <w:szCs w:val="16"/>
                <w:lang w:eastAsia="en-US"/>
              </w:rPr>
            </w:pPr>
            <w:r w:rsidRPr="00016DCC">
              <w:rPr>
                <w:rFonts w:ascii="Calibri" w:eastAsia="Times New Roman" w:hAnsi="Calibri" w:cs="Times New Roman"/>
                <w:b/>
                <w:bCs/>
                <w:sz w:val="16"/>
                <w:szCs w:val="16"/>
                <w:lang w:eastAsia="en-US"/>
              </w:rPr>
              <w:t>NOTE</w:t>
            </w:r>
          </w:p>
        </w:tc>
      </w:tr>
      <w:tr w:rsidR="000826EA" w:rsidRPr="00016DCC" w14:paraId="4214B89C" w14:textId="77777777" w:rsidTr="00326C2F">
        <w:trPr>
          <w:trHeight w:val="408"/>
          <w:tblHeader/>
        </w:trPr>
        <w:tc>
          <w:tcPr>
            <w:tcW w:w="430" w:type="dxa"/>
            <w:vMerge/>
            <w:tcBorders>
              <w:top w:val="single" w:sz="4" w:space="0" w:color="auto"/>
              <w:left w:val="single" w:sz="4" w:space="0" w:color="auto"/>
              <w:bottom w:val="single" w:sz="4" w:space="0" w:color="auto"/>
              <w:right w:val="single" w:sz="4" w:space="0" w:color="auto"/>
            </w:tcBorders>
            <w:vAlign w:val="center"/>
            <w:hideMark/>
          </w:tcPr>
          <w:p w14:paraId="7567185B" w14:textId="77777777" w:rsidR="000826EA" w:rsidRPr="00016DCC" w:rsidRDefault="000826EA" w:rsidP="00AC6973">
            <w:pPr>
              <w:spacing w:before="0" w:after="0" w:line="240" w:lineRule="auto"/>
              <w:rPr>
                <w:rFonts w:ascii="Calibri" w:eastAsia="Times New Roman" w:hAnsi="Calibri" w:cs="Times New Roman"/>
                <w:b/>
                <w:bCs/>
                <w:sz w:val="16"/>
                <w:szCs w:val="16"/>
                <w:lang w:eastAsia="en-US"/>
              </w:rPr>
            </w:pPr>
          </w:p>
        </w:tc>
        <w:tc>
          <w:tcPr>
            <w:tcW w:w="5658" w:type="dxa"/>
            <w:vMerge/>
            <w:tcBorders>
              <w:top w:val="single" w:sz="4" w:space="0" w:color="auto"/>
              <w:left w:val="single" w:sz="4" w:space="0" w:color="auto"/>
              <w:bottom w:val="single" w:sz="4" w:space="0" w:color="auto"/>
              <w:right w:val="single" w:sz="4" w:space="0" w:color="auto"/>
            </w:tcBorders>
            <w:vAlign w:val="center"/>
            <w:hideMark/>
          </w:tcPr>
          <w:p w14:paraId="0F1E4E14" w14:textId="77777777" w:rsidR="000826EA" w:rsidRPr="00016DCC" w:rsidRDefault="000826EA" w:rsidP="00AC6973">
            <w:pPr>
              <w:spacing w:before="0" w:after="0" w:line="240" w:lineRule="auto"/>
              <w:rPr>
                <w:rFonts w:ascii="Calibri" w:eastAsia="Times New Roman" w:hAnsi="Calibri" w:cs="Times New Roman"/>
                <w:b/>
                <w:bCs/>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007DEB" w:themeFill="background2" w:themeFillShade="80"/>
            <w:vAlign w:val="center"/>
            <w:hideMark/>
          </w:tcPr>
          <w:p w14:paraId="18A601DA" w14:textId="77777777" w:rsidR="000826EA" w:rsidRPr="00016DCC" w:rsidRDefault="000826EA" w:rsidP="00AC6973">
            <w:pPr>
              <w:spacing w:before="0" w:after="0" w:line="240" w:lineRule="auto"/>
              <w:jc w:val="center"/>
              <w:rPr>
                <w:rFonts w:ascii="Calibri" w:eastAsia="Times New Roman" w:hAnsi="Calibri" w:cs="Times New Roman"/>
                <w:b/>
                <w:bCs/>
                <w:sz w:val="16"/>
                <w:szCs w:val="16"/>
                <w:lang w:eastAsia="en-US"/>
              </w:rPr>
            </w:pPr>
            <w:r w:rsidRPr="00016DCC">
              <w:rPr>
                <w:rFonts w:ascii="Calibri" w:eastAsia="Times New Roman" w:hAnsi="Calibri" w:cs="Times New Roman"/>
                <w:b/>
                <w:bCs/>
                <w:sz w:val="16"/>
                <w:szCs w:val="16"/>
                <w:lang w:eastAsia="en-US"/>
              </w:rPr>
              <w:t>Compliant</w:t>
            </w:r>
          </w:p>
        </w:tc>
        <w:tc>
          <w:tcPr>
            <w:tcW w:w="1079" w:type="dxa"/>
            <w:tcBorders>
              <w:top w:val="single" w:sz="4" w:space="0" w:color="auto"/>
              <w:left w:val="single" w:sz="4" w:space="0" w:color="auto"/>
              <w:bottom w:val="single" w:sz="4" w:space="0" w:color="auto"/>
              <w:right w:val="single" w:sz="4" w:space="0" w:color="auto"/>
            </w:tcBorders>
            <w:shd w:val="clear" w:color="auto" w:fill="007DEB" w:themeFill="background2" w:themeFillShade="80"/>
            <w:vAlign w:val="center"/>
            <w:hideMark/>
          </w:tcPr>
          <w:p w14:paraId="33A1BE98" w14:textId="77777777" w:rsidR="000826EA" w:rsidRPr="00016DCC" w:rsidRDefault="000826EA" w:rsidP="00AC6973">
            <w:pPr>
              <w:spacing w:before="0" w:after="0" w:line="240" w:lineRule="auto"/>
              <w:jc w:val="center"/>
              <w:rPr>
                <w:rFonts w:ascii="Calibri" w:eastAsia="Times New Roman" w:hAnsi="Calibri" w:cs="Times New Roman"/>
                <w:b/>
                <w:bCs/>
                <w:sz w:val="16"/>
                <w:szCs w:val="16"/>
                <w:lang w:eastAsia="en-US"/>
              </w:rPr>
            </w:pPr>
            <w:r w:rsidRPr="00016DCC">
              <w:rPr>
                <w:rFonts w:ascii="Calibri" w:eastAsia="Times New Roman" w:hAnsi="Calibri" w:cs="Times New Roman"/>
                <w:b/>
                <w:bCs/>
                <w:sz w:val="16"/>
                <w:szCs w:val="16"/>
                <w:lang w:eastAsia="en-US"/>
              </w:rPr>
              <w:t>Partially-Compliant</w:t>
            </w:r>
          </w:p>
        </w:tc>
        <w:tc>
          <w:tcPr>
            <w:tcW w:w="1079" w:type="dxa"/>
            <w:tcBorders>
              <w:top w:val="single" w:sz="4" w:space="0" w:color="auto"/>
              <w:left w:val="single" w:sz="4" w:space="0" w:color="auto"/>
              <w:bottom w:val="single" w:sz="4" w:space="0" w:color="auto"/>
              <w:right w:val="single" w:sz="4" w:space="0" w:color="auto"/>
            </w:tcBorders>
            <w:shd w:val="clear" w:color="auto" w:fill="007DEB" w:themeFill="background2" w:themeFillShade="80"/>
            <w:vAlign w:val="center"/>
            <w:hideMark/>
          </w:tcPr>
          <w:p w14:paraId="5F19A21C" w14:textId="77777777" w:rsidR="000826EA" w:rsidRPr="00016DCC" w:rsidRDefault="000826EA" w:rsidP="00AC6973">
            <w:pPr>
              <w:spacing w:before="0" w:after="0" w:line="240" w:lineRule="auto"/>
              <w:jc w:val="center"/>
              <w:rPr>
                <w:rFonts w:ascii="Calibri" w:eastAsia="Times New Roman" w:hAnsi="Calibri" w:cs="Times New Roman"/>
                <w:b/>
                <w:bCs/>
                <w:sz w:val="16"/>
                <w:szCs w:val="16"/>
                <w:lang w:eastAsia="en-US"/>
              </w:rPr>
            </w:pPr>
            <w:r w:rsidRPr="00016DCC">
              <w:rPr>
                <w:rFonts w:ascii="Calibri" w:eastAsia="Times New Roman" w:hAnsi="Calibri" w:cs="Times New Roman"/>
                <w:b/>
                <w:bCs/>
                <w:sz w:val="16"/>
                <w:szCs w:val="16"/>
                <w:lang w:eastAsia="en-US"/>
              </w:rPr>
              <w:t>Non-Compliant</w:t>
            </w:r>
          </w:p>
        </w:tc>
        <w:tc>
          <w:tcPr>
            <w:tcW w:w="1018" w:type="dxa"/>
            <w:tcBorders>
              <w:top w:val="single" w:sz="4" w:space="0" w:color="auto"/>
              <w:left w:val="single" w:sz="4" w:space="0" w:color="auto"/>
              <w:bottom w:val="single" w:sz="4" w:space="0" w:color="auto"/>
              <w:right w:val="single" w:sz="4" w:space="0" w:color="auto"/>
            </w:tcBorders>
            <w:shd w:val="clear" w:color="auto" w:fill="007DEB" w:themeFill="background2" w:themeFillShade="80"/>
            <w:vAlign w:val="center"/>
            <w:hideMark/>
          </w:tcPr>
          <w:p w14:paraId="756D04A7" w14:textId="77777777" w:rsidR="000826EA" w:rsidRPr="00016DCC" w:rsidRDefault="000826EA" w:rsidP="00AC6973">
            <w:pPr>
              <w:spacing w:before="0" w:after="0" w:line="240" w:lineRule="auto"/>
              <w:jc w:val="center"/>
              <w:rPr>
                <w:rFonts w:ascii="Calibri" w:eastAsia="Times New Roman" w:hAnsi="Calibri" w:cs="Times New Roman"/>
                <w:b/>
                <w:bCs/>
                <w:sz w:val="16"/>
                <w:szCs w:val="16"/>
                <w:lang w:eastAsia="en-US"/>
              </w:rPr>
            </w:pPr>
            <w:r w:rsidRPr="00016DCC">
              <w:rPr>
                <w:rFonts w:ascii="Calibri" w:eastAsia="Times New Roman" w:hAnsi="Calibri" w:cs="Times New Roman"/>
                <w:b/>
                <w:bCs/>
                <w:sz w:val="16"/>
                <w:szCs w:val="16"/>
                <w:lang w:eastAsia="en-US"/>
              </w:rPr>
              <w:t>Discrepancy</w:t>
            </w:r>
          </w:p>
        </w:tc>
        <w:tc>
          <w:tcPr>
            <w:tcW w:w="1088" w:type="dxa"/>
            <w:tcBorders>
              <w:top w:val="single" w:sz="4" w:space="0" w:color="auto"/>
              <w:left w:val="single" w:sz="4" w:space="0" w:color="auto"/>
              <w:bottom w:val="single" w:sz="4" w:space="0" w:color="auto"/>
              <w:right w:val="single" w:sz="4" w:space="0" w:color="auto"/>
            </w:tcBorders>
            <w:shd w:val="clear" w:color="auto" w:fill="007DEB" w:themeFill="background2" w:themeFillShade="80"/>
            <w:vAlign w:val="center"/>
            <w:hideMark/>
          </w:tcPr>
          <w:p w14:paraId="72587DDD" w14:textId="77777777" w:rsidR="000826EA" w:rsidRPr="00016DCC" w:rsidRDefault="000826EA" w:rsidP="00AC6973">
            <w:pPr>
              <w:spacing w:before="0" w:after="0" w:line="240" w:lineRule="auto"/>
              <w:jc w:val="center"/>
              <w:rPr>
                <w:rFonts w:ascii="Calibri" w:eastAsia="Times New Roman" w:hAnsi="Calibri" w:cs="Times New Roman"/>
                <w:b/>
                <w:bCs/>
                <w:sz w:val="16"/>
                <w:szCs w:val="16"/>
                <w:lang w:eastAsia="en-US"/>
              </w:rPr>
            </w:pPr>
            <w:r w:rsidRPr="00016DCC">
              <w:rPr>
                <w:rFonts w:ascii="Calibri" w:eastAsia="Times New Roman" w:hAnsi="Calibri" w:cs="Times New Roman"/>
                <w:b/>
                <w:bCs/>
                <w:sz w:val="16"/>
                <w:szCs w:val="16"/>
                <w:lang w:eastAsia="en-US"/>
              </w:rPr>
              <w:t>Requirement</w:t>
            </w:r>
          </w:p>
        </w:tc>
        <w:tc>
          <w:tcPr>
            <w:tcW w:w="1072" w:type="dxa"/>
            <w:tcBorders>
              <w:top w:val="single" w:sz="4" w:space="0" w:color="auto"/>
              <w:left w:val="single" w:sz="4" w:space="0" w:color="auto"/>
              <w:bottom w:val="single" w:sz="4" w:space="0" w:color="auto"/>
              <w:right w:val="single" w:sz="4" w:space="0" w:color="auto"/>
            </w:tcBorders>
            <w:shd w:val="clear" w:color="auto" w:fill="007DEB" w:themeFill="background2" w:themeFillShade="80"/>
            <w:vAlign w:val="center"/>
            <w:hideMark/>
          </w:tcPr>
          <w:p w14:paraId="47E18996" w14:textId="77777777" w:rsidR="000826EA" w:rsidRPr="00016DCC" w:rsidRDefault="000826EA" w:rsidP="00AC6973">
            <w:pPr>
              <w:spacing w:before="0" w:after="0" w:line="240" w:lineRule="auto"/>
              <w:jc w:val="center"/>
              <w:rPr>
                <w:rFonts w:ascii="Calibri" w:eastAsia="Times New Roman" w:hAnsi="Calibri" w:cs="Times New Roman"/>
                <w:b/>
                <w:bCs/>
                <w:sz w:val="16"/>
                <w:szCs w:val="16"/>
                <w:lang w:eastAsia="en-US"/>
              </w:rPr>
            </w:pPr>
            <w:r w:rsidRPr="00016DCC">
              <w:rPr>
                <w:rFonts w:ascii="Calibri" w:eastAsia="Times New Roman" w:hAnsi="Calibri" w:cs="Times New Roman"/>
                <w:b/>
                <w:bCs/>
                <w:sz w:val="16"/>
                <w:szCs w:val="16"/>
                <w:lang w:eastAsia="en-US"/>
              </w:rPr>
              <w:t>Information</w:t>
            </w:r>
          </w:p>
        </w:tc>
        <w:tc>
          <w:tcPr>
            <w:tcW w:w="2005" w:type="dxa"/>
            <w:vMerge/>
            <w:tcBorders>
              <w:top w:val="single" w:sz="4" w:space="0" w:color="auto"/>
              <w:left w:val="single" w:sz="4" w:space="0" w:color="auto"/>
              <w:bottom w:val="single" w:sz="4" w:space="0" w:color="auto"/>
              <w:right w:val="single" w:sz="4" w:space="0" w:color="auto"/>
            </w:tcBorders>
            <w:vAlign w:val="center"/>
            <w:hideMark/>
          </w:tcPr>
          <w:p w14:paraId="32681489" w14:textId="77777777" w:rsidR="000826EA" w:rsidRPr="00016DCC" w:rsidRDefault="000826EA" w:rsidP="00AC6973">
            <w:pPr>
              <w:spacing w:before="0" w:after="0" w:line="240" w:lineRule="auto"/>
              <w:rPr>
                <w:rFonts w:ascii="Calibri" w:eastAsia="Times New Roman" w:hAnsi="Calibri" w:cs="Times New Roman"/>
                <w:b/>
                <w:bCs/>
                <w:sz w:val="16"/>
                <w:szCs w:val="16"/>
                <w:lang w:eastAsia="en-US"/>
              </w:rPr>
            </w:pPr>
          </w:p>
        </w:tc>
        <w:tc>
          <w:tcPr>
            <w:tcW w:w="1242" w:type="dxa"/>
            <w:vMerge/>
            <w:tcBorders>
              <w:top w:val="single" w:sz="4" w:space="0" w:color="auto"/>
              <w:left w:val="single" w:sz="4" w:space="0" w:color="auto"/>
              <w:bottom w:val="single" w:sz="4" w:space="0" w:color="auto"/>
              <w:right w:val="single" w:sz="4" w:space="0" w:color="auto"/>
            </w:tcBorders>
            <w:vAlign w:val="center"/>
            <w:hideMark/>
          </w:tcPr>
          <w:p w14:paraId="5DE8ABD3" w14:textId="77777777" w:rsidR="000826EA" w:rsidRPr="00016DCC" w:rsidRDefault="000826EA" w:rsidP="00AC6973">
            <w:pPr>
              <w:spacing w:before="0" w:after="0" w:line="240" w:lineRule="auto"/>
              <w:rPr>
                <w:rFonts w:ascii="Calibri" w:eastAsia="Times New Roman" w:hAnsi="Calibri" w:cs="Times New Roman"/>
                <w:b/>
                <w:bCs/>
                <w:sz w:val="16"/>
                <w:szCs w:val="16"/>
                <w:lang w:eastAsia="en-US"/>
              </w:rPr>
            </w:pPr>
          </w:p>
        </w:tc>
      </w:tr>
      <w:tr w:rsidR="0003277E" w:rsidRPr="00016DCC" w14:paraId="30FCB933" w14:textId="77777777" w:rsidTr="00AC6973">
        <w:trPr>
          <w:trHeight w:val="288"/>
        </w:trPr>
        <w:tc>
          <w:tcPr>
            <w:tcW w:w="430" w:type="dxa"/>
            <w:tcBorders>
              <w:top w:val="single" w:sz="4" w:space="0" w:color="auto"/>
              <w:left w:val="single" w:sz="4" w:space="0" w:color="auto"/>
              <w:bottom w:val="single" w:sz="4" w:space="0" w:color="auto"/>
              <w:right w:val="single" w:sz="4" w:space="0" w:color="auto"/>
            </w:tcBorders>
            <w:shd w:val="clear" w:color="auto" w:fill="60B4FF" w:themeFill="background2" w:themeFillShade="BF"/>
            <w:vAlign w:val="center"/>
            <w:hideMark/>
          </w:tcPr>
          <w:p w14:paraId="2FFB1549" w14:textId="77777777" w:rsidR="0003277E" w:rsidRPr="00016DCC" w:rsidRDefault="0003277E" w:rsidP="00AC6973">
            <w:pPr>
              <w:spacing w:before="0" w:after="0" w:line="240" w:lineRule="auto"/>
              <w:jc w:val="center"/>
              <w:rPr>
                <w:rFonts w:ascii="Calibri" w:eastAsia="Times New Roman" w:hAnsi="Calibri" w:cs="Times New Roman"/>
                <w:b/>
                <w:bCs/>
                <w:sz w:val="16"/>
                <w:szCs w:val="16"/>
                <w:lang w:eastAsia="en-US"/>
              </w:rPr>
            </w:pPr>
          </w:p>
        </w:tc>
        <w:tc>
          <w:tcPr>
            <w:tcW w:w="15320" w:type="dxa"/>
            <w:gridSpan w:val="9"/>
            <w:tcBorders>
              <w:top w:val="single" w:sz="4" w:space="0" w:color="auto"/>
              <w:left w:val="single" w:sz="4" w:space="0" w:color="auto"/>
              <w:bottom w:val="single" w:sz="4" w:space="0" w:color="auto"/>
              <w:right w:val="single" w:sz="4" w:space="0" w:color="auto"/>
            </w:tcBorders>
            <w:shd w:val="clear" w:color="auto" w:fill="60B4FF" w:themeFill="background2" w:themeFillShade="BF"/>
            <w:vAlign w:val="center"/>
            <w:hideMark/>
          </w:tcPr>
          <w:p w14:paraId="12E68804" w14:textId="768D85BB" w:rsidR="0003277E" w:rsidRPr="0003277E" w:rsidRDefault="0003277E" w:rsidP="0003277E">
            <w:pPr>
              <w:spacing w:before="0" w:after="0" w:line="240" w:lineRule="auto"/>
              <w:rPr>
                <w:rFonts w:ascii="Times New Roman" w:eastAsia="Times New Roman" w:hAnsi="Times New Roman" w:cs="Times New Roman"/>
                <w:b/>
                <w:sz w:val="20"/>
                <w:lang w:eastAsia="en-US"/>
              </w:rPr>
            </w:pPr>
            <w:r w:rsidRPr="0003277E">
              <w:rPr>
                <w:rFonts w:ascii="Calibri" w:eastAsia="Times New Roman" w:hAnsi="Calibri" w:cs="Times New Roman"/>
                <w:b/>
                <w:sz w:val="16"/>
                <w:szCs w:val="16"/>
                <w:lang w:eastAsia="en-US"/>
              </w:rPr>
              <w:t>Standards for SCADA</w:t>
            </w:r>
          </w:p>
        </w:tc>
      </w:tr>
      <w:tr w:rsidR="000826EA" w:rsidRPr="00016DCC" w14:paraId="58F11ED5" w14:textId="77777777" w:rsidTr="00A62FB1">
        <w:trPr>
          <w:trHeight w:val="288"/>
        </w:trPr>
        <w:tc>
          <w:tcPr>
            <w:tcW w:w="430" w:type="dxa"/>
            <w:tcBorders>
              <w:top w:val="single" w:sz="4" w:space="0" w:color="auto"/>
              <w:left w:val="single" w:sz="4" w:space="0" w:color="auto"/>
              <w:bottom w:val="single" w:sz="4" w:space="0" w:color="auto"/>
              <w:right w:val="single" w:sz="4" w:space="0" w:color="auto"/>
            </w:tcBorders>
            <w:vAlign w:val="center"/>
            <w:hideMark/>
          </w:tcPr>
          <w:p w14:paraId="6A59B8C2"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1</w:t>
            </w:r>
          </w:p>
        </w:tc>
        <w:tc>
          <w:tcPr>
            <w:tcW w:w="5658" w:type="dxa"/>
            <w:tcBorders>
              <w:top w:val="single" w:sz="4" w:space="0" w:color="auto"/>
              <w:left w:val="single" w:sz="4" w:space="0" w:color="auto"/>
              <w:bottom w:val="single" w:sz="4" w:space="0" w:color="auto"/>
              <w:right w:val="single" w:sz="4" w:space="0" w:color="auto"/>
            </w:tcBorders>
            <w:vAlign w:val="center"/>
            <w:hideMark/>
          </w:tcPr>
          <w:p w14:paraId="0F11E583" w14:textId="77777777" w:rsidR="000826EA" w:rsidRPr="00016DCC" w:rsidRDefault="000826EA" w:rsidP="00AC6973">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BS 7430 - Code of practice for protective earthing of electrical installations</w:t>
            </w:r>
          </w:p>
        </w:tc>
        <w:tc>
          <w:tcPr>
            <w:tcW w:w="1079" w:type="dxa"/>
            <w:tcBorders>
              <w:top w:val="single" w:sz="4" w:space="0" w:color="auto"/>
              <w:left w:val="single" w:sz="4" w:space="0" w:color="auto"/>
              <w:bottom w:val="single" w:sz="4" w:space="0" w:color="auto"/>
              <w:right w:val="single" w:sz="4" w:space="0" w:color="auto"/>
            </w:tcBorders>
            <w:vAlign w:val="center"/>
            <w:hideMark/>
          </w:tcPr>
          <w:p w14:paraId="3C9E8FCF"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hideMark/>
          </w:tcPr>
          <w:p w14:paraId="29FFBB09"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hideMark/>
          </w:tcPr>
          <w:p w14:paraId="52B72302"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hideMark/>
          </w:tcPr>
          <w:p w14:paraId="56C6DC4A"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hideMark/>
          </w:tcPr>
          <w:p w14:paraId="25FDF78C"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hideMark/>
          </w:tcPr>
          <w:p w14:paraId="1B0E8895"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vAlign w:val="center"/>
            <w:hideMark/>
          </w:tcPr>
          <w:p w14:paraId="179A83FD" w14:textId="061A0CD4" w:rsidR="000826EA" w:rsidRPr="00DD47A5" w:rsidRDefault="00DD47A5" w:rsidP="00AC6973">
            <w:pPr>
              <w:spacing w:before="0" w:after="0" w:line="240" w:lineRule="auto"/>
              <w:jc w:val="center"/>
              <w:rPr>
                <w:rFonts w:eastAsia="Times New Roman" w:cs="Arial"/>
                <w:sz w:val="16"/>
                <w:szCs w:val="16"/>
                <w:lang w:eastAsia="en-US"/>
              </w:rPr>
            </w:pPr>
            <w:r w:rsidRPr="00DD47A5">
              <w:rPr>
                <w:rFonts w:eastAsia="Times New Roman" w:cs="Arial"/>
                <w:sz w:val="16"/>
                <w:szCs w:val="16"/>
                <w:lang w:eastAsia="en-US"/>
              </w:rPr>
              <w:t>Section 1.2.2 Standard References</w:t>
            </w:r>
          </w:p>
        </w:tc>
        <w:tc>
          <w:tcPr>
            <w:tcW w:w="1242" w:type="dxa"/>
            <w:tcBorders>
              <w:top w:val="single" w:sz="4" w:space="0" w:color="auto"/>
              <w:left w:val="single" w:sz="4" w:space="0" w:color="auto"/>
              <w:bottom w:val="single" w:sz="4" w:space="0" w:color="auto"/>
              <w:right w:val="single" w:sz="4" w:space="0" w:color="auto"/>
            </w:tcBorders>
            <w:vAlign w:val="center"/>
            <w:hideMark/>
          </w:tcPr>
          <w:p w14:paraId="1DC63BCE" w14:textId="77777777" w:rsidR="000826EA" w:rsidRPr="00016DCC" w:rsidRDefault="000826EA" w:rsidP="00AC6973">
            <w:pPr>
              <w:spacing w:before="0" w:after="0" w:line="240" w:lineRule="auto"/>
              <w:rPr>
                <w:rFonts w:ascii="Times New Roman" w:eastAsia="Times New Roman" w:hAnsi="Times New Roman" w:cs="Times New Roman"/>
                <w:sz w:val="20"/>
                <w:lang w:eastAsia="en-US"/>
              </w:rPr>
            </w:pPr>
          </w:p>
        </w:tc>
      </w:tr>
      <w:tr w:rsidR="000826EA" w:rsidRPr="00016DCC" w14:paraId="67681336" w14:textId="77777777" w:rsidTr="00A62FB1">
        <w:trPr>
          <w:trHeight w:val="288"/>
        </w:trPr>
        <w:tc>
          <w:tcPr>
            <w:tcW w:w="430"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3538B8C8"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2</w:t>
            </w: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5C159D9B" w14:textId="77777777" w:rsidR="000826EA" w:rsidRPr="00016DCC" w:rsidRDefault="000826EA" w:rsidP="00AC6973">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BS 7671 - Requirements for electrical installations. IET Wiring Regulations. 17th edition</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444C320D"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3A290865"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5333E534"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08ECE5EB"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033D1CAD"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5A81C414"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3F4C2C0E" w14:textId="67B3289E" w:rsidR="000826EA" w:rsidRPr="00016DCC" w:rsidRDefault="00DD47A5" w:rsidP="00AC6973">
            <w:pPr>
              <w:spacing w:before="0" w:after="0" w:line="240" w:lineRule="auto"/>
              <w:jc w:val="center"/>
              <w:rPr>
                <w:rFonts w:ascii="Times New Roman" w:eastAsia="Times New Roman" w:hAnsi="Times New Roman" w:cs="Times New Roman"/>
                <w:sz w:val="20"/>
                <w:lang w:eastAsia="en-US"/>
              </w:rPr>
            </w:pPr>
            <w:r w:rsidRPr="00DD47A5">
              <w:rPr>
                <w:rFonts w:eastAsia="Times New Roman" w:cs="Arial"/>
                <w:sz w:val="16"/>
                <w:szCs w:val="16"/>
                <w:lang w:eastAsia="en-US"/>
              </w:rPr>
              <w:t>Section 1.2.2 Standard References</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6842D812" w14:textId="77777777" w:rsidR="000826EA" w:rsidRPr="00016DCC" w:rsidRDefault="000826EA" w:rsidP="00AC6973">
            <w:pPr>
              <w:spacing w:before="0" w:after="0" w:line="240" w:lineRule="auto"/>
              <w:rPr>
                <w:rFonts w:ascii="Times New Roman" w:eastAsia="Times New Roman" w:hAnsi="Times New Roman" w:cs="Times New Roman"/>
                <w:sz w:val="20"/>
                <w:lang w:eastAsia="en-US"/>
              </w:rPr>
            </w:pPr>
          </w:p>
        </w:tc>
      </w:tr>
      <w:tr w:rsidR="000826EA" w:rsidRPr="00016DCC" w14:paraId="2E60FD31" w14:textId="77777777" w:rsidTr="00A62FB1">
        <w:trPr>
          <w:trHeight w:val="288"/>
        </w:trPr>
        <w:tc>
          <w:tcPr>
            <w:tcW w:w="430" w:type="dxa"/>
            <w:tcBorders>
              <w:top w:val="single" w:sz="4" w:space="0" w:color="auto"/>
              <w:left w:val="single" w:sz="4" w:space="0" w:color="auto"/>
              <w:bottom w:val="single" w:sz="4" w:space="0" w:color="auto"/>
              <w:right w:val="single" w:sz="4" w:space="0" w:color="auto"/>
            </w:tcBorders>
            <w:vAlign w:val="center"/>
            <w:hideMark/>
          </w:tcPr>
          <w:p w14:paraId="1EB5F54E"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3</w:t>
            </w:r>
          </w:p>
        </w:tc>
        <w:tc>
          <w:tcPr>
            <w:tcW w:w="5658" w:type="dxa"/>
            <w:tcBorders>
              <w:top w:val="single" w:sz="4" w:space="0" w:color="auto"/>
              <w:left w:val="single" w:sz="4" w:space="0" w:color="auto"/>
              <w:bottom w:val="single" w:sz="4" w:space="0" w:color="auto"/>
              <w:right w:val="single" w:sz="4" w:space="0" w:color="auto"/>
            </w:tcBorders>
            <w:vAlign w:val="center"/>
            <w:hideMark/>
          </w:tcPr>
          <w:p w14:paraId="45908063" w14:textId="77777777" w:rsidR="000826EA" w:rsidRPr="00016DCC" w:rsidRDefault="000826EA" w:rsidP="00AC6973">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BS EN 50121 - Railway applications. Electromagnetic compatibility</w:t>
            </w:r>
          </w:p>
        </w:tc>
        <w:tc>
          <w:tcPr>
            <w:tcW w:w="1079" w:type="dxa"/>
            <w:tcBorders>
              <w:top w:val="single" w:sz="4" w:space="0" w:color="auto"/>
              <w:left w:val="single" w:sz="4" w:space="0" w:color="auto"/>
              <w:bottom w:val="single" w:sz="4" w:space="0" w:color="auto"/>
              <w:right w:val="single" w:sz="4" w:space="0" w:color="auto"/>
            </w:tcBorders>
            <w:vAlign w:val="center"/>
            <w:hideMark/>
          </w:tcPr>
          <w:p w14:paraId="539A21A4"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hideMark/>
          </w:tcPr>
          <w:p w14:paraId="5B097BF3"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hideMark/>
          </w:tcPr>
          <w:p w14:paraId="15E4FE49"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hideMark/>
          </w:tcPr>
          <w:p w14:paraId="0CFBE44E"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hideMark/>
          </w:tcPr>
          <w:p w14:paraId="36723723"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hideMark/>
          </w:tcPr>
          <w:p w14:paraId="56BA1966"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vAlign w:val="center"/>
            <w:hideMark/>
          </w:tcPr>
          <w:p w14:paraId="3C6D362C" w14:textId="741D417D" w:rsidR="000826EA" w:rsidRPr="00016DCC" w:rsidRDefault="00DD47A5" w:rsidP="00AC6973">
            <w:pPr>
              <w:spacing w:before="0" w:after="0" w:line="240" w:lineRule="auto"/>
              <w:jc w:val="center"/>
              <w:rPr>
                <w:rFonts w:ascii="Times New Roman" w:eastAsia="Times New Roman" w:hAnsi="Times New Roman" w:cs="Times New Roman"/>
                <w:sz w:val="20"/>
                <w:lang w:eastAsia="en-US"/>
              </w:rPr>
            </w:pPr>
            <w:r w:rsidRPr="00DD47A5">
              <w:rPr>
                <w:rFonts w:eastAsia="Times New Roman" w:cs="Arial"/>
                <w:sz w:val="16"/>
                <w:szCs w:val="16"/>
                <w:lang w:eastAsia="en-US"/>
              </w:rPr>
              <w:t>Section 1.2.2 Standard References</w:t>
            </w:r>
          </w:p>
        </w:tc>
        <w:tc>
          <w:tcPr>
            <w:tcW w:w="1242" w:type="dxa"/>
            <w:tcBorders>
              <w:top w:val="single" w:sz="4" w:space="0" w:color="auto"/>
              <w:left w:val="single" w:sz="4" w:space="0" w:color="auto"/>
              <w:bottom w:val="single" w:sz="4" w:space="0" w:color="auto"/>
              <w:right w:val="single" w:sz="4" w:space="0" w:color="auto"/>
            </w:tcBorders>
            <w:vAlign w:val="center"/>
            <w:hideMark/>
          </w:tcPr>
          <w:p w14:paraId="44C400D6" w14:textId="77777777" w:rsidR="000826EA" w:rsidRPr="00016DCC" w:rsidRDefault="000826EA" w:rsidP="00AC6973">
            <w:pPr>
              <w:spacing w:before="0" w:after="0" w:line="240" w:lineRule="auto"/>
              <w:rPr>
                <w:rFonts w:ascii="Times New Roman" w:eastAsia="Times New Roman" w:hAnsi="Times New Roman" w:cs="Times New Roman"/>
                <w:sz w:val="20"/>
                <w:lang w:eastAsia="en-US"/>
              </w:rPr>
            </w:pPr>
          </w:p>
        </w:tc>
      </w:tr>
      <w:tr w:rsidR="000826EA" w:rsidRPr="00016DCC" w14:paraId="413E0472" w14:textId="77777777" w:rsidTr="00A62FB1">
        <w:trPr>
          <w:trHeight w:val="288"/>
        </w:trPr>
        <w:tc>
          <w:tcPr>
            <w:tcW w:w="430"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59DE0668"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4</w:t>
            </w: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35A8BA2B" w14:textId="77777777" w:rsidR="000826EA" w:rsidRPr="00016DCC" w:rsidRDefault="000826EA" w:rsidP="00AC6973">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BS EN 50122 - Railway applications. Fixed installations. Electrical safety, earthing and the return circuit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24FADD2A"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47034A0E"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643CE4F5"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0F287E19"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1F7A388F"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2ED8979F"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463D8827" w14:textId="21664A4E" w:rsidR="000826EA" w:rsidRPr="00016DCC" w:rsidRDefault="00DD47A5" w:rsidP="00AC6973">
            <w:pPr>
              <w:spacing w:before="0" w:after="0" w:line="240" w:lineRule="auto"/>
              <w:jc w:val="center"/>
              <w:rPr>
                <w:rFonts w:ascii="Times New Roman" w:eastAsia="Times New Roman" w:hAnsi="Times New Roman" w:cs="Times New Roman"/>
                <w:sz w:val="20"/>
                <w:lang w:eastAsia="en-US"/>
              </w:rPr>
            </w:pPr>
            <w:r w:rsidRPr="00DD47A5">
              <w:rPr>
                <w:rFonts w:eastAsia="Times New Roman" w:cs="Arial"/>
                <w:sz w:val="16"/>
                <w:szCs w:val="16"/>
                <w:lang w:eastAsia="en-US"/>
              </w:rPr>
              <w:t>Section 1.2.2 Standard References</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419D0E65" w14:textId="77777777" w:rsidR="000826EA" w:rsidRPr="00016DCC" w:rsidRDefault="000826EA" w:rsidP="00AC6973">
            <w:pPr>
              <w:spacing w:before="0" w:after="0" w:line="240" w:lineRule="auto"/>
              <w:rPr>
                <w:rFonts w:ascii="Times New Roman" w:eastAsia="Times New Roman" w:hAnsi="Times New Roman" w:cs="Times New Roman"/>
                <w:sz w:val="20"/>
                <w:lang w:eastAsia="en-US"/>
              </w:rPr>
            </w:pPr>
          </w:p>
        </w:tc>
      </w:tr>
      <w:tr w:rsidR="000826EA" w:rsidRPr="00016DCC" w14:paraId="0B50C0C2" w14:textId="77777777" w:rsidTr="00A62FB1">
        <w:trPr>
          <w:trHeight w:val="288"/>
        </w:trPr>
        <w:tc>
          <w:tcPr>
            <w:tcW w:w="430" w:type="dxa"/>
            <w:tcBorders>
              <w:top w:val="single" w:sz="4" w:space="0" w:color="auto"/>
              <w:left w:val="single" w:sz="4" w:space="0" w:color="auto"/>
              <w:bottom w:val="single" w:sz="4" w:space="0" w:color="auto"/>
              <w:right w:val="single" w:sz="4" w:space="0" w:color="auto"/>
            </w:tcBorders>
            <w:vAlign w:val="center"/>
            <w:hideMark/>
          </w:tcPr>
          <w:p w14:paraId="033D5565"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5</w:t>
            </w:r>
          </w:p>
        </w:tc>
        <w:tc>
          <w:tcPr>
            <w:tcW w:w="5658" w:type="dxa"/>
            <w:tcBorders>
              <w:top w:val="single" w:sz="4" w:space="0" w:color="auto"/>
              <w:left w:val="single" w:sz="4" w:space="0" w:color="auto"/>
              <w:bottom w:val="single" w:sz="4" w:space="0" w:color="auto"/>
              <w:right w:val="single" w:sz="4" w:space="0" w:color="auto"/>
            </w:tcBorders>
            <w:vAlign w:val="center"/>
            <w:hideMark/>
          </w:tcPr>
          <w:p w14:paraId="6301BE35" w14:textId="77777777" w:rsidR="000826EA" w:rsidRPr="00016DCC" w:rsidRDefault="000826EA" w:rsidP="00AC6973">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BS EN 50125 - Railway applications. Environmental conditions for equipment</w:t>
            </w:r>
          </w:p>
        </w:tc>
        <w:tc>
          <w:tcPr>
            <w:tcW w:w="1079" w:type="dxa"/>
            <w:tcBorders>
              <w:top w:val="single" w:sz="4" w:space="0" w:color="auto"/>
              <w:left w:val="single" w:sz="4" w:space="0" w:color="auto"/>
              <w:bottom w:val="single" w:sz="4" w:space="0" w:color="auto"/>
              <w:right w:val="single" w:sz="4" w:space="0" w:color="auto"/>
            </w:tcBorders>
            <w:vAlign w:val="center"/>
            <w:hideMark/>
          </w:tcPr>
          <w:p w14:paraId="54EAF223"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hideMark/>
          </w:tcPr>
          <w:p w14:paraId="5458155C"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hideMark/>
          </w:tcPr>
          <w:p w14:paraId="523852CC"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hideMark/>
          </w:tcPr>
          <w:p w14:paraId="55CD36EC"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hideMark/>
          </w:tcPr>
          <w:p w14:paraId="3CC0DB45"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hideMark/>
          </w:tcPr>
          <w:p w14:paraId="4DA8B03F"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vAlign w:val="center"/>
            <w:hideMark/>
          </w:tcPr>
          <w:p w14:paraId="5B7E33FB" w14:textId="6C3D4968" w:rsidR="000826EA" w:rsidRPr="00016DCC" w:rsidRDefault="00DD47A5" w:rsidP="00AC6973">
            <w:pPr>
              <w:spacing w:before="0" w:after="0" w:line="240" w:lineRule="auto"/>
              <w:jc w:val="center"/>
              <w:rPr>
                <w:rFonts w:ascii="Times New Roman" w:eastAsia="Times New Roman" w:hAnsi="Times New Roman" w:cs="Times New Roman"/>
                <w:sz w:val="20"/>
                <w:lang w:eastAsia="en-US"/>
              </w:rPr>
            </w:pPr>
            <w:r w:rsidRPr="00DD47A5">
              <w:rPr>
                <w:rFonts w:eastAsia="Times New Roman" w:cs="Arial"/>
                <w:sz w:val="16"/>
                <w:szCs w:val="16"/>
                <w:lang w:eastAsia="en-US"/>
              </w:rPr>
              <w:t>Section 1.2.2 Standard References</w:t>
            </w:r>
          </w:p>
        </w:tc>
        <w:tc>
          <w:tcPr>
            <w:tcW w:w="1242" w:type="dxa"/>
            <w:tcBorders>
              <w:top w:val="single" w:sz="4" w:space="0" w:color="auto"/>
              <w:left w:val="single" w:sz="4" w:space="0" w:color="auto"/>
              <w:bottom w:val="single" w:sz="4" w:space="0" w:color="auto"/>
              <w:right w:val="single" w:sz="4" w:space="0" w:color="auto"/>
            </w:tcBorders>
            <w:vAlign w:val="center"/>
            <w:hideMark/>
          </w:tcPr>
          <w:p w14:paraId="139D0EE2" w14:textId="77777777" w:rsidR="000826EA" w:rsidRPr="00016DCC" w:rsidRDefault="000826EA" w:rsidP="00AC6973">
            <w:pPr>
              <w:spacing w:before="0" w:after="0" w:line="240" w:lineRule="auto"/>
              <w:rPr>
                <w:rFonts w:ascii="Times New Roman" w:eastAsia="Times New Roman" w:hAnsi="Times New Roman" w:cs="Times New Roman"/>
                <w:sz w:val="20"/>
                <w:lang w:eastAsia="en-US"/>
              </w:rPr>
            </w:pPr>
          </w:p>
        </w:tc>
      </w:tr>
      <w:tr w:rsidR="000826EA" w:rsidRPr="00016DCC" w14:paraId="6EE5427F" w14:textId="77777777" w:rsidTr="00A62FB1">
        <w:trPr>
          <w:trHeight w:val="456"/>
        </w:trPr>
        <w:tc>
          <w:tcPr>
            <w:tcW w:w="430"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33FF7EFC"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6</w:t>
            </w: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6BB75F56" w14:textId="77777777" w:rsidR="000826EA" w:rsidRPr="00016DCC" w:rsidRDefault="000826EA" w:rsidP="00AC6973">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BS EN 50126 - Railway applications. The specification and demonstration of reliability, availability, maintainability and safety (RAMS)</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74D1659E"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20345683"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12E799AA"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59FEB977"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1C1DF89A"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44D6F4C7"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05793F0D" w14:textId="06360808" w:rsidR="000826EA" w:rsidRPr="00016DCC" w:rsidRDefault="00DD47A5" w:rsidP="00AC6973">
            <w:pPr>
              <w:spacing w:before="0" w:after="0" w:line="240" w:lineRule="auto"/>
              <w:jc w:val="center"/>
              <w:rPr>
                <w:rFonts w:ascii="Times New Roman" w:eastAsia="Times New Roman" w:hAnsi="Times New Roman" w:cs="Times New Roman"/>
                <w:sz w:val="20"/>
                <w:lang w:eastAsia="en-US"/>
              </w:rPr>
            </w:pPr>
            <w:r w:rsidRPr="00DD47A5">
              <w:rPr>
                <w:rFonts w:eastAsia="Times New Roman" w:cs="Arial"/>
                <w:sz w:val="16"/>
                <w:szCs w:val="16"/>
                <w:lang w:eastAsia="en-US"/>
              </w:rPr>
              <w:t>Section 1.2.2 Standard References</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17749783" w14:textId="77777777" w:rsidR="000826EA" w:rsidRPr="00016DCC" w:rsidRDefault="000826EA" w:rsidP="00AC6973">
            <w:pPr>
              <w:spacing w:before="0" w:after="0" w:line="240" w:lineRule="auto"/>
              <w:rPr>
                <w:rFonts w:ascii="Times New Roman" w:eastAsia="Times New Roman" w:hAnsi="Times New Roman" w:cs="Times New Roman"/>
                <w:sz w:val="20"/>
                <w:lang w:eastAsia="en-US"/>
              </w:rPr>
            </w:pPr>
          </w:p>
        </w:tc>
      </w:tr>
      <w:tr w:rsidR="000826EA" w:rsidRPr="00016DCC" w14:paraId="3D4399A8" w14:textId="77777777" w:rsidTr="00A62FB1">
        <w:trPr>
          <w:trHeight w:val="504"/>
        </w:trPr>
        <w:tc>
          <w:tcPr>
            <w:tcW w:w="430" w:type="dxa"/>
            <w:tcBorders>
              <w:top w:val="single" w:sz="4" w:space="0" w:color="auto"/>
              <w:left w:val="single" w:sz="4" w:space="0" w:color="auto"/>
              <w:bottom w:val="single" w:sz="4" w:space="0" w:color="auto"/>
              <w:right w:val="single" w:sz="4" w:space="0" w:color="auto"/>
            </w:tcBorders>
            <w:vAlign w:val="center"/>
            <w:hideMark/>
          </w:tcPr>
          <w:p w14:paraId="6C34EE08"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7</w:t>
            </w:r>
          </w:p>
        </w:tc>
        <w:tc>
          <w:tcPr>
            <w:tcW w:w="5658" w:type="dxa"/>
            <w:tcBorders>
              <w:top w:val="single" w:sz="4" w:space="0" w:color="auto"/>
              <w:left w:val="single" w:sz="4" w:space="0" w:color="auto"/>
              <w:bottom w:val="single" w:sz="4" w:space="0" w:color="auto"/>
              <w:right w:val="single" w:sz="4" w:space="0" w:color="auto"/>
            </w:tcBorders>
            <w:vAlign w:val="center"/>
            <w:hideMark/>
          </w:tcPr>
          <w:p w14:paraId="459C9853" w14:textId="77777777" w:rsidR="000826EA" w:rsidRPr="00016DCC" w:rsidRDefault="000826EA" w:rsidP="00AC6973">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 xml:space="preserve">BS EN 50128 - Railway applications. Communication, </w:t>
            </w:r>
            <w:proofErr w:type="spellStart"/>
            <w:r w:rsidRPr="00016DCC">
              <w:rPr>
                <w:rFonts w:ascii="Calibri" w:eastAsia="Times New Roman" w:hAnsi="Calibri" w:cs="Times New Roman"/>
                <w:sz w:val="16"/>
                <w:szCs w:val="16"/>
                <w:lang w:eastAsia="en-US"/>
              </w:rPr>
              <w:t>signalling</w:t>
            </w:r>
            <w:proofErr w:type="spellEnd"/>
            <w:r w:rsidRPr="00016DCC">
              <w:rPr>
                <w:rFonts w:ascii="Calibri" w:eastAsia="Times New Roman" w:hAnsi="Calibri" w:cs="Times New Roman"/>
                <w:sz w:val="16"/>
                <w:szCs w:val="16"/>
                <w:lang w:eastAsia="en-US"/>
              </w:rPr>
              <w:t xml:space="preserve"> and processing systems. Software for railway control and protection systems</w:t>
            </w:r>
          </w:p>
        </w:tc>
        <w:tc>
          <w:tcPr>
            <w:tcW w:w="1079" w:type="dxa"/>
            <w:tcBorders>
              <w:top w:val="single" w:sz="4" w:space="0" w:color="auto"/>
              <w:left w:val="single" w:sz="4" w:space="0" w:color="auto"/>
              <w:bottom w:val="single" w:sz="4" w:space="0" w:color="auto"/>
              <w:right w:val="single" w:sz="4" w:space="0" w:color="auto"/>
            </w:tcBorders>
            <w:vAlign w:val="center"/>
            <w:hideMark/>
          </w:tcPr>
          <w:p w14:paraId="238C85E4"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hideMark/>
          </w:tcPr>
          <w:p w14:paraId="60F93838"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hideMark/>
          </w:tcPr>
          <w:p w14:paraId="53EEA59E"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hideMark/>
          </w:tcPr>
          <w:p w14:paraId="0554801C"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hideMark/>
          </w:tcPr>
          <w:p w14:paraId="15C36041"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hideMark/>
          </w:tcPr>
          <w:p w14:paraId="03506C4B"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vAlign w:val="center"/>
            <w:hideMark/>
          </w:tcPr>
          <w:p w14:paraId="3F572215" w14:textId="61DEC816" w:rsidR="000826EA" w:rsidRPr="00016DCC" w:rsidRDefault="00DD47A5" w:rsidP="00AC6973">
            <w:pPr>
              <w:spacing w:before="0" w:after="0" w:line="240" w:lineRule="auto"/>
              <w:jc w:val="center"/>
              <w:rPr>
                <w:rFonts w:ascii="Times New Roman" w:eastAsia="Times New Roman" w:hAnsi="Times New Roman" w:cs="Times New Roman"/>
                <w:sz w:val="20"/>
                <w:lang w:eastAsia="en-US"/>
              </w:rPr>
            </w:pPr>
            <w:r w:rsidRPr="00DD47A5">
              <w:rPr>
                <w:rFonts w:eastAsia="Times New Roman" w:cs="Arial"/>
                <w:sz w:val="16"/>
                <w:szCs w:val="16"/>
                <w:lang w:eastAsia="en-US"/>
              </w:rPr>
              <w:t>Section 1.2.2 Standard References</w:t>
            </w:r>
          </w:p>
        </w:tc>
        <w:tc>
          <w:tcPr>
            <w:tcW w:w="1242" w:type="dxa"/>
            <w:tcBorders>
              <w:top w:val="single" w:sz="4" w:space="0" w:color="auto"/>
              <w:left w:val="single" w:sz="4" w:space="0" w:color="auto"/>
              <w:bottom w:val="single" w:sz="4" w:space="0" w:color="auto"/>
              <w:right w:val="single" w:sz="4" w:space="0" w:color="auto"/>
            </w:tcBorders>
            <w:vAlign w:val="center"/>
            <w:hideMark/>
          </w:tcPr>
          <w:p w14:paraId="0CC35940" w14:textId="77777777" w:rsidR="000826EA" w:rsidRPr="00016DCC" w:rsidRDefault="000826EA" w:rsidP="00AC6973">
            <w:pPr>
              <w:spacing w:before="0" w:after="0" w:line="240" w:lineRule="auto"/>
              <w:rPr>
                <w:rFonts w:ascii="Times New Roman" w:eastAsia="Times New Roman" w:hAnsi="Times New Roman" w:cs="Times New Roman"/>
                <w:sz w:val="20"/>
                <w:lang w:eastAsia="en-US"/>
              </w:rPr>
            </w:pPr>
          </w:p>
        </w:tc>
      </w:tr>
      <w:tr w:rsidR="000826EA" w:rsidRPr="00016DCC" w14:paraId="6E591C88" w14:textId="77777777" w:rsidTr="00A62FB1">
        <w:trPr>
          <w:trHeight w:val="288"/>
        </w:trPr>
        <w:tc>
          <w:tcPr>
            <w:tcW w:w="430"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656A9EB7"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8</w:t>
            </w: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4657C6C5" w14:textId="77777777" w:rsidR="000826EA" w:rsidRPr="00016DCC" w:rsidRDefault="000826EA" w:rsidP="00AC6973">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 xml:space="preserve">BS EN 50129 - Railway applications. Communication, </w:t>
            </w:r>
            <w:proofErr w:type="spellStart"/>
            <w:r w:rsidRPr="00016DCC">
              <w:rPr>
                <w:rFonts w:ascii="Calibri" w:eastAsia="Times New Roman" w:hAnsi="Calibri" w:cs="Times New Roman"/>
                <w:sz w:val="16"/>
                <w:szCs w:val="16"/>
                <w:lang w:eastAsia="en-US"/>
              </w:rPr>
              <w:t>signalling</w:t>
            </w:r>
            <w:proofErr w:type="spellEnd"/>
            <w:r w:rsidRPr="00016DCC">
              <w:rPr>
                <w:rFonts w:ascii="Calibri" w:eastAsia="Times New Roman" w:hAnsi="Calibri" w:cs="Times New Roman"/>
                <w:sz w:val="16"/>
                <w:szCs w:val="16"/>
                <w:lang w:eastAsia="en-US"/>
              </w:rPr>
              <w:t xml:space="preserve"> and processing systems.</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307149CF"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052966AA"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205440C8"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5B45F4E6"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25D0F6E5"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5C9C72C6"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78EC0FFC" w14:textId="3AAEE223" w:rsidR="000826EA" w:rsidRPr="00016DCC" w:rsidRDefault="00DD47A5" w:rsidP="00AC6973">
            <w:pPr>
              <w:spacing w:before="0" w:after="0" w:line="240" w:lineRule="auto"/>
              <w:jc w:val="center"/>
              <w:rPr>
                <w:rFonts w:ascii="Times New Roman" w:eastAsia="Times New Roman" w:hAnsi="Times New Roman" w:cs="Times New Roman"/>
                <w:sz w:val="20"/>
                <w:lang w:eastAsia="en-US"/>
              </w:rPr>
            </w:pPr>
            <w:r w:rsidRPr="00DD47A5">
              <w:rPr>
                <w:rFonts w:eastAsia="Times New Roman" w:cs="Arial"/>
                <w:sz w:val="16"/>
                <w:szCs w:val="16"/>
                <w:lang w:eastAsia="en-US"/>
              </w:rPr>
              <w:t>Section 1.2.2 Standard References</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132E32A2" w14:textId="77777777" w:rsidR="000826EA" w:rsidRPr="00016DCC" w:rsidRDefault="000826EA" w:rsidP="00AC6973">
            <w:pPr>
              <w:spacing w:before="0" w:after="0" w:line="240" w:lineRule="auto"/>
              <w:rPr>
                <w:rFonts w:ascii="Times New Roman" w:eastAsia="Times New Roman" w:hAnsi="Times New Roman" w:cs="Times New Roman"/>
                <w:sz w:val="20"/>
                <w:lang w:eastAsia="en-US"/>
              </w:rPr>
            </w:pPr>
          </w:p>
        </w:tc>
      </w:tr>
      <w:tr w:rsidR="000826EA" w:rsidRPr="00016DCC" w14:paraId="5E43853E" w14:textId="77777777" w:rsidTr="00A62FB1">
        <w:trPr>
          <w:trHeight w:val="288"/>
        </w:trPr>
        <w:tc>
          <w:tcPr>
            <w:tcW w:w="430" w:type="dxa"/>
            <w:tcBorders>
              <w:top w:val="single" w:sz="4" w:space="0" w:color="auto"/>
              <w:left w:val="single" w:sz="4" w:space="0" w:color="auto"/>
              <w:bottom w:val="single" w:sz="4" w:space="0" w:color="auto"/>
              <w:right w:val="single" w:sz="4" w:space="0" w:color="auto"/>
            </w:tcBorders>
            <w:vAlign w:val="center"/>
            <w:hideMark/>
          </w:tcPr>
          <w:p w14:paraId="6BA889A3"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9</w:t>
            </w:r>
          </w:p>
        </w:tc>
        <w:tc>
          <w:tcPr>
            <w:tcW w:w="5658" w:type="dxa"/>
            <w:tcBorders>
              <w:top w:val="single" w:sz="4" w:space="0" w:color="auto"/>
              <w:left w:val="single" w:sz="4" w:space="0" w:color="auto"/>
              <w:bottom w:val="single" w:sz="4" w:space="0" w:color="auto"/>
              <w:right w:val="single" w:sz="4" w:space="0" w:color="auto"/>
            </w:tcBorders>
            <w:vAlign w:val="center"/>
            <w:hideMark/>
          </w:tcPr>
          <w:p w14:paraId="3BB51259" w14:textId="77777777" w:rsidR="000826EA" w:rsidRPr="00016DCC" w:rsidRDefault="000826EA" w:rsidP="00AC6973">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BS EN 50174 - Information Technology. Cabling installation</w:t>
            </w:r>
          </w:p>
        </w:tc>
        <w:tc>
          <w:tcPr>
            <w:tcW w:w="1079" w:type="dxa"/>
            <w:tcBorders>
              <w:top w:val="single" w:sz="4" w:space="0" w:color="auto"/>
              <w:left w:val="single" w:sz="4" w:space="0" w:color="auto"/>
              <w:bottom w:val="single" w:sz="4" w:space="0" w:color="auto"/>
              <w:right w:val="single" w:sz="4" w:space="0" w:color="auto"/>
            </w:tcBorders>
            <w:vAlign w:val="center"/>
            <w:hideMark/>
          </w:tcPr>
          <w:p w14:paraId="2C8DBBF9"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hideMark/>
          </w:tcPr>
          <w:p w14:paraId="5470F88D"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hideMark/>
          </w:tcPr>
          <w:p w14:paraId="0CFC22CD"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hideMark/>
          </w:tcPr>
          <w:p w14:paraId="3FCFC354"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hideMark/>
          </w:tcPr>
          <w:p w14:paraId="2085317A"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hideMark/>
          </w:tcPr>
          <w:p w14:paraId="30C7E57F"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vAlign w:val="center"/>
            <w:hideMark/>
          </w:tcPr>
          <w:p w14:paraId="7FBBFA3F" w14:textId="62263300" w:rsidR="000826EA" w:rsidRPr="00016DCC" w:rsidRDefault="00DD47A5" w:rsidP="00AC6973">
            <w:pPr>
              <w:spacing w:before="0" w:after="0" w:line="240" w:lineRule="auto"/>
              <w:jc w:val="center"/>
              <w:rPr>
                <w:rFonts w:ascii="Times New Roman" w:eastAsia="Times New Roman" w:hAnsi="Times New Roman" w:cs="Times New Roman"/>
                <w:sz w:val="20"/>
                <w:lang w:eastAsia="en-US"/>
              </w:rPr>
            </w:pPr>
            <w:r w:rsidRPr="00DD47A5">
              <w:rPr>
                <w:rFonts w:eastAsia="Times New Roman" w:cs="Arial"/>
                <w:sz w:val="16"/>
                <w:szCs w:val="16"/>
                <w:lang w:eastAsia="en-US"/>
              </w:rPr>
              <w:t>Section 1.2.2 Standard References</w:t>
            </w:r>
          </w:p>
        </w:tc>
        <w:tc>
          <w:tcPr>
            <w:tcW w:w="1242" w:type="dxa"/>
            <w:tcBorders>
              <w:top w:val="single" w:sz="4" w:space="0" w:color="auto"/>
              <w:left w:val="single" w:sz="4" w:space="0" w:color="auto"/>
              <w:bottom w:val="single" w:sz="4" w:space="0" w:color="auto"/>
              <w:right w:val="single" w:sz="4" w:space="0" w:color="auto"/>
            </w:tcBorders>
            <w:vAlign w:val="center"/>
            <w:hideMark/>
          </w:tcPr>
          <w:p w14:paraId="697C3D2B" w14:textId="77777777" w:rsidR="000826EA" w:rsidRPr="00016DCC" w:rsidRDefault="000826EA" w:rsidP="00AC6973">
            <w:pPr>
              <w:spacing w:before="0" w:after="0" w:line="240" w:lineRule="auto"/>
              <w:rPr>
                <w:rFonts w:ascii="Times New Roman" w:eastAsia="Times New Roman" w:hAnsi="Times New Roman" w:cs="Times New Roman"/>
                <w:sz w:val="20"/>
                <w:lang w:eastAsia="en-US"/>
              </w:rPr>
            </w:pPr>
          </w:p>
        </w:tc>
      </w:tr>
      <w:tr w:rsidR="000826EA" w:rsidRPr="00016DCC" w14:paraId="2983317A" w14:textId="77777777" w:rsidTr="00A62FB1">
        <w:trPr>
          <w:trHeight w:val="288"/>
        </w:trPr>
        <w:tc>
          <w:tcPr>
            <w:tcW w:w="430"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5F5B8792"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10</w:t>
            </w: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556CC308" w14:textId="77777777" w:rsidR="000826EA" w:rsidRPr="00016DCC" w:rsidRDefault="000826EA" w:rsidP="00AC6973">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BS EN 50288-7 - Multi-element metallic cables used in analogue and digital communication and control</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4882DF53"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5FBE4FB0"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2303F94B"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6A7F6A5D"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352073DD"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3909A559"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42192CC9" w14:textId="6E7F827B" w:rsidR="000826EA" w:rsidRPr="00016DCC" w:rsidRDefault="00DD47A5" w:rsidP="00AC6973">
            <w:pPr>
              <w:spacing w:before="0" w:after="0" w:line="240" w:lineRule="auto"/>
              <w:jc w:val="center"/>
              <w:rPr>
                <w:rFonts w:ascii="Times New Roman" w:eastAsia="Times New Roman" w:hAnsi="Times New Roman" w:cs="Times New Roman"/>
                <w:sz w:val="20"/>
                <w:lang w:eastAsia="en-US"/>
              </w:rPr>
            </w:pPr>
            <w:r w:rsidRPr="00DD47A5">
              <w:rPr>
                <w:rFonts w:eastAsia="Times New Roman" w:cs="Arial"/>
                <w:sz w:val="16"/>
                <w:szCs w:val="16"/>
                <w:lang w:eastAsia="en-US"/>
              </w:rPr>
              <w:t>Section 1.2.2 Standard References</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5AD7F29C" w14:textId="77777777" w:rsidR="000826EA" w:rsidRPr="00016DCC" w:rsidRDefault="000826EA" w:rsidP="00AC6973">
            <w:pPr>
              <w:spacing w:before="0" w:after="0" w:line="240" w:lineRule="auto"/>
              <w:rPr>
                <w:rFonts w:ascii="Times New Roman" w:eastAsia="Times New Roman" w:hAnsi="Times New Roman" w:cs="Times New Roman"/>
                <w:sz w:val="20"/>
                <w:lang w:eastAsia="en-US"/>
              </w:rPr>
            </w:pPr>
          </w:p>
        </w:tc>
      </w:tr>
      <w:tr w:rsidR="000826EA" w:rsidRPr="00016DCC" w14:paraId="5FADD72C" w14:textId="77777777" w:rsidTr="00A62FB1">
        <w:trPr>
          <w:trHeight w:val="324"/>
        </w:trPr>
        <w:tc>
          <w:tcPr>
            <w:tcW w:w="430" w:type="dxa"/>
            <w:tcBorders>
              <w:top w:val="single" w:sz="4" w:space="0" w:color="auto"/>
              <w:left w:val="single" w:sz="4" w:space="0" w:color="auto"/>
              <w:bottom w:val="single" w:sz="4" w:space="0" w:color="auto"/>
              <w:right w:val="single" w:sz="4" w:space="0" w:color="auto"/>
            </w:tcBorders>
            <w:vAlign w:val="center"/>
            <w:hideMark/>
          </w:tcPr>
          <w:p w14:paraId="290DD0E4"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11</w:t>
            </w:r>
          </w:p>
        </w:tc>
        <w:tc>
          <w:tcPr>
            <w:tcW w:w="5658" w:type="dxa"/>
            <w:tcBorders>
              <w:top w:val="single" w:sz="4" w:space="0" w:color="auto"/>
              <w:left w:val="single" w:sz="4" w:space="0" w:color="auto"/>
              <w:bottom w:val="single" w:sz="4" w:space="0" w:color="auto"/>
              <w:right w:val="single" w:sz="4" w:space="0" w:color="auto"/>
            </w:tcBorders>
            <w:vAlign w:val="center"/>
            <w:hideMark/>
          </w:tcPr>
          <w:p w14:paraId="12137DD1" w14:textId="77777777" w:rsidR="000826EA" w:rsidRPr="00016DCC" w:rsidRDefault="000826EA" w:rsidP="00AC6973">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BS EN 50310 - Application of equipotential bonding and earthing in buildings with information technology equipment</w:t>
            </w:r>
          </w:p>
        </w:tc>
        <w:tc>
          <w:tcPr>
            <w:tcW w:w="1079" w:type="dxa"/>
            <w:tcBorders>
              <w:top w:val="single" w:sz="4" w:space="0" w:color="auto"/>
              <w:left w:val="single" w:sz="4" w:space="0" w:color="auto"/>
              <w:bottom w:val="single" w:sz="4" w:space="0" w:color="auto"/>
              <w:right w:val="single" w:sz="4" w:space="0" w:color="auto"/>
            </w:tcBorders>
            <w:vAlign w:val="center"/>
            <w:hideMark/>
          </w:tcPr>
          <w:p w14:paraId="10CE7D3E"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hideMark/>
          </w:tcPr>
          <w:p w14:paraId="5CA75D7B"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hideMark/>
          </w:tcPr>
          <w:p w14:paraId="1BBA2D19"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hideMark/>
          </w:tcPr>
          <w:p w14:paraId="5060E3C2"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hideMark/>
          </w:tcPr>
          <w:p w14:paraId="300E74DA"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hideMark/>
          </w:tcPr>
          <w:p w14:paraId="35A58DD6"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vAlign w:val="center"/>
            <w:hideMark/>
          </w:tcPr>
          <w:p w14:paraId="2B3F1EE3" w14:textId="2CBD8FB6" w:rsidR="000826EA" w:rsidRPr="00016DCC" w:rsidRDefault="00DD47A5" w:rsidP="00AC6973">
            <w:pPr>
              <w:spacing w:before="0" w:after="0" w:line="240" w:lineRule="auto"/>
              <w:jc w:val="center"/>
              <w:rPr>
                <w:rFonts w:ascii="Times New Roman" w:eastAsia="Times New Roman" w:hAnsi="Times New Roman" w:cs="Times New Roman"/>
                <w:sz w:val="20"/>
                <w:lang w:eastAsia="en-US"/>
              </w:rPr>
            </w:pPr>
            <w:r w:rsidRPr="00DD47A5">
              <w:rPr>
                <w:rFonts w:eastAsia="Times New Roman" w:cs="Arial"/>
                <w:sz w:val="16"/>
                <w:szCs w:val="16"/>
                <w:lang w:eastAsia="en-US"/>
              </w:rPr>
              <w:t>Section 1.2.2 Standard References</w:t>
            </w:r>
          </w:p>
        </w:tc>
        <w:tc>
          <w:tcPr>
            <w:tcW w:w="1242" w:type="dxa"/>
            <w:tcBorders>
              <w:top w:val="single" w:sz="4" w:space="0" w:color="auto"/>
              <w:left w:val="single" w:sz="4" w:space="0" w:color="auto"/>
              <w:bottom w:val="single" w:sz="4" w:space="0" w:color="auto"/>
              <w:right w:val="single" w:sz="4" w:space="0" w:color="auto"/>
            </w:tcBorders>
            <w:vAlign w:val="center"/>
            <w:hideMark/>
          </w:tcPr>
          <w:p w14:paraId="2F90C3A1" w14:textId="77777777" w:rsidR="000826EA" w:rsidRPr="00016DCC" w:rsidRDefault="000826EA" w:rsidP="00AC6973">
            <w:pPr>
              <w:spacing w:before="0" w:after="0" w:line="240" w:lineRule="auto"/>
              <w:rPr>
                <w:rFonts w:ascii="Times New Roman" w:eastAsia="Times New Roman" w:hAnsi="Times New Roman" w:cs="Times New Roman"/>
                <w:sz w:val="20"/>
                <w:lang w:eastAsia="en-US"/>
              </w:rPr>
            </w:pPr>
          </w:p>
        </w:tc>
      </w:tr>
      <w:tr w:rsidR="000826EA" w:rsidRPr="00016DCC" w14:paraId="2B596799" w14:textId="77777777" w:rsidTr="00A62FB1">
        <w:trPr>
          <w:trHeight w:val="408"/>
        </w:trPr>
        <w:tc>
          <w:tcPr>
            <w:tcW w:w="430"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2B248B1A"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12</w:t>
            </w: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33F92F4D" w14:textId="77777777" w:rsidR="000826EA" w:rsidRPr="00016DCC" w:rsidRDefault="000826EA" w:rsidP="00AC6973">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BS EN 60073 - Basic and safety principles for man-machine interface, marking and identification. Coding principles for indication devices and actuators</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7998620E"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65F69F0E"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4140D28C"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6EDA255D"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41D85F30"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24C89EC3"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3F7F6F03" w14:textId="7F3F09A9" w:rsidR="000826EA" w:rsidRPr="00016DCC" w:rsidRDefault="00DD47A5" w:rsidP="00AC6973">
            <w:pPr>
              <w:spacing w:before="0" w:after="0" w:line="240" w:lineRule="auto"/>
              <w:jc w:val="center"/>
              <w:rPr>
                <w:rFonts w:ascii="Times New Roman" w:eastAsia="Times New Roman" w:hAnsi="Times New Roman" w:cs="Times New Roman"/>
                <w:sz w:val="20"/>
                <w:lang w:eastAsia="en-US"/>
              </w:rPr>
            </w:pPr>
            <w:r w:rsidRPr="00DD47A5">
              <w:rPr>
                <w:rFonts w:eastAsia="Times New Roman" w:cs="Arial"/>
                <w:sz w:val="16"/>
                <w:szCs w:val="16"/>
                <w:lang w:eastAsia="en-US"/>
              </w:rPr>
              <w:t>Section 1.2.2 Standard References</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16D2AD92" w14:textId="77777777" w:rsidR="000826EA" w:rsidRPr="00016DCC" w:rsidRDefault="000826EA" w:rsidP="00AC6973">
            <w:pPr>
              <w:spacing w:before="0" w:after="0" w:line="240" w:lineRule="auto"/>
              <w:rPr>
                <w:rFonts w:ascii="Times New Roman" w:eastAsia="Times New Roman" w:hAnsi="Times New Roman" w:cs="Times New Roman"/>
                <w:sz w:val="20"/>
                <w:lang w:eastAsia="en-US"/>
              </w:rPr>
            </w:pPr>
          </w:p>
        </w:tc>
      </w:tr>
      <w:tr w:rsidR="000826EA" w:rsidRPr="00016DCC" w14:paraId="65185B5D" w14:textId="77777777" w:rsidTr="00A62FB1">
        <w:trPr>
          <w:trHeight w:val="288"/>
        </w:trPr>
        <w:tc>
          <w:tcPr>
            <w:tcW w:w="430" w:type="dxa"/>
            <w:tcBorders>
              <w:top w:val="single" w:sz="4" w:space="0" w:color="auto"/>
              <w:left w:val="single" w:sz="4" w:space="0" w:color="auto"/>
              <w:bottom w:val="single" w:sz="4" w:space="0" w:color="auto"/>
              <w:right w:val="single" w:sz="4" w:space="0" w:color="auto"/>
            </w:tcBorders>
            <w:vAlign w:val="center"/>
            <w:hideMark/>
          </w:tcPr>
          <w:p w14:paraId="1FE81CD8"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13</w:t>
            </w:r>
          </w:p>
        </w:tc>
        <w:tc>
          <w:tcPr>
            <w:tcW w:w="5658" w:type="dxa"/>
            <w:tcBorders>
              <w:top w:val="single" w:sz="4" w:space="0" w:color="auto"/>
              <w:left w:val="single" w:sz="4" w:space="0" w:color="auto"/>
              <w:bottom w:val="single" w:sz="4" w:space="0" w:color="auto"/>
              <w:right w:val="single" w:sz="4" w:space="0" w:color="auto"/>
            </w:tcBorders>
            <w:vAlign w:val="center"/>
            <w:hideMark/>
          </w:tcPr>
          <w:p w14:paraId="26A75027" w14:textId="77777777" w:rsidR="000826EA" w:rsidRPr="00016DCC" w:rsidRDefault="000826EA" w:rsidP="00AC6973">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BS EN 60529 - Degrees of protection provided by enclosures (IP code)</w:t>
            </w:r>
          </w:p>
        </w:tc>
        <w:tc>
          <w:tcPr>
            <w:tcW w:w="1079" w:type="dxa"/>
            <w:tcBorders>
              <w:top w:val="single" w:sz="4" w:space="0" w:color="auto"/>
              <w:left w:val="single" w:sz="4" w:space="0" w:color="auto"/>
              <w:bottom w:val="single" w:sz="4" w:space="0" w:color="auto"/>
              <w:right w:val="single" w:sz="4" w:space="0" w:color="auto"/>
            </w:tcBorders>
            <w:vAlign w:val="center"/>
            <w:hideMark/>
          </w:tcPr>
          <w:p w14:paraId="7BBABF28"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hideMark/>
          </w:tcPr>
          <w:p w14:paraId="46445D50"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hideMark/>
          </w:tcPr>
          <w:p w14:paraId="47BCA299"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hideMark/>
          </w:tcPr>
          <w:p w14:paraId="2AB6ADF0"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hideMark/>
          </w:tcPr>
          <w:p w14:paraId="3D3B884F"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hideMark/>
          </w:tcPr>
          <w:p w14:paraId="2FE91A6A"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vAlign w:val="center"/>
            <w:hideMark/>
          </w:tcPr>
          <w:p w14:paraId="1CA71493" w14:textId="528D5184" w:rsidR="000826EA" w:rsidRPr="00016DCC" w:rsidRDefault="00B42DA8" w:rsidP="00AC6973">
            <w:pPr>
              <w:spacing w:before="0" w:after="0" w:line="240" w:lineRule="auto"/>
              <w:jc w:val="center"/>
              <w:rPr>
                <w:rFonts w:ascii="Times New Roman" w:eastAsia="Times New Roman" w:hAnsi="Times New Roman" w:cs="Times New Roman"/>
                <w:sz w:val="20"/>
                <w:lang w:eastAsia="en-US"/>
              </w:rPr>
            </w:pPr>
            <w:r w:rsidRPr="00DD47A5">
              <w:rPr>
                <w:rFonts w:eastAsia="Times New Roman" w:cs="Arial"/>
                <w:sz w:val="16"/>
                <w:szCs w:val="16"/>
                <w:lang w:eastAsia="en-US"/>
              </w:rPr>
              <w:t>Section 1.2.2 Standard References</w:t>
            </w:r>
          </w:p>
        </w:tc>
        <w:tc>
          <w:tcPr>
            <w:tcW w:w="1242" w:type="dxa"/>
            <w:tcBorders>
              <w:top w:val="single" w:sz="4" w:space="0" w:color="auto"/>
              <w:left w:val="single" w:sz="4" w:space="0" w:color="auto"/>
              <w:bottom w:val="single" w:sz="4" w:space="0" w:color="auto"/>
              <w:right w:val="single" w:sz="4" w:space="0" w:color="auto"/>
            </w:tcBorders>
            <w:vAlign w:val="center"/>
            <w:hideMark/>
          </w:tcPr>
          <w:p w14:paraId="50CD0A7E" w14:textId="77777777" w:rsidR="000826EA" w:rsidRPr="00016DCC" w:rsidRDefault="000826EA" w:rsidP="00AC6973">
            <w:pPr>
              <w:spacing w:before="0" w:after="0" w:line="240" w:lineRule="auto"/>
              <w:rPr>
                <w:rFonts w:ascii="Times New Roman" w:eastAsia="Times New Roman" w:hAnsi="Times New Roman" w:cs="Times New Roman"/>
                <w:sz w:val="20"/>
                <w:lang w:eastAsia="en-US"/>
              </w:rPr>
            </w:pPr>
          </w:p>
        </w:tc>
      </w:tr>
      <w:tr w:rsidR="000826EA" w:rsidRPr="00016DCC" w14:paraId="36D290A2" w14:textId="77777777" w:rsidTr="00A62FB1">
        <w:trPr>
          <w:trHeight w:val="288"/>
        </w:trPr>
        <w:tc>
          <w:tcPr>
            <w:tcW w:w="430"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7275E596"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14</w:t>
            </w: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2FF58D6D" w14:textId="77777777" w:rsidR="000826EA" w:rsidRPr="00016DCC" w:rsidRDefault="000826EA" w:rsidP="00AC6973">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BS EN 60617 - Graphical symbols for diagrams</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7A3F51A8"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6A2C89AC"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49AA7E33"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2CB847E4"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34AAB5BE"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140B118B"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07ACBAF8" w14:textId="127D0F05" w:rsidR="000826EA" w:rsidRPr="00016DCC" w:rsidRDefault="00B42DA8" w:rsidP="00AC6973">
            <w:pPr>
              <w:spacing w:before="0" w:after="0" w:line="240" w:lineRule="auto"/>
              <w:jc w:val="center"/>
              <w:rPr>
                <w:rFonts w:ascii="Times New Roman" w:eastAsia="Times New Roman" w:hAnsi="Times New Roman" w:cs="Times New Roman"/>
                <w:sz w:val="20"/>
                <w:lang w:eastAsia="en-US"/>
              </w:rPr>
            </w:pPr>
            <w:r w:rsidRPr="00DD47A5">
              <w:rPr>
                <w:rFonts w:eastAsia="Times New Roman" w:cs="Arial"/>
                <w:sz w:val="16"/>
                <w:szCs w:val="16"/>
                <w:lang w:eastAsia="en-US"/>
              </w:rPr>
              <w:t>Section 1.2.2 Standard References</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088D7BC9" w14:textId="77777777" w:rsidR="000826EA" w:rsidRPr="00016DCC" w:rsidRDefault="000826EA" w:rsidP="00AC6973">
            <w:pPr>
              <w:spacing w:before="0" w:after="0" w:line="240" w:lineRule="auto"/>
              <w:rPr>
                <w:rFonts w:ascii="Times New Roman" w:eastAsia="Times New Roman" w:hAnsi="Times New Roman" w:cs="Times New Roman"/>
                <w:sz w:val="20"/>
                <w:lang w:eastAsia="en-US"/>
              </w:rPr>
            </w:pPr>
          </w:p>
        </w:tc>
      </w:tr>
      <w:tr w:rsidR="000826EA" w:rsidRPr="00016DCC" w14:paraId="4E8EB1CB" w14:textId="77777777" w:rsidTr="00A62FB1">
        <w:trPr>
          <w:trHeight w:val="288"/>
        </w:trPr>
        <w:tc>
          <w:tcPr>
            <w:tcW w:w="430" w:type="dxa"/>
            <w:tcBorders>
              <w:top w:val="single" w:sz="4" w:space="0" w:color="auto"/>
              <w:left w:val="single" w:sz="4" w:space="0" w:color="auto"/>
              <w:bottom w:val="single" w:sz="4" w:space="0" w:color="auto"/>
              <w:right w:val="single" w:sz="4" w:space="0" w:color="auto"/>
            </w:tcBorders>
            <w:vAlign w:val="center"/>
            <w:hideMark/>
          </w:tcPr>
          <w:p w14:paraId="47035CAF"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15</w:t>
            </w:r>
          </w:p>
        </w:tc>
        <w:tc>
          <w:tcPr>
            <w:tcW w:w="5658" w:type="dxa"/>
            <w:tcBorders>
              <w:top w:val="single" w:sz="4" w:space="0" w:color="auto"/>
              <w:left w:val="single" w:sz="4" w:space="0" w:color="auto"/>
              <w:bottom w:val="single" w:sz="4" w:space="0" w:color="auto"/>
              <w:right w:val="single" w:sz="4" w:space="0" w:color="auto"/>
            </w:tcBorders>
            <w:vAlign w:val="center"/>
            <w:hideMark/>
          </w:tcPr>
          <w:p w14:paraId="67078A80" w14:textId="77777777" w:rsidR="000826EA" w:rsidRPr="00016DCC" w:rsidRDefault="000826EA" w:rsidP="00AC6973">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BS EN 60870 - Tele-control equipment and systems</w:t>
            </w:r>
          </w:p>
        </w:tc>
        <w:tc>
          <w:tcPr>
            <w:tcW w:w="1079" w:type="dxa"/>
            <w:tcBorders>
              <w:top w:val="single" w:sz="4" w:space="0" w:color="auto"/>
              <w:left w:val="single" w:sz="4" w:space="0" w:color="auto"/>
              <w:bottom w:val="single" w:sz="4" w:space="0" w:color="auto"/>
              <w:right w:val="single" w:sz="4" w:space="0" w:color="auto"/>
            </w:tcBorders>
            <w:vAlign w:val="center"/>
            <w:hideMark/>
          </w:tcPr>
          <w:p w14:paraId="2759440B"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hideMark/>
          </w:tcPr>
          <w:p w14:paraId="269410EC"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hideMark/>
          </w:tcPr>
          <w:p w14:paraId="1959E6AF"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hideMark/>
          </w:tcPr>
          <w:p w14:paraId="28F37CDA"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hideMark/>
          </w:tcPr>
          <w:p w14:paraId="2009704B"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hideMark/>
          </w:tcPr>
          <w:p w14:paraId="2525B075"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vAlign w:val="center"/>
            <w:hideMark/>
          </w:tcPr>
          <w:p w14:paraId="31EF4FB9" w14:textId="62B5F307" w:rsidR="000826EA" w:rsidRPr="00016DCC" w:rsidRDefault="00B42DA8" w:rsidP="00AC6973">
            <w:pPr>
              <w:spacing w:before="0" w:after="0" w:line="240" w:lineRule="auto"/>
              <w:jc w:val="center"/>
              <w:rPr>
                <w:rFonts w:ascii="Times New Roman" w:eastAsia="Times New Roman" w:hAnsi="Times New Roman" w:cs="Times New Roman"/>
                <w:sz w:val="20"/>
                <w:lang w:eastAsia="en-US"/>
              </w:rPr>
            </w:pPr>
            <w:r w:rsidRPr="00DD47A5">
              <w:rPr>
                <w:rFonts w:eastAsia="Times New Roman" w:cs="Arial"/>
                <w:sz w:val="16"/>
                <w:szCs w:val="16"/>
                <w:lang w:eastAsia="en-US"/>
              </w:rPr>
              <w:t>Section 1.2.2 Standard References</w:t>
            </w:r>
          </w:p>
        </w:tc>
        <w:tc>
          <w:tcPr>
            <w:tcW w:w="1242" w:type="dxa"/>
            <w:tcBorders>
              <w:top w:val="single" w:sz="4" w:space="0" w:color="auto"/>
              <w:left w:val="single" w:sz="4" w:space="0" w:color="auto"/>
              <w:bottom w:val="single" w:sz="4" w:space="0" w:color="auto"/>
              <w:right w:val="single" w:sz="4" w:space="0" w:color="auto"/>
            </w:tcBorders>
            <w:vAlign w:val="center"/>
            <w:hideMark/>
          </w:tcPr>
          <w:p w14:paraId="44D2302B" w14:textId="77777777" w:rsidR="000826EA" w:rsidRPr="00016DCC" w:rsidRDefault="000826EA" w:rsidP="00AC6973">
            <w:pPr>
              <w:spacing w:before="0" w:after="0" w:line="240" w:lineRule="auto"/>
              <w:rPr>
                <w:rFonts w:ascii="Times New Roman" w:eastAsia="Times New Roman" w:hAnsi="Times New Roman" w:cs="Times New Roman"/>
                <w:sz w:val="20"/>
                <w:lang w:eastAsia="en-US"/>
              </w:rPr>
            </w:pPr>
          </w:p>
        </w:tc>
      </w:tr>
      <w:tr w:rsidR="000826EA" w:rsidRPr="00016DCC" w14:paraId="61C98037" w14:textId="77777777" w:rsidTr="00A62FB1">
        <w:trPr>
          <w:trHeight w:val="288"/>
        </w:trPr>
        <w:tc>
          <w:tcPr>
            <w:tcW w:w="430"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5347A039"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16</w:t>
            </w: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7DDA7EA0" w14:textId="77777777" w:rsidR="000826EA" w:rsidRPr="00016DCC" w:rsidRDefault="000826EA" w:rsidP="00AC6973">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BS EN 60950 - Information Technology Equipment. Safety</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4238AAC0"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12FB4D83"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4DD95230"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2532CCBD"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28E52536"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79D14515"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6C5426DE" w14:textId="793946EE" w:rsidR="000826EA" w:rsidRPr="00016DCC" w:rsidRDefault="00B42DA8" w:rsidP="00AC6973">
            <w:pPr>
              <w:spacing w:before="0" w:after="0" w:line="240" w:lineRule="auto"/>
              <w:jc w:val="center"/>
              <w:rPr>
                <w:rFonts w:ascii="Times New Roman" w:eastAsia="Times New Roman" w:hAnsi="Times New Roman" w:cs="Times New Roman"/>
                <w:sz w:val="20"/>
                <w:lang w:eastAsia="en-US"/>
              </w:rPr>
            </w:pPr>
            <w:r w:rsidRPr="00DD47A5">
              <w:rPr>
                <w:rFonts w:eastAsia="Times New Roman" w:cs="Arial"/>
                <w:sz w:val="16"/>
                <w:szCs w:val="16"/>
                <w:lang w:eastAsia="en-US"/>
              </w:rPr>
              <w:t>Section 1.2.2 Standard References</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736416BF" w14:textId="77777777" w:rsidR="000826EA" w:rsidRPr="00016DCC" w:rsidRDefault="000826EA" w:rsidP="00AC6973">
            <w:pPr>
              <w:spacing w:before="0" w:after="0" w:line="240" w:lineRule="auto"/>
              <w:rPr>
                <w:rFonts w:ascii="Times New Roman" w:eastAsia="Times New Roman" w:hAnsi="Times New Roman" w:cs="Times New Roman"/>
                <w:sz w:val="20"/>
                <w:lang w:eastAsia="en-US"/>
              </w:rPr>
            </w:pPr>
          </w:p>
        </w:tc>
      </w:tr>
      <w:tr w:rsidR="000826EA" w:rsidRPr="00016DCC" w14:paraId="2F6233D0" w14:textId="77777777" w:rsidTr="00A62FB1">
        <w:trPr>
          <w:trHeight w:val="288"/>
        </w:trPr>
        <w:tc>
          <w:tcPr>
            <w:tcW w:w="430" w:type="dxa"/>
            <w:tcBorders>
              <w:top w:val="single" w:sz="4" w:space="0" w:color="auto"/>
              <w:left w:val="single" w:sz="4" w:space="0" w:color="auto"/>
              <w:bottom w:val="single" w:sz="4" w:space="0" w:color="auto"/>
              <w:right w:val="single" w:sz="4" w:space="0" w:color="auto"/>
            </w:tcBorders>
            <w:vAlign w:val="center"/>
            <w:hideMark/>
          </w:tcPr>
          <w:p w14:paraId="0A48AE4D"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lastRenderedPageBreak/>
              <w:t>17</w:t>
            </w:r>
          </w:p>
        </w:tc>
        <w:tc>
          <w:tcPr>
            <w:tcW w:w="5658" w:type="dxa"/>
            <w:tcBorders>
              <w:top w:val="single" w:sz="4" w:space="0" w:color="auto"/>
              <w:left w:val="single" w:sz="4" w:space="0" w:color="auto"/>
              <w:bottom w:val="single" w:sz="4" w:space="0" w:color="auto"/>
              <w:right w:val="single" w:sz="4" w:space="0" w:color="auto"/>
            </w:tcBorders>
            <w:vAlign w:val="center"/>
            <w:hideMark/>
          </w:tcPr>
          <w:p w14:paraId="21537E2A" w14:textId="77777777" w:rsidR="000826EA" w:rsidRPr="00016DCC" w:rsidRDefault="000826EA" w:rsidP="00AC6973">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BS EN 61000 - Electromagnetic compatibility (EMC)</w:t>
            </w:r>
          </w:p>
        </w:tc>
        <w:tc>
          <w:tcPr>
            <w:tcW w:w="1079" w:type="dxa"/>
            <w:tcBorders>
              <w:top w:val="single" w:sz="4" w:space="0" w:color="auto"/>
              <w:left w:val="single" w:sz="4" w:space="0" w:color="auto"/>
              <w:bottom w:val="single" w:sz="4" w:space="0" w:color="auto"/>
              <w:right w:val="single" w:sz="4" w:space="0" w:color="auto"/>
            </w:tcBorders>
            <w:vAlign w:val="center"/>
            <w:hideMark/>
          </w:tcPr>
          <w:p w14:paraId="1B1BE1F5"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hideMark/>
          </w:tcPr>
          <w:p w14:paraId="17B83F89"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hideMark/>
          </w:tcPr>
          <w:p w14:paraId="126A21D8"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hideMark/>
          </w:tcPr>
          <w:p w14:paraId="0CA1225B"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hideMark/>
          </w:tcPr>
          <w:p w14:paraId="1CAFAA18"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hideMark/>
          </w:tcPr>
          <w:p w14:paraId="1A1D1491"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vAlign w:val="center"/>
            <w:hideMark/>
          </w:tcPr>
          <w:p w14:paraId="68AABAD7" w14:textId="25630E2D" w:rsidR="000826EA" w:rsidRPr="00016DCC" w:rsidRDefault="00B42DA8" w:rsidP="00AC6973">
            <w:pPr>
              <w:spacing w:before="0" w:after="0" w:line="240" w:lineRule="auto"/>
              <w:jc w:val="center"/>
              <w:rPr>
                <w:rFonts w:ascii="Times New Roman" w:eastAsia="Times New Roman" w:hAnsi="Times New Roman" w:cs="Times New Roman"/>
                <w:sz w:val="20"/>
                <w:lang w:eastAsia="en-US"/>
              </w:rPr>
            </w:pPr>
            <w:r w:rsidRPr="00DD47A5">
              <w:rPr>
                <w:rFonts w:eastAsia="Times New Roman" w:cs="Arial"/>
                <w:sz w:val="16"/>
                <w:szCs w:val="16"/>
                <w:lang w:eastAsia="en-US"/>
              </w:rPr>
              <w:t>Section 1.2.2 Standard References</w:t>
            </w:r>
          </w:p>
        </w:tc>
        <w:tc>
          <w:tcPr>
            <w:tcW w:w="1242" w:type="dxa"/>
            <w:tcBorders>
              <w:top w:val="single" w:sz="4" w:space="0" w:color="auto"/>
              <w:left w:val="single" w:sz="4" w:space="0" w:color="auto"/>
              <w:bottom w:val="single" w:sz="4" w:space="0" w:color="auto"/>
              <w:right w:val="single" w:sz="4" w:space="0" w:color="auto"/>
            </w:tcBorders>
            <w:vAlign w:val="center"/>
            <w:hideMark/>
          </w:tcPr>
          <w:p w14:paraId="78CEC4D6" w14:textId="77777777" w:rsidR="000826EA" w:rsidRPr="00016DCC" w:rsidRDefault="000826EA" w:rsidP="00AC6973">
            <w:pPr>
              <w:spacing w:before="0" w:after="0" w:line="240" w:lineRule="auto"/>
              <w:rPr>
                <w:rFonts w:ascii="Times New Roman" w:eastAsia="Times New Roman" w:hAnsi="Times New Roman" w:cs="Times New Roman"/>
                <w:sz w:val="20"/>
                <w:lang w:eastAsia="en-US"/>
              </w:rPr>
            </w:pPr>
          </w:p>
        </w:tc>
      </w:tr>
      <w:tr w:rsidR="000826EA" w:rsidRPr="00016DCC" w14:paraId="64264666" w14:textId="77777777" w:rsidTr="00A62FB1">
        <w:trPr>
          <w:trHeight w:val="288"/>
        </w:trPr>
        <w:tc>
          <w:tcPr>
            <w:tcW w:w="430"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656A85F5"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18</w:t>
            </w: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42A1E836" w14:textId="77777777" w:rsidR="000826EA" w:rsidRPr="00016DCC" w:rsidRDefault="000826EA" w:rsidP="00AC6973">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BS EN 61131 - Programmable controllers</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58564226"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0034802E"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7926060D"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42C31A68"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51D8EF68"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0A654AA4"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6AED3198" w14:textId="6423959C" w:rsidR="000826EA" w:rsidRPr="00016DCC" w:rsidRDefault="00B42DA8" w:rsidP="00AC6973">
            <w:pPr>
              <w:spacing w:before="0" w:after="0" w:line="240" w:lineRule="auto"/>
              <w:jc w:val="center"/>
              <w:rPr>
                <w:rFonts w:ascii="Times New Roman" w:eastAsia="Times New Roman" w:hAnsi="Times New Roman" w:cs="Times New Roman"/>
                <w:sz w:val="20"/>
                <w:lang w:eastAsia="en-US"/>
              </w:rPr>
            </w:pPr>
            <w:r w:rsidRPr="00DD47A5">
              <w:rPr>
                <w:rFonts w:eastAsia="Times New Roman" w:cs="Arial"/>
                <w:sz w:val="16"/>
                <w:szCs w:val="16"/>
                <w:lang w:eastAsia="en-US"/>
              </w:rPr>
              <w:t>Section 1.2.2 Standard References</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28948104" w14:textId="77777777" w:rsidR="000826EA" w:rsidRPr="00016DCC" w:rsidRDefault="000826EA" w:rsidP="00AC6973">
            <w:pPr>
              <w:spacing w:before="0" w:after="0" w:line="240" w:lineRule="auto"/>
              <w:rPr>
                <w:rFonts w:ascii="Times New Roman" w:eastAsia="Times New Roman" w:hAnsi="Times New Roman" w:cs="Times New Roman"/>
                <w:sz w:val="20"/>
                <w:lang w:eastAsia="en-US"/>
              </w:rPr>
            </w:pPr>
          </w:p>
        </w:tc>
      </w:tr>
      <w:tr w:rsidR="000826EA" w:rsidRPr="00016DCC" w14:paraId="3141AD62" w14:textId="77777777" w:rsidTr="00A62FB1">
        <w:trPr>
          <w:trHeight w:val="288"/>
        </w:trPr>
        <w:tc>
          <w:tcPr>
            <w:tcW w:w="430" w:type="dxa"/>
            <w:tcBorders>
              <w:top w:val="single" w:sz="4" w:space="0" w:color="auto"/>
              <w:left w:val="single" w:sz="4" w:space="0" w:color="auto"/>
              <w:bottom w:val="single" w:sz="4" w:space="0" w:color="auto"/>
              <w:right w:val="single" w:sz="4" w:space="0" w:color="auto"/>
            </w:tcBorders>
            <w:vAlign w:val="center"/>
            <w:hideMark/>
          </w:tcPr>
          <w:p w14:paraId="2B67AFFE"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19</w:t>
            </w:r>
          </w:p>
        </w:tc>
        <w:tc>
          <w:tcPr>
            <w:tcW w:w="5658" w:type="dxa"/>
            <w:tcBorders>
              <w:top w:val="single" w:sz="4" w:space="0" w:color="auto"/>
              <w:left w:val="single" w:sz="4" w:space="0" w:color="auto"/>
              <w:bottom w:val="single" w:sz="4" w:space="0" w:color="auto"/>
              <w:right w:val="single" w:sz="4" w:space="0" w:color="auto"/>
            </w:tcBorders>
            <w:vAlign w:val="center"/>
            <w:hideMark/>
          </w:tcPr>
          <w:p w14:paraId="43D75D31" w14:textId="77777777" w:rsidR="000826EA" w:rsidRPr="00016DCC" w:rsidRDefault="000826EA" w:rsidP="00AC6973">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BS EN 61508 - Functional Safety of Electrical/Electronic/programmable electronic safety-related systems</w:t>
            </w:r>
          </w:p>
        </w:tc>
        <w:tc>
          <w:tcPr>
            <w:tcW w:w="1079" w:type="dxa"/>
            <w:tcBorders>
              <w:top w:val="single" w:sz="4" w:space="0" w:color="auto"/>
              <w:left w:val="single" w:sz="4" w:space="0" w:color="auto"/>
              <w:bottom w:val="single" w:sz="4" w:space="0" w:color="auto"/>
              <w:right w:val="single" w:sz="4" w:space="0" w:color="auto"/>
            </w:tcBorders>
            <w:vAlign w:val="center"/>
            <w:hideMark/>
          </w:tcPr>
          <w:p w14:paraId="381F0A4D"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hideMark/>
          </w:tcPr>
          <w:p w14:paraId="19DAFC39"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hideMark/>
          </w:tcPr>
          <w:p w14:paraId="010ADECB"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hideMark/>
          </w:tcPr>
          <w:p w14:paraId="1911BB2F"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hideMark/>
          </w:tcPr>
          <w:p w14:paraId="5846BEB5"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hideMark/>
          </w:tcPr>
          <w:p w14:paraId="2D0F19C8"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vAlign w:val="center"/>
            <w:hideMark/>
          </w:tcPr>
          <w:p w14:paraId="375CDEBB" w14:textId="442F6387" w:rsidR="000826EA" w:rsidRPr="00016DCC" w:rsidRDefault="00B42DA8" w:rsidP="00AC6973">
            <w:pPr>
              <w:spacing w:before="0" w:after="0" w:line="240" w:lineRule="auto"/>
              <w:jc w:val="center"/>
              <w:rPr>
                <w:rFonts w:ascii="Times New Roman" w:eastAsia="Times New Roman" w:hAnsi="Times New Roman" w:cs="Times New Roman"/>
                <w:sz w:val="20"/>
                <w:lang w:eastAsia="en-US"/>
              </w:rPr>
            </w:pPr>
            <w:r w:rsidRPr="00DD47A5">
              <w:rPr>
                <w:rFonts w:eastAsia="Times New Roman" w:cs="Arial"/>
                <w:sz w:val="16"/>
                <w:szCs w:val="16"/>
                <w:lang w:eastAsia="en-US"/>
              </w:rPr>
              <w:t>Section 1.2.2 Standard References</w:t>
            </w:r>
          </w:p>
        </w:tc>
        <w:tc>
          <w:tcPr>
            <w:tcW w:w="1242" w:type="dxa"/>
            <w:tcBorders>
              <w:top w:val="single" w:sz="4" w:space="0" w:color="auto"/>
              <w:left w:val="single" w:sz="4" w:space="0" w:color="auto"/>
              <w:bottom w:val="single" w:sz="4" w:space="0" w:color="auto"/>
              <w:right w:val="single" w:sz="4" w:space="0" w:color="auto"/>
            </w:tcBorders>
            <w:vAlign w:val="center"/>
            <w:hideMark/>
          </w:tcPr>
          <w:p w14:paraId="00D973F2" w14:textId="77777777" w:rsidR="000826EA" w:rsidRPr="00016DCC" w:rsidRDefault="000826EA" w:rsidP="00AC6973">
            <w:pPr>
              <w:spacing w:before="0" w:after="0" w:line="240" w:lineRule="auto"/>
              <w:rPr>
                <w:rFonts w:ascii="Times New Roman" w:eastAsia="Times New Roman" w:hAnsi="Times New Roman" w:cs="Times New Roman"/>
                <w:sz w:val="20"/>
                <w:lang w:eastAsia="en-US"/>
              </w:rPr>
            </w:pPr>
          </w:p>
        </w:tc>
      </w:tr>
      <w:tr w:rsidR="000826EA" w:rsidRPr="00016DCC" w14:paraId="786350DB" w14:textId="77777777" w:rsidTr="00A62FB1">
        <w:trPr>
          <w:trHeight w:val="288"/>
        </w:trPr>
        <w:tc>
          <w:tcPr>
            <w:tcW w:w="430"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3FA5515C"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20</w:t>
            </w: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442F03B6" w14:textId="77777777" w:rsidR="000826EA" w:rsidRPr="00016DCC" w:rsidRDefault="000826EA" w:rsidP="00AC6973">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BS EN 62305 - Protection against lightning</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5AAE31A3"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67B30FDB"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5B743600"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144877FE"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3B300485"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3C2A3377"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3A052B35" w14:textId="690A146C" w:rsidR="000826EA" w:rsidRPr="00016DCC" w:rsidRDefault="00B42DA8" w:rsidP="00AC6973">
            <w:pPr>
              <w:spacing w:before="0" w:after="0" w:line="240" w:lineRule="auto"/>
              <w:jc w:val="center"/>
              <w:rPr>
                <w:rFonts w:ascii="Times New Roman" w:eastAsia="Times New Roman" w:hAnsi="Times New Roman" w:cs="Times New Roman"/>
                <w:sz w:val="20"/>
                <w:lang w:eastAsia="en-US"/>
              </w:rPr>
            </w:pPr>
            <w:r w:rsidRPr="00DD47A5">
              <w:rPr>
                <w:rFonts w:eastAsia="Times New Roman" w:cs="Arial"/>
                <w:sz w:val="16"/>
                <w:szCs w:val="16"/>
                <w:lang w:eastAsia="en-US"/>
              </w:rPr>
              <w:t>Section 1.2.2 Standard References</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735754F6" w14:textId="77777777" w:rsidR="000826EA" w:rsidRPr="00016DCC" w:rsidRDefault="000826EA" w:rsidP="00AC6973">
            <w:pPr>
              <w:spacing w:before="0" w:after="0" w:line="240" w:lineRule="auto"/>
              <w:rPr>
                <w:rFonts w:ascii="Times New Roman" w:eastAsia="Times New Roman" w:hAnsi="Times New Roman" w:cs="Times New Roman"/>
                <w:sz w:val="20"/>
                <w:lang w:eastAsia="en-US"/>
              </w:rPr>
            </w:pPr>
          </w:p>
        </w:tc>
      </w:tr>
      <w:tr w:rsidR="000826EA" w:rsidRPr="00016DCC" w14:paraId="40A14411" w14:textId="77777777" w:rsidTr="00A62FB1">
        <w:trPr>
          <w:trHeight w:val="420"/>
        </w:trPr>
        <w:tc>
          <w:tcPr>
            <w:tcW w:w="430" w:type="dxa"/>
            <w:tcBorders>
              <w:top w:val="single" w:sz="4" w:space="0" w:color="auto"/>
              <w:left w:val="single" w:sz="4" w:space="0" w:color="auto"/>
              <w:bottom w:val="single" w:sz="4" w:space="0" w:color="auto"/>
              <w:right w:val="single" w:sz="4" w:space="0" w:color="auto"/>
            </w:tcBorders>
            <w:vAlign w:val="center"/>
            <w:hideMark/>
          </w:tcPr>
          <w:p w14:paraId="1521EC8E"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21</w:t>
            </w:r>
          </w:p>
        </w:tc>
        <w:tc>
          <w:tcPr>
            <w:tcW w:w="5658" w:type="dxa"/>
            <w:tcBorders>
              <w:top w:val="single" w:sz="4" w:space="0" w:color="auto"/>
              <w:left w:val="single" w:sz="4" w:space="0" w:color="auto"/>
              <w:bottom w:val="single" w:sz="4" w:space="0" w:color="auto"/>
              <w:right w:val="single" w:sz="4" w:space="0" w:color="auto"/>
            </w:tcBorders>
            <w:vAlign w:val="center"/>
            <w:hideMark/>
          </w:tcPr>
          <w:p w14:paraId="517CB4F7" w14:textId="77777777" w:rsidR="000826EA" w:rsidRPr="00016DCC" w:rsidRDefault="000826EA" w:rsidP="00AC6973">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BS EN 62491 - Industrial systems, Installations and equipment and industrial products – labelling of cables and cores</w:t>
            </w:r>
          </w:p>
        </w:tc>
        <w:tc>
          <w:tcPr>
            <w:tcW w:w="1079" w:type="dxa"/>
            <w:tcBorders>
              <w:top w:val="single" w:sz="4" w:space="0" w:color="auto"/>
              <w:left w:val="single" w:sz="4" w:space="0" w:color="auto"/>
              <w:bottom w:val="single" w:sz="4" w:space="0" w:color="auto"/>
              <w:right w:val="single" w:sz="4" w:space="0" w:color="auto"/>
            </w:tcBorders>
            <w:vAlign w:val="center"/>
            <w:hideMark/>
          </w:tcPr>
          <w:p w14:paraId="3837361B"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hideMark/>
          </w:tcPr>
          <w:p w14:paraId="39238380"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hideMark/>
          </w:tcPr>
          <w:p w14:paraId="2278893D"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hideMark/>
          </w:tcPr>
          <w:p w14:paraId="0535A46F"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hideMark/>
          </w:tcPr>
          <w:p w14:paraId="75F1DD6F"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hideMark/>
          </w:tcPr>
          <w:p w14:paraId="5AC8E47B"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vAlign w:val="center"/>
            <w:hideMark/>
          </w:tcPr>
          <w:p w14:paraId="67F237F2" w14:textId="42BE6008" w:rsidR="000826EA" w:rsidRPr="00016DCC" w:rsidRDefault="00B42DA8" w:rsidP="00AC6973">
            <w:pPr>
              <w:spacing w:before="0" w:after="0" w:line="240" w:lineRule="auto"/>
              <w:jc w:val="center"/>
              <w:rPr>
                <w:rFonts w:ascii="Times New Roman" w:eastAsia="Times New Roman" w:hAnsi="Times New Roman" w:cs="Times New Roman"/>
                <w:sz w:val="20"/>
                <w:lang w:eastAsia="en-US"/>
              </w:rPr>
            </w:pPr>
            <w:r w:rsidRPr="00DD47A5">
              <w:rPr>
                <w:rFonts w:eastAsia="Times New Roman" w:cs="Arial"/>
                <w:sz w:val="16"/>
                <w:szCs w:val="16"/>
                <w:lang w:eastAsia="en-US"/>
              </w:rPr>
              <w:t>Section 1.2.2 Standard References</w:t>
            </w:r>
          </w:p>
        </w:tc>
        <w:tc>
          <w:tcPr>
            <w:tcW w:w="1242" w:type="dxa"/>
            <w:tcBorders>
              <w:top w:val="single" w:sz="4" w:space="0" w:color="auto"/>
              <w:left w:val="single" w:sz="4" w:space="0" w:color="auto"/>
              <w:bottom w:val="single" w:sz="4" w:space="0" w:color="auto"/>
              <w:right w:val="single" w:sz="4" w:space="0" w:color="auto"/>
            </w:tcBorders>
            <w:vAlign w:val="center"/>
            <w:hideMark/>
          </w:tcPr>
          <w:p w14:paraId="52592304" w14:textId="77777777" w:rsidR="000826EA" w:rsidRPr="00016DCC" w:rsidRDefault="000826EA" w:rsidP="00AC6973">
            <w:pPr>
              <w:spacing w:before="0" w:after="0" w:line="240" w:lineRule="auto"/>
              <w:rPr>
                <w:rFonts w:ascii="Times New Roman" w:eastAsia="Times New Roman" w:hAnsi="Times New Roman" w:cs="Times New Roman"/>
                <w:sz w:val="20"/>
                <w:lang w:eastAsia="en-US"/>
              </w:rPr>
            </w:pPr>
          </w:p>
        </w:tc>
      </w:tr>
      <w:tr w:rsidR="000826EA" w:rsidRPr="00016DCC" w14:paraId="4E261655" w14:textId="77777777" w:rsidTr="00A62FB1">
        <w:trPr>
          <w:trHeight w:val="288"/>
        </w:trPr>
        <w:tc>
          <w:tcPr>
            <w:tcW w:w="430"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05BD246F"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22</w:t>
            </w: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442B6B26" w14:textId="77777777" w:rsidR="000826EA" w:rsidRPr="00016DCC" w:rsidRDefault="000826EA" w:rsidP="00AC6973">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ISO 11801:2012 - Information technology - Generic cabling for customer premises - Amendment 2</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50BA6CD1"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1AED69DE"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21031842"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0EC64EB5"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68C6281B"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14FD700C"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59C046D6" w14:textId="1C76E2DB" w:rsidR="000826EA" w:rsidRPr="00016DCC" w:rsidRDefault="00B42DA8" w:rsidP="00AC6973">
            <w:pPr>
              <w:spacing w:before="0" w:after="0" w:line="240" w:lineRule="auto"/>
              <w:jc w:val="center"/>
              <w:rPr>
                <w:rFonts w:ascii="Times New Roman" w:eastAsia="Times New Roman" w:hAnsi="Times New Roman" w:cs="Times New Roman"/>
                <w:sz w:val="20"/>
                <w:lang w:eastAsia="en-US"/>
              </w:rPr>
            </w:pPr>
            <w:r w:rsidRPr="00DD47A5">
              <w:rPr>
                <w:rFonts w:eastAsia="Times New Roman" w:cs="Arial"/>
                <w:sz w:val="16"/>
                <w:szCs w:val="16"/>
                <w:lang w:eastAsia="en-US"/>
              </w:rPr>
              <w:t>Section 1.2.2 Standard References</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406A6EB6" w14:textId="77777777" w:rsidR="000826EA" w:rsidRPr="00016DCC" w:rsidRDefault="000826EA" w:rsidP="00AC6973">
            <w:pPr>
              <w:spacing w:before="0" w:after="0" w:line="240" w:lineRule="auto"/>
              <w:rPr>
                <w:rFonts w:ascii="Times New Roman" w:eastAsia="Times New Roman" w:hAnsi="Times New Roman" w:cs="Times New Roman"/>
                <w:sz w:val="20"/>
                <w:lang w:eastAsia="en-US"/>
              </w:rPr>
            </w:pPr>
          </w:p>
        </w:tc>
      </w:tr>
      <w:tr w:rsidR="000826EA" w:rsidRPr="00016DCC" w14:paraId="6FEE9537" w14:textId="77777777" w:rsidTr="00A62FB1">
        <w:trPr>
          <w:trHeight w:val="288"/>
        </w:trPr>
        <w:tc>
          <w:tcPr>
            <w:tcW w:w="430" w:type="dxa"/>
            <w:tcBorders>
              <w:top w:val="single" w:sz="4" w:space="0" w:color="auto"/>
              <w:left w:val="single" w:sz="4" w:space="0" w:color="auto"/>
              <w:bottom w:val="single" w:sz="4" w:space="0" w:color="auto"/>
              <w:right w:val="single" w:sz="4" w:space="0" w:color="auto"/>
            </w:tcBorders>
            <w:vAlign w:val="center"/>
            <w:hideMark/>
          </w:tcPr>
          <w:p w14:paraId="26338908"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23</w:t>
            </w:r>
          </w:p>
        </w:tc>
        <w:tc>
          <w:tcPr>
            <w:tcW w:w="5658" w:type="dxa"/>
            <w:tcBorders>
              <w:top w:val="single" w:sz="4" w:space="0" w:color="auto"/>
              <w:left w:val="single" w:sz="4" w:space="0" w:color="auto"/>
              <w:bottom w:val="single" w:sz="4" w:space="0" w:color="auto"/>
              <w:right w:val="single" w:sz="4" w:space="0" w:color="auto"/>
            </w:tcBorders>
            <w:vAlign w:val="center"/>
            <w:hideMark/>
          </w:tcPr>
          <w:p w14:paraId="221CBCB1" w14:textId="77777777" w:rsidR="000826EA" w:rsidRPr="00016DCC" w:rsidRDefault="000826EA" w:rsidP="00AC6973">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All Indonesia National and Municipal Codes, Acts and Regulations that are related to the SCADA system</w:t>
            </w:r>
          </w:p>
        </w:tc>
        <w:tc>
          <w:tcPr>
            <w:tcW w:w="1079" w:type="dxa"/>
            <w:tcBorders>
              <w:top w:val="single" w:sz="4" w:space="0" w:color="auto"/>
              <w:left w:val="single" w:sz="4" w:space="0" w:color="auto"/>
              <w:bottom w:val="single" w:sz="4" w:space="0" w:color="auto"/>
              <w:right w:val="single" w:sz="4" w:space="0" w:color="auto"/>
            </w:tcBorders>
            <w:vAlign w:val="center"/>
            <w:hideMark/>
          </w:tcPr>
          <w:p w14:paraId="437FA266"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hideMark/>
          </w:tcPr>
          <w:p w14:paraId="12860391"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hideMark/>
          </w:tcPr>
          <w:p w14:paraId="3A43835B"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hideMark/>
          </w:tcPr>
          <w:p w14:paraId="4B12FDF1"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hideMark/>
          </w:tcPr>
          <w:p w14:paraId="32A4F61F"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hideMark/>
          </w:tcPr>
          <w:p w14:paraId="7D82C87E"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vAlign w:val="center"/>
            <w:hideMark/>
          </w:tcPr>
          <w:p w14:paraId="1D5283AF" w14:textId="17E9BE22" w:rsidR="000826EA" w:rsidRPr="00016DCC" w:rsidRDefault="00B42DA8" w:rsidP="00AC6973">
            <w:pPr>
              <w:spacing w:before="0" w:after="0" w:line="240" w:lineRule="auto"/>
              <w:jc w:val="center"/>
              <w:rPr>
                <w:rFonts w:ascii="Times New Roman" w:eastAsia="Times New Roman" w:hAnsi="Times New Roman" w:cs="Times New Roman"/>
                <w:sz w:val="20"/>
                <w:lang w:eastAsia="en-US"/>
              </w:rPr>
            </w:pPr>
            <w:r w:rsidRPr="00DD47A5">
              <w:rPr>
                <w:rFonts w:eastAsia="Times New Roman" w:cs="Arial"/>
                <w:sz w:val="16"/>
                <w:szCs w:val="16"/>
                <w:lang w:eastAsia="en-US"/>
              </w:rPr>
              <w:t>Section 1.2.2 Standard References</w:t>
            </w:r>
          </w:p>
        </w:tc>
        <w:tc>
          <w:tcPr>
            <w:tcW w:w="1242" w:type="dxa"/>
            <w:tcBorders>
              <w:top w:val="single" w:sz="4" w:space="0" w:color="auto"/>
              <w:left w:val="single" w:sz="4" w:space="0" w:color="auto"/>
              <w:bottom w:val="single" w:sz="4" w:space="0" w:color="auto"/>
              <w:right w:val="single" w:sz="4" w:space="0" w:color="auto"/>
            </w:tcBorders>
            <w:vAlign w:val="center"/>
            <w:hideMark/>
          </w:tcPr>
          <w:p w14:paraId="0192986F" w14:textId="77777777" w:rsidR="000826EA" w:rsidRPr="00016DCC" w:rsidRDefault="000826EA" w:rsidP="00AC6973">
            <w:pPr>
              <w:spacing w:before="0" w:after="0" w:line="240" w:lineRule="auto"/>
              <w:rPr>
                <w:rFonts w:ascii="Times New Roman" w:eastAsia="Times New Roman" w:hAnsi="Times New Roman" w:cs="Times New Roman"/>
                <w:sz w:val="20"/>
                <w:lang w:eastAsia="en-US"/>
              </w:rPr>
            </w:pPr>
          </w:p>
        </w:tc>
      </w:tr>
      <w:tr w:rsidR="0003277E" w:rsidRPr="00016DCC" w14:paraId="5EECB914" w14:textId="77777777" w:rsidTr="00AC6973">
        <w:trPr>
          <w:trHeight w:val="288"/>
        </w:trPr>
        <w:tc>
          <w:tcPr>
            <w:tcW w:w="430" w:type="dxa"/>
            <w:tcBorders>
              <w:top w:val="single" w:sz="4" w:space="0" w:color="auto"/>
              <w:left w:val="single" w:sz="4" w:space="0" w:color="auto"/>
              <w:bottom w:val="single" w:sz="4" w:space="0" w:color="auto"/>
              <w:right w:val="single" w:sz="4" w:space="0" w:color="auto"/>
            </w:tcBorders>
            <w:shd w:val="clear" w:color="auto" w:fill="60B4FF" w:themeFill="background2" w:themeFillShade="BF"/>
            <w:vAlign w:val="center"/>
            <w:hideMark/>
          </w:tcPr>
          <w:p w14:paraId="2EDF5658" w14:textId="77777777" w:rsidR="0003277E" w:rsidRPr="00016DCC" w:rsidRDefault="0003277E" w:rsidP="00AC6973">
            <w:pPr>
              <w:spacing w:before="0" w:after="0" w:line="240" w:lineRule="auto"/>
              <w:rPr>
                <w:rFonts w:ascii="Times New Roman" w:eastAsia="Times New Roman" w:hAnsi="Times New Roman" w:cs="Times New Roman"/>
                <w:sz w:val="20"/>
                <w:lang w:eastAsia="en-US"/>
              </w:rPr>
            </w:pPr>
          </w:p>
        </w:tc>
        <w:tc>
          <w:tcPr>
            <w:tcW w:w="15320" w:type="dxa"/>
            <w:gridSpan w:val="9"/>
            <w:tcBorders>
              <w:top w:val="single" w:sz="4" w:space="0" w:color="auto"/>
              <w:left w:val="single" w:sz="4" w:space="0" w:color="auto"/>
              <w:bottom w:val="single" w:sz="4" w:space="0" w:color="auto"/>
              <w:right w:val="single" w:sz="4" w:space="0" w:color="auto"/>
            </w:tcBorders>
            <w:shd w:val="clear" w:color="auto" w:fill="60B4FF" w:themeFill="background2" w:themeFillShade="BF"/>
            <w:vAlign w:val="center"/>
            <w:hideMark/>
          </w:tcPr>
          <w:p w14:paraId="5BE79930" w14:textId="4302916C" w:rsidR="0003277E" w:rsidRPr="00AC6973" w:rsidRDefault="0003277E" w:rsidP="00AC6973">
            <w:pPr>
              <w:spacing w:before="0" w:after="0" w:line="240" w:lineRule="auto"/>
              <w:rPr>
                <w:rFonts w:ascii="Times New Roman" w:eastAsia="Times New Roman" w:hAnsi="Times New Roman" w:cs="Times New Roman"/>
                <w:b/>
                <w:sz w:val="20"/>
                <w:lang w:eastAsia="en-US"/>
              </w:rPr>
            </w:pPr>
            <w:r w:rsidRPr="00AC6973">
              <w:rPr>
                <w:rFonts w:ascii="Calibri" w:eastAsia="Times New Roman" w:hAnsi="Calibri" w:cs="Times New Roman"/>
                <w:b/>
                <w:sz w:val="16"/>
                <w:szCs w:val="16"/>
                <w:lang w:eastAsia="en-US"/>
              </w:rPr>
              <w:t>Functional Requirements for SCADA</w:t>
            </w:r>
          </w:p>
        </w:tc>
      </w:tr>
      <w:tr w:rsidR="000826EA" w:rsidRPr="00016DCC" w14:paraId="4B67B6A1" w14:textId="77777777" w:rsidTr="00A62FB1">
        <w:trPr>
          <w:trHeight w:val="612"/>
        </w:trPr>
        <w:tc>
          <w:tcPr>
            <w:tcW w:w="430" w:type="dxa"/>
            <w:tcBorders>
              <w:top w:val="single" w:sz="4" w:space="0" w:color="auto"/>
              <w:left w:val="single" w:sz="4" w:space="0" w:color="auto"/>
              <w:bottom w:val="single" w:sz="4" w:space="0" w:color="auto"/>
              <w:right w:val="single" w:sz="4" w:space="0" w:color="auto"/>
            </w:tcBorders>
            <w:vAlign w:val="center"/>
            <w:hideMark/>
          </w:tcPr>
          <w:p w14:paraId="3A850AA9"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1</w:t>
            </w:r>
          </w:p>
        </w:tc>
        <w:tc>
          <w:tcPr>
            <w:tcW w:w="5658" w:type="dxa"/>
            <w:tcBorders>
              <w:top w:val="single" w:sz="4" w:space="0" w:color="auto"/>
              <w:left w:val="single" w:sz="4" w:space="0" w:color="auto"/>
              <w:bottom w:val="single" w:sz="4" w:space="0" w:color="auto"/>
              <w:right w:val="single" w:sz="4" w:space="0" w:color="auto"/>
            </w:tcBorders>
            <w:vAlign w:val="center"/>
            <w:hideMark/>
          </w:tcPr>
          <w:p w14:paraId="1CF6B96F" w14:textId="7B6B88FC" w:rsidR="000826EA" w:rsidRPr="00016DCC" w:rsidRDefault="000826EA" w:rsidP="00A57ECC">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 xml:space="preserve">The SCADA system shall provide a </w:t>
            </w:r>
            <w:proofErr w:type="spellStart"/>
            <w:r w:rsidRPr="00016DCC">
              <w:rPr>
                <w:rFonts w:ascii="Calibri" w:eastAsia="Times New Roman" w:hAnsi="Calibri" w:cs="Times New Roman"/>
                <w:sz w:val="16"/>
                <w:szCs w:val="16"/>
                <w:lang w:eastAsia="en-US"/>
              </w:rPr>
              <w:t>centralised</w:t>
            </w:r>
            <w:proofErr w:type="spellEnd"/>
            <w:r w:rsidRPr="00016DCC">
              <w:rPr>
                <w:rFonts w:ascii="Calibri" w:eastAsia="Times New Roman" w:hAnsi="Calibri" w:cs="Times New Roman"/>
                <w:sz w:val="16"/>
                <w:szCs w:val="16"/>
                <w:lang w:eastAsia="en-US"/>
              </w:rPr>
              <w:t xml:space="preserve"> control function with appropriate SCADA facilities to provide the</w:t>
            </w:r>
            <w:r w:rsidR="00A57ECC">
              <w:rPr>
                <w:rFonts w:ascii="Calibri" w:eastAsia="Times New Roman" w:hAnsi="Calibri" w:cs="Times New Roman"/>
                <w:sz w:val="16"/>
                <w:szCs w:val="16"/>
                <w:lang w:eastAsia="en-US"/>
              </w:rPr>
              <w:t xml:space="preserve"> </w:t>
            </w:r>
            <w:r w:rsidRPr="00016DCC">
              <w:rPr>
                <w:rFonts w:ascii="Calibri" w:eastAsia="Times New Roman" w:hAnsi="Calibri" w:cs="Times New Roman"/>
                <w:sz w:val="16"/>
                <w:szCs w:val="16"/>
                <w:lang w:eastAsia="en-US"/>
              </w:rPr>
              <w:t>Operators with an efficient means of real-time monitoring and controlling the M&amp;E plant and subsystems</w:t>
            </w:r>
            <w:r w:rsidR="00A57ECC">
              <w:rPr>
                <w:rFonts w:ascii="Calibri" w:eastAsia="Times New Roman" w:hAnsi="Calibri" w:cs="Times New Roman"/>
                <w:sz w:val="16"/>
                <w:szCs w:val="16"/>
                <w:lang w:eastAsia="en-US"/>
              </w:rPr>
              <w:t xml:space="preserve"> </w:t>
            </w:r>
            <w:r w:rsidRPr="00016DCC">
              <w:rPr>
                <w:rFonts w:ascii="Calibri" w:eastAsia="Times New Roman" w:hAnsi="Calibri" w:cs="Times New Roman"/>
                <w:sz w:val="16"/>
                <w:szCs w:val="16"/>
                <w:lang w:eastAsia="en-US"/>
              </w:rPr>
              <w:t>throughout the stations through the SCADA workstations.</w:t>
            </w:r>
          </w:p>
        </w:tc>
        <w:tc>
          <w:tcPr>
            <w:tcW w:w="1079" w:type="dxa"/>
            <w:tcBorders>
              <w:top w:val="single" w:sz="4" w:space="0" w:color="auto"/>
              <w:left w:val="single" w:sz="4" w:space="0" w:color="auto"/>
              <w:bottom w:val="single" w:sz="4" w:space="0" w:color="auto"/>
              <w:right w:val="single" w:sz="4" w:space="0" w:color="auto"/>
            </w:tcBorders>
            <w:vAlign w:val="center"/>
            <w:hideMark/>
          </w:tcPr>
          <w:p w14:paraId="4034881A" w14:textId="13D7538E" w:rsidR="000826EA" w:rsidRPr="00016DCC" w:rsidRDefault="00621A5A"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hideMark/>
          </w:tcPr>
          <w:p w14:paraId="3A5630CD"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hideMark/>
          </w:tcPr>
          <w:p w14:paraId="179AFCC5"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hideMark/>
          </w:tcPr>
          <w:p w14:paraId="2FDFD24E"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hideMark/>
          </w:tcPr>
          <w:p w14:paraId="3893D1C7"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hideMark/>
          </w:tcPr>
          <w:p w14:paraId="19E39829"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vAlign w:val="center"/>
            <w:hideMark/>
          </w:tcPr>
          <w:p w14:paraId="1482B22A" w14:textId="1308F5A4" w:rsidR="00746C6C" w:rsidRPr="00746C6C" w:rsidRDefault="00746C6C" w:rsidP="00746C6C">
            <w:pPr>
              <w:spacing w:before="0" w:after="0" w:line="240" w:lineRule="auto"/>
              <w:rPr>
                <w:rFonts w:eastAsia="Times New Roman" w:cs="Arial"/>
                <w:sz w:val="16"/>
                <w:szCs w:val="16"/>
                <w:lang w:eastAsia="en-US"/>
              </w:rPr>
            </w:pPr>
            <w:r w:rsidRPr="00746C6C">
              <w:rPr>
                <w:rFonts w:eastAsia="Times New Roman" w:cs="Arial"/>
                <w:sz w:val="16"/>
                <w:szCs w:val="16"/>
                <w:lang w:eastAsia="en-US"/>
              </w:rPr>
              <w:t>Section 2 System Description</w:t>
            </w:r>
          </w:p>
          <w:p w14:paraId="69559ADE" w14:textId="77777777" w:rsidR="00746C6C" w:rsidRPr="00746C6C" w:rsidRDefault="00746C6C" w:rsidP="00746C6C">
            <w:pPr>
              <w:spacing w:before="0" w:after="0" w:line="240" w:lineRule="auto"/>
              <w:rPr>
                <w:rFonts w:eastAsia="Times New Roman" w:cs="Arial"/>
                <w:sz w:val="16"/>
                <w:szCs w:val="16"/>
                <w:lang w:eastAsia="en-US"/>
              </w:rPr>
            </w:pPr>
          </w:p>
          <w:p w14:paraId="4B5120B4" w14:textId="52940B4F" w:rsidR="000826EA" w:rsidRPr="00016DCC" w:rsidRDefault="00746C6C" w:rsidP="00746C6C">
            <w:pPr>
              <w:spacing w:before="0" w:after="0" w:line="240" w:lineRule="auto"/>
              <w:rPr>
                <w:rFonts w:ascii="Times New Roman" w:eastAsia="Times New Roman" w:hAnsi="Times New Roman" w:cs="Times New Roman"/>
                <w:sz w:val="20"/>
                <w:lang w:eastAsia="en-US"/>
              </w:rPr>
            </w:pPr>
            <w:r w:rsidRPr="00746C6C">
              <w:rPr>
                <w:rFonts w:eastAsia="Times New Roman" w:cs="Arial"/>
                <w:sz w:val="16"/>
                <w:szCs w:val="16"/>
                <w:lang w:eastAsia="en-US"/>
              </w:rPr>
              <w:t>Appendix A: SCADA Design Architecture</w:t>
            </w:r>
          </w:p>
        </w:tc>
        <w:tc>
          <w:tcPr>
            <w:tcW w:w="1242" w:type="dxa"/>
            <w:tcBorders>
              <w:top w:val="single" w:sz="4" w:space="0" w:color="auto"/>
              <w:left w:val="single" w:sz="4" w:space="0" w:color="auto"/>
              <w:bottom w:val="single" w:sz="4" w:space="0" w:color="auto"/>
              <w:right w:val="single" w:sz="4" w:space="0" w:color="auto"/>
            </w:tcBorders>
            <w:vAlign w:val="center"/>
            <w:hideMark/>
          </w:tcPr>
          <w:p w14:paraId="026081FF" w14:textId="77777777" w:rsidR="000826EA" w:rsidRPr="00016DCC" w:rsidRDefault="000826EA" w:rsidP="00AC6973">
            <w:pPr>
              <w:spacing w:before="0" w:after="0" w:line="240" w:lineRule="auto"/>
              <w:rPr>
                <w:rFonts w:ascii="Times New Roman" w:eastAsia="Times New Roman" w:hAnsi="Times New Roman" w:cs="Times New Roman"/>
                <w:sz w:val="20"/>
                <w:lang w:eastAsia="en-US"/>
              </w:rPr>
            </w:pPr>
          </w:p>
        </w:tc>
      </w:tr>
      <w:tr w:rsidR="000826EA" w:rsidRPr="00016DCC" w14:paraId="4F2745B2" w14:textId="77777777" w:rsidTr="00A62FB1">
        <w:trPr>
          <w:trHeight w:val="1056"/>
        </w:trPr>
        <w:tc>
          <w:tcPr>
            <w:tcW w:w="430"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64D611A9" w14:textId="142327B8" w:rsidR="000826EA" w:rsidRPr="00016DCC" w:rsidRDefault="000826EA"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2</w:t>
            </w: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037062B4" w14:textId="6052C10D" w:rsidR="000826EA" w:rsidRPr="00016DCC" w:rsidRDefault="000826EA" w:rsidP="00A57ECC">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The core of the SCADA system shall comprise a pair of redundant servers, configured in a hot-standby</w:t>
            </w:r>
            <w:r w:rsidR="00A57ECC">
              <w:rPr>
                <w:rFonts w:ascii="Calibri" w:eastAsia="Times New Roman" w:hAnsi="Calibri" w:cs="Times New Roman"/>
                <w:sz w:val="16"/>
                <w:szCs w:val="16"/>
                <w:lang w:eastAsia="en-US"/>
              </w:rPr>
              <w:t xml:space="preserve"> </w:t>
            </w:r>
            <w:r w:rsidRPr="00016DCC">
              <w:rPr>
                <w:rFonts w:ascii="Calibri" w:eastAsia="Times New Roman" w:hAnsi="Calibri" w:cs="Times New Roman"/>
                <w:sz w:val="16"/>
                <w:szCs w:val="16"/>
                <w:lang w:eastAsia="en-US"/>
              </w:rPr>
              <w:t>configuration to provide resilience and secondary recovery control positions. The detailed designs and</w:t>
            </w:r>
            <w:r w:rsidR="00A57ECC">
              <w:rPr>
                <w:rFonts w:ascii="Calibri" w:eastAsia="Times New Roman" w:hAnsi="Calibri" w:cs="Times New Roman"/>
                <w:sz w:val="16"/>
                <w:szCs w:val="16"/>
                <w:lang w:eastAsia="en-US"/>
              </w:rPr>
              <w:t xml:space="preserve"> </w:t>
            </w:r>
            <w:r w:rsidRPr="00016DCC">
              <w:rPr>
                <w:rFonts w:ascii="Calibri" w:eastAsia="Times New Roman" w:hAnsi="Calibri" w:cs="Times New Roman"/>
                <w:sz w:val="16"/>
                <w:szCs w:val="16"/>
                <w:lang w:eastAsia="en-US"/>
              </w:rPr>
              <w:t xml:space="preserve">configuration of the SCADA system shall be considered to </w:t>
            </w:r>
            <w:proofErr w:type="spellStart"/>
            <w:r w:rsidRPr="00016DCC">
              <w:rPr>
                <w:rFonts w:ascii="Calibri" w:eastAsia="Times New Roman" w:hAnsi="Calibri" w:cs="Times New Roman"/>
                <w:sz w:val="16"/>
                <w:szCs w:val="16"/>
                <w:lang w:eastAsia="en-US"/>
              </w:rPr>
              <w:t>maximise</w:t>
            </w:r>
            <w:proofErr w:type="spellEnd"/>
            <w:r w:rsidRPr="00016DCC">
              <w:rPr>
                <w:rFonts w:ascii="Calibri" w:eastAsia="Times New Roman" w:hAnsi="Calibri" w:cs="Times New Roman"/>
                <w:sz w:val="16"/>
                <w:szCs w:val="16"/>
                <w:lang w:eastAsia="en-US"/>
              </w:rPr>
              <w:t xml:space="preserve"> system reliability and availability which will</w:t>
            </w:r>
            <w:r w:rsidRPr="00016DCC">
              <w:rPr>
                <w:rFonts w:ascii="Calibri" w:eastAsia="Times New Roman" w:hAnsi="Calibri" w:cs="Times New Roman"/>
                <w:sz w:val="16"/>
                <w:szCs w:val="16"/>
                <w:lang w:eastAsia="en-US"/>
              </w:rPr>
              <w:br/>
            </w:r>
            <w:proofErr w:type="spellStart"/>
            <w:r w:rsidRPr="00016DCC">
              <w:rPr>
                <w:rFonts w:ascii="Calibri" w:eastAsia="Times New Roman" w:hAnsi="Calibri" w:cs="Times New Roman"/>
                <w:sz w:val="16"/>
                <w:szCs w:val="16"/>
                <w:lang w:eastAsia="en-US"/>
              </w:rPr>
              <w:t>minimise</w:t>
            </w:r>
            <w:proofErr w:type="spellEnd"/>
            <w:r w:rsidRPr="00016DCC">
              <w:rPr>
                <w:rFonts w:ascii="Calibri" w:eastAsia="Times New Roman" w:hAnsi="Calibri" w:cs="Times New Roman"/>
                <w:sz w:val="16"/>
                <w:szCs w:val="16"/>
                <w:lang w:eastAsia="en-US"/>
              </w:rPr>
              <w:t xml:space="preserve"> operational risk.</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098752DC" w14:textId="46AD1C71" w:rsidR="000826EA" w:rsidRPr="00016DCC" w:rsidRDefault="00621A5A"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27826FA1"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520145AF"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15DB2E62"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148F16FB"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5071698F"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554834D3" w14:textId="77777777" w:rsidR="00621A5A" w:rsidRDefault="00621A5A" w:rsidP="00621A5A">
            <w:pPr>
              <w:spacing w:before="0" w:after="0" w:line="240" w:lineRule="auto"/>
              <w:rPr>
                <w:rFonts w:eastAsia="Times New Roman" w:cs="Arial"/>
                <w:sz w:val="16"/>
                <w:szCs w:val="16"/>
                <w:lang w:eastAsia="en-US"/>
              </w:rPr>
            </w:pPr>
            <w:r>
              <w:rPr>
                <w:rFonts w:eastAsia="Times New Roman" w:cs="Arial"/>
                <w:sz w:val="16"/>
                <w:szCs w:val="16"/>
                <w:lang w:eastAsia="en-US"/>
              </w:rPr>
              <w:t xml:space="preserve">Section 5.1 </w:t>
            </w:r>
            <w:proofErr w:type="spellStart"/>
            <w:r>
              <w:rPr>
                <w:rFonts w:eastAsia="Times New Roman" w:cs="Arial"/>
                <w:sz w:val="16"/>
                <w:szCs w:val="16"/>
                <w:lang w:eastAsia="en-US"/>
              </w:rPr>
              <w:t>Redudancy</w:t>
            </w:r>
            <w:proofErr w:type="spellEnd"/>
            <w:r>
              <w:rPr>
                <w:rFonts w:eastAsia="Times New Roman" w:cs="Arial"/>
                <w:sz w:val="16"/>
                <w:szCs w:val="16"/>
                <w:lang w:eastAsia="en-US"/>
              </w:rPr>
              <w:t xml:space="preserve"> </w:t>
            </w:r>
          </w:p>
          <w:p w14:paraId="4E1F779D" w14:textId="77777777" w:rsidR="00621A5A" w:rsidRDefault="00621A5A" w:rsidP="00621A5A">
            <w:pPr>
              <w:spacing w:before="0" w:after="0" w:line="240" w:lineRule="auto"/>
              <w:rPr>
                <w:rFonts w:eastAsia="Times New Roman" w:cs="Arial"/>
                <w:sz w:val="16"/>
                <w:szCs w:val="16"/>
                <w:lang w:eastAsia="en-US"/>
              </w:rPr>
            </w:pPr>
          </w:p>
          <w:p w14:paraId="29EB6CA4" w14:textId="55FFE6DB" w:rsidR="000826EA" w:rsidRPr="00016DCC" w:rsidRDefault="00621A5A" w:rsidP="00621A5A">
            <w:pPr>
              <w:spacing w:before="0" w:after="0" w:line="240" w:lineRule="auto"/>
              <w:rPr>
                <w:rFonts w:ascii="Times New Roman" w:eastAsia="Times New Roman" w:hAnsi="Times New Roman" w:cs="Times New Roman"/>
                <w:sz w:val="20"/>
                <w:lang w:eastAsia="en-US"/>
              </w:rPr>
            </w:pPr>
            <w:r w:rsidRPr="00746C6C">
              <w:rPr>
                <w:rFonts w:eastAsia="Times New Roman" w:cs="Arial"/>
                <w:sz w:val="16"/>
                <w:szCs w:val="16"/>
                <w:lang w:eastAsia="en-US"/>
              </w:rPr>
              <w:t>Appendix A: SCADA Design Architecture</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47B39350" w14:textId="77777777" w:rsidR="000826EA" w:rsidRPr="00016DCC" w:rsidRDefault="000826EA" w:rsidP="00AC6973">
            <w:pPr>
              <w:spacing w:before="0" w:after="0" w:line="240" w:lineRule="auto"/>
              <w:rPr>
                <w:rFonts w:ascii="Times New Roman" w:eastAsia="Times New Roman" w:hAnsi="Times New Roman" w:cs="Times New Roman"/>
                <w:sz w:val="20"/>
                <w:lang w:eastAsia="en-US"/>
              </w:rPr>
            </w:pPr>
          </w:p>
        </w:tc>
      </w:tr>
      <w:tr w:rsidR="000826EA" w:rsidRPr="00016DCC" w14:paraId="348183BC" w14:textId="77777777" w:rsidTr="00A62FB1">
        <w:trPr>
          <w:trHeight w:val="864"/>
        </w:trPr>
        <w:tc>
          <w:tcPr>
            <w:tcW w:w="430" w:type="dxa"/>
            <w:tcBorders>
              <w:top w:val="single" w:sz="4" w:space="0" w:color="auto"/>
              <w:left w:val="single" w:sz="4" w:space="0" w:color="auto"/>
              <w:bottom w:val="single" w:sz="4" w:space="0" w:color="auto"/>
              <w:right w:val="single" w:sz="4" w:space="0" w:color="auto"/>
            </w:tcBorders>
            <w:vAlign w:val="center"/>
            <w:hideMark/>
          </w:tcPr>
          <w:p w14:paraId="30A98B24" w14:textId="283CB0A2" w:rsidR="000826EA" w:rsidRPr="00016DCC" w:rsidRDefault="000826EA"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3</w:t>
            </w:r>
          </w:p>
        </w:tc>
        <w:tc>
          <w:tcPr>
            <w:tcW w:w="5658" w:type="dxa"/>
            <w:tcBorders>
              <w:top w:val="single" w:sz="4" w:space="0" w:color="auto"/>
              <w:left w:val="single" w:sz="4" w:space="0" w:color="auto"/>
              <w:bottom w:val="single" w:sz="4" w:space="0" w:color="auto"/>
              <w:right w:val="single" w:sz="4" w:space="0" w:color="auto"/>
            </w:tcBorders>
            <w:vAlign w:val="center"/>
            <w:hideMark/>
          </w:tcPr>
          <w:p w14:paraId="734BB6DF" w14:textId="77777777" w:rsidR="000826EA" w:rsidRPr="00016DCC" w:rsidRDefault="000826EA" w:rsidP="00AC6973">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The SCADA system shall continuously monitor the status of M&amp;E plant and subsystems. Equipment failures of M&amp;E plant and subsystems shall generate alarms to the SCADA workstations which shall be automatically recorded and printed. The system shall provide comprehensive management information in the form of historical trends to enable the efficiency of station operation.</w:t>
            </w:r>
          </w:p>
        </w:tc>
        <w:tc>
          <w:tcPr>
            <w:tcW w:w="1079" w:type="dxa"/>
            <w:tcBorders>
              <w:top w:val="single" w:sz="4" w:space="0" w:color="auto"/>
              <w:left w:val="single" w:sz="4" w:space="0" w:color="auto"/>
              <w:bottom w:val="single" w:sz="4" w:space="0" w:color="auto"/>
              <w:right w:val="single" w:sz="4" w:space="0" w:color="auto"/>
            </w:tcBorders>
            <w:vAlign w:val="center"/>
            <w:hideMark/>
          </w:tcPr>
          <w:p w14:paraId="3AB37E33" w14:textId="788F9962" w:rsidR="000826EA" w:rsidRPr="00016DCC" w:rsidRDefault="009D0627"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hideMark/>
          </w:tcPr>
          <w:p w14:paraId="12FD47AB"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hideMark/>
          </w:tcPr>
          <w:p w14:paraId="19B31622"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hideMark/>
          </w:tcPr>
          <w:p w14:paraId="0664D3DF"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hideMark/>
          </w:tcPr>
          <w:p w14:paraId="6520CA5B"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hideMark/>
          </w:tcPr>
          <w:p w14:paraId="35FFF5AD"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vAlign w:val="center"/>
            <w:hideMark/>
          </w:tcPr>
          <w:p w14:paraId="3780C7EA" w14:textId="348A6DDB" w:rsidR="00937239" w:rsidRPr="00937239" w:rsidRDefault="00937239" w:rsidP="00937239">
            <w:pPr>
              <w:rPr>
                <w:rFonts w:eastAsia="Times New Roman"/>
                <w:sz w:val="16"/>
                <w:szCs w:val="16"/>
                <w:lang w:eastAsia="en-US"/>
              </w:rPr>
            </w:pPr>
            <w:r w:rsidRPr="00937239">
              <w:rPr>
                <w:rFonts w:eastAsia="Times New Roman"/>
                <w:sz w:val="16"/>
                <w:szCs w:val="16"/>
                <w:lang w:eastAsia="en-US"/>
              </w:rPr>
              <w:t>Section 6.4.2 Alarm</w:t>
            </w:r>
          </w:p>
        </w:tc>
        <w:tc>
          <w:tcPr>
            <w:tcW w:w="1242" w:type="dxa"/>
            <w:tcBorders>
              <w:top w:val="single" w:sz="4" w:space="0" w:color="auto"/>
              <w:left w:val="single" w:sz="4" w:space="0" w:color="auto"/>
              <w:bottom w:val="single" w:sz="4" w:space="0" w:color="auto"/>
              <w:right w:val="single" w:sz="4" w:space="0" w:color="auto"/>
            </w:tcBorders>
            <w:vAlign w:val="center"/>
            <w:hideMark/>
          </w:tcPr>
          <w:p w14:paraId="62821C38" w14:textId="77777777" w:rsidR="000826EA" w:rsidRPr="00016DCC" w:rsidRDefault="000826EA" w:rsidP="00AC6973">
            <w:pPr>
              <w:spacing w:before="0" w:after="0" w:line="240" w:lineRule="auto"/>
              <w:rPr>
                <w:rFonts w:ascii="Times New Roman" w:eastAsia="Times New Roman" w:hAnsi="Times New Roman" w:cs="Times New Roman"/>
                <w:sz w:val="20"/>
                <w:lang w:eastAsia="en-US"/>
              </w:rPr>
            </w:pPr>
          </w:p>
        </w:tc>
      </w:tr>
      <w:tr w:rsidR="000826EA" w:rsidRPr="00016DCC" w14:paraId="5C3E4A55" w14:textId="77777777" w:rsidTr="00A62FB1">
        <w:trPr>
          <w:trHeight w:val="600"/>
        </w:trPr>
        <w:tc>
          <w:tcPr>
            <w:tcW w:w="430"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67A792A5"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4</w:t>
            </w: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22B1AB7F" w14:textId="77777777" w:rsidR="000826EA" w:rsidRPr="00016DCC" w:rsidRDefault="000826EA" w:rsidP="00AC6973">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The SCADA workstations shall provide high quality data presentation using the latest Graphic User Interface (GUI) techniques showing the operational status of M&amp;E plant and subsystems by means of dynamic plan layouts, single-line diagrams and icons.</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150CDBAA" w14:textId="055D3C8D" w:rsidR="000826EA" w:rsidRPr="00016DCC" w:rsidRDefault="009D0627"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2953C8E6"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0E4EE59E"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03CB8B82"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32B3BB0A"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341B4D0B"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166773BE" w14:textId="5F5A12E5" w:rsidR="000826EA" w:rsidRPr="006A7640" w:rsidRDefault="009D0627" w:rsidP="009D0627">
            <w:pPr>
              <w:spacing w:before="0" w:after="0" w:line="240" w:lineRule="auto"/>
              <w:rPr>
                <w:rFonts w:eastAsia="Times New Roman" w:cs="Arial"/>
                <w:sz w:val="16"/>
                <w:szCs w:val="16"/>
                <w:lang w:eastAsia="en-US"/>
              </w:rPr>
            </w:pPr>
            <w:r>
              <w:rPr>
                <w:rFonts w:eastAsia="Times New Roman" w:cs="Arial"/>
                <w:sz w:val="16"/>
                <w:szCs w:val="16"/>
                <w:lang w:eastAsia="en-US"/>
              </w:rPr>
              <w:t xml:space="preserve">Section </w:t>
            </w:r>
            <w:r w:rsidRPr="009D0627">
              <w:rPr>
                <w:rFonts w:eastAsia="Times New Roman" w:cs="Arial"/>
                <w:sz w:val="16"/>
                <w:szCs w:val="16"/>
                <w:lang w:eastAsia="en-US"/>
              </w:rPr>
              <w:t>6</w:t>
            </w:r>
            <w:r>
              <w:rPr>
                <w:rFonts w:eastAsia="Times New Roman" w:cs="Arial"/>
                <w:sz w:val="16"/>
                <w:szCs w:val="16"/>
                <w:lang w:eastAsia="en-US"/>
              </w:rPr>
              <w:t>.4.3 Screen Display Design</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19D00436" w14:textId="77777777" w:rsidR="000826EA" w:rsidRPr="00016DCC" w:rsidRDefault="000826EA" w:rsidP="00AC6973">
            <w:pPr>
              <w:spacing w:before="0" w:after="0" w:line="240" w:lineRule="auto"/>
              <w:rPr>
                <w:rFonts w:ascii="Times New Roman" w:eastAsia="Times New Roman" w:hAnsi="Times New Roman" w:cs="Times New Roman"/>
                <w:sz w:val="20"/>
                <w:lang w:eastAsia="en-US"/>
              </w:rPr>
            </w:pPr>
          </w:p>
        </w:tc>
      </w:tr>
      <w:tr w:rsidR="000826EA" w:rsidRPr="00016DCC" w14:paraId="5600C94D" w14:textId="77777777" w:rsidTr="00A62FB1">
        <w:trPr>
          <w:trHeight w:val="1008"/>
        </w:trPr>
        <w:tc>
          <w:tcPr>
            <w:tcW w:w="430" w:type="dxa"/>
            <w:tcBorders>
              <w:top w:val="single" w:sz="4" w:space="0" w:color="auto"/>
              <w:left w:val="single" w:sz="4" w:space="0" w:color="auto"/>
              <w:bottom w:val="single" w:sz="4" w:space="0" w:color="auto"/>
              <w:right w:val="single" w:sz="4" w:space="0" w:color="auto"/>
            </w:tcBorders>
            <w:vAlign w:val="center"/>
            <w:hideMark/>
          </w:tcPr>
          <w:p w14:paraId="5CB679FE"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lastRenderedPageBreak/>
              <w:t>5</w:t>
            </w:r>
          </w:p>
        </w:tc>
        <w:tc>
          <w:tcPr>
            <w:tcW w:w="5658" w:type="dxa"/>
            <w:tcBorders>
              <w:top w:val="single" w:sz="4" w:space="0" w:color="auto"/>
              <w:left w:val="single" w:sz="4" w:space="0" w:color="auto"/>
              <w:bottom w:val="single" w:sz="4" w:space="0" w:color="auto"/>
              <w:right w:val="single" w:sz="4" w:space="0" w:color="auto"/>
            </w:tcBorders>
            <w:vAlign w:val="center"/>
            <w:hideMark/>
          </w:tcPr>
          <w:p w14:paraId="56B7D163" w14:textId="11657480" w:rsidR="00075FB1" w:rsidRDefault="000826EA" w:rsidP="00075FB1">
            <w:pPr>
              <w:spacing w:before="0" w:after="0" w:line="240" w:lineRule="auto"/>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t>The SCADA system shall interface with the M&amp;E plant and subsystem</w:t>
            </w:r>
            <w:r w:rsidR="00075FB1">
              <w:rPr>
                <w:rFonts w:ascii="Calibri" w:eastAsia="Times New Roman" w:hAnsi="Calibri" w:cs="Times New Roman"/>
                <w:sz w:val="16"/>
                <w:szCs w:val="16"/>
                <w:lang w:eastAsia="en-US"/>
              </w:rPr>
              <w:t>s at the following locations:</w:t>
            </w:r>
          </w:p>
          <w:p w14:paraId="712886F4" w14:textId="77777777" w:rsidR="00075FB1" w:rsidRDefault="00075FB1" w:rsidP="00B245D5">
            <w:pPr>
              <w:pStyle w:val="ListParagraph"/>
              <w:numPr>
                <w:ilvl w:val="0"/>
                <w:numId w:val="40"/>
              </w:numPr>
              <w:spacing w:before="0" w:after="0" w:line="240" w:lineRule="auto"/>
              <w:rPr>
                <w:rFonts w:ascii="Calibri" w:eastAsia="Times New Roman" w:hAnsi="Calibri" w:cs="Times New Roman"/>
                <w:sz w:val="16"/>
                <w:szCs w:val="16"/>
                <w:lang w:eastAsia="en-US"/>
              </w:rPr>
            </w:pPr>
            <w:r>
              <w:rPr>
                <w:rFonts w:ascii="Calibri" w:eastAsia="Times New Roman" w:hAnsi="Calibri" w:cs="Times New Roman"/>
                <w:sz w:val="16"/>
                <w:szCs w:val="16"/>
                <w:lang w:eastAsia="en-US"/>
              </w:rPr>
              <w:t>All stations</w:t>
            </w:r>
          </w:p>
          <w:p w14:paraId="61763950" w14:textId="77777777" w:rsidR="00075FB1" w:rsidRDefault="00075FB1" w:rsidP="00B245D5">
            <w:pPr>
              <w:pStyle w:val="ListParagraph"/>
              <w:numPr>
                <w:ilvl w:val="0"/>
                <w:numId w:val="40"/>
              </w:numPr>
              <w:spacing w:before="0" w:after="0" w:line="240" w:lineRule="auto"/>
              <w:rPr>
                <w:rFonts w:ascii="Calibri" w:eastAsia="Times New Roman" w:hAnsi="Calibri" w:cs="Times New Roman"/>
                <w:sz w:val="16"/>
                <w:szCs w:val="16"/>
                <w:lang w:eastAsia="en-US"/>
              </w:rPr>
            </w:pPr>
            <w:r>
              <w:rPr>
                <w:rFonts w:ascii="Calibri" w:eastAsia="Times New Roman" w:hAnsi="Calibri" w:cs="Times New Roman"/>
                <w:sz w:val="16"/>
                <w:szCs w:val="16"/>
                <w:lang w:eastAsia="en-US"/>
              </w:rPr>
              <w:t>Depot</w:t>
            </w:r>
          </w:p>
          <w:p w14:paraId="5F72DA51" w14:textId="1492DEB3" w:rsidR="000826EA" w:rsidRPr="00075FB1" w:rsidRDefault="000826EA" w:rsidP="00B245D5">
            <w:pPr>
              <w:pStyle w:val="ListParagraph"/>
              <w:numPr>
                <w:ilvl w:val="0"/>
                <w:numId w:val="40"/>
              </w:numPr>
              <w:spacing w:before="0" w:after="0" w:line="240" w:lineRule="auto"/>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t>Traction power substations</w:t>
            </w:r>
          </w:p>
        </w:tc>
        <w:tc>
          <w:tcPr>
            <w:tcW w:w="1079" w:type="dxa"/>
            <w:tcBorders>
              <w:top w:val="single" w:sz="4" w:space="0" w:color="auto"/>
              <w:left w:val="single" w:sz="4" w:space="0" w:color="auto"/>
              <w:bottom w:val="single" w:sz="4" w:space="0" w:color="auto"/>
              <w:right w:val="single" w:sz="4" w:space="0" w:color="auto"/>
            </w:tcBorders>
            <w:vAlign w:val="center"/>
            <w:hideMark/>
          </w:tcPr>
          <w:p w14:paraId="542E357C" w14:textId="4D44F9FF" w:rsidR="000826EA" w:rsidRPr="00016DCC" w:rsidRDefault="00F35F13"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hideMark/>
          </w:tcPr>
          <w:p w14:paraId="0BC6AAA5"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hideMark/>
          </w:tcPr>
          <w:p w14:paraId="5F8D3230"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hideMark/>
          </w:tcPr>
          <w:p w14:paraId="46CB48C2"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hideMark/>
          </w:tcPr>
          <w:p w14:paraId="7FB314D6"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hideMark/>
          </w:tcPr>
          <w:p w14:paraId="14335832"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vAlign w:val="center"/>
            <w:hideMark/>
          </w:tcPr>
          <w:p w14:paraId="10CB32C9" w14:textId="6E4D8AD1" w:rsidR="000826EA" w:rsidRPr="00F35F13" w:rsidRDefault="00F35F13" w:rsidP="00F35F13">
            <w:pPr>
              <w:spacing w:before="0" w:after="0" w:line="240" w:lineRule="auto"/>
              <w:jc w:val="both"/>
              <w:rPr>
                <w:rFonts w:eastAsia="Times New Roman" w:cs="Arial"/>
                <w:sz w:val="16"/>
                <w:szCs w:val="16"/>
                <w:lang w:eastAsia="en-US"/>
              </w:rPr>
            </w:pPr>
            <w:r w:rsidRPr="00F35F13">
              <w:rPr>
                <w:rFonts w:eastAsia="Times New Roman" w:cs="Arial"/>
                <w:sz w:val="16"/>
                <w:szCs w:val="16"/>
                <w:lang w:eastAsia="en-US"/>
              </w:rPr>
              <w:t>Section 6.</w:t>
            </w:r>
            <w:r w:rsidRPr="00F35F13">
              <w:rPr>
                <w:rFonts w:eastAsia="Times New Roman" w:cs="Arial"/>
                <w:sz w:val="16"/>
                <w:szCs w:val="16"/>
                <w:lang w:eastAsia="en-US"/>
              </w:rPr>
              <w:tab/>
              <w:t>General</w:t>
            </w:r>
          </w:p>
        </w:tc>
        <w:tc>
          <w:tcPr>
            <w:tcW w:w="1242" w:type="dxa"/>
            <w:tcBorders>
              <w:top w:val="single" w:sz="4" w:space="0" w:color="auto"/>
              <w:left w:val="single" w:sz="4" w:space="0" w:color="auto"/>
              <w:bottom w:val="single" w:sz="4" w:space="0" w:color="auto"/>
              <w:right w:val="single" w:sz="4" w:space="0" w:color="auto"/>
            </w:tcBorders>
            <w:vAlign w:val="center"/>
            <w:hideMark/>
          </w:tcPr>
          <w:p w14:paraId="5E67FA78" w14:textId="77777777" w:rsidR="000826EA" w:rsidRPr="00016DCC" w:rsidRDefault="000826EA" w:rsidP="00AC6973">
            <w:pPr>
              <w:spacing w:before="0" w:after="0" w:line="240" w:lineRule="auto"/>
              <w:rPr>
                <w:rFonts w:ascii="Times New Roman" w:eastAsia="Times New Roman" w:hAnsi="Times New Roman" w:cs="Times New Roman"/>
                <w:sz w:val="20"/>
                <w:lang w:eastAsia="en-US"/>
              </w:rPr>
            </w:pPr>
          </w:p>
        </w:tc>
      </w:tr>
      <w:tr w:rsidR="000826EA" w:rsidRPr="00016DCC" w14:paraId="2448CC99" w14:textId="77777777" w:rsidTr="00A62FB1">
        <w:trPr>
          <w:trHeight w:val="756"/>
        </w:trPr>
        <w:tc>
          <w:tcPr>
            <w:tcW w:w="430"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7737648A" w14:textId="0F81AC6C" w:rsidR="000826EA" w:rsidRPr="00016DCC" w:rsidRDefault="000826EA"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6</w:t>
            </w: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2318EC9C" w14:textId="77777777" w:rsidR="000826EA" w:rsidRPr="00016DCC" w:rsidRDefault="000826EA" w:rsidP="00AC6973">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 xml:space="preserve">The SCADA system shall be constructed in accordance with internationally </w:t>
            </w:r>
            <w:proofErr w:type="spellStart"/>
            <w:r w:rsidRPr="00016DCC">
              <w:rPr>
                <w:rFonts w:ascii="Calibri" w:eastAsia="Times New Roman" w:hAnsi="Calibri" w:cs="Times New Roman"/>
                <w:sz w:val="16"/>
                <w:szCs w:val="16"/>
                <w:lang w:eastAsia="en-US"/>
              </w:rPr>
              <w:t>recognised</w:t>
            </w:r>
            <w:proofErr w:type="spellEnd"/>
            <w:r w:rsidRPr="00016DCC">
              <w:rPr>
                <w:rFonts w:ascii="Calibri" w:eastAsia="Times New Roman" w:hAnsi="Calibri" w:cs="Times New Roman"/>
                <w:sz w:val="16"/>
                <w:szCs w:val="16"/>
                <w:lang w:eastAsia="en-US"/>
              </w:rPr>
              <w:t xml:space="preserve"> standards and designed for safe and efficient operation. All hardware and software of SCADA system shall be of a proven design and the major core components of the SCADA system shall have a service life of at least 15 years.</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0E39D47F"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5B99CBF9"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3633065F"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5E88281A"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28775320"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04BCB8C3"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5708C4EA" w14:textId="1A3FDA9D" w:rsidR="000826EA" w:rsidRPr="00697EC9" w:rsidRDefault="00697EC9" w:rsidP="00697EC9">
            <w:pPr>
              <w:spacing w:before="0" w:after="0" w:line="240" w:lineRule="auto"/>
              <w:rPr>
                <w:rFonts w:eastAsia="Times New Roman" w:cs="Arial"/>
                <w:sz w:val="16"/>
                <w:szCs w:val="16"/>
                <w:lang w:eastAsia="en-US"/>
              </w:rPr>
            </w:pPr>
            <w:r w:rsidRPr="00697EC9">
              <w:rPr>
                <w:rFonts w:eastAsia="Times New Roman" w:cs="Arial"/>
                <w:sz w:val="16"/>
                <w:szCs w:val="16"/>
                <w:lang w:eastAsia="en-US"/>
              </w:rPr>
              <w:t xml:space="preserve">Section 4.1 Zenon Product Family  </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06772811" w14:textId="77777777" w:rsidR="000826EA" w:rsidRPr="00016DCC" w:rsidRDefault="000826EA" w:rsidP="00AC6973">
            <w:pPr>
              <w:spacing w:before="0" w:after="0" w:line="240" w:lineRule="auto"/>
              <w:rPr>
                <w:rFonts w:ascii="Times New Roman" w:eastAsia="Times New Roman" w:hAnsi="Times New Roman" w:cs="Times New Roman"/>
                <w:sz w:val="20"/>
                <w:lang w:eastAsia="en-US"/>
              </w:rPr>
            </w:pPr>
          </w:p>
        </w:tc>
      </w:tr>
      <w:tr w:rsidR="000826EA" w:rsidRPr="00016DCC" w14:paraId="65941A6D" w14:textId="77777777" w:rsidTr="00A62FB1">
        <w:trPr>
          <w:trHeight w:val="432"/>
        </w:trPr>
        <w:tc>
          <w:tcPr>
            <w:tcW w:w="430" w:type="dxa"/>
            <w:tcBorders>
              <w:top w:val="single" w:sz="4" w:space="0" w:color="auto"/>
              <w:left w:val="single" w:sz="4" w:space="0" w:color="auto"/>
              <w:bottom w:val="single" w:sz="4" w:space="0" w:color="auto"/>
              <w:right w:val="single" w:sz="4" w:space="0" w:color="auto"/>
            </w:tcBorders>
            <w:vAlign w:val="center"/>
            <w:hideMark/>
          </w:tcPr>
          <w:p w14:paraId="17DDDACF"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7</w:t>
            </w:r>
          </w:p>
        </w:tc>
        <w:tc>
          <w:tcPr>
            <w:tcW w:w="5658" w:type="dxa"/>
            <w:tcBorders>
              <w:top w:val="single" w:sz="4" w:space="0" w:color="auto"/>
              <w:left w:val="single" w:sz="4" w:space="0" w:color="auto"/>
              <w:bottom w:val="single" w:sz="4" w:space="0" w:color="auto"/>
              <w:right w:val="single" w:sz="4" w:space="0" w:color="auto"/>
            </w:tcBorders>
            <w:vAlign w:val="center"/>
            <w:hideMark/>
          </w:tcPr>
          <w:p w14:paraId="351FE6C8" w14:textId="77777777" w:rsidR="000826EA" w:rsidRPr="00016DCC" w:rsidRDefault="000826EA" w:rsidP="00AC6973">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The SCADA system shall be certified to a high and continuous demand SIL2 standard in accordance with BS EN 61508.</w:t>
            </w:r>
          </w:p>
        </w:tc>
        <w:tc>
          <w:tcPr>
            <w:tcW w:w="1079" w:type="dxa"/>
            <w:tcBorders>
              <w:top w:val="single" w:sz="4" w:space="0" w:color="auto"/>
              <w:left w:val="single" w:sz="4" w:space="0" w:color="auto"/>
              <w:bottom w:val="single" w:sz="4" w:space="0" w:color="auto"/>
              <w:right w:val="single" w:sz="4" w:space="0" w:color="auto"/>
            </w:tcBorders>
            <w:vAlign w:val="center"/>
            <w:hideMark/>
          </w:tcPr>
          <w:p w14:paraId="23E5473F" w14:textId="0B29728A" w:rsidR="000826EA" w:rsidRPr="00016DCC" w:rsidRDefault="00835519"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hideMark/>
          </w:tcPr>
          <w:p w14:paraId="2DEB0565"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hideMark/>
          </w:tcPr>
          <w:p w14:paraId="2C3AAE70"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hideMark/>
          </w:tcPr>
          <w:p w14:paraId="6242C1BF"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hideMark/>
          </w:tcPr>
          <w:p w14:paraId="360FAC08"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hideMark/>
          </w:tcPr>
          <w:p w14:paraId="12477B1D"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vAlign w:val="center"/>
            <w:hideMark/>
          </w:tcPr>
          <w:p w14:paraId="15A268FF" w14:textId="77777777" w:rsidR="000826EA" w:rsidRDefault="00835519" w:rsidP="00DF13A0">
            <w:pPr>
              <w:spacing w:before="0" w:after="0" w:line="240" w:lineRule="auto"/>
              <w:rPr>
                <w:rFonts w:eastAsia="Times New Roman" w:cs="Arial"/>
                <w:sz w:val="16"/>
                <w:szCs w:val="16"/>
                <w:lang w:eastAsia="en-US"/>
              </w:rPr>
            </w:pPr>
            <w:r w:rsidRPr="00DF13A0">
              <w:rPr>
                <w:rFonts w:eastAsia="Times New Roman" w:cs="Arial"/>
                <w:sz w:val="16"/>
                <w:szCs w:val="16"/>
                <w:lang w:eastAsia="en-US"/>
              </w:rPr>
              <w:t>Appendix B - SIL 2 Zenon Certificate</w:t>
            </w:r>
          </w:p>
          <w:p w14:paraId="2329121E" w14:textId="77777777" w:rsidR="00DF13A0" w:rsidRDefault="00DF13A0" w:rsidP="00DF13A0">
            <w:pPr>
              <w:spacing w:before="0" w:after="0" w:line="240" w:lineRule="auto"/>
              <w:rPr>
                <w:rFonts w:eastAsia="Times New Roman" w:cs="Arial"/>
                <w:sz w:val="16"/>
                <w:szCs w:val="16"/>
                <w:lang w:eastAsia="en-US"/>
              </w:rPr>
            </w:pPr>
          </w:p>
          <w:p w14:paraId="79A8CDFB" w14:textId="14A688A2" w:rsidR="00DF13A0" w:rsidRDefault="00DF13A0" w:rsidP="00DF13A0">
            <w:pPr>
              <w:spacing w:before="0" w:after="0" w:line="240" w:lineRule="auto"/>
              <w:rPr>
                <w:rFonts w:eastAsia="Times New Roman" w:cs="Arial"/>
                <w:sz w:val="16"/>
                <w:szCs w:val="16"/>
                <w:lang w:eastAsia="en-US"/>
              </w:rPr>
            </w:pPr>
            <w:r w:rsidRPr="00DF13A0">
              <w:rPr>
                <w:rFonts w:eastAsia="Times New Roman" w:cs="Arial"/>
                <w:sz w:val="16"/>
                <w:szCs w:val="16"/>
                <w:lang w:eastAsia="en-US"/>
              </w:rPr>
              <w:t xml:space="preserve">Appendix B - SIL 2 </w:t>
            </w:r>
            <w:r>
              <w:rPr>
                <w:rFonts w:eastAsia="Times New Roman" w:cs="Arial"/>
                <w:sz w:val="16"/>
                <w:szCs w:val="16"/>
                <w:lang w:eastAsia="en-US"/>
              </w:rPr>
              <w:t>Allen - Bradley</w:t>
            </w:r>
            <w:r w:rsidRPr="00DF13A0">
              <w:rPr>
                <w:rFonts w:eastAsia="Times New Roman" w:cs="Arial"/>
                <w:sz w:val="16"/>
                <w:szCs w:val="16"/>
                <w:lang w:eastAsia="en-US"/>
              </w:rPr>
              <w:t xml:space="preserve"> Certificate</w:t>
            </w:r>
          </w:p>
          <w:p w14:paraId="5B4AB098" w14:textId="1B29F104" w:rsidR="00DF13A0" w:rsidRPr="00DF13A0" w:rsidRDefault="00DF13A0" w:rsidP="00DF13A0">
            <w:pPr>
              <w:spacing w:before="0" w:after="0" w:line="240" w:lineRule="auto"/>
              <w:rPr>
                <w:rFonts w:eastAsia="Times New Roman" w:cs="Arial"/>
                <w:sz w:val="16"/>
                <w:szCs w:val="16"/>
                <w:lang w:eastAsia="en-US"/>
              </w:rPr>
            </w:pPr>
          </w:p>
        </w:tc>
        <w:tc>
          <w:tcPr>
            <w:tcW w:w="1242" w:type="dxa"/>
            <w:tcBorders>
              <w:top w:val="single" w:sz="4" w:space="0" w:color="auto"/>
              <w:left w:val="single" w:sz="4" w:space="0" w:color="auto"/>
              <w:bottom w:val="single" w:sz="4" w:space="0" w:color="auto"/>
              <w:right w:val="single" w:sz="4" w:space="0" w:color="auto"/>
            </w:tcBorders>
            <w:vAlign w:val="center"/>
            <w:hideMark/>
          </w:tcPr>
          <w:p w14:paraId="5B65A5BD" w14:textId="77777777" w:rsidR="000826EA" w:rsidRPr="00016DCC" w:rsidRDefault="000826EA" w:rsidP="00AC6973">
            <w:pPr>
              <w:spacing w:before="0" w:after="0" w:line="240" w:lineRule="auto"/>
              <w:rPr>
                <w:rFonts w:ascii="Times New Roman" w:eastAsia="Times New Roman" w:hAnsi="Times New Roman" w:cs="Times New Roman"/>
                <w:sz w:val="20"/>
                <w:lang w:eastAsia="en-US"/>
              </w:rPr>
            </w:pPr>
          </w:p>
        </w:tc>
      </w:tr>
      <w:tr w:rsidR="000826EA" w:rsidRPr="00016DCC" w14:paraId="0DBF50D9" w14:textId="77777777" w:rsidTr="00A62FB1">
        <w:trPr>
          <w:trHeight w:val="1428"/>
        </w:trPr>
        <w:tc>
          <w:tcPr>
            <w:tcW w:w="430"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7DC6AE79"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8</w:t>
            </w: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79B78FED" w14:textId="640BE218" w:rsidR="00075FB1" w:rsidRDefault="000826EA" w:rsidP="00075FB1">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The SCADA system shall meet, but not limited</w:t>
            </w:r>
            <w:r w:rsidR="00075FB1">
              <w:rPr>
                <w:rFonts w:ascii="Calibri" w:eastAsia="Times New Roman" w:hAnsi="Calibri" w:cs="Times New Roman"/>
                <w:sz w:val="16"/>
                <w:szCs w:val="16"/>
                <w:lang w:eastAsia="en-US"/>
              </w:rPr>
              <w:t xml:space="preserve"> to the following requirements:</w:t>
            </w:r>
          </w:p>
          <w:p w14:paraId="444080C2" w14:textId="121982EB" w:rsidR="00075FB1" w:rsidRPr="00075FB1" w:rsidRDefault="000826EA" w:rsidP="00B245D5">
            <w:pPr>
              <w:pStyle w:val="ListParagraph"/>
              <w:numPr>
                <w:ilvl w:val="0"/>
                <w:numId w:val="42"/>
              </w:numPr>
              <w:spacing w:before="0" w:after="0" w:line="240" w:lineRule="auto"/>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t>Commercial-off-the-shelf (COTS) and modular construction solution.</w:t>
            </w:r>
          </w:p>
          <w:p w14:paraId="32850E56" w14:textId="77777777" w:rsidR="00075FB1" w:rsidRDefault="00075FB1" w:rsidP="00B245D5">
            <w:pPr>
              <w:pStyle w:val="ListParagraph"/>
              <w:numPr>
                <w:ilvl w:val="0"/>
                <w:numId w:val="41"/>
              </w:numPr>
              <w:spacing w:before="0" w:after="0" w:line="240" w:lineRule="auto"/>
              <w:rPr>
                <w:rFonts w:ascii="Calibri" w:eastAsia="Times New Roman" w:hAnsi="Calibri" w:cs="Times New Roman"/>
                <w:sz w:val="16"/>
                <w:szCs w:val="16"/>
                <w:lang w:eastAsia="en-US"/>
              </w:rPr>
            </w:pPr>
            <w:r>
              <w:rPr>
                <w:rFonts w:ascii="Calibri" w:eastAsia="Times New Roman" w:hAnsi="Calibri" w:cs="Times New Roman"/>
                <w:sz w:val="16"/>
                <w:szCs w:val="16"/>
                <w:lang w:eastAsia="en-US"/>
              </w:rPr>
              <w:t>Open proprietary system.</w:t>
            </w:r>
          </w:p>
          <w:p w14:paraId="4880001E" w14:textId="77777777" w:rsidR="00075FB1" w:rsidRDefault="000826EA" w:rsidP="00B245D5">
            <w:pPr>
              <w:pStyle w:val="ListParagraph"/>
              <w:numPr>
                <w:ilvl w:val="0"/>
                <w:numId w:val="41"/>
              </w:numPr>
              <w:spacing w:before="0" w:after="0" w:line="240" w:lineRule="auto"/>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t xml:space="preserve">IP based and interfacing seamlessly with </w:t>
            </w:r>
            <w:r w:rsidR="00075FB1">
              <w:rPr>
                <w:rFonts w:ascii="Calibri" w:eastAsia="Times New Roman" w:hAnsi="Calibri" w:cs="Times New Roman"/>
                <w:sz w:val="16"/>
                <w:szCs w:val="16"/>
                <w:lang w:eastAsia="en-US"/>
              </w:rPr>
              <w:t>the M&amp;E plant and subsystems.</w:t>
            </w:r>
          </w:p>
          <w:p w14:paraId="23A10F0E" w14:textId="77777777" w:rsidR="00075FB1" w:rsidRDefault="000826EA" w:rsidP="00B245D5">
            <w:pPr>
              <w:pStyle w:val="ListParagraph"/>
              <w:numPr>
                <w:ilvl w:val="0"/>
                <w:numId w:val="41"/>
              </w:numPr>
              <w:spacing w:before="0" w:after="0" w:line="240" w:lineRule="auto"/>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t>Industrial grade with proven high quality and reliability, suit</w:t>
            </w:r>
            <w:r w:rsidR="00075FB1">
              <w:rPr>
                <w:rFonts w:ascii="Calibri" w:eastAsia="Times New Roman" w:hAnsi="Calibri" w:cs="Times New Roman"/>
                <w:sz w:val="16"/>
                <w:szCs w:val="16"/>
                <w:lang w:eastAsia="en-US"/>
              </w:rPr>
              <w:t>able for railway environment.</w:t>
            </w:r>
          </w:p>
          <w:p w14:paraId="242F91D8" w14:textId="77777777" w:rsidR="00075FB1" w:rsidRDefault="000826EA" w:rsidP="00B245D5">
            <w:pPr>
              <w:pStyle w:val="ListParagraph"/>
              <w:numPr>
                <w:ilvl w:val="0"/>
                <w:numId w:val="41"/>
              </w:numPr>
              <w:spacing w:before="0" w:after="0" w:line="240" w:lineRule="auto"/>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t>Supplied by proven system integrator with proven track rec</w:t>
            </w:r>
            <w:r w:rsidR="00075FB1">
              <w:rPr>
                <w:rFonts w:ascii="Calibri" w:eastAsia="Times New Roman" w:hAnsi="Calibri" w:cs="Times New Roman"/>
                <w:sz w:val="16"/>
                <w:szCs w:val="16"/>
                <w:lang w:eastAsia="en-US"/>
              </w:rPr>
              <w:t>ord on rail systems.</w:t>
            </w:r>
          </w:p>
          <w:p w14:paraId="4A2040DB" w14:textId="364C3239" w:rsidR="000826EA" w:rsidRPr="00075FB1" w:rsidRDefault="000826EA" w:rsidP="00B245D5">
            <w:pPr>
              <w:pStyle w:val="ListParagraph"/>
              <w:numPr>
                <w:ilvl w:val="0"/>
                <w:numId w:val="41"/>
              </w:numPr>
              <w:spacing w:before="0" w:after="0" w:line="240" w:lineRule="auto"/>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t>Powered from UPS supplies to protect against failure of the incoming mains supplies.</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5264F6C9" w14:textId="63F01B1B" w:rsidR="000826EA" w:rsidRPr="00016DCC" w:rsidRDefault="00F35F13"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065C6613" w14:textId="77777777" w:rsidR="000826EA" w:rsidRPr="00016DCC" w:rsidRDefault="000826EA" w:rsidP="00AC6973">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21C48D58"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0C6F236B"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1EAE6710"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23B48437" w14:textId="77777777" w:rsidR="000826EA" w:rsidRPr="00016DCC" w:rsidRDefault="000826EA" w:rsidP="00AC6973">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0FC1AF3E" w14:textId="0158F1AA" w:rsidR="00F35F13" w:rsidRDefault="00F35F13" w:rsidP="00F35F13">
            <w:pPr>
              <w:spacing w:before="0" w:after="0" w:line="240" w:lineRule="auto"/>
              <w:rPr>
                <w:rFonts w:eastAsia="Times New Roman" w:cs="Arial"/>
                <w:sz w:val="16"/>
                <w:szCs w:val="16"/>
                <w:lang w:eastAsia="en-US"/>
              </w:rPr>
            </w:pPr>
            <w:r>
              <w:rPr>
                <w:rFonts w:eastAsia="Times New Roman" w:cs="Arial"/>
                <w:sz w:val="16"/>
                <w:szCs w:val="16"/>
                <w:lang w:eastAsia="en-US"/>
              </w:rPr>
              <w:t xml:space="preserve">Section 2.2.5 </w:t>
            </w:r>
            <w:r w:rsidRPr="00F35F13">
              <w:rPr>
                <w:rFonts w:eastAsia="Times New Roman" w:cs="Arial"/>
                <w:sz w:val="16"/>
                <w:szCs w:val="16"/>
                <w:lang w:eastAsia="en-US"/>
              </w:rPr>
              <w:t>Power Requirements</w:t>
            </w:r>
          </w:p>
          <w:p w14:paraId="237FB01E" w14:textId="77777777" w:rsidR="00F35F13" w:rsidRDefault="00F35F13" w:rsidP="00F35F13">
            <w:pPr>
              <w:spacing w:before="0" w:after="0" w:line="240" w:lineRule="auto"/>
              <w:rPr>
                <w:rFonts w:eastAsia="Times New Roman" w:cs="Arial"/>
                <w:sz w:val="16"/>
                <w:szCs w:val="16"/>
                <w:lang w:eastAsia="en-US"/>
              </w:rPr>
            </w:pPr>
          </w:p>
          <w:p w14:paraId="7385F98A" w14:textId="146C99D8" w:rsidR="00F35F13" w:rsidRDefault="00F35F13" w:rsidP="00F35F13">
            <w:pPr>
              <w:spacing w:before="0" w:after="0" w:line="240" w:lineRule="auto"/>
              <w:rPr>
                <w:rFonts w:eastAsia="Times New Roman" w:cs="Arial"/>
                <w:sz w:val="16"/>
                <w:szCs w:val="16"/>
                <w:lang w:eastAsia="en-US"/>
              </w:rPr>
            </w:pPr>
            <w:r>
              <w:rPr>
                <w:rFonts w:eastAsia="Times New Roman" w:cs="Arial"/>
                <w:sz w:val="16"/>
                <w:szCs w:val="16"/>
                <w:lang w:eastAsia="en-US"/>
              </w:rPr>
              <w:t xml:space="preserve">Section 4.1 </w:t>
            </w:r>
            <w:r w:rsidRPr="00F35F13">
              <w:rPr>
                <w:rFonts w:eastAsia="Times New Roman" w:cs="Arial"/>
                <w:sz w:val="16"/>
                <w:szCs w:val="16"/>
                <w:lang w:eastAsia="en-US"/>
              </w:rPr>
              <w:t>Zenon Product Family</w:t>
            </w:r>
          </w:p>
          <w:p w14:paraId="4F556936" w14:textId="77777777" w:rsidR="00F35F13" w:rsidRDefault="00F35F13" w:rsidP="00F35F13">
            <w:pPr>
              <w:spacing w:before="0" w:after="0" w:line="240" w:lineRule="auto"/>
              <w:rPr>
                <w:rFonts w:eastAsia="Times New Roman" w:cs="Arial"/>
                <w:sz w:val="16"/>
                <w:szCs w:val="16"/>
                <w:lang w:eastAsia="en-US"/>
              </w:rPr>
            </w:pPr>
          </w:p>
          <w:p w14:paraId="5F40FCAF" w14:textId="2DCA9225" w:rsidR="000826EA" w:rsidRPr="00016DCC" w:rsidRDefault="00F35F13" w:rsidP="00F35F13">
            <w:pPr>
              <w:spacing w:before="0" w:after="0" w:line="240" w:lineRule="auto"/>
              <w:rPr>
                <w:rFonts w:ascii="Times New Roman" w:eastAsia="Times New Roman" w:hAnsi="Times New Roman" w:cs="Times New Roman"/>
                <w:sz w:val="20"/>
                <w:lang w:eastAsia="en-US"/>
              </w:rPr>
            </w:pPr>
            <w:r w:rsidRPr="00697EC9">
              <w:rPr>
                <w:rFonts w:eastAsia="Times New Roman" w:cs="Arial"/>
                <w:sz w:val="16"/>
                <w:szCs w:val="16"/>
                <w:lang w:eastAsia="en-US"/>
              </w:rPr>
              <w:t>Section</w:t>
            </w:r>
            <w:r>
              <w:rPr>
                <w:rFonts w:eastAsia="Times New Roman" w:cs="Arial"/>
                <w:sz w:val="16"/>
                <w:szCs w:val="16"/>
                <w:lang w:eastAsia="en-US"/>
              </w:rPr>
              <w:t xml:space="preserve"> 8 RAMS Model</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14:paraId="5B2AA315" w14:textId="77777777" w:rsidR="000826EA" w:rsidRPr="00016DCC" w:rsidRDefault="000826EA" w:rsidP="00AC6973">
            <w:pPr>
              <w:spacing w:before="0" w:after="0" w:line="240" w:lineRule="auto"/>
              <w:rPr>
                <w:rFonts w:ascii="Times New Roman" w:eastAsia="Times New Roman" w:hAnsi="Times New Roman" w:cs="Times New Roman"/>
                <w:sz w:val="20"/>
                <w:lang w:eastAsia="en-US"/>
              </w:rPr>
            </w:pPr>
          </w:p>
        </w:tc>
      </w:tr>
      <w:tr w:rsidR="0003277E" w:rsidRPr="00016DCC" w14:paraId="71BBABEA" w14:textId="77777777" w:rsidTr="0003277E">
        <w:trPr>
          <w:trHeight w:val="118"/>
        </w:trPr>
        <w:tc>
          <w:tcPr>
            <w:tcW w:w="430" w:type="dxa"/>
            <w:vMerge w:val="restart"/>
            <w:tcBorders>
              <w:top w:val="single" w:sz="4" w:space="0" w:color="auto"/>
              <w:left w:val="single" w:sz="4" w:space="0" w:color="auto"/>
              <w:right w:val="single" w:sz="4" w:space="0" w:color="auto"/>
            </w:tcBorders>
            <w:vAlign w:val="center"/>
          </w:tcPr>
          <w:p w14:paraId="05FF37C2" w14:textId="4FFADCD7" w:rsidR="0003277E" w:rsidRPr="00016DCC" w:rsidRDefault="0003277E" w:rsidP="00AC6973">
            <w:pPr>
              <w:spacing w:before="0" w:after="0" w:line="240" w:lineRule="auto"/>
              <w:jc w:val="center"/>
              <w:rPr>
                <w:rFonts w:ascii="Calibri" w:eastAsia="Times New Roman" w:hAnsi="Calibri" w:cs="Times New Roman"/>
                <w:sz w:val="16"/>
                <w:szCs w:val="16"/>
                <w:lang w:eastAsia="en-US"/>
              </w:rPr>
            </w:pPr>
            <w:r>
              <w:rPr>
                <w:rFonts w:ascii="Calibri" w:eastAsia="Times New Roman" w:hAnsi="Calibri" w:cs="Times New Roman"/>
                <w:sz w:val="16"/>
                <w:szCs w:val="16"/>
                <w:lang w:eastAsia="en-US"/>
              </w:rPr>
              <w:t>9</w:t>
            </w:r>
          </w:p>
        </w:tc>
        <w:tc>
          <w:tcPr>
            <w:tcW w:w="15320" w:type="dxa"/>
            <w:gridSpan w:val="9"/>
            <w:tcBorders>
              <w:top w:val="single" w:sz="4" w:space="0" w:color="auto"/>
              <w:left w:val="single" w:sz="4" w:space="0" w:color="auto"/>
              <w:bottom w:val="single" w:sz="4" w:space="0" w:color="auto"/>
              <w:right w:val="single" w:sz="4" w:space="0" w:color="auto"/>
            </w:tcBorders>
            <w:shd w:val="clear" w:color="auto" w:fill="60B4FF" w:themeFill="background2" w:themeFillShade="BF"/>
            <w:vAlign w:val="center"/>
          </w:tcPr>
          <w:p w14:paraId="6E41EA05" w14:textId="640B43D0" w:rsidR="0003277E" w:rsidRPr="00016DCC" w:rsidRDefault="0003277E" w:rsidP="00AC6973">
            <w:pPr>
              <w:spacing w:before="0" w:after="0" w:line="240" w:lineRule="auto"/>
              <w:rPr>
                <w:rFonts w:ascii="Times New Roman" w:eastAsia="Times New Roman" w:hAnsi="Times New Roman" w:cs="Times New Roman"/>
                <w:sz w:val="20"/>
                <w:lang w:eastAsia="en-US"/>
              </w:rPr>
            </w:pPr>
            <w:r w:rsidRPr="00016DCC">
              <w:rPr>
                <w:rFonts w:ascii="Calibri" w:eastAsia="Times New Roman" w:hAnsi="Calibri" w:cs="Times New Roman"/>
                <w:sz w:val="16"/>
                <w:szCs w:val="16"/>
                <w:lang w:eastAsia="en-US"/>
              </w:rPr>
              <w:t>SCADA Servers / Workstations</w:t>
            </w:r>
          </w:p>
        </w:tc>
      </w:tr>
      <w:tr w:rsidR="00981D09" w:rsidRPr="00016DCC" w14:paraId="53E7FF42" w14:textId="77777777" w:rsidTr="00A62FB1">
        <w:trPr>
          <w:trHeight w:val="113"/>
        </w:trPr>
        <w:tc>
          <w:tcPr>
            <w:tcW w:w="430" w:type="dxa"/>
            <w:vMerge/>
            <w:tcBorders>
              <w:left w:val="single" w:sz="4" w:space="0" w:color="auto"/>
              <w:right w:val="single" w:sz="4" w:space="0" w:color="auto"/>
            </w:tcBorders>
            <w:vAlign w:val="center"/>
          </w:tcPr>
          <w:p w14:paraId="6A02EE80" w14:textId="77777777" w:rsidR="00981D09" w:rsidRDefault="00981D09" w:rsidP="00AC6973">
            <w:pPr>
              <w:spacing w:before="0" w:after="0" w:line="240" w:lineRule="auto"/>
              <w:jc w:val="center"/>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vAlign w:val="center"/>
          </w:tcPr>
          <w:p w14:paraId="0D848310" w14:textId="775E6D6A" w:rsidR="00981D09" w:rsidRPr="00016DCC" w:rsidRDefault="0003277E" w:rsidP="0003277E">
            <w:pPr>
              <w:tabs>
                <w:tab w:val="left" w:pos="735"/>
              </w:tabs>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9.1 The OCC shall be installed with redundant SCADA servers; each console shall be installed with a SCADA workstation for the operation o</w:t>
            </w:r>
            <w:r>
              <w:rPr>
                <w:rFonts w:ascii="Calibri" w:eastAsia="Times New Roman" w:hAnsi="Calibri" w:cs="Times New Roman"/>
                <w:sz w:val="16"/>
                <w:szCs w:val="16"/>
                <w:lang w:eastAsia="en-US"/>
              </w:rPr>
              <w:t>f the M&amp;E plant and subsystems.</w:t>
            </w:r>
          </w:p>
        </w:tc>
        <w:tc>
          <w:tcPr>
            <w:tcW w:w="1079" w:type="dxa"/>
            <w:tcBorders>
              <w:top w:val="single" w:sz="4" w:space="0" w:color="auto"/>
              <w:left w:val="single" w:sz="4" w:space="0" w:color="auto"/>
              <w:bottom w:val="single" w:sz="4" w:space="0" w:color="auto"/>
              <w:right w:val="single" w:sz="4" w:space="0" w:color="auto"/>
            </w:tcBorders>
            <w:vAlign w:val="center"/>
          </w:tcPr>
          <w:p w14:paraId="2FA4B922" w14:textId="232ADF0C" w:rsidR="00981D09" w:rsidRPr="00016DCC" w:rsidRDefault="00C95180"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tcPr>
          <w:p w14:paraId="5D5F094B" w14:textId="77777777" w:rsidR="00981D09" w:rsidRPr="00016DCC" w:rsidRDefault="00981D09" w:rsidP="00AC6973">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tcPr>
          <w:p w14:paraId="21F46813" w14:textId="77777777" w:rsidR="00981D09" w:rsidRPr="00016DCC" w:rsidRDefault="00981D09" w:rsidP="00AC6973">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tcPr>
          <w:p w14:paraId="384974F9" w14:textId="77777777" w:rsidR="00981D09" w:rsidRPr="00016DCC" w:rsidRDefault="00981D09" w:rsidP="00AC6973">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tcPr>
          <w:p w14:paraId="751946A7" w14:textId="77777777" w:rsidR="00981D09" w:rsidRPr="00016DCC" w:rsidRDefault="00981D09" w:rsidP="00AC6973">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tcPr>
          <w:p w14:paraId="65B85878" w14:textId="77777777" w:rsidR="00981D09" w:rsidRPr="00016DCC" w:rsidRDefault="00981D09" w:rsidP="00AC6973">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vAlign w:val="center"/>
          </w:tcPr>
          <w:p w14:paraId="4DC123D7" w14:textId="77777777" w:rsidR="007B44FE" w:rsidRDefault="007B44FE" w:rsidP="007B44FE">
            <w:pPr>
              <w:spacing w:before="0" w:after="0" w:line="240" w:lineRule="auto"/>
              <w:rPr>
                <w:rFonts w:eastAsia="Times New Roman" w:cs="Arial"/>
                <w:sz w:val="16"/>
                <w:szCs w:val="16"/>
                <w:lang w:eastAsia="en-US"/>
              </w:rPr>
            </w:pPr>
            <w:r>
              <w:rPr>
                <w:rFonts w:eastAsia="Times New Roman" w:cs="Arial"/>
                <w:sz w:val="16"/>
                <w:szCs w:val="16"/>
                <w:lang w:eastAsia="en-US"/>
              </w:rPr>
              <w:t>Section 5.1 Redundancy</w:t>
            </w:r>
          </w:p>
          <w:p w14:paraId="0588D995" w14:textId="77777777" w:rsidR="007B44FE" w:rsidRDefault="007B44FE" w:rsidP="00AC6973">
            <w:pPr>
              <w:spacing w:before="0" w:after="0" w:line="240" w:lineRule="auto"/>
              <w:jc w:val="center"/>
              <w:rPr>
                <w:rFonts w:eastAsia="Times New Roman" w:cs="Arial"/>
                <w:sz w:val="16"/>
                <w:szCs w:val="16"/>
                <w:lang w:eastAsia="en-US"/>
              </w:rPr>
            </w:pPr>
          </w:p>
          <w:p w14:paraId="6C26F1B2" w14:textId="2BA756FE" w:rsidR="00981D09" w:rsidRPr="00016DCC" w:rsidRDefault="007B44FE" w:rsidP="007B44FE">
            <w:pPr>
              <w:spacing w:before="0" w:after="0" w:line="240" w:lineRule="auto"/>
              <w:rPr>
                <w:rFonts w:ascii="Times New Roman" w:eastAsia="Times New Roman" w:hAnsi="Times New Roman" w:cs="Times New Roman"/>
                <w:sz w:val="20"/>
                <w:lang w:eastAsia="en-US"/>
              </w:rPr>
            </w:pPr>
            <w:r w:rsidRPr="00746C6C">
              <w:rPr>
                <w:rFonts w:eastAsia="Times New Roman" w:cs="Arial"/>
                <w:sz w:val="16"/>
                <w:szCs w:val="16"/>
                <w:lang w:eastAsia="en-US"/>
              </w:rPr>
              <w:t>Appendix A: SCADA Design Architecture</w:t>
            </w:r>
          </w:p>
        </w:tc>
        <w:tc>
          <w:tcPr>
            <w:tcW w:w="1242" w:type="dxa"/>
            <w:tcBorders>
              <w:top w:val="single" w:sz="4" w:space="0" w:color="auto"/>
              <w:left w:val="single" w:sz="4" w:space="0" w:color="auto"/>
              <w:bottom w:val="single" w:sz="4" w:space="0" w:color="auto"/>
              <w:right w:val="single" w:sz="4" w:space="0" w:color="auto"/>
            </w:tcBorders>
            <w:vAlign w:val="center"/>
          </w:tcPr>
          <w:p w14:paraId="2D132E67" w14:textId="77777777" w:rsidR="00981D09" w:rsidRPr="00016DCC" w:rsidRDefault="00981D09" w:rsidP="00AC6973">
            <w:pPr>
              <w:spacing w:before="0" w:after="0" w:line="240" w:lineRule="auto"/>
              <w:rPr>
                <w:rFonts w:ascii="Times New Roman" w:eastAsia="Times New Roman" w:hAnsi="Times New Roman" w:cs="Times New Roman"/>
                <w:sz w:val="20"/>
                <w:lang w:eastAsia="en-US"/>
              </w:rPr>
            </w:pPr>
          </w:p>
        </w:tc>
      </w:tr>
      <w:tr w:rsidR="00981D09" w:rsidRPr="00016DCC" w14:paraId="1FE47DE5" w14:textId="77777777" w:rsidTr="003672BF">
        <w:trPr>
          <w:trHeight w:val="113"/>
        </w:trPr>
        <w:tc>
          <w:tcPr>
            <w:tcW w:w="430" w:type="dxa"/>
            <w:vMerge/>
            <w:tcBorders>
              <w:left w:val="single" w:sz="4" w:space="0" w:color="auto"/>
              <w:right w:val="single" w:sz="4" w:space="0" w:color="auto"/>
            </w:tcBorders>
            <w:vAlign w:val="center"/>
          </w:tcPr>
          <w:p w14:paraId="063858A7" w14:textId="6E0FE0E0" w:rsidR="00981D09" w:rsidRDefault="00981D09" w:rsidP="00AC6973">
            <w:pPr>
              <w:spacing w:before="0" w:after="0" w:line="240" w:lineRule="auto"/>
              <w:jc w:val="center"/>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3AADB1B2" w14:textId="76777A80" w:rsidR="00981D09" w:rsidRPr="00016DCC" w:rsidRDefault="0003277E" w:rsidP="00AC6973">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9.2 The SCADA servers and workstations shall use the most recent proven computer technology consisting of hardware and software. All system hardware and software shall be of a type already widely used for rail application with full service an</w:t>
            </w:r>
            <w:r>
              <w:rPr>
                <w:rFonts w:ascii="Calibri" w:eastAsia="Times New Roman" w:hAnsi="Calibri" w:cs="Times New Roman"/>
                <w:sz w:val="16"/>
                <w:szCs w:val="16"/>
                <w:lang w:eastAsia="en-US"/>
              </w:rPr>
              <w:t>d support facilities available.</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3486C7E4" w14:textId="3B4CB4E2" w:rsidR="00981D09" w:rsidRPr="00016DCC" w:rsidRDefault="00716A4A"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31AF4195" w14:textId="77777777" w:rsidR="00981D09" w:rsidRPr="00016DCC" w:rsidRDefault="00981D09" w:rsidP="00AC6973">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2B73BD1C" w14:textId="77777777" w:rsidR="00981D09" w:rsidRPr="00016DCC" w:rsidRDefault="00981D09" w:rsidP="00AC6973">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122A95B2" w14:textId="77777777" w:rsidR="00981D09" w:rsidRPr="00016DCC" w:rsidRDefault="00981D09" w:rsidP="00AC6973">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06BD7BD3" w14:textId="77777777" w:rsidR="00981D09" w:rsidRPr="00016DCC" w:rsidRDefault="00981D09" w:rsidP="00AC6973">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2E43FCEF" w14:textId="77777777" w:rsidR="00981D09" w:rsidRPr="00016DCC" w:rsidRDefault="00981D09" w:rsidP="00AC6973">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0F37B497" w14:textId="77777777" w:rsidR="00C95180" w:rsidRDefault="00C95180" w:rsidP="00C95180">
            <w:pPr>
              <w:spacing w:before="0" w:after="0" w:line="240" w:lineRule="auto"/>
              <w:rPr>
                <w:rFonts w:eastAsia="Times New Roman" w:cs="Arial"/>
                <w:sz w:val="16"/>
                <w:szCs w:val="16"/>
                <w:lang w:eastAsia="en-US"/>
              </w:rPr>
            </w:pPr>
            <w:r>
              <w:rPr>
                <w:rFonts w:eastAsia="Times New Roman" w:cs="Arial"/>
                <w:sz w:val="16"/>
                <w:szCs w:val="16"/>
                <w:lang w:eastAsia="en-US"/>
              </w:rPr>
              <w:t xml:space="preserve">Section 4.1 </w:t>
            </w:r>
            <w:r w:rsidRPr="00F35F13">
              <w:rPr>
                <w:rFonts w:eastAsia="Times New Roman" w:cs="Arial"/>
                <w:sz w:val="16"/>
                <w:szCs w:val="16"/>
                <w:lang w:eastAsia="en-US"/>
              </w:rPr>
              <w:t>Zenon Product Family</w:t>
            </w:r>
          </w:p>
          <w:p w14:paraId="014B27E8" w14:textId="77777777" w:rsidR="00981D09" w:rsidRPr="00016DCC" w:rsidRDefault="00981D09" w:rsidP="00AC6973">
            <w:pPr>
              <w:spacing w:before="0" w:after="0" w:line="240" w:lineRule="auto"/>
              <w:jc w:val="center"/>
              <w:rPr>
                <w:rFonts w:ascii="Times New Roman" w:eastAsia="Times New Roman" w:hAnsi="Times New Roman" w:cs="Times New Roman"/>
                <w:sz w:val="20"/>
                <w:lang w:eastAsia="en-US"/>
              </w:rPr>
            </w:pP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3B46A2E8" w14:textId="77777777" w:rsidR="00981D09" w:rsidRPr="00016DCC" w:rsidRDefault="00981D09" w:rsidP="00AC6973">
            <w:pPr>
              <w:spacing w:before="0" w:after="0" w:line="240" w:lineRule="auto"/>
              <w:rPr>
                <w:rFonts w:ascii="Times New Roman" w:eastAsia="Times New Roman" w:hAnsi="Times New Roman" w:cs="Times New Roman"/>
                <w:sz w:val="20"/>
                <w:lang w:eastAsia="en-US"/>
              </w:rPr>
            </w:pPr>
          </w:p>
        </w:tc>
      </w:tr>
      <w:tr w:rsidR="00981D09" w:rsidRPr="00016DCC" w14:paraId="218BA56B" w14:textId="77777777" w:rsidTr="00A62FB1">
        <w:trPr>
          <w:trHeight w:val="113"/>
        </w:trPr>
        <w:tc>
          <w:tcPr>
            <w:tcW w:w="430" w:type="dxa"/>
            <w:vMerge/>
            <w:tcBorders>
              <w:left w:val="single" w:sz="4" w:space="0" w:color="auto"/>
              <w:right w:val="single" w:sz="4" w:space="0" w:color="auto"/>
            </w:tcBorders>
            <w:vAlign w:val="center"/>
          </w:tcPr>
          <w:p w14:paraId="1BBE7071" w14:textId="77777777" w:rsidR="00981D09" w:rsidRDefault="00981D09" w:rsidP="00AC6973">
            <w:pPr>
              <w:spacing w:before="0" w:after="0" w:line="240" w:lineRule="auto"/>
              <w:jc w:val="center"/>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vAlign w:val="center"/>
          </w:tcPr>
          <w:p w14:paraId="73EC6601" w14:textId="287134CE" w:rsidR="00981D09" w:rsidRPr="00016DCC" w:rsidRDefault="0003277E" w:rsidP="00AC6973">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 xml:space="preserve">9.3 The SCADA servers shall be capable, in terms of processor and memory, to meet the performance requirements, including operator interface, database management, alarming and communication interfaces. The primary server shall handle communications with the RTUs, maintain the primary system database and interface with the SCADA workstations through the LAN in OCC or </w:t>
            </w:r>
            <w:proofErr w:type="spellStart"/>
            <w:r w:rsidRPr="00016DCC">
              <w:rPr>
                <w:rFonts w:ascii="Calibri" w:eastAsia="Times New Roman" w:hAnsi="Calibri" w:cs="Times New Roman"/>
                <w:sz w:val="16"/>
                <w:szCs w:val="16"/>
                <w:lang w:eastAsia="en-US"/>
              </w:rPr>
              <w:t>Fibre</w:t>
            </w:r>
            <w:proofErr w:type="spellEnd"/>
            <w:r w:rsidRPr="00016DCC">
              <w:rPr>
                <w:rFonts w:ascii="Calibri" w:eastAsia="Times New Roman" w:hAnsi="Calibri" w:cs="Times New Roman"/>
                <w:sz w:val="16"/>
                <w:szCs w:val="16"/>
                <w:lang w:eastAsia="en-US"/>
              </w:rPr>
              <w:t xml:space="preserve"> Optic </w:t>
            </w:r>
            <w:r w:rsidRPr="00016DCC">
              <w:rPr>
                <w:rFonts w:ascii="Calibri" w:eastAsia="Times New Roman" w:hAnsi="Calibri" w:cs="Times New Roman"/>
                <w:sz w:val="16"/>
                <w:szCs w:val="16"/>
                <w:lang w:eastAsia="en-US"/>
              </w:rPr>
              <w:lastRenderedPageBreak/>
              <w:t>Transmission System for those SCADA workstations that ins</w:t>
            </w:r>
            <w:r>
              <w:rPr>
                <w:rFonts w:ascii="Calibri" w:eastAsia="Times New Roman" w:hAnsi="Calibri" w:cs="Times New Roman"/>
                <w:sz w:val="16"/>
                <w:szCs w:val="16"/>
                <w:lang w:eastAsia="en-US"/>
              </w:rPr>
              <w:t>talled throughout the stations.</w:t>
            </w:r>
          </w:p>
        </w:tc>
        <w:tc>
          <w:tcPr>
            <w:tcW w:w="1079" w:type="dxa"/>
            <w:tcBorders>
              <w:top w:val="single" w:sz="4" w:space="0" w:color="auto"/>
              <w:left w:val="single" w:sz="4" w:space="0" w:color="auto"/>
              <w:bottom w:val="single" w:sz="4" w:space="0" w:color="auto"/>
              <w:right w:val="single" w:sz="4" w:space="0" w:color="auto"/>
            </w:tcBorders>
            <w:vAlign w:val="center"/>
          </w:tcPr>
          <w:p w14:paraId="4F123517" w14:textId="08C40F82" w:rsidR="00981D09" w:rsidRPr="00016DCC" w:rsidRDefault="00716A4A"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lastRenderedPageBreak/>
              <w:t>√</w:t>
            </w:r>
          </w:p>
        </w:tc>
        <w:tc>
          <w:tcPr>
            <w:tcW w:w="1079" w:type="dxa"/>
            <w:tcBorders>
              <w:top w:val="single" w:sz="4" w:space="0" w:color="auto"/>
              <w:left w:val="single" w:sz="4" w:space="0" w:color="auto"/>
              <w:bottom w:val="single" w:sz="4" w:space="0" w:color="auto"/>
              <w:right w:val="single" w:sz="4" w:space="0" w:color="auto"/>
            </w:tcBorders>
            <w:vAlign w:val="center"/>
          </w:tcPr>
          <w:p w14:paraId="088B8F99" w14:textId="77777777" w:rsidR="00981D09" w:rsidRPr="00016DCC" w:rsidRDefault="00981D09" w:rsidP="00AC6973">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tcPr>
          <w:p w14:paraId="6D1084B2" w14:textId="77777777" w:rsidR="00981D09" w:rsidRPr="00016DCC" w:rsidRDefault="00981D09" w:rsidP="00AC6973">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tcPr>
          <w:p w14:paraId="2DBF8FA2" w14:textId="77777777" w:rsidR="00981D09" w:rsidRPr="00016DCC" w:rsidRDefault="00981D09" w:rsidP="00AC6973">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tcPr>
          <w:p w14:paraId="28F61424" w14:textId="77777777" w:rsidR="00981D09" w:rsidRPr="00016DCC" w:rsidRDefault="00981D09" w:rsidP="00AC6973">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tcPr>
          <w:p w14:paraId="036F7E33" w14:textId="77777777" w:rsidR="00981D09" w:rsidRPr="00016DCC" w:rsidRDefault="00981D09" w:rsidP="00AC6973">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vAlign w:val="center"/>
          </w:tcPr>
          <w:p w14:paraId="5A1EEEDC" w14:textId="77777777" w:rsidR="00C95180" w:rsidRDefault="00C95180" w:rsidP="00C95180">
            <w:pPr>
              <w:spacing w:before="0" w:after="0" w:line="240" w:lineRule="auto"/>
              <w:rPr>
                <w:rFonts w:eastAsia="Times New Roman" w:cs="Arial"/>
                <w:sz w:val="16"/>
                <w:szCs w:val="16"/>
                <w:lang w:eastAsia="en-US"/>
              </w:rPr>
            </w:pPr>
            <w:r>
              <w:rPr>
                <w:rFonts w:eastAsia="Times New Roman" w:cs="Arial"/>
                <w:sz w:val="16"/>
                <w:szCs w:val="16"/>
                <w:lang w:eastAsia="en-US"/>
              </w:rPr>
              <w:t>Section 3 Hardware Description</w:t>
            </w:r>
          </w:p>
          <w:p w14:paraId="6FBE46C9" w14:textId="77777777" w:rsidR="00C95180" w:rsidRDefault="00C95180" w:rsidP="00AC6973">
            <w:pPr>
              <w:spacing w:before="0" w:after="0" w:line="240" w:lineRule="auto"/>
              <w:jc w:val="center"/>
              <w:rPr>
                <w:rFonts w:eastAsia="Times New Roman" w:cs="Arial"/>
                <w:sz w:val="16"/>
                <w:szCs w:val="16"/>
                <w:lang w:eastAsia="en-US"/>
              </w:rPr>
            </w:pPr>
          </w:p>
          <w:p w14:paraId="67492B30" w14:textId="4092C867" w:rsidR="00981D09" w:rsidRPr="00016DCC" w:rsidRDefault="00C95180" w:rsidP="00C95180">
            <w:pPr>
              <w:spacing w:before="0" w:after="0" w:line="240" w:lineRule="auto"/>
              <w:rPr>
                <w:rFonts w:ascii="Times New Roman" w:eastAsia="Times New Roman" w:hAnsi="Times New Roman" w:cs="Times New Roman"/>
                <w:sz w:val="20"/>
                <w:lang w:eastAsia="en-US"/>
              </w:rPr>
            </w:pPr>
            <w:r w:rsidRPr="00746C6C">
              <w:rPr>
                <w:rFonts w:eastAsia="Times New Roman" w:cs="Arial"/>
                <w:sz w:val="16"/>
                <w:szCs w:val="16"/>
                <w:lang w:eastAsia="en-US"/>
              </w:rPr>
              <w:t>Appendix A: SCADA Design Architecture</w:t>
            </w:r>
          </w:p>
        </w:tc>
        <w:tc>
          <w:tcPr>
            <w:tcW w:w="1242" w:type="dxa"/>
            <w:tcBorders>
              <w:top w:val="single" w:sz="4" w:space="0" w:color="auto"/>
              <w:left w:val="single" w:sz="4" w:space="0" w:color="auto"/>
              <w:bottom w:val="single" w:sz="4" w:space="0" w:color="auto"/>
              <w:right w:val="single" w:sz="4" w:space="0" w:color="auto"/>
            </w:tcBorders>
            <w:vAlign w:val="center"/>
          </w:tcPr>
          <w:p w14:paraId="7D0AC745" w14:textId="77777777" w:rsidR="00981D09" w:rsidRPr="00016DCC" w:rsidRDefault="00981D09" w:rsidP="00AC6973">
            <w:pPr>
              <w:spacing w:before="0" w:after="0" w:line="240" w:lineRule="auto"/>
              <w:rPr>
                <w:rFonts w:ascii="Times New Roman" w:eastAsia="Times New Roman" w:hAnsi="Times New Roman" w:cs="Times New Roman"/>
                <w:sz w:val="20"/>
                <w:lang w:eastAsia="en-US"/>
              </w:rPr>
            </w:pPr>
          </w:p>
        </w:tc>
      </w:tr>
      <w:tr w:rsidR="00981D09" w:rsidRPr="00016DCC" w14:paraId="311746A8" w14:textId="77777777" w:rsidTr="00A62FB1">
        <w:trPr>
          <w:trHeight w:val="113"/>
        </w:trPr>
        <w:tc>
          <w:tcPr>
            <w:tcW w:w="430" w:type="dxa"/>
            <w:vMerge/>
            <w:tcBorders>
              <w:left w:val="single" w:sz="4" w:space="0" w:color="auto"/>
              <w:right w:val="single" w:sz="4" w:space="0" w:color="auto"/>
            </w:tcBorders>
            <w:vAlign w:val="center"/>
          </w:tcPr>
          <w:p w14:paraId="0555BD63" w14:textId="71AE7731" w:rsidR="00981D09" w:rsidRDefault="00981D09" w:rsidP="00AC6973">
            <w:pPr>
              <w:spacing w:before="0" w:after="0" w:line="240" w:lineRule="auto"/>
              <w:jc w:val="center"/>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454F2554" w14:textId="69399C5D" w:rsidR="00981D09" w:rsidRPr="00016DCC" w:rsidRDefault="0003277E" w:rsidP="00AC6973">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9.4 The SCADA servers shall be configured in a hot-standby arrangement so that either server can immediately assume system mastership in the event of one server failure. Each server shall have two communication links to interconnect with two different network switches for receiving or transmitting I/O status from or to the fields RTUs, SC</w:t>
            </w:r>
            <w:r>
              <w:rPr>
                <w:rFonts w:ascii="Calibri" w:eastAsia="Times New Roman" w:hAnsi="Calibri" w:cs="Times New Roman"/>
                <w:sz w:val="16"/>
                <w:szCs w:val="16"/>
                <w:lang w:eastAsia="en-US"/>
              </w:rPr>
              <w:t>ADA workstations or subsystems.</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0857E15C" w14:textId="649393B0" w:rsidR="00981D09" w:rsidRPr="00016DCC" w:rsidRDefault="00716A4A"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2E6D31BB" w14:textId="77777777" w:rsidR="00981D09" w:rsidRPr="00016DCC" w:rsidRDefault="00981D09" w:rsidP="00AC6973">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2E19AC53" w14:textId="77777777" w:rsidR="00981D09" w:rsidRPr="00016DCC" w:rsidRDefault="00981D09" w:rsidP="00AC6973">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29F4BA61" w14:textId="77777777" w:rsidR="00981D09" w:rsidRPr="00016DCC" w:rsidRDefault="00981D09" w:rsidP="00AC6973">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2C9EE6FE" w14:textId="77777777" w:rsidR="00981D09" w:rsidRPr="00016DCC" w:rsidRDefault="00981D09" w:rsidP="00AC6973">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67106A40" w14:textId="77777777" w:rsidR="00981D09" w:rsidRPr="00016DCC" w:rsidRDefault="00981D09" w:rsidP="00AC6973">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7BFC891B" w14:textId="77777777" w:rsidR="00824E7E" w:rsidRDefault="00824E7E" w:rsidP="00824E7E">
            <w:pPr>
              <w:spacing w:before="0" w:after="0" w:line="240" w:lineRule="auto"/>
              <w:rPr>
                <w:rFonts w:eastAsia="Times New Roman" w:cs="Arial"/>
                <w:sz w:val="16"/>
                <w:szCs w:val="16"/>
                <w:lang w:eastAsia="en-US"/>
              </w:rPr>
            </w:pPr>
            <w:r>
              <w:rPr>
                <w:rFonts w:eastAsia="Times New Roman" w:cs="Arial"/>
                <w:sz w:val="16"/>
                <w:szCs w:val="16"/>
                <w:lang w:eastAsia="en-US"/>
              </w:rPr>
              <w:t>Section 5.1 Redundancy</w:t>
            </w:r>
          </w:p>
          <w:p w14:paraId="0517C566" w14:textId="77777777" w:rsidR="00824E7E" w:rsidRDefault="00824E7E" w:rsidP="00AC6973">
            <w:pPr>
              <w:spacing w:before="0" w:after="0" w:line="240" w:lineRule="auto"/>
              <w:jc w:val="center"/>
              <w:rPr>
                <w:rFonts w:eastAsia="Times New Roman" w:cs="Arial"/>
                <w:sz w:val="16"/>
                <w:szCs w:val="16"/>
                <w:lang w:eastAsia="en-US"/>
              </w:rPr>
            </w:pPr>
          </w:p>
          <w:p w14:paraId="7BC8FA21" w14:textId="4587AE55" w:rsidR="00981D09" w:rsidRPr="00016DCC" w:rsidRDefault="00824E7E" w:rsidP="00B91225">
            <w:pPr>
              <w:spacing w:before="0" w:after="0" w:line="240" w:lineRule="auto"/>
              <w:rPr>
                <w:rFonts w:ascii="Times New Roman" w:eastAsia="Times New Roman" w:hAnsi="Times New Roman" w:cs="Times New Roman"/>
                <w:sz w:val="20"/>
                <w:lang w:eastAsia="en-US"/>
              </w:rPr>
            </w:pPr>
            <w:r w:rsidRPr="00746C6C">
              <w:rPr>
                <w:rFonts w:eastAsia="Times New Roman" w:cs="Arial"/>
                <w:sz w:val="16"/>
                <w:szCs w:val="16"/>
                <w:lang w:eastAsia="en-US"/>
              </w:rPr>
              <w:t>Appendix A: SCADA Design Architecture</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6830BEDE" w14:textId="77777777" w:rsidR="00981D09" w:rsidRPr="00016DCC" w:rsidRDefault="00981D09" w:rsidP="00AC6973">
            <w:pPr>
              <w:spacing w:before="0" w:after="0" w:line="240" w:lineRule="auto"/>
              <w:rPr>
                <w:rFonts w:ascii="Times New Roman" w:eastAsia="Times New Roman" w:hAnsi="Times New Roman" w:cs="Times New Roman"/>
                <w:sz w:val="20"/>
                <w:lang w:eastAsia="en-US"/>
              </w:rPr>
            </w:pPr>
          </w:p>
        </w:tc>
      </w:tr>
      <w:tr w:rsidR="00981D09" w:rsidRPr="00016DCC" w14:paraId="631BD2FB" w14:textId="77777777" w:rsidTr="00A62FB1">
        <w:trPr>
          <w:trHeight w:val="113"/>
        </w:trPr>
        <w:tc>
          <w:tcPr>
            <w:tcW w:w="430" w:type="dxa"/>
            <w:vMerge/>
            <w:tcBorders>
              <w:left w:val="single" w:sz="4" w:space="0" w:color="auto"/>
              <w:right w:val="single" w:sz="4" w:space="0" w:color="auto"/>
            </w:tcBorders>
            <w:vAlign w:val="center"/>
          </w:tcPr>
          <w:p w14:paraId="64FE661C" w14:textId="77777777" w:rsidR="00981D09" w:rsidRDefault="00981D09" w:rsidP="00AC6973">
            <w:pPr>
              <w:spacing w:before="0" w:after="0" w:line="240" w:lineRule="auto"/>
              <w:jc w:val="center"/>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vAlign w:val="center"/>
          </w:tcPr>
          <w:p w14:paraId="0EA01A2A" w14:textId="3A17088D" w:rsidR="00981D09" w:rsidRPr="00016DCC" w:rsidRDefault="0003277E" w:rsidP="00AC4D84">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 xml:space="preserve">9.5 The SCADA servers shall </w:t>
            </w:r>
            <w:proofErr w:type="spellStart"/>
            <w:r w:rsidRPr="00016DCC">
              <w:rPr>
                <w:rFonts w:ascii="Calibri" w:eastAsia="Times New Roman" w:hAnsi="Calibri" w:cs="Times New Roman"/>
                <w:sz w:val="16"/>
                <w:szCs w:val="16"/>
                <w:lang w:eastAsia="en-US"/>
              </w:rPr>
              <w:t>utilise</w:t>
            </w:r>
            <w:proofErr w:type="spellEnd"/>
            <w:r w:rsidRPr="00016DCC">
              <w:rPr>
                <w:rFonts w:ascii="Calibri" w:eastAsia="Times New Roman" w:hAnsi="Calibri" w:cs="Times New Roman"/>
                <w:sz w:val="16"/>
                <w:szCs w:val="16"/>
                <w:lang w:eastAsia="en-US"/>
              </w:rPr>
              <w:t xml:space="preserve"> the LAN connection to monitor and control of other subsystems including CCTV System, Public Address (PA) System, Help Points System, Passenger Information Display (PID) System, etc. through the IP protocol.</w:t>
            </w:r>
            <w:r w:rsidRPr="00016DCC">
              <w:rPr>
                <w:rFonts w:ascii="Calibri" w:eastAsia="Times New Roman" w:hAnsi="Calibri" w:cs="Times New Roman"/>
                <w:sz w:val="16"/>
                <w:szCs w:val="16"/>
                <w:lang w:eastAsia="en-US"/>
              </w:rPr>
              <w:br/>
              <w:t xml:space="preserve">consistent </w:t>
            </w:r>
            <w:proofErr w:type="gramStart"/>
            <w:r w:rsidRPr="00016DCC">
              <w:rPr>
                <w:rFonts w:ascii="Calibri" w:eastAsia="Times New Roman" w:hAnsi="Calibri" w:cs="Times New Roman"/>
                <w:sz w:val="16"/>
                <w:szCs w:val="16"/>
                <w:lang w:eastAsia="en-US"/>
              </w:rPr>
              <w:t>at all times</w:t>
            </w:r>
            <w:proofErr w:type="gramEnd"/>
            <w:r w:rsidRPr="00016DCC">
              <w:rPr>
                <w:rFonts w:ascii="Calibri" w:eastAsia="Times New Roman" w:hAnsi="Calibri" w:cs="Times New Roman"/>
                <w:sz w:val="16"/>
                <w:szCs w:val="16"/>
                <w:lang w:eastAsia="en-US"/>
              </w:rPr>
              <w:t xml:space="preserve"> with the primary server’s database under normal conditions.</w:t>
            </w:r>
            <w:r w:rsidRPr="00016DCC">
              <w:rPr>
                <w:rFonts w:ascii="Calibri" w:eastAsia="Times New Roman" w:hAnsi="Calibri" w:cs="Times New Roman"/>
                <w:sz w:val="16"/>
                <w:szCs w:val="16"/>
                <w:lang w:eastAsia="en-US"/>
              </w:rPr>
              <w:br/>
            </w:r>
          </w:p>
        </w:tc>
        <w:tc>
          <w:tcPr>
            <w:tcW w:w="1079" w:type="dxa"/>
            <w:tcBorders>
              <w:top w:val="single" w:sz="4" w:space="0" w:color="auto"/>
              <w:left w:val="single" w:sz="4" w:space="0" w:color="auto"/>
              <w:bottom w:val="single" w:sz="4" w:space="0" w:color="auto"/>
              <w:right w:val="single" w:sz="4" w:space="0" w:color="auto"/>
            </w:tcBorders>
            <w:vAlign w:val="center"/>
          </w:tcPr>
          <w:p w14:paraId="2F187681" w14:textId="0C95C040" w:rsidR="00981D09" w:rsidRPr="00016DCC" w:rsidRDefault="00716A4A"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tcPr>
          <w:p w14:paraId="58870402" w14:textId="77777777" w:rsidR="00981D09" w:rsidRPr="00016DCC" w:rsidRDefault="00981D09" w:rsidP="00AC6973">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tcPr>
          <w:p w14:paraId="4EB1B610" w14:textId="77777777" w:rsidR="00981D09" w:rsidRPr="00016DCC" w:rsidRDefault="00981D09" w:rsidP="00AC6973">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tcPr>
          <w:p w14:paraId="12A26EE3" w14:textId="77777777" w:rsidR="00981D09" w:rsidRPr="00016DCC" w:rsidRDefault="00981D09" w:rsidP="00AC6973">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tcPr>
          <w:p w14:paraId="7C84C397" w14:textId="77777777" w:rsidR="00981D09" w:rsidRPr="00016DCC" w:rsidRDefault="00981D09" w:rsidP="00AC6973">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tcPr>
          <w:p w14:paraId="0C5082DA" w14:textId="77777777" w:rsidR="00981D09" w:rsidRPr="00016DCC" w:rsidRDefault="00981D09" w:rsidP="00AC6973">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vAlign w:val="center"/>
          </w:tcPr>
          <w:p w14:paraId="07B89694" w14:textId="6DA4212D" w:rsidR="00981D09" w:rsidRPr="00716A4A" w:rsidRDefault="00716A4A" w:rsidP="00716A4A">
            <w:pPr>
              <w:spacing w:before="0" w:after="0" w:line="240" w:lineRule="auto"/>
              <w:rPr>
                <w:rFonts w:eastAsia="Times New Roman" w:cs="Arial"/>
                <w:sz w:val="16"/>
                <w:szCs w:val="16"/>
                <w:lang w:eastAsia="en-US"/>
              </w:rPr>
            </w:pPr>
            <w:r w:rsidRPr="00716A4A">
              <w:rPr>
                <w:rFonts w:eastAsia="Times New Roman" w:cs="Arial"/>
                <w:sz w:val="16"/>
                <w:szCs w:val="16"/>
                <w:lang w:eastAsia="en-US"/>
              </w:rPr>
              <w:t>Section Appendix A - SCADA Architecture Diagram System with Other System</w:t>
            </w:r>
          </w:p>
        </w:tc>
        <w:tc>
          <w:tcPr>
            <w:tcW w:w="1242" w:type="dxa"/>
            <w:tcBorders>
              <w:top w:val="single" w:sz="4" w:space="0" w:color="auto"/>
              <w:left w:val="single" w:sz="4" w:space="0" w:color="auto"/>
              <w:bottom w:val="single" w:sz="4" w:space="0" w:color="auto"/>
              <w:right w:val="single" w:sz="4" w:space="0" w:color="auto"/>
            </w:tcBorders>
            <w:vAlign w:val="center"/>
          </w:tcPr>
          <w:p w14:paraId="4F7553C7" w14:textId="77777777" w:rsidR="00981D09" w:rsidRPr="00016DCC" w:rsidRDefault="00981D09" w:rsidP="00AC6973">
            <w:pPr>
              <w:spacing w:before="0" w:after="0" w:line="240" w:lineRule="auto"/>
              <w:rPr>
                <w:rFonts w:ascii="Times New Roman" w:eastAsia="Times New Roman" w:hAnsi="Times New Roman" w:cs="Times New Roman"/>
                <w:sz w:val="20"/>
                <w:lang w:eastAsia="en-US"/>
              </w:rPr>
            </w:pPr>
          </w:p>
        </w:tc>
      </w:tr>
      <w:tr w:rsidR="00981D09" w:rsidRPr="00016DCC" w14:paraId="34290486" w14:textId="77777777" w:rsidTr="003672BF">
        <w:trPr>
          <w:trHeight w:val="113"/>
        </w:trPr>
        <w:tc>
          <w:tcPr>
            <w:tcW w:w="430" w:type="dxa"/>
            <w:vMerge/>
            <w:tcBorders>
              <w:left w:val="single" w:sz="4" w:space="0" w:color="auto"/>
              <w:right w:val="single" w:sz="4" w:space="0" w:color="auto"/>
            </w:tcBorders>
            <w:vAlign w:val="center"/>
          </w:tcPr>
          <w:p w14:paraId="3D79D148" w14:textId="77777777" w:rsidR="00981D09" w:rsidRDefault="00981D09" w:rsidP="00AC6973">
            <w:pPr>
              <w:spacing w:before="0" w:after="0" w:line="240" w:lineRule="auto"/>
              <w:jc w:val="center"/>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055E98CB" w14:textId="2898F4C5" w:rsidR="00981D09" w:rsidRPr="00016DCC" w:rsidRDefault="0003277E" w:rsidP="00B91225">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9.6 A real-time database duplication mechanism shall be implemented. The database duplication shall be performed</w:t>
            </w:r>
            <w:r w:rsidR="00B91225">
              <w:rPr>
                <w:rFonts w:ascii="Calibri" w:eastAsia="Times New Roman" w:hAnsi="Calibri" w:cs="Times New Roman"/>
                <w:sz w:val="16"/>
                <w:szCs w:val="16"/>
                <w:lang w:eastAsia="en-US"/>
              </w:rPr>
              <w:t xml:space="preserve"> </w:t>
            </w:r>
            <w:r w:rsidRPr="00016DCC">
              <w:rPr>
                <w:rFonts w:ascii="Calibri" w:eastAsia="Times New Roman" w:hAnsi="Calibri" w:cs="Times New Roman"/>
                <w:sz w:val="16"/>
                <w:szCs w:val="16"/>
                <w:lang w:eastAsia="en-US"/>
              </w:rPr>
              <w:t xml:space="preserve">on a per transaction basis to ensure that the secondary server’s database is consistent </w:t>
            </w:r>
            <w:proofErr w:type="gramStart"/>
            <w:r w:rsidRPr="00016DCC">
              <w:rPr>
                <w:rFonts w:ascii="Calibri" w:eastAsia="Times New Roman" w:hAnsi="Calibri" w:cs="Times New Roman"/>
                <w:sz w:val="16"/>
                <w:szCs w:val="16"/>
                <w:lang w:eastAsia="en-US"/>
              </w:rPr>
              <w:t>at all times</w:t>
            </w:r>
            <w:proofErr w:type="gramEnd"/>
            <w:r w:rsidRPr="00016DCC">
              <w:rPr>
                <w:rFonts w:ascii="Calibri" w:eastAsia="Times New Roman" w:hAnsi="Calibri" w:cs="Times New Roman"/>
                <w:sz w:val="16"/>
                <w:szCs w:val="16"/>
                <w:lang w:eastAsia="en-US"/>
              </w:rPr>
              <w:t xml:space="preserve"> with the primary server’s da</w:t>
            </w:r>
            <w:r>
              <w:rPr>
                <w:rFonts w:ascii="Calibri" w:eastAsia="Times New Roman" w:hAnsi="Calibri" w:cs="Times New Roman"/>
                <w:sz w:val="16"/>
                <w:szCs w:val="16"/>
                <w:lang w:eastAsia="en-US"/>
              </w:rPr>
              <w:t>tabase under normal conditions.</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19184ADD" w14:textId="75DB65BB" w:rsidR="00981D09" w:rsidRPr="00016DCC" w:rsidRDefault="00FE0FE2"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53FCACB7" w14:textId="77777777" w:rsidR="00981D09" w:rsidRPr="00016DCC" w:rsidRDefault="00981D09" w:rsidP="00AC6973">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1F7ADDAC" w14:textId="77777777" w:rsidR="00981D09" w:rsidRPr="00016DCC" w:rsidRDefault="00981D09" w:rsidP="00AC6973">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4796C642" w14:textId="77777777" w:rsidR="00981D09" w:rsidRPr="00016DCC" w:rsidRDefault="00981D09" w:rsidP="00AC6973">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7E40A358" w14:textId="77777777" w:rsidR="00981D09" w:rsidRPr="00016DCC" w:rsidRDefault="00981D09" w:rsidP="00AC6973">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10C77137" w14:textId="77777777" w:rsidR="00981D09" w:rsidRPr="00016DCC" w:rsidRDefault="00981D09" w:rsidP="00AC6973">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30AA59E3" w14:textId="66EACE17" w:rsidR="00AB2989" w:rsidRPr="00AB2989" w:rsidRDefault="00AB2989" w:rsidP="00AB2989">
            <w:pPr>
              <w:spacing w:before="0" w:after="0" w:line="240" w:lineRule="auto"/>
              <w:rPr>
                <w:rFonts w:eastAsia="Times New Roman" w:cs="Arial"/>
                <w:sz w:val="16"/>
                <w:szCs w:val="16"/>
                <w:lang w:eastAsia="en-US"/>
              </w:rPr>
            </w:pPr>
            <w:r>
              <w:rPr>
                <w:rFonts w:eastAsia="Times New Roman" w:cs="Arial"/>
                <w:sz w:val="16"/>
                <w:szCs w:val="16"/>
                <w:lang w:eastAsia="en-US"/>
              </w:rPr>
              <w:t xml:space="preserve">Section </w:t>
            </w:r>
            <w:r w:rsidRPr="00AB2989">
              <w:rPr>
                <w:rFonts w:eastAsia="Times New Roman" w:cs="Arial"/>
                <w:sz w:val="16"/>
                <w:szCs w:val="16"/>
                <w:lang w:eastAsia="en-US"/>
              </w:rPr>
              <w:t>2. System Description</w:t>
            </w:r>
          </w:p>
          <w:p w14:paraId="4E1C7A02" w14:textId="77777777" w:rsidR="00AB2989" w:rsidRDefault="00AB2989" w:rsidP="00AB2989">
            <w:pPr>
              <w:spacing w:before="0" w:after="0" w:line="240" w:lineRule="auto"/>
              <w:rPr>
                <w:rFonts w:eastAsia="Times New Roman" w:cs="Arial"/>
                <w:sz w:val="16"/>
                <w:szCs w:val="16"/>
                <w:lang w:eastAsia="en-US"/>
              </w:rPr>
            </w:pPr>
          </w:p>
          <w:p w14:paraId="12471F73" w14:textId="100FF80F" w:rsidR="00AB2989" w:rsidRPr="00AB2989" w:rsidRDefault="00AB2989" w:rsidP="00AB2989">
            <w:pPr>
              <w:spacing w:before="0" w:after="0" w:line="240" w:lineRule="auto"/>
              <w:rPr>
                <w:rFonts w:eastAsia="Times New Roman" w:cs="Arial"/>
                <w:sz w:val="16"/>
                <w:szCs w:val="16"/>
                <w:lang w:eastAsia="en-US"/>
              </w:rPr>
            </w:pPr>
            <w:proofErr w:type="gramStart"/>
            <w:r>
              <w:rPr>
                <w:rFonts w:eastAsia="Times New Roman" w:cs="Arial"/>
                <w:sz w:val="16"/>
                <w:szCs w:val="16"/>
                <w:lang w:eastAsia="en-US"/>
              </w:rPr>
              <w:t>Section</w:t>
            </w:r>
            <w:r w:rsidRPr="00AB2989">
              <w:rPr>
                <w:rFonts w:eastAsia="Times New Roman" w:cs="Arial"/>
                <w:sz w:val="16"/>
                <w:szCs w:val="16"/>
                <w:lang w:eastAsia="en-US"/>
              </w:rPr>
              <w:t xml:space="preserve"> </w:t>
            </w:r>
            <w:r>
              <w:rPr>
                <w:rFonts w:eastAsia="Times New Roman" w:cs="Arial"/>
                <w:sz w:val="16"/>
                <w:szCs w:val="16"/>
                <w:lang w:eastAsia="en-US"/>
              </w:rPr>
              <w:t xml:space="preserve"> </w:t>
            </w:r>
            <w:r w:rsidRPr="00AB2989">
              <w:rPr>
                <w:rFonts w:eastAsia="Times New Roman" w:cs="Arial"/>
                <w:sz w:val="16"/>
                <w:szCs w:val="16"/>
                <w:lang w:eastAsia="en-US"/>
              </w:rPr>
              <w:t>2.1.1</w:t>
            </w:r>
            <w:proofErr w:type="gramEnd"/>
            <w:r w:rsidRPr="00AB2989">
              <w:rPr>
                <w:rFonts w:eastAsia="Times New Roman" w:cs="Arial"/>
                <w:sz w:val="16"/>
                <w:szCs w:val="16"/>
                <w:lang w:eastAsia="en-US"/>
              </w:rPr>
              <w:t xml:space="preserve"> Functional Role</w:t>
            </w:r>
          </w:p>
          <w:p w14:paraId="4FAC07C7" w14:textId="77777777" w:rsidR="00AB2989" w:rsidRDefault="00AB2989" w:rsidP="00AB2989">
            <w:pPr>
              <w:spacing w:before="0" w:after="0" w:line="240" w:lineRule="auto"/>
              <w:rPr>
                <w:rFonts w:eastAsia="Times New Roman" w:cs="Arial"/>
                <w:sz w:val="16"/>
                <w:szCs w:val="16"/>
                <w:lang w:eastAsia="en-US"/>
              </w:rPr>
            </w:pPr>
          </w:p>
          <w:p w14:paraId="4E4F0367" w14:textId="5FE471B6" w:rsidR="00981D09" w:rsidRPr="00016DCC" w:rsidRDefault="00AB2989" w:rsidP="00AB2989">
            <w:pPr>
              <w:spacing w:before="0" w:after="0" w:line="240" w:lineRule="auto"/>
              <w:rPr>
                <w:rFonts w:ascii="Times New Roman" w:eastAsia="Times New Roman" w:hAnsi="Times New Roman" w:cs="Times New Roman"/>
                <w:sz w:val="20"/>
                <w:lang w:eastAsia="en-US"/>
              </w:rPr>
            </w:pPr>
            <w:proofErr w:type="gramStart"/>
            <w:r>
              <w:rPr>
                <w:rFonts w:eastAsia="Times New Roman" w:cs="Arial"/>
                <w:sz w:val="16"/>
                <w:szCs w:val="16"/>
                <w:lang w:eastAsia="en-US"/>
              </w:rPr>
              <w:t>Section</w:t>
            </w:r>
            <w:r w:rsidRPr="00AB2989">
              <w:rPr>
                <w:rFonts w:eastAsia="Times New Roman" w:cs="Arial"/>
                <w:sz w:val="16"/>
                <w:szCs w:val="16"/>
                <w:lang w:eastAsia="en-US"/>
              </w:rPr>
              <w:t xml:space="preserve"> </w:t>
            </w:r>
            <w:r>
              <w:rPr>
                <w:rFonts w:eastAsia="Times New Roman" w:cs="Arial"/>
                <w:sz w:val="16"/>
                <w:szCs w:val="16"/>
                <w:lang w:eastAsia="en-US"/>
              </w:rPr>
              <w:t xml:space="preserve"> </w:t>
            </w:r>
            <w:r w:rsidRPr="00AB2989">
              <w:rPr>
                <w:rFonts w:eastAsia="Times New Roman" w:cs="Arial"/>
                <w:sz w:val="16"/>
                <w:szCs w:val="16"/>
                <w:lang w:eastAsia="en-US"/>
              </w:rPr>
              <w:t>5.1</w:t>
            </w:r>
            <w:proofErr w:type="gramEnd"/>
            <w:r w:rsidRPr="00AB2989">
              <w:rPr>
                <w:rFonts w:eastAsia="Times New Roman" w:cs="Arial"/>
                <w:sz w:val="16"/>
                <w:szCs w:val="16"/>
                <w:lang w:eastAsia="en-US"/>
              </w:rPr>
              <w:t xml:space="preserve"> Redundancy</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484257A4" w14:textId="77777777" w:rsidR="00981D09" w:rsidRPr="00016DCC" w:rsidRDefault="00981D09" w:rsidP="00AC6973">
            <w:pPr>
              <w:spacing w:before="0" w:after="0" w:line="240" w:lineRule="auto"/>
              <w:rPr>
                <w:rFonts w:ascii="Times New Roman" w:eastAsia="Times New Roman" w:hAnsi="Times New Roman" w:cs="Times New Roman"/>
                <w:sz w:val="20"/>
                <w:lang w:eastAsia="en-US"/>
              </w:rPr>
            </w:pPr>
          </w:p>
        </w:tc>
      </w:tr>
      <w:tr w:rsidR="00981D09" w:rsidRPr="00016DCC" w14:paraId="2A879EB0" w14:textId="77777777" w:rsidTr="00A62FB1">
        <w:trPr>
          <w:trHeight w:val="113"/>
        </w:trPr>
        <w:tc>
          <w:tcPr>
            <w:tcW w:w="430" w:type="dxa"/>
            <w:vMerge/>
            <w:tcBorders>
              <w:left w:val="single" w:sz="4" w:space="0" w:color="auto"/>
              <w:right w:val="single" w:sz="4" w:space="0" w:color="auto"/>
            </w:tcBorders>
            <w:vAlign w:val="center"/>
          </w:tcPr>
          <w:p w14:paraId="249F4945" w14:textId="77777777" w:rsidR="00981D09" w:rsidRDefault="00981D09" w:rsidP="00AC6973">
            <w:pPr>
              <w:spacing w:before="0" w:after="0" w:line="240" w:lineRule="auto"/>
              <w:jc w:val="center"/>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vAlign w:val="center"/>
          </w:tcPr>
          <w:p w14:paraId="0DCAA593" w14:textId="14D6E803" w:rsidR="00981D09" w:rsidRPr="00016DCC" w:rsidRDefault="0003277E" w:rsidP="00AC6973">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9.7 The secondary server shall provide identical functions as primary server, including data storage and data printing. Furthermore, the secondary server can take over the primary server’s function immediately without re-booting when a primary server failure occurs. The secondary server shall update the primary server’s database and handover the supervisory and control function back to the primar</w:t>
            </w:r>
            <w:r>
              <w:rPr>
                <w:rFonts w:ascii="Calibri" w:eastAsia="Times New Roman" w:hAnsi="Calibri" w:cs="Times New Roman"/>
                <w:sz w:val="16"/>
                <w:szCs w:val="16"/>
                <w:lang w:eastAsia="en-US"/>
              </w:rPr>
              <w:t>y server once it has recovered.</w:t>
            </w:r>
          </w:p>
        </w:tc>
        <w:tc>
          <w:tcPr>
            <w:tcW w:w="1079" w:type="dxa"/>
            <w:tcBorders>
              <w:top w:val="single" w:sz="4" w:space="0" w:color="auto"/>
              <w:left w:val="single" w:sz="4" w:space="0" w:color="auto"/>
              <w:bottom w:val="single" w:sz="4" w:space="0" w:color="auto"/>
              <w:right w:val="single" w:sz="4" w:space="0" w:color="auto"/>
            </w:tcBorders>
            <w:vAlign w:val="center"/>
          </w:tcPr>
          <w:p w14:paraId="323EB326" w14:textId="18C5516E" w:rsidR="00981D09" w:rsidRPr="00016DCC" w:rsidRDefault="00432FEA"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tcPr>
          <w:p w14:paraId="2A6B7BDE" w14:textId="77777777" w:rsidR="00981D09" w:rsidRPr="00016DCC" w:rsidRDefault="00981D09" w:rsidP="00AC6973">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tcPr>
          <w:p w14:paraId="787BBCED" w14:textId="77777777" w:rsidR="00981D09" w:rsidRPr="00016DCC" w:rsidRDefault="00981D09" w:rsidP="00AC6973">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tcPr>
          <w:p w14:paraId="3E0BC2AA" w14:textId="77777777" w:rsidR="00981D09" w:rsidRPr="00016DCC" w:rsidRDefault="00981D09" w:rsidP="00AC6973">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tcPr>
          <w:p w14:paraId="6437C341" w14:textId="77777777" w:rsidR="00981D09" w:rsidRPr="00016DCC" w:rsidRDefault="00981D09" w:rsidP="00AC6973">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tcPr>
          <w:p w14:paraId="4A4A8A1A" w14:textId="77777777" w:rsidR="00981D09" w:rsidRPr="00016DCC" w:rsidRDefault="00981D09" w:rsidP="00AC6973">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vAlign w:val="center"/>
          </w:tcPr>
          <w:p w14:paraId="28A0DA18" w14:textId="32E286E6" w:rsidR="00981D09" w:rsidRPr="00B91225" w:rsidRDefault="00B91225" w:rsidP="00B91225">
            <w:pPr>
              <w:spacing w:before="0" w:after="0" w:line="240" w:lineRule="auto"/>
              <w:rPr>
                <w:rFonts w:eastAsia="Times New Roman" w:cs="Arial"/>
                <w:sz w:val="16"/>
                <w:szCs w:val="16"/>
                <w:lang w:eastAsia="en-US"/>
              </w:rPr>
            </w:pPr>
            <w:r w:rsidRPr="00B91225">
              <w:rPr>
                <w:rFonts w:eastAsia="Times New Roman" w:cs="Arial"/>
                <w:sz w:val="16"/>
                <w:szCs w:val="16"/>
                <w:lang w:eastAsia="en-US"/>
              </w:rPr>
              <w:t>Section 5.1 Redundancy</w:t>
            </w:r>
          </w:p>
        </w:tc>
        <w:tc>
          <w:tcPr>
            <w:tcW w:w="1242" w:type="dxa"/>
            <w:tcBorders>
              <w:top w:val="single" w:sz="4" w:space="0" w:color="auto"/>
              <w:left w:val="single" w:sz="4" w:space="0" w:color="auto"/>
              <w:bottom w:val="single" w:sz="4" w:space="0" w:color="auto"/>
              <w:right w:val="single" w:sz="4" w:space="0" w:color="auto"/>
            </w:tcBorders>
            <w:vAlign w:val="center"/>
          </w:tcPr>
          <w:p w14:paraId="3DDB8B9B" w14:textId="77777777" w:rsidR="00981D09" w:rsidRPr="00016DCC" w:rsidRDefault="00981D09" w:rsidP="00AC6973">
            <w:pPr>
              <w:spacing w:before="0" w:after="0" w:line="240" w:lineRule="auto"/>
              <w:rPr>
                <w:rFonts w:ascii="Times New Roman" w:eastAsia="Times New Roman" w:hAnsi="Times New Roman" w:cs="Times New Roman"/>
                <w:sz w:val="20"/>
                <w:lang w:eastAsia="en-US"/>
              </w:rPr>
            </w:pPr>
          </w:p>
        </w:tc>
      </w:tr>
      <w:tr w:rsidR="00981D09" w:rsidRPr="00016DCC" w14:paraId="7BCB3E76" w14:textId="77777777" w:rsidTr="00A62FB1">
        <w:trPr>
          <w:trHeight w:val="113"/>
        </w:trPr>
        <w:tc>
          <w:tcPr>
            <w:tcW w:w="430" w:type="dxa"/>
            <w:vMerge/>
            <w:tcBorders>
              <w:left w:val="single" w:sz="4" w:space="0" w:color="auto"/>
              <w:right w:val="single" w:sz="4" w:space="0" w:color="auto"/>
            </w:tcBorders>
            <w:vAlign w:val="center"/>
          </w:tcPr>
          <w:p w14:paraId="2FDF9690" w14:textId="77777777" w:rsidR="00981D09" w:rsidRDefault="00981D09" w:rsidP="00AC6973">
            <w:pPr>
              <w:spacing w:before="0" w:after="0" w:line="240" w:lineRule="auto"/>
              <w:jc w:val="center"/>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2F9FD6E0" w14:textId="0D21B2EE" w:rsidR="00981D09" w:rsidRPr="00016DCC" w:rsidRDefault="0003277E" w:rsidP="00A57ECC">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9.8 It shall be possible to remove one server for maintenance without interrupting system operation and, upon its reinstatement, re-synchronize the database without interruption to system operations. The Operator shall designate either server as the primary or secondary server through the SCADA workstations.</w:t>
            </w:r>
            <w:r w:rsidRPr="00016DCC">
              <w:rPr>
                <w:rFonts w:ascii="Calibri" w:eastAsia="Times New Roman" w:hAnsi="Calibri" w:cs="Times New Roman"/>
                <w:sz w:val="16"/>
                <w:szCs w:val="16"/>
                <w:lang w:eastAsia="en-US"/>
              </w:rPr>
              <w:br/>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22030A92" w14:textId="50064672" w:rsidR="00981D09" w:rsidRPr="00016DCC" w:rsidRDefault="003C5470"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69B9498B" w14:textId="77777777" w:rsidR="00981D09" w:rsidRPr="00016DCC" w:rsidRDefault="00981D09" w:rsidP="00AC6973">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044756C8" w14:textId="77777777" w:rsidR="00981D09" w:rsidRPr="00016DCC" w:rsidRDefault="00981D09" w:rsidP="00AC6973">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3FD8DEBE" w14:textId="77777777" w:rsidR="00981D09" w:rsidRPr="00016DCC" w:rsidRDefault="00981D09" w:rsidP="00AC6973">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7DE5FFAD" w14:textId="77777777" w:rsidR="00981D09" w:rsidRPr="00016DCC" w:rsidRDefault="00981D09" w:rsidP="00AC6973">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7B8E9C2F" w14:textId="77777777" w:rsidR="00981D09" w:rsidRPr="00016DCC" w:rsidRDefault="00981D09" w:rsidP="00AC6973">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290ABF85" w14:textId="45193CBE" w:rsidR="00981D09" w:rsidRPr="00016DCC" w:rsidRDefault="003C5470" w:rsidP="00AC6973">
            <w:pPr>
              <w:spacing w:before="0" w:after="0" w:line="240" w:lineRule="auto"/>
              <w:jc w:val="center"/>
              <w:rPr>
                <w:rFonts w:ascii="Times New Roman" w:eastAsia="Times New Roman" w:hAnsi="Times New Roman" w:cs="Times New Roman"/>
                <w:sz w:val="20"/>
                <w:lang w:eastAsia="en-US"/>
              </w:rPr>
            </w:pPr>
            <w:r w:rsidRPr="00B91225">
              <w:rPr>
                <w:rFonts w:eastAsia="Times New Roman" w:cs="Arial"/>
                <w:sz w:val="16"/>
                <w:szCs w:val="16"/>
                <w:lang w:eastAsia="en-US"/>
              </w:rPr>
              <w:t>Section 5.1 Redundancy</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1C622251" w14:textId="77777777" w:rsidR="00981D09" w:rsidRPr="00016DCC" w:rsidRDefault="00981D09" w:rsidP="00AC6973">
            <w:pPr>
              <w:spacing w:before="0" w:after="0" w:line="240" w:lineRule="auto"/>
              <w:rPr>
                <w:rFonts w:ascii="Times New Roman" w:eastAsia="Times New Roman" w:hAnsi="Times New Roman" w:cs="Times New Roman"/>
                <w:sz w:val="20"/>
                <w:lang w:eastAsia="en-US"/>
              </w:rPr>
            </w:pPr>
          </w:p>
        </w:tc>
      </w:tr>
      <w:tr w:rsidR="00A57ECC" w:rsidRPr="00016DCC" w14:paraId="2E95E411" w14:textId="77777777" w:rsidTr="00A57ECC">
        <w:trPr>
          <w:trHeight w:val="113"/>
        </w:trPr>
        <w:tc>
          <w:tcPr>
            <w:tcW w:w="430" w:type="dxa"/>
            <w:vMerge/>
            <w:tcBorders>
              <w:left w:val="single" w:sz="4" w:space="0" w:color="auto"/>
              <w:right w:val="single" w:sz="4" w:space="0" w:color="auto"/>
            </w:tcBorders>
            <w:vAlign w:val="center"/>
          </w:tcPr>
          <w:p w14:paraId="14E2CCC5" w14:textId="77777777" w:rsidR="00A57ECC" w:rsidRDefault="00A57ECC" w:rsidP="00AC6973">
            <w:pPr>
              <w:spacing w:before="0" w:after="0" w:line="240" w:lineRule="auto"/>
              <w:jc w:val="center"/>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shd w:val="clear" w:color="auto" w:fill="auto"/>
            <w:vAlign w:val="center"/>
          </w:tcPr>
          <w:p w14:paraId="5BD64EE6" w14:textId="60D9FB7F" w:rsidR="00A57ECC" w:rsidRPr="00016DCC" w:rsidRDefault="00A57ECC" w:rsidP="00AC6973">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9.9 Each SCADA workstation at OCC shall accommodate with four monitors. One monitor shall be dedicated to display CCTV images (spot monitor), and three monitors shall be used to display GUI graphics for overview stations display, overview traction power substations display and alarm status disp</w:t>
            </w:r>
            <w:r>
              <w:rPr>
                <w:rFonts w:ascii="Calibri" w:eastAsia="Times New Roman" w:hAnsi="Calibri" w:cs="Times New Roman"/>
                <w:sz w:val="16"/>
                <w:szCs w:val="16"/>
                <w:lang w:eastAsia="en-US"/>
              </w:rPr>
              <w:t>lay for control and monitoring.</w:t>
            </w:r>
          </w:p>
        </w:tc>
        <w:tc>
          <w:tcPr>
            <w:tcW w:w="1079" w:type="dxa"/>
            <w:tcBorders>
              <w:top w:val="single" w:sz="4" w:space="0" w:color="auto"/>
              <w:left w:val="single" w:sz="4" w:space="0" w:color="auto"/>
              <w:bottom w:val="single" w:sz="4" w:space="0" w:color="auto"/>
              <w:right w:val="single" w:sz="4" w:space="0" w:color="auto"/>
            </w:tcBorders>
            <w:shd w:val="clear" w:color="auto" w:fill="auto"/>
            <w:vAlign w:val="center"/>
          </w:tcPr>
          <w:p w14:paraId="479DA346" w14:textId="7B77559F" w:rsidR="00A57ECC" w:rsidRPr="00016DCC" w:rsidRDefault="003C5470"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auto"/>
            <w:vAlign w:val="center"/>
          </w:tcPr>
          <w:p w14:paraId="058D867B" w14:textId="77777777" w:rsidR="00A57ECC" w:rsidRPr="00016DCC" w:rsidRDefault="00A57ECC" w:rsidP="00AC6973">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auto"/>
            <w:vAlign w:val="center"/>
          </w:tcPr>
          <w:p w14:paraId="216CCC31" w14:textId="77777777" w:rsidR="00A57ECC" w:rsidRPr="00016DCC" w:rsidRDefault="00A57ECC" w:rsidP="00AC6973">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auto"/>
            <w:vAlign w:val="center"/>
          </w:tcPr>
          <w:p w14:paraId="65E22D6B" w14:textId="77777777" w:rsidR="00A57ECC" w:rsidRPr="00016DCC" w:rsidRDefault="00A57ECC" w:rsidP="00AC6973">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auto"/>
            <w:vAlign w:val="center"/>
          </w:tcPr>
          <w:p w14:paraId="30F555DD" w14:textId="77777777" w:rsidR="00A57ECC" w:rsidRPr="00016DCC" w:rsidRDefault="00A57ECC" w:rsidP="00AC6973">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auto"/>
            <w:vAlign w:val="center"/>
          </w:tcPr>
          <w:p w14:paraId="4EEBB9A7" w14:textId="77777777" w:rsidR="00A57ECC" w:rsidRPr="00016DCC" w:rsidRDefault="00A57ECC" w:rsidP="00AC6973">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auto"/>
            <w:vAlign w:val="center"/>
          </w:tcPr>
          <w:p w14:paraId="7C1BBFAB" w14:textId="0DC68760" w:rsidR="003C5470" w:rsidRDefault="003C5470" w:rsidP="003C5470">
            <w:pPr>
              <w:spacing w:before="0" w:after="0" w:line="240" w:lineRule="auto"/>
              <w:rPr>
                <w:rFonts w:eastAsia="Times New Roman" w:cs="Arial"/>
                <w:sz w:val="16"/>
                <w:szCs w:val="16"/>
                <w:lang w:eastAsia="en-US"/>
              </w:rPr>
            </w:pPr>
            <w:r>
              <w:rPr>
                <w:rFonts w:eastAsia="Times New Roman" w:cs="Arial"/>
                <w:sz w:val="16"/>
                <w:szCs w:val="16"/>
                <w:lang w:eastAsia="en-US"/>
              </w:rPr>
              <w:t xml:space="preserve">Section 6.4.3 </w:t>
            </w:r>
            <w:r w:rsidRPr="003C5470">
              <w:rPr>
                <w:rFonts w:eastAsia="Times New Roman" w:cs="Arial"/>
                <w:sz w:val="16"/>
                <w:szCs w:val="16"/>
                <w:lang w:eastAsia="en-US"/>
              </w:rPr>
              <w:t>Screen Display Design</w:t>
            </w:r>
          </w:p>
          <w:p w14:paraId="0B711F32" w14:textId="77777777" w:rsidR="003C5470" w:rsidRDefault="003C5470" w:rsidP="003C5470">
            <w:pPr>
              <w:spacing w:before="0" w:after="0" w:line="240" w:lineRule="auto"/>
              <w:rPr>
                <w:rFonts w:eastAsia="Times New Roman" w:cs="Arial"/>
                <w:sz w:val="16"/>
                <w:szCs w:val="16"/>
                <w:lang w:eastAsia="en-US"/>
              </w:rPr>
            </w:pPr>
          </w:p>
          <w:p w14:paraId="443E289D" w14:textId="144428EC" w:rsidR="00A57ECC" w:rsidRPr="00016DCC" w:rsidRDefault="003C5470" w:rsidP="003C5470">
            <w:pPr>
              <w:spacing w:before="0" w:after="0" w:line="240" w:lineRule="auto"/>
              <w:rPr>
                <w:rFonts w:ascii="Times New Roman" w:eastAsia="Times New Roman" w:hAnsi="Times New Roman" w:cs="Times New Roman"/>
                <w:sz w:val="20"/>
                <w:lang w:eastAsia="en-US"/>
              </w:rPr>
            </w:pPr>
            <w:r>
              <w:rPr>
                <w:rFonts w:eastAsia="Times New Roman" w:cs="Arial"/>
                <w:sz w:val="16"/>
                <w:szCs w:val="16"/>
                <w:lang w:eastAsia="en-US"/>
              </w:rPr>
              <w:t xml:space="preserve">Section </w:t>
            </w:r>
            <w:r w:rsidRPr="00746C6C">
              <w:rPr>
                <w:rFonts w:eastAsia="Times New Roman" w:cs="Arial"/>
                <w:sz w:val="16"/>
                <w:szCs w:val="16"/>
                <w:lang w:eastAsia="en-US"/>
              </w:rPr>
              <w:t>Appendix A: SCADA Design Architecture</w:t>
            </w:r>
          </w:p>
        </w:tc>
        <w:tc>
          <w:tcPr>
            <w:tcW w:w="1242" w:type="dxa"/>
            <w:tcBorders>
              <w:top w:val="single" w:sz="4" w:space="0" w:color="auto"/>
              <w:left w:val="single" w:sz="4" w:space="0" w:color="auto"/>
              <w:bottom w:val="single" w:sz="4" w:space="0" w:color="auto"/>
              <w:right w:val="single" w:sz="4" w:space="0" w:color="auto"/>
            </w:tcBorders>
            <w:shd w:val="clear" w:color="auto" w:fill="auto"/>
            <w:vAlign w:val="center"/>
          </w:tcPr>
          <w:p w14:paraId="1FA8ECEC" w14:textId="77777777" w:rsidR="00A57ECC" w:rsidRPr="00016DCC" w:rsidRDefault="00A57ECC" w:rsidP="00AC6973">
            <w:pPr>
              <w:spacing w:before="0" w:after="0" w:line="240" w:lineRule="auto"/>
              <w:rPr>
                <w:rFonts w:ascii="Times New Roman" w:eastAsia="Times New Roman" w:hAnsi="Times New Roman" w:cs="Times New Roman"/>
                <w:sz w:val="20"/>
                <w:lang w:eastAsia="en-US"/>
              </w:rPr>
            </w:pPr>
          </w:p>
        </w:tc>
      </w:tr>
      <w:tr w:rsidR="002E2BC7" w:rsidRPr="00016DCC" w14:paraId="366F940F" w14:textId="77777777" w:rsidTr="00B709DF">
        <w:trPr>
          <w:trHeight w:val="586"/>
        </w:trPr>
        <w:tc>
          <w:tcPr>
            <w:tcW w:w="430" w:type="dxa"/>
            <w:vMerge/>
            <w:tcBorders>
              <w:left w:val="single" w:sz="4" w:space="0" w:color="auto"/>
              <w:right w:val="single" w:sz="4" w:space="0" w:color="auto"/>
            </w:tcBorders>
            <w:vAlign w:val="center"/>
          </w:tcPr>
          <w:p w14:paraId="3F28282F" w14:textId="77777777" w:rsidR="002E2BC7" w:rsidRDefault="002E2BC7" w:rsidP="00AC6973">
            <w:pPr>
              <w:spacing w:before="0" w:after="0" w:line="240" w:lineRule="auto"/>
              <w:jc w:val="center"/>
              <w:rPr>
                <w:rFonts w:ascii="Calibri" w:eastAsia="Times New Roman" w:hAnsi="Calibri" w:cs="Times New Roman"/>
                <w:sz w:val="16"/>
                <w:szCs w:val="16"/>
                <w:lang w:eastAsia="en-US"/>
              </w:rPr>
            </w:pPr>
          </w:p>
        </w:tc>
        <w:tc>
          <w:tcPr>
            <w:tcW w:w="5658" w:type="dxa"/>
            <w:tcBorders>
              <w:top w:val="single" w:sz="4" w:space="0" w:color="auto"/>
              <w:left w:val="single" w:sz="4" w:space="0" w:color="auto"/>
              <w:right w:val="single" w:sz="4" w:space="0" w:color="auto"/>
            </w:tcBorders>
            <w:shd w:val="clear" w:color="auto" w:fill="D6ECFF" w:themeFill="background2"/>
            <w:vAlign w:val="center"/>
          </w:tcPr>
          <w:p w14:paraId="029A5B89" w14:textId="11652409" w:rsidR="002E2BC7" w:rsidRPr="00016DCC" w:rsidRDefault="002E2BC7" w:rsidP="00AC6973">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9.10 The design of the SCADA system shall be based on the concept that the operation from the OCC. However, the system design shall be such that control and backup of the system shall be possi</w:t>
            </w:r>
            <w:r>
              <w:rPr>
                <w:rFonts w:ascii="Calibri" w:eastAsia="Times New Roman" w:hAnsi="Calibri" w:cs="Times New Roman"/>
                <w:sz w:val="16"/>
                <w:szCs w:val="16"/>
                <w:lang w:eastAsia="en-US"/>
              </w:rPr>
              <w:t>ble from an alternate location.</w:t>
            </w:r>
          </w:p>
        </w:tc>
        <w:tc>
          <w:tcPr>
            <w:tcW w:w="1079" w:type="dxa"/>
            <w:tcBorders>
              <w:top w:val="single" w:sz="4" w:space="0" w:color="auto"/>
              <w:left w:val="single" w:sz="4" w:space="0" w:color="auto"/>
              <w:right w:val="single" w:sz="4" w:space="0" w:color="auto"/>
            </w:tcBorders>
            <w:shd w:val="clear" w:color="auto" w:fill="D6ECFF" w:themeFill="background2"/>
            <w:vAlign w:val="center"/>
          </w:tcPr>
          <w:p w14:paraId="76B63CAE" w14:textId="326A6031" w:rsidR="002E2BC7" w:rsidRPr="00016DCC" w:rsidRDefault="002E2BC7"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right w:val="single" w:sz="4" w:space="0" w:color="auto"/>
            </w:tcBorders>
            <w:shd w:val="clear" w:color="auto" w:fill="D6ECFF" w:themeFill="background2"/>
            <w:vAlign w:val="center"/>
          </w:tcPr>
          <w:p w14:paraId="4842DBF8" w14:textId="77777777" w:rsidR="002E2BC7" w:rsidRPr="00016DCC" w:rsidRDefault="002E2BC7" w:rsidP="00AC6973">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right w:val="single" w:sz="4" w:space="0" w:color="auto"/>
            </w:tcBorders>
            <w:shd w:val="clear" w:color="auto" w:fill="D6ECFF" w:themeFill="background2"/>
            <w:vAlign w:val="center"/>
          </w:tcPr>
          <w:p w14:paraId="47FD9422" w14:textId="77777777" w:rsidR="002E2BC7" w:rsidRPr="00016DCC" w:rsidRDefault="002E2BC7" w:rsidP="00AC6973">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right w:val="single" w:sz="4" w:space="0" w:color="auto"/>
            </w:tcBorders>
            <w:shd w:val="clear" w:color="auto" w:fill="D6ECFF" w:themeFill="background2"/>
            <w:vAlign w:val="center"/>
          </w:tcPr>
          <w:p w14:paraId="6628AA6D" w14:textId="77777777" w:rsidR="002E2BC7" w:rsidRPr="00016DCC" w:rsidRDefault="002E2BC7" w:rsidP="00AC6973">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right w:val="single" w:sz="4" w:space="0" w:color="auto"/>
            </w:tcBorders>
            <w:shd w:val="clear" w:color="auto" w:fill="D6ECFF" w:themeFill="background2"/>
            <w:vAlign w:val="center"/>
          </w:tcPr>
          <w:p w14:paraId="411EFBC7" w14:textId="77777777" w:rsidR="002E2BC7" w:rsidRPr="00016DCC" w:rsidRDefault="002E2BC7" w:rsidP="00AC6973">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right w:val="single" w:sz="4" w:space="0" w:color="auto"/>
            </w:tcBorders>
            <w:shd w:val="clear" w:color="auto" w:fill="D6ECFF" w:themeFill="background2"/>
            <w:vAlign w:val="center"/>
          </w:tcPr>
          <w:p w14:paraId="5CADD583" w14:textId="77777777" w:rsidR="002E2BC7" w:rsidRPr="00016DCC" w:rsidRDefault="002E2BC7" w:rsidP="00AC6973">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right w:val="single" w:sz="4" w:space="0" w:color="auto"/>
            </w:tcBorders>
            <w:shd w:val="clear" w:color="auto" w:fill="D6ECFF" w:themeFill="background2"/>
            <w:vAlign w:val="center"/>
          </w:tcPr>
          <w:p w14:paraId="13E4E2BA" w14:textId="2FE1C9BB" w:rsidR="002E2BC7" w:rsidRPr="00016DCC" w:rsidRDefault="002E2BC7" w:rsidP="002E2BC7">
            <w:pPr>
              <w:spacing w:before="0" w:after="0" w:line="240" w:lineRule="auto"/>
              <w:rPr>
                <w:rFonts w:ascii="Times New Roman" w:eastAsia="Times New Roman" w:hAnsi="Times New Roman" w:cs="Times New Roman"/>
                <w:sz w:val="20"/>
                <w:lang w:eastAsia="en-US"/>
              </w:rPr>
            </w:pPr>
            <w:r>
              <w:rPr>
                <w:rFonts w:eastAsia="Times New Roman" w:cs="Arial"/>
                <w:sz w:val="16"/>
                <w:szCs w:val="16"/>
                <w:lang w:eastAsia="en-US"/>
              </w:rPr>
              <w:t xml:space="preserve">Section </w:t>
            </w:r>
            <w:r w:rsidRPr="00746C6C">
              <w:rPr>
                <w:rFonts w:eastAsia="Times New Roman" w:cs="Arial"/>
                <w:sz w:val="16"/>
                <w:szCs w:val="16"/>
                <w:lang w:eastAsia="en-US"/>
              </w:rPr>
              <w:t>Appendix A: SCADA Design Architecture</w:t>
            </w:r>
          </w:p>
        </w:tc>
        <w:tc>
          <w:tcPr>
            <w:tcW w:w="1242" w:type="dxa"/>
            <w:tcBorders>
              <w:top w:val="single" w:sz="4" w:space="0" w:color="auto"/>
              <w:left w:val="single" w:sz="4" w:space="0" w:color="auto"/>
              <w:right w:val="single" w:sz="4" w:space="0" w:color="auto"/>
            </w:tcBorders>
            <w:shd w:val="clear" w:color="auto" w:fill="D6ECFF" w:themeFill="background2"/>
            <w:vAlign w:val="center"/>
          </w:tcPr>
          <w:p w14:paraId="4EDAAEC5" w14:textId="77777777" w:rsidR="002E2BC7" w:rsidRPr="00016DCC" w:rsidRDefault="002E2BC7" w:rsidP="00AC6973">
            <w:pPr>
              <w:spacing w:before="0" w:after="0" w:line="240" w:lineRule="auto"/>
              <w:rPr>
                <w:rFonts w:ascii="Times New Roman" w:eastAsia="Times New Roman" w:hAnsi="Times New Roman" w:cs="Times New Roman"/>
                <w:sz w:val="20"/>
                <w:lang w:eastAsia="en-US"/>
              </w:rPr>
            </w:pPr>
          </w:p>
        </w:tc>
      </w:tr>
      <w:tr w:rsidR="00981D09" w:rsidRPr="00016DCC" w14:paraId="720C0B0F" w14:textId="77777777" w:rsidTr="002E2BC7">
        <w:trPr>
          <w:trHeight w:val="113"/>
        </w:trPr>
        <w:tc>
          <w:tcPr>
            <w:tcW w:w="430" w:type="dxa"/>
            <w:vMerge/>
            <w:tcBorders>
              <w:left w:val="single" w:sz="4" w:space="0" w:color="auto"/>
              <w:right w:val="single" w:sz="4" w:space="0" w:color="auto"/>
            </w:tcBorders>
            <w:vAlign w:val="center"/>
          </w:tcPr>
          <w:p w14:paraId="241D5EA0" w14:textId="77777777" w:rsidR="00981D09" w:rsidRDefault="00981D09" w:rsidP="00AC6973">
            <w:pPr>
              <w:spacing w:before="0" w:after="0" w:line="240" w:lineRule="auto"/>
              <w:jc w:val="center"/>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shd w:val="clear" w:color="auto" w:fill="auto"/>
            <w:vAlign w:val="center"/>
          </w:tcPr>
          <w:p w14:paraId="15C3F266" w14:textId="7D0B14FE" w:rsidR="00981D09" w:rsidRPr="00016DCC" w:rsidRDefault="0003277E" w:rsidP="00AC6973">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 xml:space="preserve">9.11 Each station shall be installed with a SCADA workstation that has the same basic system operations and functionality of the SCADA system. Each station SCADA workstation shall accommodate with three monitors. One monitor shall be dedicated to display CCTV images (spot monitor), and two </w:t>
            </w:r>
            <w:proofErr w:type="gramStart"/>
            <w:r w:rsidRPr="00016DCC">
              <w:rPr>
                <w:rFonts w:ascii="Calibri" w:eastAsia="Times New Roman" w:hAnsi="Calibri" w:cs="Times New Roman"/>
                <w:sz w:val="16"/>
                <w:szCs w:val="16"/>
                <w:lang w:eastAsia="en-US"/>
              </w:rPr>
              <w:t>monitor</w:t>
            </w:r>
            <w:proofErr w:type="gramEnd"/>
            <w:r w:rsidRPr="00016DCC">
              <w:rPr>
                <w:rFonts w:ascii="Calibri" w:eastAsia="Times New Roman" w:hAnsi="Calibri" w:cs="Times New Roman"/>
                <w:sz w:val="16"/>
                <w:szCs w:val="16"/>
                <w:lang w:eastAsia="en-US"/>
              </w:rPr>
              <w:t xml:space="preserve"> shall be used to display GUI graphics for overview station display and alarm status dis</w:t>
            </w:r>
            <w:r>
              <w:rPr>
                <w:rFonts w:ascii="Calibri" w:eastAsia="Times New Roman" w:hAnsi="Calibri" w:cs="Times New Roman"/>
                <w:sz w:val="16"/>
                <w:szCs w:val="16"/>
                <w:lang w:eastAsia="en-US"/>
              </w:rPr>
              <w:t>play of the particular station.</w:t>
            </w:r>
          </w:p>
        </w:tc>
        <w:tc>
          <w:tcPr>
            <w:tcW w:w="1079" w:type="dxa"/>
            <w:tcBorders>
              <w:top w:val="single" w:sz="4" w:space="0" w:color="auto"/>
              <w:left w:val="single" w:sz="4" w:space="0" w:color="auto"/>
              <w:bottom w:val="single" w:sz="4" w:space="0" w:color="auto"/>
              <w:right w:val="single" w:sz="4" w:space="0" w:color="auto"/>
            </w:tcBorders>
            <w:shd w:val="clear" w:color="auto" w:fill="auto"/>
            <w:vAlign w:val="center"/>
          </w:tcPr>
          <w:p w14:paraId="1936F778" w14:textId="77777777" w:rsidR="00981D09" w:rsidRPr="00016DCC" w:rsidRDefault="00981D09" w:rsidP="00AC6973">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auto"/>
            <w:vAlign w:val="center"/>
          </w:tcPr>
          <w:p w14:paraId="6CC063D9" w14:textId="77777777" w:rsidR="00981D09" w:rsidRPr="00016DCC" w:rsidRDefault="00981D09" w:rsidP="00AC6973">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auto"/>
            <w:vAlign w:val="center"/>
          </w:tcPr>
          <w:p w14:paraId="2BC370F2" w14:textId="77777777" w:rsidR="00981D09" w:rsidRPr="00016DCC" w:rsidRDefault="00981D09" w:rsidP="00AC6973">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auto"/>
            <w:vAlign w:val="center"/>
          </w:tcPr>
          <w:p w14:paraId="03D0CA29" w14:textId="421C588F" w:rsidR="00981D09" w:rsidRPr="00016DCC" w:rsidRDefault="002E2BC7" w:rsidP="00AC6973">
            <w:pPr>
              <w:spacing w:before="0" w:after="0" w:line="240" w:lineRule="auto"/>
              <w:jc w:val="center"/>
              <w:rPr>
                <w:rFonts w:ascii="Times New Roman" w:eastAsia="Times New Roman" w:hAnsi="Times New Roman" w:cs="Times New Roman"/>
                <w:sz w:val="20"/>
                <w:lang w:eastAsia="en-US"/>
              </w:rPr>
            </w:pPr>
            <w:r w:rsidRPr="00016DCC">
              <w:rPr>
                <w:rFonts w:ascii="Calibri" w:eastAsia="Times New Roman" w:hAnsi="Calibri" w:cs="Times New Roman"/>
                <w:sz w:val="16"/>
                <w:szCs w:val="16"/>
                <w:lang w:eastAsia="en-US"/>
              </w:rPr>
              <w:t>√</w:t>
            </w:r>
          </w:p>
        </w:tc>
        <w:tc>
          <w:tcPr>
            <w:tcW w:w="1088" w:type="dxa"/>
            <w:tcBorders>
              <w:top w:val="single" w:sz="4" w:space="0" w:color="auto"/>
              <w:left w:val="single" w:sz="4" w:space="0" w:color="auto"/>
              <w:bottom w:val="single" w:sz="4" w:space="0" w:color="auto"/>
              <w:right w:val="single" w:sz="4" w:space="0" w:color="auto"/>
            </w:tcBorders>
            <w:shd w:val="clear" w:color="auto" w:fill="auto"/>
            <w:vAlign w:val="center"/>
          </w:tcPr>
          <w:p w14:paraId="7BE83CFD" w14:textId="77777777" w:rsidR="00981D09" w:rsidRPr="00016DCC" w:rsidRDefault="00981D09" w:rsidP="00AC6973">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auto"/>
            <w:vAlign w:val="center"/>
          </w:tcPr>
          <w:p w14:paraId="1778BBA9" w14:textId="77777777" w:rsidR="00981D09" w:rsidRPr="00016DCC" w:rsidRDefault="00981D09" w:rsidP="00AC6973">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auto"/>
            <w:vAlign w:val="center"/>
          </w:tcPr>
          <w:p w14:paraId="0DC3FEB7" w14:textId="77777777" w:rsidR="00981D09" w:rsidRPr="00016DCC" w:rsidRDefault="00981D09" w:rsidP="00AC6973">
            <w:pPr>
              <w:spacing w:before="0" w:after="0" w:line="240" w:lineRule="auto"/>
              <w:jc w:val="center"/>
              <w:rPr>
                <w:rFonts w:ascii="Times New Roman" w:eastAsia="Times New Roman" w:hAnsi="Times New Roman" w:cs="Times New Roman"/>
                <w:sz w:val="20"/>
                <w:lang w:eastAsia="en-US"/>
              </w:rPr>
            </w:pPr>
          </w:p>
        </w:tc>
        <w:tc>
          <w:tcPr>
            <w:tcW w:w="1242" w:type="dxa"/>
            <w:tcBorders>
              <w:top w:val="single" w:sz="4" w:space="0" w:color="auto"/>
              <w:left w:val="single" w:sz="4" w:space="0" w:color="auto"/>
              <w:bottom w:val="single" w:sz="4" w:space="0" w:color="auto"/>
              <w:right w:val="single" w:sz="4" w:space="0" w:color="auto"/>
            </w:tcBorders>
            <w:shd w:val="clear" w:color="auto" w:fill="auto"/>
            <w:vAlign w:val="center"/>
          </w:tcPr>
          <w:p w14:paraId="330F6E6D" w14:textId="58032D32" w:rsidR="00981D09" w:rsidRPr="002E2BC7" w:rsidRDefault="002E2BC7" w:rsidP="00AC6973">
            <w:pPr>
              <w:spacing w:before="0" w:after="0" w:line="240" w:lineRule="auto"/>
              <w:rPr>
                <w:rFonts w:eastAsia="Times New Roman" w:cs="Arial"/>
                <w:sz w:val="16"/>
                <w:szCs w:val="16"/>
                <w:lang w:eastAsia="en-US"/>
              </w:rPr>
            </w:pPr>
            <w:r w:rsidRPr="002E2BC7">
              <w:rPr>
                <w:rFonts w:eastAsia="Times New Roman" w:cs="Arial"/>
                <w:sz w:val="16"/>
                <w:szCs w:val="16"/>
                <w:lang w:eastAsia="en-US"/>
              </w:rPr>
              <w:t xml:space="preserve">SCADA Install two </w:t>
            </w:r>
            <w:proofErr w:type="gramStart"/>
            <w:r w:rsidRPr="002E2BC7">
              <w:rPr>
                <w:rFonts w:eastAsia="Times New Roman" w:cs="Arial"/>
                <w:sz w:val="16"/>
                <w:szCs w:val="16"/>
                <w:lang w:eastAsia="en-US"/>
              </w:rPr>
              <w:t>monitor</w:t>
            </w:r>
            <w:proofErr w:type="gramEnd"/>
            <w:r w:rsidRPr="002E2BC7">
              <w:rPr>
                <w:rFonts w:eastAsia="Times New Roman" w:cs="Arial"/>
                <w:sz w:val="16"/>
                <w:szCs w:val="16"/>
                <w:lang w:eastAsia="en-US"/>
              </w:rPr>
              <w:t xml:space="preserve"> typical in station</w:t>
            </w:r>
            <w:r>
              <w:rPr>
                <w:rFonts w:eastAsia="Times New Roman" w:cs="Arial"/>
                <w:sz w:val="16"/>
                <w:szCs w:val="16"/>
                <w:lang w:eastAsia="en-US"/>
              </w:rPr>
              <w:t>. CCTV monitor provide by CCTV WPC</w:t>
            </w:r>
          </w:p>
        </w:tc>
      </w:tr>
      <w:tr w:rsidR="00981D09" w:rsidRPr="00016DCC" w14:paraId="4CE59FA5" w14:textId="77777777" w:rsidTr="00E5087D">
        <w:trPr>
          <w:trHeight w:val="113"/>
        </w:trPr>
        <w:tc>
          <w:tcPr>
            <w:tcW w:w="430" w:type="dxa"/>
            <w:vMerge/>
            <w:tcBorders>
              <w:left w:val="single" w:sz="4" w:space="0" w:color="auto"/>
              <w:right w:val="single" w:sz="4" w:space="0" w:color="auto"/>
            </w:tcBorders>
            <w:vAlign w:val="center"/>
          </w:tcPr>
          <w:p w14:paraId="531138E2" w14:textId="77777777" w:rsidR="00981D09" w:rsidRDefault="00981D09" w:rsidP="00AC6973">
            <w:pPr>
              <w:spacing w:before="0" w:after="0" w:line="240" w:lineRule="auto"/>
              <w:jc w:val="center"/>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56C00872" w14:textId="7FF11272" w:rsidR="00981D09" w:rsidRPr="00016DCC" w:rsidRDefault="0003277E" w:rsidP="00AC6973">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9.12 All SCADA servers and workstations shall be configured with password access levels so that access to the operating control level is available only to Operator with</w:t>
            </w:r>
            <w:r>
              <w:rPr>
                <w:rFonts w:ascii="Calibri" w:eastAsia="Times New Roman" w:hAnsi="Calibri" w:cs="Times New Roman"/>
                <w:sz w:val="16"/>
                <w:szCs w:val="16"/>
                <w:lang w:eastAsia="en-US"/>
              </w:rPr>
              <w:t xml:space="preserve"> the appropriate access rights.</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2010EF28" w14:textId="125ED1C6" w:rsidR="00981D09" w:rsidRPr="00016DCC" w:rsidRDefault="00E5087D"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44B3A108" w14:textId="77777777" w:rsidR="00981D09" w:rsidRPr="00016DCC" w:rsidRDefault="00981D09" w:rsidP="00AC6973">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3A357F08" w14:textId="77777777" w:rsidR="00981D09" w:rsidRPr="00016DCC" w:rsidRDefault="00981D09" w:rsidP="00AC6973">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3157288E" w14:textId="77777777" w:rsidR="00981D09" w:rsidRPr="00016DCC" w:rsidRDefault="00981D09" w:rsidP="00AC6973">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77BB9079" w14:textId="77777777" w:rsidR="00981D09" w:rsidRPr="00016DCC" w:rsidRDefault="00981D09" w:rsidP="00AC6973">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71A25755" w14:textId="77777777" w:rsidR="00981D09" w:rsidRPr="00016DCC" w:rsidRDefault="00981D09" w:rsidP="00AC6973">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2E8F812F" w14:textId="75591E0D" w:rsidR="00E11E73" w:rsidRPr="00E11E73" w:rsidRDefault="00E11E73" w:rsidP="00E11E73">
            <w:pPr>
              <w:spacing w:before="0" w:after="0" w:line="240" w:lineRule="auto"/>
              <w:rPr>
                <w:rFonts w:eastAsia="Times New Roman" w:cs="Arial"/>
                <w:sz w:val="16"/>
                <w:szCs w:val="16"/>
                <w:lang w:eastAsia="en-US"/>
              </w:rPr>
            </w:pPr>
            <w:r w:rsidRPr="00E11E73">
              <w:rPr>
                <w:rFonts w:eastAsia="Times New Roman" w:cs="Arial"/>
                <w:sz w:val="16"/>
                <w:szCs w:val="16"/>
                <w:lang w:eastAsia="en-US"/>
              </w:rPr>
              <w:t>Section 2 SYSTEM DESCRIPTION</w:t>
            </w:r>
          </w:p>
          <w:p w14:paraId="62446810" w14:textId="77777777" w:rsidR="00E11E73" w:rsidRPr="00E11E73" w:rsidRDefault="00E11E73" w:rsidP="00E11E73">
            <w:pPr>
              <w:spacing w:before="0" w:after="0" w:line="240" w:lineRule="auto"/>
              <w:rPr>
                <w:rFonts w:eastAsia="Times New Roman" w:cs="Arial"/>
                <w:sz w:val="16"/>
                <w:szCs w:val="16"/>
                <w:lang w:eastAsia="en-US"/>
              </w:rPr>
            </w:pPr>
          </w:p>
          <w:p w14:paraId="7618253D" w14:textId="77777777" w:rsidR="00E11E73" w:rsidRDefault="00E11E73" w:rsidP="00E11E73">
            <w:pPr>
              <w:spacing w:before="0" w:after="0" w:line="240" w:lineRule="auto"/>
              <w:rPr>
                <w:rFonts w:eastAsia="Times New Roman" w:cs="Arial"/>
                <w:sz w:val="16"/>
                <w:szCs w:val="16"/>
                <w:lang w:eastAsia="en-US"/>
              </w:rPr>
            </w:pPr>
            <w:proofErr w:type="gramStart"/>
            <w:r w:rsidRPr="00E11E73">
              <w:rPr>
                <w:rFonts w:eastAsia="Times New Roman" w:cs="Arial"/>
                <w:sz w:val="16"/>
                <w:szCs w:val="16"/>
                <w:lang w:eastAsia="en-US"/>
              </w:rPr>
              <w:t>Section  4.1</w:t>
            </w:r>
            <w:proofErr w:type="gramEnd"/>
            <w:r w:rsidRPr="00E11E73">
              <w:rPr>
                <w:rFonts w:eastAsia="Times New Roman" w:cs="Arial"/>
                <w:sz w:val="16"/>
                <w:szCs w:val="16"/>
                <w:lang w:eastAsia="en-US"/>
              </w:rPr>
              <w:t xml:space="preserve"> Zenon Product Family </w:t>
            </w:r>
          </w:p>
          <w:p w14:paraId="525BB95F" w14:textId="17598B53" w:rsidR="00E11E73" w:rsidRPr="00E11E73" w:rsidRDefault="00E11E73" w:rsidP="00E11E73">
            <w:pPr>
              <w:spacing w:before="0" w:after="0" w:line="240" w:lineRule="auto"/>
              <w:rPr>
                <w:rFonts w:eastAsia="Times New Roman" w:cs="Arial"/>
                <w:sz w:val="16"/>
                <w:szCs w:val="16"/>
                <w:lang w:eastAsia="en-US"/>
              </w:rPr>
            </w:pPr>
            <w:r w:rsidRPr="00E11E73">
              <w:rPr>
                <w:rFonts w:eastAsia="Times New Roman" w:cs="Arial"/>
                <w:sz w:val="16"/>
                <w:szCs w:val="16"/>
                <w:lang w:eastAsia="en-US"/>
              </w:rPr>
              <w:t xml:space="preserve"> </w:t>
            </w:r>
          </w:p>
          <w:p w14:paraId="7BFD4EF0" w14:textId="7A2B9C4D" w:rsidR="00981D09" w:rsidRPr="00016DCC" w:rsidRDefault="00E11E73" w:rsidP="00E11E73">
            <w:pPr>
              <w:spacing w:before="0" w:after="0" w:line="240" w:lineRule="auto"/>
              <w:rPr>
                <w:rFonts w:ascii="Times New Roman" w:eastAsia="Times New Roman" w:hAnsi="Times New Roman" w:cs="Times New Roman"/>
                <w:sz w:val="20"/>
                <w:lang w:eastAsia="en-US"/>
              </w:rPr>
            </w:pPr>
            <w:proofErr w:type="gramStart"/>
            <w:r w:rsidRPr="00E11E73">
              <w:rPr>
                <w:rFonts w:eastAsia="Times New Roman" w:cs="Arial"/>
                <w:sz w:val="16"/>
                <w:szCs w:val="16"/>
                <w:lang w:eastAsia="en-US"/>
              </w:rPr>
              <w:t>Section  4.4.5</w:t>
            </w:r>
            <w:proofErr w:type="gramEnd"/>
            <w:r w:rsidRPr="00E11E73">
              <w:rPr>
                <w:rFonts w:eastAsia="Times New Roman" w:cs="Arial"/>
                <w:sz w:val="16"/>
                <w:szCs w:val="16"/>
                <w:lang w:eastAsia="en-US"/>
              </w:rPr>
              <w:t xml:space="preserve"> User administration</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3FCA3F27" w14:textId="77777777" w:rsidR="00981D09" w:rsidRPr="00016DCC" w:rsidRDefault="00981D09" w:rsidP="00AC6973">
            <w:pPr>
              <w:spacing w:before="0" w:after="0" w:line="240" w:lineRule="auto"/>
              <w:rPr>
                <w:rFonts w:ascii="Times New Roman" w:eastAsia="Times New Roman" w:hAnsi="Times New Roman" w:cs="Times New Roman"/>
                <w:sz w:val="20"/>
                <w:lang w:eastAsia="en-US"/>
              </w:rPr>
            </w:pPr>
          </w:p>
        </w:tc>
      </w:tr>
      <w:tr w:rsidR="00981D09" w:rsidRPr="00016DCC" w14:paraId="36140E0D" w14:textId="77777777" w:rsidTr="002E2BC7">
        <w:trPr>
          <w:trHeight w:val="127"/>
        </w:trPr>
        <w:tc>
          <w:tcPr>
            <w:tcW w:w="430" w:type="dxa"/>
            <w:vMerge/>
            <w:tcBorders>
              <w:left w:val="single" w:sz="4" w:space="0" w:color="auto"/>
              <w:right w:val="single" w:sz="4" w:space="0" w:color="auto"/>
            </w:tcBorders>
            <w:vAlign w:val="center"/>
          </w:tcPr>
          <w:p w14:paraId="202A6D09" w14:textId="77777777" w:rsidR="00981D09" w:rsidRDefault="00981D09" w:rsidP="00AC6973">
            <w:pPr>
              <w:spacing w:before="0" w:after="0" w:line="240" w:lineRule="auto"/>
              <w:jc w:val="center"/>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shd w:val="clear" w:color="auto" w:fill="auto"/>
            <w:vAlign w:val="center"/>
          </w:tcPr>
          <w:p w14:paraId="16A5C1EC" w14:textId="2EC1B5FC" w:rsidR="00981D09" w:rsidRPr="00016DCC" w:rsidRDefault="0003277E" w:rsidP="00AC6973">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 xml:space="preserve">9.13 As a minimum, the SCADA workstations shall be comprised of </w:t>
            </w:r>
            <w:proofErr w:type="spellStart"/>
            <w:r w:rsidRPr="00016DCC">
              <w:rPr>
                <w:rFonts w:ascii="Calibri" w:eastAsia="Times New Roman" w:hAnsi="Calibri" w:cs="Times New Roman"/>
                <w:sz w:val="16"/>
                <w:szCs w:val="16"/>
                <w:lang w:eastAsia="en-US"/>
              </w:rPr>
              <w:t>colour</w:t>
            </w:r>
            <w:proofErr w:type="spellEnd"/>
            <w:r w:rsidRPr="00016DCC">
              <w:rPr>
                <w:rFonts w:ascii="Calibri" w:eastAsia="Times New Roman" w:hAnsi="Calibri" w:cs="Times New Roman"/>
                <w:sz w:val="16"/>
                <w:szCs w:val="16"/>
                <w:lang w:eastAsia="en-US"/>
              </w:rPr>
              <w:t xml:space="preserve"> monitors with a minimum size of 23.8”, diagonal non-glare flat LED screens and have a minimum resolution of 1920 X 1080 pixels. The SCADA workstations shall display with </w:t>
            </w:r>
            <w:proofErr w:type="spellStart"/>
            <w:r w:rsidRPr="00016DCC">
              <w:rPr>
                <w:rFonts w:ascii="Calibri" w:eastAsia="Times New Roman" w:hAnsi="Calibri" w:cs="Times New Roman"/>
                <w:sz w:val="16"/>
                <w:szCs w:val="16"/>
                <w:lang w:eastAsia="en-US"/>
              </w:rPr>
              <w:t>colour</w:t>
            </w:r>
            <w:proofErr w:type="spellEnd"/>
            <w:r w:rsidRPr="00016DCC">
              <w:rPr>
                <w:rFonts w:ascii="Calibri" w:eastAsia="Times New Roman" w:hAnsi="Calibri" w:cs="Times New Roman"/>
                <w:sz w:val="16"/>
                <w:szCs w:val="16"/>
                <w:lang w:eastAsia="en-US"/>
              </w:rPr>
              <w:t xml:space="preserve"> GUI diagrams the </w:t>
            </w:r>
            <w:proofErr w:type="gramStart"/>
            <w:r w:rsidRPr="00016DCC">
              <w:rPr>
                <w:rFonts w:ascii="Calibri" w:eastAsia="Times New Roman" w:hAnsi="Calibri" w:cs="Times New Roman"/>
                <w:sz w:val="16"/>
                <w:szCs w:val="16"/>
                <w:lang w:eastAsia="en-US"/>
              </w:rPr>
              <w:t>current status</w:t>
            </w:r>
            <w:proofErr w:type="gramEnd"/>
            <w:r w:rsidRPr="00016DCC">
              <w:rPr>
                <w:rFonts w:ascii="Calibri" w:eastAsia="Times New Roman" w:hAnsi="Calibri" w:cs="Times New Roman"/>
                <w:sz w:val="16"/>
                <w:szCs w:val="16"/>
                <w:lang w:eastAsia="en-US"/>
              </w:rPr>
              <w:t xml:space="preserve"> o</w:t>
            </w:r>
            <w:r>
              <w:rPr>
                <w:rFonts w:ascii="Calibri" w:eastAsia="Times New Roman" w:hAnsi="Calibri" w:cs="Times New Roman"/>
                <w:sz w:val="16"/>
                <w:szCs w:val="16"/>
                <w:lang w:eastAsia="en-US"/>
              </w:rPr>
              <w:t>f the M&amp;E plant and subsystems.</w:t>
            </w:r>
          </w:p>
        </w:tc>
        <w:tc>
          <w:tcPr>
            <w:tcW w:w="1079" w:type="dxa"/>
            <w:tcBorders>
              <w:top w:val="single" w:sz="4" w:space="0" w:color="auto"/>
              <w:left w:val="single" w:sz="4" w:space="0" w:color="auto"/>
              <w:bottom w:val="single" w:sz="4" w:space="0" w:color="auto"/>
              <w:right w:val="single" w:sz="4" w:space="0" w:color="auto"/>
            </w:tcBorders>
            <w:shd w:val="clear" w:color="auto" w:fill="auto"/>
            <w:vAlign w:val="center"/>
          </w:tcPr>
          <w:p w14:paraId="700D316E" w14:textId="21AD368B" w:rsidR="00981D09" w:rsidRPr="00016DCC" w:rsidRDefault="00E5087D"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auto"/>
            <w:vAlign w:val="center"/>
          </w:tcPr>
          <w:p w14:paraId="452E39BA" w14:textId="77777777" w:rsidR="00981D09" w:rsidRPr="00016DCC" w:rsidRDefault="00981D09" w:rsidP="00AC6973">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auto"/>
            <w:vAlign w:val="center"/>
          </w:tcPr>
          <w:p w14:paraId="19697CA6" w14:textId="77777777" w:rsidR="00981D09" w:rsidRPr="00016DCC" w:rsidRDefault="00981D09" w:rsidP="00AC6973">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auto"/>
            <w:vAlign w:val="center"/>
          </w:tcPr>
          <w:p w14:paraId="7EDFAB3E" w14:textId="77777777" w:rsidR="00981D09" w:rsidRPr="00016DCC" w:rsidRDefault="00981D09" w:rsidP="00AC6973">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auto"/>
            <w:vAlign w:val="center"/>
          </w:tcPr>
          <w:p w14:paraId="65B9598A" w14:textId="77777777" w:rsidR="00981D09" w:rsidRPr="00016DCC" w:rsidRDefault="00981D09" w:rsidP="00AC6973">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auto"/>
            <w:vAlign w:val="center"/>
          </w:tcPr>
          <w:p w14:paraId="12ACF241" w14:textId="77777777" w:rsidR="00981D09" w:rsidRPr="00016DCC" w:rsidRDefault="00981D09" w:rsidP="00AC6973">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auto"/>
            <w:vAlign w:val="center"/>
          </w:tcPr>
          <w:p w14:paraId="0FD66967" w14:textId="4F58D93C" w:rsidR="00981D09" w:rsidRPr="006F4D72" w:rsidRDefault="006F4D72" w:rsidP="006F4D72">
            <w:pPr>
              <w:spacing w:before="0" w:after="0" w:line="240" w:lineRule="auto"/>
              <w:rPr>
                <w:rFonts w:eastAsia="Times New Roman" w:cs="Arial"/>
                <w:sz w:val="16"/>
                <w:szCs w:val="16"/>
                <w:lang w:eastAsia="en-US"/>
              </w:rPr>
            </w:pPr>
            <w:r w:rsidRPr="006F4D72">
              <w:rPr>
                <w:rFonts w:eastAsia="Times New Roman" w:cs="Arial"/>
                <w:sz w:val="16"/>
                <w:szCs w:val="16"/>
                <w:lang w:eastAsia="en-US"/>
              </w:rPr>
              <w:t>Section 3.1.2 HMI Workstation Monitor</w:t>
            </w:r>
          </w:p>
        </w:tc>
        <w:tc>
          <w:tcPr>
            <w:tcW w:w="1242" w:type="dxa"/>
            <w:tcBorders>
              <w:top w:val="single" w:sz="4" w:space="0" w:color="auto"/>
              <w:left w:val="single" w:sz="4" w:space="0" w:color="auto"/>
              <w:bottom w:val="single" w:sz="4" w:space="0" w:color="auto"/>
              <w:right w:val="single" w:sz="4" w:space="0" w:color="auto"/>
            </w:tcBorders>
            <w:shd w:val="clear" w:color="auto" w:fill="auto"/>
            <w:vAlign w:val="center"/>
          </w:tcPr>
          <w:p w14:paraId="2F965A54" w14:textId="77777777" w:rsidR="00981D09" w:rsidRPr="00016DCC" w:rsidRDefault="00981D09" w:rsidP="00AC6973">
            <w:pPr>
              <w:spacing w:before="0" w:after="0" w:line="240" w:lineRule="auto"/>
              <w:rPr>
                <w:rFonts w:ascii="Times New Roman" w:eastAsia="Times New Roman" w:hAnsi="Times New Roman" w:cs="Times New Roman"/>
                <w:sz w:val="20"/>
                <w:lang w:eastAsia="en-US"/>
              </w:rPr>
            </w:pPr>
          </w:p>
        </w:tc>
      </w:tr>
      <w:tr w:rsidR="00981D09" w:rsidRPr="00016DCC" w14:paraId="3C41E1A6" w14:textId="77777777" w:rsidTr="00E5087D">
        <w:trPr>
          <w:trHeight w:val="126"/>
        </w:trPr>
        <w:tc>
          <w:tcPr>
            <w:tcW w:w="430" w:type="dxa"/>
            <w:vMerge/>
            <w:tcBorders>
              <w:left w:val="single" w:sz="4" w:space="0" w:color="auto"/>
              <w:bottom w:val="single" w:sz="4" w:space="0" w:color="auto"/>
              <w:right w:val="single" w:sz="4" w:space="0" w:color="auto"/>
            </w:tcBorders>
            <w:vAlign w:val="center"/>
          </w:tcPr>
          <w:p w14:paraId="2C7796E6" w14:textId="77777777" w:rsidR="00981D09" w:rsidRDefault="00981D09" w:rsidP="00AC6973">
            <w:pPr>
              <w:spacing w:before="0" w:after="0" w:line="240" w:lineRule="auto"/>
              <w:jc w:val="center"/>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02E4CCE1" w14:textId="041EB64C" w:rsidR="00981D09" w:rsidRPr="00016DCC" w:rsidRDefault="0003277E" w:rsidP="00AC6973">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 xml:space="preserve">9.14 Two black ink laser printers shall be provided. One printer shall be assigned for printing of recording alarms or event transactions, and the other printer shall be configured as standby. A </w:t>
            </w:r>
            <w:proofErr w:type="spellStart"/>
            <w:r w:rsidRPr="00016DCC">
              <w:rPr>
                <w:rFonts w:ascii="Calibri" w:eastAsia="Times New Roman" w:hAnsi="Calibri" w:cs="Times New Roman"/>
                <w:sz w:val="16"/>
                <w:szCs w:val="16"/>
                <w:lang w:eastAsia="en-US"/>
              </w:rPr>
              <w:t>colour</w:t>
            </w:r>
            <w:proofErr w:type="spellEnd"/>
            <w:r w:rsidRPr="00016DCC">
              <w:rPr>
                <w:rFonts w:ascii="Calibri" w:eastAsia="Times New Roman" w:hAnsi="Calibri" w:cs="Times New Roman"/>
                <w:sz w:val="16"/>
                <w:szCs w:val="16"/>
                <w:lang w:eastAsia="en-US"/>
              </w:rPr>
              <w:t xml:space="preserve"> laser printer that supports GUI graphics shall be provided and shall be assigned for printing of system reports and trending.</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1E947FB9" w14:textId="0AE413F3" w:rsidR="00981D09" w:rsidRPr="00016DCC" w:rsidRDefault="00CC2F71" w:rsidP="00AC6973">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41F4A796" w14:textId="77777777" w:rsidR="00981D09" w:rsidRPr="00016DCC" w:rsidRDefault="00981D09" w:rsidP="00AC6973">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61CE0BFE" w14:textId="77777777" w:rsidR="00981D09" w:rsidRPr="00016DCC" w:rsidRDefault="00981D09" w:rsidP="00AC6973">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38AEFBB2" w14:textId="77777777" w:rsidR="00981D09" w:rsidRPr="00016DCC" w:rsidRDefault="00981D09" w:rsidP="00AC6973">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2BFAAF23" w14:textId="77777777" w:rsidR="00981D09" w:rsidRPr="00016DCC" w:rsidRDefault="00981D09" w:rsidP="00AC6973">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4B1D9287" w14:textId="77777777" w:rsidR="00981D09" w:rsidRPr="00016DCC" w:rsidRDefault="00981D09" w:rsidP="00AC6973">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66FFDD29" w14:textId="323025F2" w:rsidR="00E5087D" w:rsidRPr="00E5087D" w:rsidRDefault="00E5087D" w:rsidP="00E5087D">
            <w:pPr>
              <w:spacing w:before="0" w:after="0" w:line="240" w:lineRule="auto"/>
              <w:rPr>
                <w:rFonts w:eastAsia="Times New Roman" w:cs="Arial"/>
                <w:sz w:val="16"/>
                <w:szCs w:val="16"/>
                <w:lang w:eastAsia="en-US"/>
              </w:rPr>
            </w:pPr>
            <w:proofErr w:type="gramStart"/>
            <w:r w:rsidRPr="00E5087D">
              <w:rPr>
                <w:rFonts w:eastAsia="Times New Roman" w:cs="Arial"/>
                <w:sz w:val="16"/>
                <w:szCs w:val="16"/>
                <w:lang w:eastAsia="en-US"/>
              </w:rPr>
              <w:t>Section  3.1.3</w:t>
            </w:r>
            <w:proofErr w:type="gramEnd"/>
            <w:r w:rsidRPr="00E5087D">
              <w:rPr>
                <w:rFonts w:eastAsia="Times New Roman" w:cs="Arial"/>
                <w:sz w:val="16"/>
                <w:szCs w:val="16"/>
                <w:lang w:eastAsia="en-US"/>
              </w:rPr>
              <w:t xml:space="preserve"> Color Printer</w:t>
            </w:r>
          </w:p>
          <w:p w14:paraId="4009F8F7" w14:textId="77777777" w:rsidR="00E5087D" w:rsidRPr="00E5087D" w:rsidRDefault="00E5087D" w:rsidP="00E5087D">
            <w:pPr>
              <w:spacing w:before="0" w:after="0" w:line="240" w:lineRule="auto"/>
              <w:rPr>
                <w:rFonts w:eastAsia="Times New Roman" w:cs="Arial"/>
                <w:sz w:val="16"/>
                <w:szCs w:val="16"/>
                <w:lang w:eastAsia="en-US"/>
              </w:rPr>
            </w:pPr>
          </w:p>
          <w:p w14:paraId="488B2374" w14:textId="277F951D" w:rsidR="00981D09" w:rsidRPr="00016DCC" w:rsidRDefault="00E5087D" w:rsidP="00E5087D">
            <w:pPr>
              <w:spacing w:before="0" w:after="0" w:line="240" w:lineRule="auto"/>
              <w:rPr>
                <w:rFonts w:ascii="Times New Roman" w:eastAsia="Times New Roman" w:hAnsi="Times New Roman" w:cs="Times New Roman"/>
                <w:sz w:val="20"/>
                <w:lang w:eastAsia="en-US"/>
              </w:rPr>
            </w:pPr>
            <w:proofErr w:type="gramStart"/>
            <w:r w:rsidRPr="00E5087D">
              <w:rPr>
                <w:rFonts w:eastAsia="Times New Roman" w:cs="Arial"/>
                <w:sz w:val="16"/>
                <w:szCs w:val="16"/>
                <w:lang w:eastAsia="en-US"/>
              </w:rPr>
              <w:t>Section  3.1.4</w:t>
            </w:r>
            <w:proofErr w:type="gramEnd"/>
            <w:r w:rsidRPr="00E5087D">
              <w:rPr>
                <w:rFonts w:eastAsia="Times New Roman" w:cs="Arial"/>
                <w:sz w:val="16"/>
                <w:szCs w:val="16"/>
                <w:lang w:eastAsia="en-US"/>
              </w:rPr>
              <w:t xml:space="preserve"> Black and White Printer</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1CDBEDE3" w14:textId="77777777" w:rsidR="00981D09" w:rsidRPr="00016DCC" w:rsidRDefault="00981D09" w:rsidP="00AC6973">
            <w:pPr>
              <w:spacing w:before="0" w:after="0" w:line="240" w:lineRule="auto"/>
              <w:rPr>
                <w:rFonts w:ascii="Times New Roman" w:eastAsia="Times New Roman" w:hAnsi="Times New Roman" w:cs="Times New Roman"/>
                <w:sz w:val="20"/>
                <w:lang w:eastAsia="en-US"/>
              </w:rPr>
            </w:pPr>
          </w:p>
        </w:tc>
      </w:tr>
      <w:tr w:rsidR="006F4D72" w:rsidRPr="00016DCC" w14:paraId="6E6E3D11" w14:textId="77777777" w:rsidTr="001C023D">
        <w:trPr>
          <w:trHeight w:val="87"/>
        </w:trPr>
        <w:tc>
          <w:tcPr>
            <w:tcW w:w="430" w:type="dxa"/>
            <w:vMerge w:val="restart"/>
            <w:tcBorders>
              <w:top w:val="single" w:sz="4" w:space="0" w:color="auto"/>
              <w:left w:val="single" w:sz="4" w:space="0" w:color="auto"/>
              <w:right w:val="single" w:sz="4" w:space="0" w:color="auto"/>
            </w:tcBorders>
            <w:vAlign w:val="center"/>
          </w:tcPr>
          <w:p w14:paraId="7B4795C2" w14:textId="1526CA81" w:rsidR="006F4D72" w:rsidRDefault="006F4D72" w:rsidP="00AC6973">
            <w:pPr>
              <w:spacing w:before="0" w:after="0" w:line="240" w:lineRule="auto"/>
              <w:jc w:val="center"/>
              <w:rPr>
                <w:rFonts w:ascii="Calibri" w:eastAsia="Times New Roman" w:hAnsi="Calibri" w:cs="Times New Roman"/>
                <w:sz w:val="16"/>
                <w:szCs w:val="16"/>
                <w:lang w:eastAsia="en-US"/>
              </w:rPr>
            </w:pPr>
            <w:r>
              <w:rPr>
                <w:rFonts w:ascii="Calibri" w:eastAsia="Times New Roman" w:hAnsi="Calibri" w:cs="Times New Roman"/>
                <w:sz w:val="16"/>
                <w:szCs w:val="16"/>
                <w:lang w:eastAsia="en-US"/>
              </w:rPr>
              <w:t>10</w:t>
            </w:r>
          </w:p>
        </w:tc>
        <w:tc>
          <w:tcPr>
            <w:tcW w:w="15320" w:type="dxa"/>
            <w:gridSpan w:val="9"/>
            <w:tcBorders>
              <w:top w:val="single" w:sz="4" w:space="0" w:color="auto"/>
              <w:left w:val="single" w:sz="4" w:space="0" w:color="auto"/>
              <w:bottom w:val="single" w:sz="4" w:space="0" w:color="auto"/>
              <w:right w:val="single" w:sz="4" w:space="0" w:color="auto"/>
            </w:tcBorders>
            <w:shd w:val="clear" w:color="auto" w:fill="A8D6FF" w:themeFill="background2" w:themeFillShade="E6"/>
            <w:vAlign w:val="center"/>
          </w:tcPr>
          <w:p w14:paraId="1518AB3F" w14:textId="722FDF80" w:rsidR="006F4D72" w:rsidRPr="006F4D72" w:rsidRDefault="006F4D72" w:rsidP="00AC6973">
            <w:pPr>
              <w:spacing w:before="0" w:after="0" w:line="240" w:lineRule="auto"/>
              <w:rPr>
                <w:rFonts w:eastAsia="Times New Roman" w:cs="Arial"/>
                <w:b/>
                <w:sz w:val="20"/>
                <w:lang w:eastAsia="en-US"/>
              </w:rPr>
            </w:pPr>
            <w:r w:rsidRPr="006F4D72">
              <w:rPr>
                <w:rFonts w:eastAsia="Times New Roman" w:cs="Arial"/>
                <w:b/>
                <w:sz w:val="16"/>
                <w:szCs w:val="16"/>
                <w:lang w:eastAsia="en-US"/>
              </w:rPr>
              <w:t>Remote Terminal Units</w:t>
            </w:r>
          </w:p>
        </w:tc>
      </w:tr>
      <w:tr w:rsidR="000C3743" w:rsidRPr="00016DCC" w14:paraId="13E2A1C5" w14:textId="77777777" w:rsidTr="00B709DF">
        <w:trPr>
          <w:trHeight w:val="75"/>
        </w:trPr>
        <w:tc>
          <w:tcPr>
            <w:tcW w:w="430" w:type="dxa"/>
            <w:vMerge/>
            <w:tcBorders>
              <w:left w:val="single" w:sz="4" w:space="0" w:color="auto"/>
              <w:right w:val="single" w:sz="4" w:space="0" w:color="auto"/>
            </w:tcBorders>
            <w:vAlign w:val="center"/>
          </w:tcPr>
          <w:p w14:paraId="4AE855E6" w14:textId="77777777" w:rsidR="000C3743" w:rsidRDefault="000C3743" w:rsidP="000C3743">
            <w:pPr>
              <w:spacing w:before="0" w:after="0" w:line="240" w:lineRule="auto"/>
              <w:jc w:val="center"/>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shd w:val="clear" w:color="auto" w:fill="auto"/>
            <w:vAlign w:val="center"/>
          </w:tcPr>
          <w:p w14:paraId="4E343A69" w14:textId="299A0591" w:rsidR="000C3743" w:rsidRPr="00016DCC" w:rsidRDefault="000C3743" w:rsidP="000C3743">
            <w:pPr>
              <w:spacing w:before="0" w:after="0" w:line="240" w:lineRule="auto"/>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t>10.1 The SCADA system shall use the Remote Terminal Units (RTUs) to gather I/O status of M&amp;E plant and subsystems from various stations. The RTU shall be of modular construction and proven reliability.</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44B1B087" w14:textId="61696AC0" w:rsidR="000C3743" w:rsidRPr="00016DCC" w:rsidRDefault="000C3743" w:rsidP="00FE0FE2">
            <w:pPr>
              <w:spacing w:before="180" w:after="0" w:line="240" w:lineRule="auto"/>
              <w:jc w:val="center"/>
              <w:rPr>
                <w:rFonts w:ascii="Calibri" w:eastAsia="Times New Roman" w:hAnsi="Calibri" w:cs="Times New Roman"/>
                <w:sz w:val="16"/>
                <w:szCs w:val="16"/>
                <w:lang w:eastAsia="en-US"/>
              </w:rPr>
            </w:pPr>
            <w:r w:rsidRPr="004A0329">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auto"/>
            <w:vAlign w:val="center"/>
          </w:tcPr>
          <w:p w14:paraId="6FCDF179" w14:textId="77777777" w:rsidR="000C3743" w:rsidRPr="00016DCC" w:rsidRDefault="000C3743" w:rsidP="000C3743">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auto"/>
            <w:vAlign w:val="center"/>
          </w:tcPr>
          <w:p w14:paraId="4AB5A545" w14:textId="77777777" w:rsidR="000C3743" w:rsidRPr="00016DCC" w:rsidRDefault="000C3743" w:rsidP="000C3743">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auto"/>
            <w:vAlign w:val="center"/>
          </w:tcPr>
          <w:p w14:paraId="35921AB7" w14:textId="77777777" w:rsidR="000C3743" w:rsidRPr="00016DCC" w:rsidRDefault="000C3743" w:rsidP="000C3743">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auto"/>
            <w:vAlign w:val="center"/>
          </w:tcPr>
          <w:p w14:paraId="41179F5E" w14:textId="77777777" w:rsidR="000C3743" w:rsidRPr="00016DCC" w:rsidRDefault="000C3743" w:rsidP="000C3743">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auto"/>
            <w:vAlign w:val="center"/>
          </w:tcPr>
          <w:p w14:paraId="4249BE87" w14:textId="77777777" w:rsidR="000C3743" w:rsidRPr="00016DCC" w:rsidRDefault="000C3743" w:rsidP="000C3743">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auto"/>
            <w:vAlign w:val="center"/>
          </w:tcPr>
          <w:p w14:paraId="221F11AB" w14:textId="49125A08" w:rsidR="000C3743" w:rsidRPr="003516A8" w:rsidRDefault="003516A8" w:rsidP="003516A8">
            <w:pPr>
              <w:spacing w:before="0" w:after="0" w:line="240" w:lineRule="auto"/>
              <w:rPr>
                <w:rFonts w:eastAsia="Times New Roman" w:cs="Arial"/>
                <w:sz w:val="16"/>
                <w:szCs w:val="16"/>
                <w:lang w:eastAsia="en-US"/>
              </w:rPr>
            </w:pPr>
            <w:r>
              <w:rPr>
                <w:rFonts w:eastAsia="Times New Roman" w:cs="Arial"/>
                <w:sz w:val="16"/>
                <w:szCs w:val="16"/>
                <w:lang w:eastAsia="en-US"/>
              </w:rPr>
              <w:t>Cover o</w:t>
            </w:r>
            <w:r w:rsidRPr="003516A8">
              <w:rPr>
                <w:rFonts w:eastAsia="Times New Roman" w:cs="Arial"/>
                <w:sz w:val="16"/>
                <w:szCs w:val="16"/>
                <w:lang w:eastAsia="en-US"/>
              </w:rPr>
              <w:t xml:space="preserve">n Detail Design of RTU Document </w:t>
            </w:r>
          </w:p>
        </w:tc>
        <w:tc>
          <w:tcPr>
            <w:tcW w:w="1242" w:type="dxa"/>
            <w:tcBorders>
              <w:top w:val="single" w:sz="4" w:space="0" w:color="auto"/>
              <w:left w:val="single" w:sz="4" w:space="0" w:color="auto"/>
              <w:bottom w:val="single" w:sz="4" w:space="0" w:color="auto"/>
              <w:right w:val="single" w:sz="4" w:space="0" w:color="auto"/>
            </w:tcBorders>
            <w:shd w:val="clear" w:color="auto" w:fill="auto"/>
            <w:vAlign w:val="center"/>
          </w:tcPr>
          <w:p w14:paraId="1CF591AF" w14:textId="3D8D41F4" w:rsidR="000C3743" w:rsidRPr="003516A8" w:rsidRDefault="001C023D" w:rsidP="000C3743">
            <w:pPr>
              <w:spacing w:before="0" w:after="0" w:line="240" w:lineRule="auto"/>
              <w:rPr>
                <w:rFonts w:eastAsia="Times New Roman" w:cs="Arial"/>
                <w:sz w:val="16"/>
                <w:szCs w:val="16"/>
                <w:lang w:eastAsia="en-US"/>
              </w:rPr>
            </w:pPr>
            <w:r>
              <w:rPr>
                <w:rFonts w:eastAsia="Times New Roman" w:cs="Arial"/>
                <w:sz w:val="16"/>
                <w:szCs w:val="16"/>
                <w:lang w:eastAsia="en-US"/>
              </w:rPr>
              <w:t>C</w:t>
            </w:r>
            <w:r w:rsidR="003516A8" w:rsidRPr="003516A8">
              <w:rPr>
                <w:rFonts w:eastAsia="Times New Roman" w:cs="Arial"/>
                <w:sz w:val="16"/>
                <w:szCs w:val="16"/>
                <w:lang w:eastAsia="en-US"/>
              </w:rPr>
              <w:t>omply</w:t>
            </w:r>
          </w:p>
        </w:tc>
      </w:tr>
      <w:tr w:rsidR="001C023D" w:rsidRPr="00016DCC" w14:paraId="2F38B5E9" w14:textId="77777777" w:rsidTr="001C023D">
        <w:trPr>
          <w:trHeight w:val="75"/>
        </w:trPr>
        <w:tc>
          <w:tcPr>
            <w:tcW w:w="430" w:type="dxa"/>
            <w:vMerge/>
            <w:tcBorders>
              <w:left w:val="single" w:sz="4" w:space="0" w:color="auto"/>
              <w:right w:val="single" w:sz="4" w:space="0" w:color="auto"/>
            </w:tcBorders>
            <w:vAlign w:val="center"/>
          </w:tcPr>
          <w:p w14:paraId="7864C912" w14:textId="77777777" w:rsidR="001C023D" w:rsidRDefault="001C023D" w:rsidP="001C023D">
            <w:pPr>
              <w:spacing w:before="0" w:after="0" w:line="240" w:lineRule="auto"/>
              <w:jc w:val="center"/>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4D82B4D2" w14:textId="5F100DE6" w:rsidR="001C023D" w:rsidRPr="00016DCC" w:rsidRDefault="001C023D" w:rsidP="001C023D">
            <w:pPr>
              <w:spacing w:before="0" w:after="0" w:line="240" w:lineRule="auto"/>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t>10.2 The RTUs shall be installed at stations, traction power substations and depot for control and monitoring of the various M&amp;E plant and subsystems. Each location shall consist of redundant RTUs, install in different compartments within the local control panel.</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tcPr>
          <w:p w14:paraId="2A5FAABE" w14:textId="243127A9" w:rsidR="001C023D" w:rsidRPr="00016DCC" w:rsidRDefault="001C023D" w:rsidP="00FE0FE2">
            <w:pPr>
              <w:spacing w:before="240" w:after="0" w:line="240" w:lineRule="auto"/>
              <w:jc w:val="center"/>
              <w:rPr>
                <w:rFonts w:ascii="Calibri" w:eastAsia="Times New Roman" w:hAnsi="Calibri" w:cs="Times New Roman"/>
                <w:sz w:val="16"/>
                <w:szCs w:val="16"/>
                <w:lang w:eastAsia="en-US"/>
              </w:rPr>
            </w:pPr>
            <w:r w:rsidRPr="004A0329">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3325F552" w14:textId="77777777" w:rsidR="001C023D" w:rsidRPr="00016DCC" w:rsidRDefault="001C023D" w:rsidP="001C023D">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52410A67"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2438F36D"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37DF668D"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106E13C8"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tcPr>
          <w:p w14:paraId="69F989FD" w14:textId="07551044" w:rsidR="001C023D" w:rsidRPr="00016DCC" w:rsidRDefault="001C023D" w:rsidP="001C023D">
            <w:pPr>
              <w:spacing w:before="0" w:after="0" w:line="240" w:lineRule="auto"/>
              <w:rPr>
                <w:rFonts w:ascii="Times New Roman" w:eastAsia="Times New Roman" w:hAnsi="Times New Roman" w:cs="Times New Roman"/>
                <w:sz w:val="20"/>
                <w:lang w:eastAsia="en-US"/>
              </w:rPr>
            </w:pPr>
            <w:r w:rsidRPr="00552B12">
              <w:rPr>
                <w:rFonts w:eastAsia="Times New Roman" w:cs="Arial"/>
                <w:sz w:val="16"/>
                <w:szCs w:val="16"/>
                <w:lang w:eastAsia="en-US"/>
              </w:rPr>
              <w:t>Cover on Detail Design of RTU Document</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tcPr>
          <w:p w14:paraId="252FA0CE" w14:textId="697D70A4" w:rsidR="001C023D" w:rsidRPr="00016DCC" w:rsidRDefault="001C023D" w:rsidP="001C023D">
            <w:pPr>
              <w:spacing w:before="0" w:after="0" w:line="240" w:lineRule="auto"/>
              <w:rPr>
                <w:rFonts w:ascii="Times New Roman" w:eastAsia="Times New Roman" w:hAnsi="Times New Roman" w:cs="Times New Roman"/>
                <w:sz w:val="20"/>
                <w:lang w:eastAsia="en-US"/>
              </w:rPr>
            </w:pPr>
            <w:r w:rsidRPr="00311643">
              <w:rPr>
                <w:rFonts w:eastAsia="Times New Roman" w:cs="Arial"/>
                <w:sz w:val="16"/>
                <w:szCs w:val="16"/>
                <w:lang w:eastAsia="en-US"/>
              </w:rPr>
              <w:t>Comply</w:t>
            </w:r>
          </w:p>
        </w:tc>
      </w:tr>
      <w:tr w:rsidR="001C023D" w:rsidRPr="00016DCC" w14:paraId="41EEC824" w14:textId="77777777" w:rsidTr="00B709DF">
        <w:trPr>
          <w:trHeight w:val="75"/>
        </w:trPr>
        <w:tc>
          <w:tcPr>
            <w:tcW w:w="430" w:type="dxa"/>
            <w:vMerge/>
            <w:tcBorders>
              <w:left w:val="single" w:sz="4" w:space="0" w:color="auto"/>
              <w:right w:val="single" w:sz="4" w:space="0" w:color="auto"/>
            </w:tcBorders>
            <w:vAlign w:val="center"/>
          </w:tcPr>
          <w:p w14:paraId="2DA77287" w14:textId="77777777" w:rsidR="001C023D" w:rsidRDefault="001C023D" w:rsidP="001C023D">
            <w:pPr>
              <w:spacing w:before="0" w:after="0" w:line="240" w:lineRule="auto"/>
              <w:jc w:val="center"/>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shd w:val="clear" w:color="auto" w:fill="auto"/>
            <w:vAlign w:val="center"/>
          </w:tcPr>
          <w:p w14:paraId="0BE17871" w14:textId="2B8DF3FB" w:rsidR="001C023D" w:rsidRPr="00016DCC" w:rsidRDefault="001C023D" w:rsidP="001C023D">
            <w:pPr>
              <w:spacing w:before="0" w:after="0" w:line="240" w:lineRule="auto"/>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t>10.3 The RTU for the traction power substations might need to be compatible with an IEC 61850 to provide parallel redundancy protocols for the Intelligent Electronic Device (IED) of switchgears.</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63D640E5" w14:textId="0CCB450E" w:rsidR="001C023D" w:rsidRPr="00016DCC" w:rsidRDefault="001C023D" w:rsidP="00FE0FE2">
            <w:pPr>
              <w:spacing w:before="240" w:after="0" w:line="240" w:lineRule="auto"/>
              <w:jc w:val="center"/>
              <w:rPr>
                <w:rFonts w:ascii="Calibri" w:eastAsia="Times New Roman" w:hAnsi="Calibri" w:cs="Times New Roman"/>
                <w:sz w:val="16"/>
                <w:szCs w:val="16"/>
                <w:lang w:eastAsia="en-US"/>
              </w:rPr>
            </w:pPr>
            <w:r w:rsidRPr="004A0329">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auto"/>
            <w:vAlign w:val="center"/>
          </w:tcPr>
          <w:p w14:paraId="2D8473B9" w14:textId="77777777" w:rsidR="001C023D" w:rsidRPr="00016DCC" w:rsidRDefault="001C023D" w:rsidP="001C023D">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auto"/>
            <w:vAlign w:val="center"/>
          </w:tcPr>
          <w:p w14:paraId="4D585493"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auto"/>
            <w:vAlign w:val="center"/>
          </w:tcPr>
          <w:p w14:paraId="50B17979"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auto"/>
            <w:vAlign w:val="center"/>
          </w:tcPr>
          <w:p w14:paraId="438DEA47"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auto"/>
            <w:vAlign w:val="center"/>
          </w:tcPr>
          <w:p w14:paraId="36617F09"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auto"/>
          </w:tcPr>
          <w:p w14:paraId="55533C8F" w14:textId="655DB53A" w:rsidR="001C023D" w:rsidRPr="00016DCC" w:rsidRDefault="001C023D" w:rsidP="001C023D">
            <w:pPr>
              <w:spacing w:before="0" w:after="0" w:line="240" w:lineRule="auto"/>
              <w:rPr>
                <w:rFonts w:ascii="Times New Roman" w:eastAsia="Times New Roman" w:hAnsi="Times New Roman" w:cs="Times New Roman"/>
                <w:sz w:val="20"/>
                <w:lang w:eastAsia="en-US"/>
              </w:rPr>
            </w:pPr>
            <w:r w:rsidRPr="00552B12">
              <w:rPr>
                <w:rFonts w:eastAsia="Times New Roman" w:cs="Arial"/>
                <w:sz w:val="16"/>
                <w:szCs w:val="16"/>
                <w:lang w:eastAsia="en-US"/>
              </w:rPr>
              <w:t>Cover on Detail Design of RTU Document</w:t>
            </w:r>
          </w:p>
        </w:tc>
        <w:tc>
          <w:tcPr>
            <w:tcW w:w="1242" w:type="dxa"/>
            <w:tcBorders>
              <w:top w:val="single" w:sz="4" w:space="0" w:color="auto"/>
              <w:left w:val="single" w:sz="4" w:space="0" w:color="auto"/>
              <w:bottom w:val="single" w:sz="4" w:space="0" w:color="auto"/>
              <w:right w:val="single" w:sz="4" w:space="0" w:color="auto"/>
            </w:tcBorders>
            <w:shd w:val="clear" w:color="auto" w:fill="auto"/>
          </w:tcPr>
          <w:p w14:paraId="75470DF1" w14:textId="090FB582" w:rsidR="001C023D" w:rsidRPr="00016DCC" w:rsidRDefault="001C023D" w:rsidP="001C023D">
            <w:pPr>
              <w:spacing w:before="0" w:after="0" w:line="240" w:lineRule="auto"/>
              <w:rPr>
                <w:rFonts w:ascii="Times New Roman" w:eastAsia="Times New Roman" w:hAnsi="Times New Roman" w:cs="Times New Roman"/>
                <w:sz w:val="20"/>
                <w:lang w:eastAsia="en-US"/>
              </w:rPr>
            </w:pPr>
            <w:r w:rsidRPr="00311643">
              <w:rPr>
                <w:rFonts w:eastAsia="Times New Roman" w:cs="Arial"/>
                <w:sz w:val="16"/>
                <w:szCs w:val="16"/>
                <w:lang w:eastAsia="en-US"/>
              </w:rPr>
              <w:t>Comply</w:t>
            </w:r>
          </w:p>
        </w:tc>
      </w:tr>
      <w:tr w:rsidR="001C023D" w:rsidRPr="00016DCC" w14:paraId="416E2289" w14:textId="77777777" w:rsidTr="001C023D">
        <w:trPr>
          <w:trHeight w:val="75"/>
        </w:trPr>
        <w:tc>
          <w:tcPr>
            <w:tcW w:w="430" w:type="dxa"/>
            <w:vMerge/>
            <w:tcBorders>
              <w:left w:val="single" w:sz="4" w:space="0" w:color="auto"/>
              <w:right w:val="single" w:sz="4" w:space="0" w:color="auto"/>
            </w:tcBorders>
            <w:vAlign w:val="center"/>
          </w:tcPr>
          <w:p w14:paraId="0080F502" w14:textId="77777777" w:rsidR="001C023D" w:rsidRDefault="001C023D" w:rsidP="001C023D">
            <w:pPr>
              <w:spacing w:before="0" w:after="0" w:line="240" w:lineRule="auto"/>
              <w:jc w:val="center"/>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6E43FEBA" w14:textId="01E48590" w:rsidR="001C023D" w:rsidRPr="00016DCC" w:rsidRDefault="001C023D" w:rsidP="001C023D">
            <w:pPr>
              <w:spacing w:before="0" w:after="0" w:line="240" w:lineRule="auto"/>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t>10.4 The RTU shall use the most recent proven control technology consisting of hardware and software to implement complete functional systems. All system hardware and software shall be of a type already widely used for rail application with full service and support facilities available locally.</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tcPr>
          <w:p w14:paraId="41901DD5" w14:textId="6D24E893" w:rsidR="001C023D" w:rsidRPr="00016DCC" w:rsidRDefault="001C023D" w:rsidP="00FE0FE2">
            <w:pPr>
              <w:spacing w:before="240" w:after="0" w:line="240" w:lineRule="auto"/>
              <w:jc w:val="center"/>
              <w:rPr>
                <w:rFonts w:ascii="Calibri" w:eastAsia="Times New Roman" w:hAnsi="Calibri" w:cs="Times New Roman"/>
                <w:sz w:val="16"/>
                <w:szCs w:val="16"/>
                <w:lang w:eastAsia="en-US"/>
              </w:rPr>
            </w:pPr>
            <w:r w:rsidRPr="004A0329">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50D547EC" w14:textId="77777777" w:rsidR="001C023D" w:rsidRPr="00016DCC" w:rsidRDefault="001C023D" w:rsidP="001C023D">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213516E2"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0CBB9008"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129131AA"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672B076B"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tcPr>
          <w:p w14:paraId="78C88AB4" w14:textId="56FE5892" w:rsidR="001C023D" w:rsidRPr="00016DCC" w:rsidRDefault="001C023D" w:rsidP="001C023D">
            <w:pPr>
              <w:spacing w:before="0" w:after="0" w:line="240" w:lineRule="auto"/>
              <w:rPr>
                <w:rFonts w:ascii="Times New Roman" w:eastAsia="Times New Roman" w:hAnsi="Times New Roman" w:cs="Times New Roman"/>
                <w:sz w:val="20"/>
                <w:lang w:eastAsia="en-US"/>
              </w:rPr>
            </w:pPr>
            <w:r w:rsidRPr="00552B12">
              <w:rPr>
                <w:rFonts w:eastAsia="Times New Roman" w:cs="Arial"/>
                <w:sz w:val="16"/>
                <w:szCs w:val="16"/>
                <w:lang w:eastAsia="en-US"/>
              </w:rPr>
              <w:t>Cover on Detail Design of RTU Document</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tcPr>
          <w:p w14:paraId="407E1EBD" w14:textId="7C2CEEDF" w:rsidR="001C023D" w:rsidRPr="00016DCC" w:rsidRDefault="001C023D" w:rsidP="001C023D">
            <w:pPr>
              <w:spacing w:before="0" w:after="0" w:line="240" w:lineRule="auto"/>
              <w:rPr>
                <w:rFonts w:ascii="Times New Roman" w:eastAsia="Times New Roman" w:hAnsi="Times New Roman" w:cs="Times New Roman"/>
                <w:sz w:val="20"/>
                <w:lang w:eastAsia="en-US"/>
              </w:rPr>
            </w:pPr>
            <w:r w:rsidRPr="00311643">
              <w:rPr>
                <w:rFonts w:eastAsia="Times New Roman" w:cs="Arial"/>
                <w:sz w:val="16"/>
                <w:szCs w:val="16"/>
                <w:lang w:eastAsia="en-US"/>
              </w:rPr>
              <w:t>Comply</w:t>
            </w:r>
          </w:p>
        </w:tc>
      </w:tr>
      <w:tr w:rsidR="001C023D" w:rsidRPr="00016DCC" w14:paraId="63BE5967" w14:textId="77777777" w:rsidTr="00B709DF">
        <w:trPr>
          <w:trHeight w:val="75"/>
        </w:trPr>
        <w:tc>
          <w:tcPr>
            <w:tcW w:w="430" w:type="dxa"/>
            <w:vMerge/>
            <w:tcBorders>
              <w:left w:val="single" w:sz="4" w:space="0" w:color="auto"/>
              <w:right w:val="single" w:sz="4" w:space="0" w:color="auto"/>
            </w:tcBorders>
            <w:vAlign w:val="center"/>
          </w:tcPr>
          <w:p w14:paraId="392FAE7F" w14:textId="77777777" w:rsidR="001C023D" w:rsidRDefault="001C023D" w:rsidP="001C023D">
            <w:pPr>
              <w:spacing w:before="0" w:after="0" w:line="240" w:lineRule="auto"/>
              <w:jc w:val="center"/>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shd w:val="clear" w:color="auto" w:fill="auto"/>
            <w:vAlign w:val="center"/>
          </w:tcPr>
          <w:p w14:paraId="754617F9" w14:textId="04F53974" w:rsidR="001C023D" w:rsidRPr="00016DCC" w:rsidRDefault="001C023D" w:rsidP="001C023D">
            <w:pPr>
              <w:spacing w:before="0" w:after="0" w:line="240" w:lineRule="auto"/>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t>10.5 The RTUs shall be configured in a hot-standby arrangement so that either RTU can immediately assume system mastership in the event of equipment failure.</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1D12A37F" w14:textId="3BFB3BF9" w:rsidR="001C023D" w:rsidRPr="00016DCC" w:rsidRDefault="001C023D" w:rsidP="00FE0FE2">
            <w:pPr>
              <w:spacing w:after="0" w:line="240" w:lineRule="auto"/>
              <w:jc w:val="center"/>
              <w:rPr>
                <w:rFonts w:ascii="Calibri" w:eastAsia="Times New Roman" w:hAnsi="Calibri" w:cs="Times New Roman"/>
                <w:sz w:val="16"/>
                <w:szCs w:val="16"/>
                <w:lang w:eastAsia="en-US"/>
              </w:rPr>
            </w:pPr>
            <w:r w:rsidRPr="004A0329">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auto"/>
            <w:vAlign w:val="center"/>
          </w:tcPr>
          <w:p w14:paraId="6F16F24F" w14:textId="77777777" w:rsidR="001C023D" w:rsidRPr="00016DCC" w:rsidRDefault="001C023D" w:rsidP="001C023D">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auto"/>
            <w:vAlign w:val="center"/>
          </w:tcPr>
          <w:p w14:paraId="5E5AC339"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auto"/>
            <w:vAlign w:val="center"/>
          </w:tcPr>
          <w:p w14:paraId="5B004BBB"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auto"/>
            <w:vAlign w:val="center"/>
          </w:tcPr>
          <w:p w14:paraId="35661F99"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auto"/>
            <w:vAlign w:val="center"/>
          </w:tcPr>
          <w:p w14:paraId="29D7022E"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auto"/>
          </w:tcPr>
          <w:p w14:paraId="387B7122" w14:textId="7698C575" w:rsidR="001C023D" w:rsidRPr="00016DCC" w:rsidRDefault="001C023D" w:rsidP="001C023D">
            <w:pPr>
              <w:spacing w:before="0" w:after="0" w:line="240" w:lineRule="auto"/>
              <w:rPr>
                <w:rFonts w:ascii="Times New Roman" w:eastAsia="Times New Roman" w:hAnsi="Times New Roman" w:cs="Times New Roman"/>
                <w:sz w:val="20"/>
                <w:lang w:eastAsia="en-US"/>
              </w:rPr>
            </w:pPr>
            <w:r w:rsidRPr="00552B12">
              <w:rPr>
                <w:rFonts w:eastAsia="Times New Roman" w:cs="Arial"/>
                <w:sz w:val="16"/>
                <w:szCs w:val="16"/>
                <w:lang w:eastAsia="en-US"/>
              </w:rPr>
              <w:t>Cover on Detail Design of RTU Document</w:t>
            </w:r>
          </w:p>
        </w:tc>
        <w:tc>
          <w:tcPr>
            <w:tcW w:w="1242" w:type="dxa"/>
            <w:tcBorders>
              <w:top w:val="single" w:sz="4" w:space="0" w:color="auto"/>
              <w:left w:val="single" w:sz="4" w:space="0" w:color="auto"/>
              <w:bottom w:val="single" w:sz="4" w:space="0" w:color="auto"/>
              <w:right w:val="single" w:sz="4" w:space="0" w:color="auto"/>
            </w:tcBorders>
            <w:shd w:val="clear" w:color="auto" w:fill="auto"/>
          </w:tcPr>
          <w:p w14:paraId="72AFF7B2" w14:textId="1B8BCFD5" w:rsidR="001C023D" w:rsidRPr="00016DCC" w:rsidRDefault="001C023D" w:rsidP="001C023D">
            <w:pPr>
              <w:spacing w:before="0" w:after="0" w:line="240" w:lineRule="auto"/>
              <w:rPr>
                <w:rFonts w:ascii="Times New Roman" w:eastAsia="Times New Roman" w:hAnsi="Times New Roman" w:cs="Times New Roman"/>
                <w:sz w:val="20"/>
                <w:lang w:eastAsia="en-US"/>
              </w:rPr>
            </w:pPr>
            <w:r w:rsidRPr="00311643">
              <w:rPr>
                <w:rFonts w:eastAsia="Times New Roman" w:cs="Arial"/>
                <w:sz w:val="16"/>
                <w:szCs w:val="16"/>
                <w:lang w:eastAsia="en-US"/>
              </w:rPr>
              <w:t>Comply</w:t>
            </w:r>
          </w:p>
        </w:tc>
      </w:tr>
      <w:tr w:rsidR="001C023D" w:rsidRPr="00016DCC" w14:paraId="6BF98E5C" w14:textId="77777777" w:rsidTr="001C023D">
        <w:trPr>
          <w:trHeight w:val="75"/>
        </w:trPr>
        <w:tc>
          <w:tcPr>
            <w:tcW w:w="430" w:type="dxa"/>
            <w:vMerge/>
            <w:tcBorders>
              <w:left w:val="single" w:sz="4" w:space="0" w:color="auto"/>
              <w:right w:val="single" w:sz="4" w:space="0" w:color="auto"/>
            </w:tcBorders>
            <w:vAlign w:val="center"/>
          </w:tcPr>
          <w:p w14:paraId="1878BA6F" w14:textId="77777777" w:rsidR="001C023D" w:rsidRDefault="001C023D" w:rsidP="001C023D">
            <w:pPr>
              <w:spacing w:before="0" w:after="0" w:line="240" w:lineRule="auto"/>
              <w:jc w:val="center"/>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6A94EB05" w14:textId="45FADF02" w:rsidR="001C023D" w:rsidRPr="00016DCC" w:rsidRDefault="001C023D" w:rsidP="001C023D">
            <w:pPr>
              <w:spacing w:before="0" w:after="0" w:line="240" w:lineRule="auto"/>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t>10.6 Each set of RTU shall be powered from dual power supply units to achieve system availability.</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tcPr>
          <w:p w14:paraId="6E090F95" w14:textId="3038A0F1" w:rsidR="001C023D" w:rsidRPr="00016DCC" w:rsidRDefault="001C023D" w:rsidP="00FE0FE2">
            <w:pPr>
              <w:spacing w:after="0" w:line="240" w:lineRule="auto"/>
              <w:jc w:val="center"/>
              <w:rPr>
                <w:rFonts w:ascii="Calibri" w:eastAsia="Times New Roman" w:hAnsi="Calibri" w:cs="Times New Roman"/>
                <w:sz w:val="16"/>
                <w:szCs w:val="16"/>
                <w:lang w:eastAsia="en-US"/>
              </w:rPr>
            </w:pPr>
            <w:r w:rsidRPr="004A0329">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6CA7AF21" w14:textId="77777777" w:rsidR="001C023D" w:rsidRPr="00016DCC" w:rsidRDefault="001C023D" w:rsidP="001C023D">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77F66352"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424D3501"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26F736B7"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74FACBAA"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tcPr>
          <w:p w14:paraId="54643A02" w14:textId="5DDC1356" w:rsidR="001C023D" w:rsidRPr="00016DCC" w:rsidRDefault="001C023D" w:rsidP="001C023D">
            <w:pPr>
              <w:spacing w:before="0" w:after="0" w:line="240" w:lineRule="auto"/>
              <w:rPr>
                <w:rFonts w:ascii="Times New Roman" w:eastAsia="Times New Roman" w:hAnsi="Times New Roman" w:cs="Times New Roman"/>
                <w:sz w:val="20"/>
                <w:lang w:eastAsia="en-US"/>
              </w:rPr>
            </w:pPr>
            <w:r w:rsidRPr="00552B12">
              <w:rPr>
                <w:rFonts w:eastAsia="Times New Roman" w:cs="Arial"/>
                <w:sz w:val="16"/>
                <w:szCs w:val="16"/>
                <w:lang w:eastAsia="en-US"/>
              </w:rPr>
              <w:t>Cover on Detail Design of RTU Document</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tcPr>
          <w:p w14:paraId="2412454E" w14:textId="67BC7EB2" w:rsidR="001C023D" w:rsidRPr="00016DCC" w:rsidRDefault="001C023D" w:rsidP="001C023D">
            <w:pPr>
              <w:spacing w:before="0" w:after="0" w:line="240" w:lineRule="auto"/>
              <w:rPr>
                <w:rFonts w:ascii="Times New Roman" w:eastAsia="Times New Roman" w:hAnsi="Times New Roman" w:cs="Times New Roman"/>
                <w:sz w:val="20"/>
                <w:lang w:eastAsia="en-US"/>
              </w:rPr>
            </w:pPr>
            <w:r w:rsidRPr="00311643">
              <w:rPr>
                <w:rFonts w:eastAsia="Times New Roman" w:cs="Arial"/>
                <w:sz w:val="16"/>
                <w:szCs w:val="16"/>
                <w:lang w:eastAsia="en-US"/>
              </w:rPr>
              <w:t>Comply</w:t>
            </w:r>
          </w:p>
        </w:tc>
      </w:tr>
      <w:tr w:rsidR="001C023D" w:rsidRPr="00016DCC" w14:paraId="76858313" w14:textId="77777777" w:rsidTr="00B709DF">
        <w:trPr>
          <w:trHeight w:val="75"/>
        </w:trPr>
        <w:tc>
          <w:tcPr>
            <w:tcW w:w="430" w:type="dxa"/>
            <w:vMerge/>
            <w:tcBorders>
              <w:left w:val="single" w:sz="4" w:space="0" w:color="auto"/>
              <w:right w:val="single" w:sz="4" w:space="0" w:color="auto"/>
            </w:tcBorders>
            <w:vAlign w:val="center"/>
          </w:tcPr>
          <w:p w14:paraId="5FD75522" w14:textId="77777777" w:rsidR="001C023D" w:rsidRDefault="001C023D" w:rsidP="001C023D">
            <w:pPr>
              <w:spacing w:before="0" w:after="0" w:line="240" w:lineRule="auto"/>
              <w:jc w:val="center"/>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shd w:val="clear" w:color="auto" w:fill="auto"/>
            <w:vAlign w:val="center"/>
          </w:tcPr>
          <w:p w14:paraId="62E9E0FA" w14:textId="7A641034" w:rsidR="001C023D" w:rsidRPr="00016DCC" w:rsidRDefault="001C023D" w:rsidP="001C023D">
            <w:pPr>
              <w:spacing w:before="0" w:after="0" w:line="240" w:lineRule="auto"/>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t>10.7 Each set of RTU shall comprise dual communication modules to interconnect with different network switches (diverse LAN route) for transmitting the received I/</w:t>
            </w:r>
            <w:proofErr w:type="spellStart"/>
            <w:r w:rsidRPr="00075FB1">
              <w:rPr>
                <w:rFonts w:ascii="Calibri" w:eastAsia="Times New Roman" w:hAnsi="Calibri" w:cs="Times New Roman"/>
                <w:sz w:val="16"/>
                <w:szCs w:val="16"/>
                <w:lang w:eastAsia="en-US"/>
              </w:rPr>
              <w:t>Os</w:t>
            </w:r>
            <w:proofErr w:type="spellEnd"/>
            <w:r w:rsidRPr="00075FB1">
              <w:rPr>
                <w:rFonts w:ascii="Calibri" w:eastAsia="Times New Roman" w:hAnsi="Calibri" w:cs="Times New Roman"/>
                <w:sz w:val="16"/>
                <w:szCs w:val="16"/>
                <w:lang w:eastAsia="en-US"/>
              </w:rPr>
              <w:t xml:space="preserve"> to the SCADA system.</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4168B8AD" w14:textId="0782FD18" w:rsidR="001C023D" w:rsidRPr="00016DCC" w:rsidRDefault="001C023D" w:rsidP="00FE0FE2">
            <w:pPr>
              <w:spacing w:before="180" w:after="0" w:line="240" w:lineRule="auto"/>
              <w:jc w:val="center"/>
              <w:rPr>
                <w:rFonts w:ascii="Calibri" w:eastAsia="Times New Roman" w:hAnsi="Calibri" w:cs="Times New Roman"/>
                <w:sz w:val="16"/>
                <w:szCs w:val="16"/>
                <w:lang w:eastAsia="en-US"/>
              </w:rPr>
            </w:pPr>
            <w:r w:rsidRPr="004A0329">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auto"/>
            <w:vAlign w:val="center"/>
          </w:tcPr>
          <w:p w14:paraId="6981A73A" w14:textId="77777777" w:rsidR="001C023D" w:rsidRPr="00016DCC" w:rsidRDefault="001C023D" w:rsidP="001C023D">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auto"/>
            <w:vAlign w:val="center"/>
          </w:tcPr>
          <w:p w14:paraId="2DF948DE"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auto"/>
            <w:vAlign w:val="center"/>
          </w:tcPr>
          <w:p w14:paraId="4F6D3C99"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auto"/>
            <w:vAlign w:val="center"/>
          </w:tcPr>
          <w:p w14:paraId="2CBA8C28"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auto"/>
            <w:vAlign w:val="center"/>
          </w:tcPr>
          <w:p w14:paraId="0B9F9474"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auto"/>
          </w:tcPr>
          <w:p w14:paraId="040EE948" w14:textId="5EDEB191" w:rsidR="001C023D" w:rsidRPr="00016DCC" w:rsidRDefault="001C023D" w:rsidP="001C023D">
            <w:pPr>
              <w:spacing w:before="0" w:after="0" w:line="240" w:lineRule="auto"/>
              <w:rPr>
                <w:rFonts w:ascii="Times New Roman" w:eastAsia="Times New Roman" w:hAnsi="Times New Roman" w:cs="Times New Roman"/>
                <w:sz w:val="20"/>
                <w:lang w:eastAsia="en-US"/>
              </w:rPr>
            </w:pPr>
            <w:r w:rsidRPr="00552B12">
              <w:rPr>
                <w:rFonts w:eastAsia="Times New Roman" w:cs="Arial"/>
                <w:sz w:val="16"/>
                <w:szCs w:val="16"/>
                <w:lang w:eastAsia="en-US"/>
              </w:rPr>
              <w:t>Cover on Detail Design of RTU Document</w:t>
            </w:r>
          </w:p>
        </w:tc>
        <w:tc>
          <w:tcPr>
            <w:tcW w:w="1242" w:type="dxa"/>
            <w:tcBorders>
              <w:top w:val="single" w:sz="4" w:space="0" w:color="auto"/>
              <w:left w:val="single" w:sz="4" w:space="0" w:color="auto"/>
              <w:bottom w:val="single" w:sz="4" w:space="0" w:color="auto"/>
              <w:right w:val="single" w:sz="4" w:space="0" w:color="auto"/>
            </w:tcBorders>
            <w:shd w:val="clear" w:color="auto" w:fill="auto"/>
          </w:tcPr>
          <w:p w14:paraId="4B18190A" w14:textId="79416A89" w:rsidR="001C023D" w:rsidRPr="00016DCC" w:rsidRDefault="001C023D" w:rsidP="001C023D">
            <w:pPr>
              <w:spacing w:before="0" w:after="0" w:line="240" w:lineRule="auto"/>
              <w:rPr>
                <w:rFonts w:ascii="Times New Roman" w:eastAsia="Times New Roman" w:hAnsi="Times New Roman" w:cs="Times New Roman"/>
                <w:sz w:val="20"/>
                <w:lang w:eastAsia="en-US"/>
              </w:rPr>
            </w:pPr>
            <w:r w:rsidRPr="00311643">
              <w:rPr>
                <w:rFonts w:eastAsia="Times New Roman" w:cs="Arial"/>
                <w:sz w:val="16"/>
                <w:szCs w:val="16"/>
                <w:lang w:eastAsia="en-US"/>
              </w:rPr>
              <w:t>Comply</w:t>
            </w:r>
          </w:p>
        </w:tc>
      </w:tr>
      <w:tr w:rsidR="001C023D" w:rsidRPr="00016DCC" w14:paraId="356D025D" w14:textId="77777777" w:rsidTr="001C023D">
        <w:trPr>
          <w:trHeight w:val="75"/>
        </w:trPr>
        <w:tc>
          <w:tcPr>
            <w:tcW w:w="430" w:type="dxa"/>
            <w:vMerge/>
            <w:tcBorders>
              <w:left w:val="single" w:sz="4" w:space="0" w:color="auto"/>
              <w:right w:val="single" w:sz="4" w:space="0" w:color="auto"/>
            </w:tcBorders>
            <w:vAlign w:val="center"/>
          </w:tcPr>
          <w:p w14:paraId="7B026610" w14:textId="77777777" w:rsidR="001C023D" w:rsidRDefault="001C023D" w:rsidP="001C023D">
            <w:pPr>
              <w:spacing w:before="0" w:after="0" w:line="240" w:lineRule="auto"/>
              <w:jc w:val="center"/>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26125EE3" w14:textId="69E8B80B" w:rsidR="001C023D" w:rsidRPr="00016DCC" w:rsidRDefault="001C023D" w:rsidP="001C023D">
            <w:pPr>
              <w:spacing w:before="0" w:after="0" w:line="240" w:lineRule="auto"/>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t xml:space="preserve">10.8 The </w:t>
            </w:r>
            <w:proofErr w:type="spellStart"/>
            <w:r w:rsidRPr="00075FB1">
              <w:rPr>
                <w:rFonts w:ascii="Calibri" w:eastAsia="Times New Roman" w:hAnsi="Calibri" w:cs="Times New Roman"/>
                <w:sz w:val="16"/>
                <w:szCs w:val="16"/>
                <w:lang w:eastAsia="en-US"/>
              </w:rPr>
              <w:t>Fibre</w:t>
            </w:r>
            <w:proofErr w:type="spellEnd"/>
            <w:r w:rsidRPr="00075FB1">
              <w:rPr>
                <w:rFonts w:ascii="Calibri" w:eastAsia="Times New Roman" w:hAnsi="Calibri" w:cs="Times New Roman"/>
                <w:sz w:val="16"/>
                <w:szCs w:val="16"/>
                <w:lang w:eastAsia="en-US"/>
              </w:rPr>
              <w:t xml:space="preserve"> Optic Transmission System shall be used to link the RTUs at various locations back to the SCADA servers at depot. The RTUs for the substations shall be linked via a dedicated </w:t>
            </w:r>
            <w:proofErr w:type="spellStart"/>
            <w:r w:rsidRPr="00075FB1">
              <w:rPr>
                <w:rFonts w:ascii="Calibri" w:eastAsia="Times New Roman" w:hAnsi="Calibri" w:cs="Times New Roman"/>
                <w:sz w:val="16"/>
                <w:szCs w:val="16"/>
                <w:lang w:eastAsia="en-US"/>
              </w:rPr>
              <w:t>fibre</w:t>
            </w:r>
            <w:proofErr w:type="spellEnd"/>
            <w:r w:rsidRPr="00075FB1">
              <w:rPr>
                <w:rFonts w:ascii="Calibri" w:eastAsia="Times New Roman" w:hAnsi="Calibri" w:cs="Times New Roman"/>
                <w:sz w:val="16"/>
                <w:szCs w:val="16"/>
                <w:lang w:eastAsia="en-US"/>
              </w:rPr>
              <w:t xml:space="preserve"> optic cable to the nearby station for retransmission of I/</w:t>
            </w:r>
            <w:proofErr w:type="spellStart"/>
            <w:r w:rsidRPr="00075FB1">
              <w:rPr>
                <w:rFonts w:ascii="Calibri" w:eastAsia="Times New Roman" w:hAnsi="Calibri" w:cs="Times New Roman"/>
                <w:sz w:val="16"/>
                <w:szCs w:val="16"/>
                <w:lang w:eastAsia="en-US"/>
              </w:rPr>
              <w:t>Os</w:t>
            </w:r>
            <w:proofErr w:type="spellEnd"/>
            <w:r w:rsidRPr="00075FB1">
              <w:rPr>
                <w:rFonts w:ascii="Calibri" w:eastAsia="Times New Roman" w:hAnsi="Calibri" w:cs="Times New Roman"/>
                <w:sz w:val="16"/>
                <w:szCs w:val="16"/>
                <w:lang w:eastAsia="en-US"/>
              </w:rPr>
              <w:t xml:space="preserve"> back to the SCADA servers.</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tcPr>
          <w:p w14:paraId="29CEF3AC" w14:textId="47343665" w:rsidR="001C023D" w:rsidRPr="00016DCC" w:rsidRDefault="001C023D" w:rsidP="00FE0FE2">
            <w:pPr>
              <w:spacing w:before="240" w:after="0" w:line="240" w:lineRule="auto"/>
              <w:jc w:val="center"/>
              <w:rPr>
                <w:rFonts w:ascii="Calibri" w:eastAsia="Times New Roman" w:hAnsi="Calibri" w:cs="Times New Roman"/>
                <w:sz w:val="16"/>
                <w:szCs w:val="16"/>
                <w:lang w:eastAsia="en-US"/>
              </w:rPr>
            </w:pPr>
            <w:r w:rsidRPr="004A0329">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0366D2B9" w14:textId="77777777" w:rsidR="001C023D" w:rsidRPr="00016DCC" w:rsidRDefault="001C023D" w:rsidP="001C023D">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1AAEB064"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3AB1B41C"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4E577076"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0B8233FD"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tcPr>
          <w:p w14:paraId="1D113193" w14:textId="204EF406" w:rsidR="001C023D" w:rsidRPr="00016DCC" w:rsidRDefault="001C023D" w:rsidP="001C023D">
            <w:pPr>
              <w:spacing w:before="0" w:after="0" w:line="240" w:lineRule="auto"/>
              <w:rPr>
                <w:rFonts w:ascii="Times New Roman" w:eastAsia="Times New Roman" w:hAnsi="Times New Roman" w:cs="Times New Roman"/>
                <w:sz w:val="20"/>
                <w:lang w:eastAsia="en-US"/>
              </w:rPr>
            </w:pPr>
            <w:r w:rsidRPr="00552B12">
              <w:rPr>
                <w:rFonts w:eastAsia="Times New Roman" w:cs="Arial"/>
                <w:sz w:val="16"/>
                <w:szCs w:val="16"/>
                <w:lang w:eastAsia="en-US"/>
              </w:rPr>
              <w:t>Cover on Detail Design of RTU Document</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tcPr>
          <w:p w14:paraId="37A7A4E0" w14:textId="03032A12" w:rsidR="001C023D" w:rsidRPr="00016DCC" w:rsidRDefault="001C023D" w:rsidP="001C023D">
            <w:pPr>
              <w:spacing w:before="0" w:after="0" w:line="240" w:lineRule="auto"/>
              <w:rPr>
                <w:rFonts w:ascii="Times New Roman" w:eastAsia="Times New Roman" w:hAnsi="Times New Roman" w:cs="Times New Roman"/>
                <w:sz w:val="20"/>
                <w:lang w:eastAsia="en-US"/>
              </w:rPr>
            </w:pPr>
            <w:r w:rsidRPr="00311643">
              <w:rPr>
                <w:rFonts w:eastAsia="Times New Roman" w:cs="Arial"/>
                <w:sz w:val="16"/>
                <w:szCs w:val="16"/>
                <w:lang w:eastAsia="en-US"/>
              </w:rPr>
              <w:t>Comply</w:t>
            </w:r>
          </w:p>
        </w:tc>
      </w:tr>
      <w:tr w:rsidR="001C023D" w:rsidRPr="00016DCC" w14:paraId="5EEF2F4F" w14:textId="77777777" w:rsidTr="00B709DF">
        <w:trPr>
          <w:trHeight w:val="75"/>
        </w:trPr>
        <w:tc>
          <w:tcPr>
            <w:tcW w:w="430" w:type="dxa"/>
            <w:vMerge/>
            <w:tcBorders>
              <w:left w:val="single" w:sz="4" w:space="0" w:color="auto"/>
              <w:right w:val="single" w:sz="4" w:space="0" w:color="auto"/>
            </w:tcBorders>
            <w:vAlign w:val="center"/>
          </w:tcPr>
          <w:p w14:paraId="32006D39" w14:textId="77777777" w:rsidR="001C023D" w:rsidRDefault="001C023D" w:rsidP="001C023D">
            <w:pPr>
              <w:spacing w:before="0" w:after="0" w:line="240" w:lineRule="auto"/>
              <w:jc w:val="center"/>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shd w:val="clear" w:color="auto" w:fill="auto"/>
            <w:vAlign w:val="center"/>
          </w:tcPr>
          <w:p w14:paraId="556AE977" w14:textId="7FE00775" w:rsidR="001C023D" w:rsidRPr="00016DCC" w:rsidRDefault="001C023D" w:rsidP="001C023D">
            <w:pPr>
              <w:spacing w:before="0" w:after="0" w:line="240" w:lineRule="auto"/>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t xml:space="preserve">10.9 The RTU shall be intelligent, fully autonomous in operation and easily configurable to suit the status I/O requirements. Wherever possible, the status signal shall be derived from volt-free auxiliary contacts which are </w:t>
            </w:r>
            <w:proofErr w:type="spellStart"/>
            <w:r w:rsidRPr="00075FB1">
              <w:rPr>
                <w:rFonts w:ascii="Calibri" w:eastAsia="Times New Roman" w:hAnsi="Calibri" w:cs="Times New Roman"/>
                <w:sz w:val="16"/>
                <w:szCs w:val="16"/>
                <w:lang w:eastAsia="en-US"/>
              </w:rPr>
              <w:t>energised</w:t>
            </w:r>
            <w:proofErr w:type="spellEnd"/>
            <w:r w:rsidRPr="00075FB1">
              <w:rPr>
                <w:rFonts w:ascii="Calibri" w:eastAsia="Times New Roman" w:hAnsi="Calibri" w:cs="Times New Roman"/>
                <w:sz w:val="16"/>
                <w:szCs w:val="16"/>
                <w:lang w:eastAsia="en-US"/>
              </w:rPr>
              <w:t xml:space="preserve"> closed in the normal or healthy state to provide fail safe operation.</w:t>
            </w:r>
          </w:p>
        </w:tc>
        <w:tc>
          <w:tcPr>
            <w:tcW w:w="1079" w:type="dxa"/>
            <w:tcBorders>
              <w:top w:val="single" w:sz="4" w:space="0" w:color="auto"/>
              <w:left w:val="single" w:sz="4" w:space="0" w:color="auto"/>
              <w:bottom w:val="single" w:sz="4" w:space="0" w:color="auto"/>
              <w:right w:val="single" w:sz="4" w:space="0" w:color="auto"/>
            </w:tcBorders>
            <w:shd w:val="clear" w:color="auto" w:fill="auto"/>
          </w:tcPr>
          <w:p w14:paraId="018B5832" w14:textId="39178EC4" w:rsidR="001C023D" w:rsidRPr="00016DCC" w:rsidRDefault="001C023D" w:rsidP="00FE0FE2">
            <w:pPr>
              <w:spacing w:before="240" w:after="0" w:line="240" w:lineRule="auto"/>
              <w:jc w:val="center"/>
              <w:rPr>
                <w:rFonts w:ascii="Calibri" w:eastAsia="Times New Roman" w:hAnsi="Calibri" w:cs="Times New Roman"/>
                <w:sz w:val="16"/>
                <w:szCs w:val="16"/>
                <w:lang w:eastAsia="en-US"/>
              </w:rPr>
            </w:pPr>
            <w:r w:rsidRPr="004A0329">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auto"/>
            <w:vAlign w:val="center"/>
          </w:tcPr>
          <w:p w14:paraId="59C32119" w14:textId="77777777" w:rsidR="001C023D" w:rsidRPr="00016DCC" w:rsidRDefault="001C023D" w:rsidP="001C023D">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auto"/>
            <w:vAlign w:val="center"/>
          </w:tcPr>
          <w:p w14:paraId="2DD998FF"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auto"/>
            <w:vAlign w:val="center"/>
          </w:tcPr>
          <w:p w14:paraId="0FCF3692"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auto"/>
            <w:vAlign w:val="center"/>
          </w:tcPr>
          <w:p w14:paraId="1B6D40E7"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auto"/>
            <w:vAlign w:val="center"/>
          </w:tcPr>
          <w:p w14:paraId="495FAACB"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auto"/>
          </w:tcPr>
          <w:p w14:paraId="76281585" w14:textId="0FF456AF" w:rsidR="001C023D" w:rsidRPr="00016DCC" w:rsidRDefault="001C023D" w:rsidP="001C023D">
            <w:pPr>
              <w:spacing w:before="0" w:after="0" w:line="240" w:lineRule="auto"/>
              <w:rPr>
                <w:rFonts w:ascii="Times New Roman" w:eastAsia="Times New Roman" w:hAnsi="Times New Roman" w:cs="Times New Roman"/>
                <w:sz w:val="20"/>
                <w:lang w:eastAsia="en-US"/>
              </w:rPr>
            </w:pPr>
            <w:r w:rsidRPr="00552B12">
              <w:rPr>
                <w:rFonts w:eastAsia="Times New Roman" w:cs="Arial"/>
                <w:sz w:val="16"/>
                <w:szCs w:val="16"/>
                <w:lang w:eastAsia="en-US"/>
              </w:rPr>
              <w:t>Cover on Detail Design of RTU Document</w:t>
            </w:r>
          </w:p>
        </w:tc>
        <w:tc>
          <w:tcPr>
            <w:tcW w:w="1242" w:type="dxa"/>
            <w:tcBorders>
              <w:top w:val="single" w:sz="4" w:space="0" w:color="auto"/>
              <w:left w:val="single" w:sz="4" w:space="0" w:color="auto"/>
              <w:bottom w:val="single" w:sz="4" w:space="0" w:color="auto"/>
              <w:right w:val="single" w:sz="4" w:space="0" w:color="auto"/>
            </w:tcBorders>
            <w:shd w:val="clear" w:color="auto" w:fill="auto"/>
          </w:tcPr>
          <w:p w14:paraId="7ACE7F1B" w14:textId="43B482B4" w:rsidR="001C023D" w:rsidRPr="00016DCC" w:rsidRDefault="001C023D" w:rsidP="001C023D">
            <w:pPr>
              <w:spacing w:before="0" w:after="0" w:line="240" w:lineRule="auto"/>
              <w:rPr>
                <w:rFonts w:ascii="Times New Roman" w:eastAsia="Times New Roman" w:hAnsi="Times New Roman" w:cs="Times New Roman"/>
                <w:sz w:val="20"/>
                <w:lang w:eastAsia="en-US"/>
              </w:rPr>
            </w:pPr>
            <w:r w:rsidRPr="00311643">
              <w:rPr>
                <w:rFonts w:eastAsia="Times New Roman" w:cs="Arial"/>
                <w:sz w:val="16"/>
                <w:szCs w:val="16"/>
                <w:lang w:eastAsia="en-US"/>
              </w:rPr>
              <w:t>Comply</w:t>
            </w:r>
          </w:p>
        </w:tc>
      </w:tr>
      <w:tr w:rsidR="001C023D" w:rsidRPr="00016DCC" w14:paraId="02594610" w14:textId="77777777" w:rsidTr="001C023D">
        <w:trPr>
          <w:trHeight w:val="75"/>
        </w:trPr>
        <w:tc>
          <w:tcPr>
            <w:tcW w:w="430" w:type="dxa"/>
            <w:vMerge/>
            <w:tcBorders>
              <w:left w:val="single" w:sz="4" w:space="0" w:color="auto"/>
              <w:right w:val="single" w:sz="4" w:space="0" w:color="auto"/>
            </w:tcBorders>
            <w:vAlign w:val="center"/>
          </w:tcPr>
          <w:p w14:paraId="18F6D752" w14:textId="77777777" w:rsidR="001C023D" w:rsidRDefault="001C023D" w:rsidP="001C023D">
            <w:pPr>
              <w:spacing w:before="0" w:after="0" w:line="240" w:lineRule="auto"/>
              <w:jc w:val="center"/>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50AF34A9" w14:textId="6025B52B" w:rsidR="001C023D" w:rsidRPr="00016DCC" w:rsidRDefault="001C023D" w:rsidP="001C023D">
            <w:pPr>
              <w:spacing w:before="0" w:after="0" w:line="240" w:lineRule="auto"/>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t>10.10 The RTU shall generate signals to implement the commands issued by the SCADA workstations for field devices or subsystems. These signals shall be a pulse whose length can be configured from the RTU to operate interposing control relays located remotely at M&amp;E plant panels or electrical plant control panels at the substation.</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tcPr>
          <w:p w14:paraId="6C84295C" w14:textId="1DECBE91" w:rsidR="001C023D" w:rsidRPr="00016DCC" w:rsidRDefault="001C023D" w:rsidP="00FE0FE2">
            <w:pPr>
              <w:spacing w:before="240" w:after="0" w:line="240" w:lineRule="auto"/>
              <w:jc w:val="center"/>
              <w:rPr>
                <w:rFonts w:ascii="Calibri" w:eastAsia="Times New Roman" w:hAnsi="Calibri" w:cs="Times New Roman"/>
                <w:sz w:val="16"/>
                <w:szCs w:val="16"/>
                <w:lang w:eastAsia="en-US"/>
              </w:rPr>
            </w:pPr>
            <w:r w:rsidRPr="0022376A">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253392D4" w14:textId="77777777" w:rsidR="001C023D" w:rsidRPr="00016DCC" w:rsidRDefault="001C023D" w:rsidP="001C023D">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469491C7"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4CA95310"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16E46980"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53B0216D"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26FF28D8" w14:textId="2BAE3C83" w:rsidR="001C023D" w:rsidRPr="00016DCC" w:rsidRDefault="001C023D" w:rsidP="001C023D">
            <w:pPr>
              <w:spacing w:before="0" w:after="0" w:line="240" w:lineRule="auto"/>
              <w:rPr>
                <w:rFonts w:ascii="Times New Roman" w:eastAsia="Times New Roman" w:hAnsi="Times New Roman" w:cs="Times New Roman"/>
                <w:sz w:val="20"/>
                <w:lang w:eastAsia="en-US"/>
              </w:rPr>
            </w:pPr>
            <w:r>
              <w:rPr>
                <w:rFonts w:eastAsia="Times New Roman" w:cs="Arial"/>
                <w:sz w:val="16"/>
                <w:szCs w:val="16"/>
                <w:lang w:eastAsia="en-US"/>
              </w:rPr>
              <w:t>Cover o</w:t>
            </w:r>
            <w:r w:rsidRPr="003516A8">
              <w:rPr>
                <w:rFonts w:eastAsia="Times New Roman" w:cs="Arial"/>
                <w:sz w:val="16"/>
                <w:szCs w:val="16"/>
                <w:lang w:eastAsia="en-US"/>
              </w:rPr>
              <w:t>n Detail Design of RTU Document</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tcPr>
          <w:p w14:paraId="25CE9C92" w14:textId="4C42E5BA" w:rsidR="001C023D" w:rsidRPr="00016DCC" w:rsidRDefault="001C023D" w:rsidP="001C023D">
            <w:pPr>
              <w:spacing w:before="0" w:after="0" w:line="240" w:lineRule="auto"/>
              <w:rPr>
                <w:rFonts w:ascii="Times New Roman" w:eastAsia="Times New Roman" w:hAnsi="Times New Roman" w:cs="Times New Roman"/>
                <w:sz w:val="20"/>
                <w:lang w:eastAsia="en-US"/>
              </w:rPr>
            </w:pPr>
            <w:r w:rsidRPr="00311643">
              <w:rPr>
                <w:rFonts w:eastAsia="Times New Roman" w:cs="Arial"/>
                <w:sz w:val="16"/>
                <w:szCs w:val="16"/>
                <w:lang w:eastAsia="en-US"/>
              </w:rPr>
              <w:t>Comply</w:t>
            </w:r>
          </w:p>
        </w:tc>
      </w:tr>
      <w:tr w:rsidR="001C023D" w:rsidRPr="00016DCC" w14:paraId="656127B5" w14:textId="77777777" w:rsidTr="00B709DF">
        <w:trPr>
          <w:trHeight w:val="75"/>
        </w:trPr>
        <w:tc>
          <w:tcPr>
            <w:tcW w:w="430" w:type="dxa"/>
            <w:vMerge/>
            <w:tcBorders>
              <w:left w:val="single" w:sz="4" w:space="0" w:color="auto"/>
              <w:right w:val="single" w:sz="4" w:space="0" w:color="auto"/>
            </w:tcBorders>
            <w:vAlign w:val="center"/>
          </w:tcPr>
          <w:p w14:paraId="35E1900E" w14:textId="77777777" w:rsidR="001C023D" w:rsidRDefault="001C023D" w:rsidP="001C023D">
            <w:pPr>
              <w:spacing w:before="0" w:after="0" w:line="240" w:lineRule="auto"/>
              <w:jc w:val="center"/>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vAlign w:val="center"/>
          </w:tcPr>
          <w:p w14:paraId="2960446D" w14:textId="65C9D21E" w:rsidR="001C023D" w:rsidRPr="00016DCC" w:rsidRDefault="001C023D" w:rsidP="001C023D">
            <w:pPr>
              <w:spacing w:before="0" w:after="0" w:line="240" w:lineRule="auto"/>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t>10.11 Digital output modules shall incorporate relay contact channels or solid-state driver channels with a switching capability of at least 240VAC 5A, or 50 VDC 5A depending on the application. All digital modules shall provide LED status indication for each channel on the module front panel.</w:t>
            </w:r>
          </w:p>
        </w:tc>
        <w:tc>
          <w:tcPr>
            <w:tcW w:w="1079" w:type="dxa"/>
            <w:tcBorders>
              <w:top w:val="single" w:sz="4" w:space="0" w:color="auto"/>
              <w:left w:val="single" w:sz="4" w:space="0" w:color="auto"/>
              <w:bottom w:val="single" w:sz="4" w:space="0" w:color="auto"/>
              <w:right w:val="single" w:sz="4" w:space="0" w:color="auto"/>
            </w:tcBorders>
          </w:tcPr>
          <w:p w14:paraId="6D2DE42F" w14:textId="1E578563" w:rsidR="001C023D" w:rsidRPr="00016DCC" w:rsidRDefault="001C023D" w:rsidP="00FE0FE2">
            <w:pPr>
              <w:spacing w:before="240" w:after="0" w:line="240" w:lineRule="auto"/>
              <w:jc w:val="center"/>
              <w:rPr>
                <w:rFonts w:ascii="Calibri" w:eastAsia="Times New Roman" w:hAnsi="Calibri" w:cs="Times New Roman"/>
                <w:sz w:val="16"/>
                <w:szCs w:val="16"/>
                <w:lang w:eastAsia="en-US"/>
              </w:rPr>
            </w:pPr>
            <w:r w:rsidRPr="0022376A">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tcPr>
          <w:p w14:paraId="1497D012" w14:textId="77777777" w:rsidR="001C023D" w:rsidRPr="00016DCC" w:rsidRDefault="001C023D" w:rsidP="001C023D">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tcPr>
          <w:p w14:paraId="1F15F2B8"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tcPr>
          <w:p w14:paraId="280D4ED1"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tcPr>
          <w:p w14:paraId="219576D4"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tcPr>
          <w:p w14:paraId="7DFC60C1"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tcPr>
          <w:p w14:paraId="5618BFBA" w14:textId="581648EA" w:rsidR="001C023D" w:rsidRPr="00016DCC" w:rsidRDefault="001C023D" w:rsidP="001C023D">
            <w:pPr>
              <w:spacing w:before="0" w:after="0" w:line="240" w:lineRule="auto"/>
              <w:rPr>
                <w:rFonts w:ascii="Times New Roman" w:eastAsia="Times New Roman" w:hAnsi="Times New Roman" w:cs="Times New Roman"/>
                <w:sz w:val="20"/>
                <w:lang w:eastAsia="en-US"/>
              </w:rPr>
            </w:pPr>
            <w:r w:rsidRPr="0061055B">
              <w:rPr>
                <w:rFonts w:eastAsia="Times New Roman" w:cs="Arial"/>
                <w:sz w:val="16"/>
                <w:szCs w:val="16"/>
                <w:lang w:eastAsia="en-US"/>
              </w:rPr>
              <w:t>Cover on Detail Design of RTU Document</w:t>
            </w:r>
          </w:p>
        </w:tc>
        <w:tc>
          <w:tcPr>
            <w:tcW w:w="1242" w:type="dxa"/>
            <w:tcBorders>
              <w:top w:val="single" w:sz="4" w:space="0" w:color="auto"/>
              <w:left w:val="single" w:sz="4" w:space="0" w:color="auto"/>
              <w:bottom w:val="single" w:sz="4" w:space="0" w:color="auto"/>
              <w:right w:val="single" w:sz="4" w:space="0" w:color="auto"/>
            </w:tcBorders>
          </w:tcPr>
          <w:p w14:paraId="0E8026E7" w14:textId="1B72764D" w:rsidR="001C023D" w:rsidRPr="00016DCC" w:rsidRDefault="001C023D" w:rsidP="001C023D">
            <w:pPr>
              <w:spacing w:before="0" w:after="0" w:line="240" w:lineRule="auto"/>
              <w:rPr>
                <w:rFonts w:ascii="Times New Roman" w:eastAsia="Times New Roman" w:hAnsi="Times New Roman" w:cs="Times New Roman"/>
                <w:sz w:val="20"/>
                <w:lang w:eastAsia="en-US"/>
              </w:rPr>
            </w:pPr>
            <w:r w:rsidRPr="003D391D">
              <w:rPr>
                <w:rFonts w:eastAsia="Times New Roman" w:cs="Arial"/>
                <w:sz w:val="16"/>
                <w:szCs w:val="16"/>
                <w:lang w:eastAsia="en-US"/>
              </w:rPr>
              <w:t>Comply</w:t>
            </w:r>
          </w:p>
        </w:tc>
      </w:tr>
      <w:tr w:rsidR="001C023D" w:rsidRPr="00016DCC" w14:paraId="6F35A870" w14:textId="77777777" w:rsidTr="00B709DF">
        <w:trPr>
          <w:trHeight w:val="75"/>
        </w:trPr>
        <w:tc>
          <w:tcPr>
            <w:tcW w:w="430" w:type="dxa"/>
            <w:vMerge/>
            <w:tcBorders>
              <w:left w:val="single" w:sz="4" w:space="0" w:color="auto"/>
              <w:right w:val="single" w:sz="4" w:space="0" w:color="auto"/>
            </w:tcBorders>
            <w:vAlign w:val="center"/>
          </w:tcPr>
          <w:p w14:paraId="5B3D4902" w14:textId="77777777" w:rsidR="001C023D" w:rsidRDefault="001C023D" w:rsidP="001C023D">
            <w:pPr>
              <w:spacing w:before="0" w:after="0" w:line="240" w:lineRule="auto"/>
              <w:jc w:val="center"/>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5926AE09" w14:textId="6A5F5764" w:rsidR="001C023D" w:rsidRPr="00016DCC" w:rsidRDefault="001C023D" w:rsidP="001C023D">
            <w:pPr>
              <w:spacing w:before="0" w:after="0" w:line="240" w:lineRule="auto"/>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t>10.12 Analogue modules shall be electrically isolated. The signal standard shall be 4 to 20mA with high-resolution conversion to give an overall accuracy of +0.5% of full range. All field analogue cabling shall be twisted pair multicore with individual and overall screens.</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tcPr>
          <w:p w14:paraId="3BEF8715" w14:textId="1EA4F019" w:rsidR="001C023D" w:rsidRPr="00016DCC" w:rsidRDefault="001C023D" w:rsidP="00FE0FE2">
            <w:pPr>
              <w:spacing w:before="240" w:after="0" w:line="240" w:lineRule="auto"/>
              <w:jc w:val="center"/>
              <w:rPr>
                <w:rFonts w:ascii="Calibri" w:eastAsia="Times New Roman" w:hAnsi="Calibri" w:cs="Times New Roman"/>
                <w:sz w:val="16"/>
                <w:szCs w:val="16"/>
                <w:lang w:eastAsia="en-US"/>
              </w:rPr>
            </w:pPr>
            <w:r w:rsidRPr="0022376A">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6F1DF51C" w14:textId="77777777" w:rsidR="001C023D" w:rsidRPr="00016DCC" w:rsidRDefault="001C023D" w:rsidP="001C023D">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6B51341F"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25497A55"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0EE6C61B"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464AA844"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tcPr>
          <w:p w14:paraId="392603DB" w14:textId="69F82ABF" w:rsidR="001C023D" w:rsidRPr="00016DCC" w:rsidRDefault="001C023D" w:rsidP="001C023D">
            <w:pPr>
              <w:spacing w:before="0" w:after="0" w:line="240" w:lineRule="auto"/>
              <w:rPr>
                <w:rFonts w:ascii="Times New Roman" w:eastAsia="Times New Roman" w:hAnsi="Times New Roman" w:cs="Times New Roman"/>
                <w:sz w:val="20"/>
                <w:lang w:eastAsia="en-US"/>
              </w:rPr>
            </w:pPr>
            <w:r w:rsidRPr="0061055B">
              <w:rPr>
                <w:rFonts w:eastAsia="Times New Roman" w:cs="Arial"/>
                <w:sz w:val="16"/>
                <w:szCs w:val="16"/>
                <w:lang w:eastAsia="en-US"/>
              </w:rPr>
              <w:t>Cover on Detail Design of RTU Document</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tcPr>
          <w:p w14:paraId="026EC985" w14:textId="24B493EA" w:rsidR="001C023D" w:rsidRPr="00016DCC" w:rsidRDefault="001C023D" w:rsidP="001C023D">
            <w:pPr>
              <w:spacing w:before="0" w:after="0" w:line="240" w:lineRule="auto"/>
              <w:rPr>
                <w:rFonts w:ascii="Times New Roman" w:eastAsia="Times New Roman" w:hAnsi="Times New Roman" w:cs="Times New Roman"/>
                <w:sz w:val="20"/>
                <w:lang w:eastAsia="en-US"/>
              </w:rPr>
            </w:pPr>
            <w:r w:rsidRPr="003D391D">
              <w:rPr>
                <w:rFonts w:eastAsia="Times New Roman" w:cs="Arial"/>
                <w:sz w:val="16"/>
                <w:szCs w:val="16"/>
                <w:lang w:eastAsia="en-US"/>
              </w:rPr>
              <w:t>Comply</w:t>
            </w:r>
          </w:p>
        </w:tc>
      </w:tr>
      <w:tr w:rsidR="001C023D" w:rsidRPr="00016DCC" w14:paraId="462FB4E5" w14:textId="77777777" w:rsidTr="00B709DF">
        <w:trPr>
          <w:trHeight w:val="75"/>
        </w:trPr>
        <w:tc>
          <w:tcPr>
            <w:tcW w:w="430" w:type="dxa"/>
            <w:vMerge/>
            <w:tcBorders>
              <w:left w:val="single" w:sz="4" w:space="0" w:color="auto"/>
              <w:right w:val="single" w:sz="4" w:space="0" w:color="auto"/>
            </w:tcBorders>
            <w:vAlign w:val="center"/>
          </w:tcPr>
          <w:p w14:paraId="788BC892" w14:textId="77777777" w:rsidR="001C023D" w:rsidRDefault="001C023D" w:rsidP="001C023D">
            <w:pPr>
              <w:spacing w:before="0" w:after="0" w:line="240" w:lineRule="auto"/>
              <w:jc w:val="center"/>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vAlign w:val="center"/>
          </w:tcPr>
          <w:p w14:paraId="259A91EF" w14:textId="63C67398" w:rsidR="001C023D" w:rsidRPr="00016DCC" w:rsidRDefault="001C023D" w:rsidP="001C023D">
            <w:pPr>
              <w:spacing w:before="0" w:after="0" w:line="240" w:lineRule="auto"/>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t>10.13 The Contractor shall interpret the control philosophy of M&amp;E plant and develop the RTU programming for automatic control sequence of the M&amp;E equipment.</w:t>
            </w:r>
          </w:p>
        </w:tc>
        <w:tc>
          <w:tcPr>
            <w:tcW w:w="1079" w:type="dxa"/>
            <w:tcBorders>
              <w:top w:val="single" w:sz="4" w:space="0" w:color="auto"/>
              <w:left w:val="single" w:sz="4" w:space="0" w:color="auto"/>
              <w:bottom w:val="single" w:sz="4" w:space="0" w:color="auto"/>
              <w:right w:val="single" w:sz="4" w:space="0" w:color="auto"/>
            </w:tcBorders>
          </w:tcPr>
          <w:p w14:paraId="35DD5245" w14:textId="389BAD59" w:rsidR="001C023D" w:rsidRPr="00016DCC" w:rsidRDefault="001C023D" w:rsidP="00FE0FE2">
            <w:pPr>
              <w:spacing w:before="180" w:after="0" w:line="240" w:lineRule="auto"/>
              <w:jc w:val="center"/>
              <w:rPr>
                <w:rFonts w:ascii="Calibri" w:eastAsia="Times New Roman" w:hAnsi="Calibri" w:cs="Times New Roman"/>
                <w:sz w:val="16"/>
                <w:szCs w:val="16"/>
                <w:lang w:eastAsia="en-US"/>
              </w:rPr>
            </w:pPr>
            <w:r w:rsidRPr="0022376A">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tcPr>
          <w:p w14:paraId="06A9EFBF" w14:textId="77777777" w:rsidR="001C023D" w:rsidRPr="00016DCC" w:rsidRDefault="001C023D" w:rsidP="001C023D">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tcPr>
          <w:p w14:paraId="405F1B39"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tcPr>
          <w:p w14:paraId="1BA43353"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tcPr>
          <w:p w14:paraId="0551B3EC"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tcPr>
          <w:p w14:paraId="2A702420"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tcPr>
          <w:p w14:paraId="2B26ACBA" w14:textId="708CD73F" w:rsidR="001C023D" w:rsidRPr="00016DCC" w:rsidRDefault="001C023D" w:rsidP="001C023D">
            <w:pPr>
              <w:spacing w:before="0" w:after="0" w:line="240" w:lineRule="auto"/>
              <w:rPr>
                <w:rFonts w:ascii="Times New Roman" w:eastAsia="Times New Roman" w:hAnsi="Times New Roman" w:cs="Times New Roman"/>
                <w:sz w:val="20"/>
                <w:lang w:eastAsia="en-US"/>
              </w:rPr>
            </w:pPr>
            <w:r w:rsidRPr="0061055B">
              <w:rPr>
                <w:rFonts w:eastAsia="Times New Roman" w:cs="Arial"/>
                <w:sz w:val="16"/>
                <w:szCs w:val="16"/>
                <w:lang w:eastAsia="en-US"/>
              </w:rPr>
              <w:t>Cover on Detail Design of RTU Document</w:t>
            </w:r>
          </w:p>
        </w:tc>
        <w:tc>
          <w:tcPr>
            <w:tcW w:w="1242" w:type="dxa"/>
            <w:tcBorders>
              <w:top w:val="single" w:sz="4" w:space="0" w:color="auto"/>
              <w:left w:val="single" w:sz="4" w:space="0" w:color="auto"/>
              <w:bottom w:val="single" w:sz="4" w:space="0" w:color="auto"/>
              <w:right w:val="single" w:sz="4" w:space="0" w:color="auto"/>
            </w:tcBorders>
          </w:tcPr>
          <w:p w14:paraId="05BD31E4" w14:textId="670A4A3A" w:rsidR="001C023D" w:rsidRPr="00016DCC" w:rsidRDefault="001C023D" w:rsidP="001C023D">
            <w:pPr>
              <w:spacing w:before="0" w:after="0" w:line="240" w:lineRule="auto"/>
              <w:rPr>
                <w:rFonts w:ascii="Times New Roman" w:eastAsia="Times New Roman" w:hAnsi="Times New Roman" w:cs="Times New Roman"/>
                <w:sz w:val="20"/>
                <w:lang w:eastAsia="en-US"/>
              </w:rPr>
            </w:pPr>
            <w:r w:rsidRPr="003D391D">
              <w:rPr>
                <w:rFonts w:eastAsia="Times New Roman" w:cs="Arial"/>
                <w:sz w:val="16"/>
                <w:szCs w:val="16"/>
                <w:lang w:eastAsia="en-US"/>
              </w:rPr>
              <w:t>Comply</w:t>
            </w:r>
          </w:p>
        </w:tc>
      </w:tr>
      <w:tr w:rsidR="001C023D" w:rsidRPr="00016DCC" w14:paraId="3F0F825A" w14:textId="77777777" w:rsidTr="00B709DF">
        <w:trPr>
          <w:trHeight w:val="75"/>
        </w:trPr>
        <w:tc>
          <w:tcPr>
            <w:tcW w:w="430" w:type="dxa"/>
            <w:vMerge/>
            <w:tcBorders>
              <w:left w:val="single" w:sz="4" w:space="0" w:color="auto"/>
              <w:right w:val="single" w:sz="4" w:space="0" w:color="auto"/>
            </w:tcBorders>
            <w:vAlign w:val="center"/>
          </w:tcPr>
          <w:p w14:paraId="2F3B9075" w14:textId="77777777" w:rsidR="001C023D" w:rsidRDefault="001C023D" w:rsidP="001C023D">
            <w:pPr>
              <w:spacing w:before="0" w:after="0" w:line="240" w:lineRule="auto"/>
              <w:jc w:val="center"/>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1B219520" w14:textId="713EC420" w:rsidR="001C023D" w:rsidRPr="00016DCC" w:rsidRDefault="001C023D" w:rsidP="001C023D">
            <w:pPr>
              <w:spacing w:before="0" w:after="0" w:line="240" w:lineRule="auto"/>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t xml:space="preserve">10.14 The RTU programming shall be developed using ladder logic application </w:t>
            </w:r>
            <w:proofErr w:type="spellStart"/>
            <w:r w:rsidRPr="00075FB1">
              <w:rPr>
                <w:rFonts w:ascii="Calibri" w:eastAsia="Times New Roman" w:hAnsi="Calibri" w:cs="Times New Roman"/>
                <w:sz w:val="16"/>
                <w:szCs w:val="16"/>
                <w:lang w:eastAsia="en-US"/>
              </w:rPr>
              <w:t>programmes</w:t>
            </w:r>
            <w:proofErr w:type="spellEnd"/>
            <w:r w:rsidRPr="00075FB1">
              <w:rPr>
                <w:rFonts w:ascii="Calibri" w:eastAsia="Times New Roman" w:hAnsi="Calibri" w:cs="Times New Roman"/>
                <w:sz w:val="16"/>
                <w:szCs w:val="16"/>
                <w:lang w:eastAsia="en-US"/>
              </w:rPr>
              <w:t xml:space="preserve"> for automatic sequence control of the M&amp;E plant. The </w:t>
            </w:r>
            <w:proofErr w:type="spellStart"/>
            <w:r w:rsidRPr="00075FB1">
              <w:rPr>
                <w:rFonts w:ascii="Calibri" w:eastAsia="Times New Roman" w:hAnsi="Calibri" w:cs="Times New Roman"/>
                <w:sz w:val="16"/>
                <w:szCs w:val="16"/>
                <w:lang w:eastAsia="en-US"/>
              </w:rPr>
              <w:t>programmes</w:t>
            </w:r>
            <w:proofErr w:type="spellEnd"/>
            <w:r w:rsidRPr="00075FB1">
              <w:rPr>
                <w:rFonts w:ascii="Calibri" w:eastAsia="Times New Roman" w:hAnsi="Calibri" w:cs="Times New Roman"/>
                <w:sz w:val="16"/>
                <w:szCs w:val="16"/>
                <w:lang w:eastAsia="en-US"/>
              </w:rPr>
              <w:t xml:space="preserve"> shall be written to take due regard of the safety-related nature of each M&amp;E equipment, and shall incorporate all necessary and sufficient checks and interlocks to implement the procedures in a hazard-free manner.</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tcPr>
          <w:p w14:paraId="72629E13" w14:textId="475606FF" w:rsidR="001C023D" w:rsidRPr="00016DCC" w:rsidRDefault="001C023D" w:rsidP="00FE0FE2">
            <w:pPr>
              <w:spacing w:before="240" w:after="0" w:line="240" w:lineRule="auto"/>
              <w:jc w:val="center"/>
              <w:rPr>
                <w:rFonts w:ascii="Calibri" w:eastAsia="Times New Roman" w:hAnsi="Calibri" w:cs="Times New Roman"/>
                <w:sz w:val="16"/>
                <w:szCs w:val="16"/>
                <w:lang w:eastAsia="en-US"/>
              </w:rPr>
            </w:pPr>
            <w:r w:rsidRPr="0022376A">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4C573A9C" w14:textId="77777777" w:rsidR="001C023D" w:rsidRPr="00016DCC" w:rsidRDefault="001C023D" w:rsidP="001C023D">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49704851"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73931680"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6CD32CDA"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7C6C86E0"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tcPr>
          <w:p w14:paraId="6A7F3DED" w14:textId="662A815F" w:rsidR="001C023D" w:rsidRPr="00016DCC" w:rsidRDefault="001C023D" w:rsidP="001C023D">
            <w:pPr>
              <w:spacing w:before="0" w:after="0" w:line="240" w:lineRule="auto"/>
              <w:rPr>
                <w:rFonts w:ascii="Times New Roman" w:eastAsia="Times New Roman" w:hAnsi="Times New Roman" w:cs="Times New Roman"/>
                <w:sz w:val="20"/>
                <w:lang w:eastAsia="en-US"/>
              </w:rPr>
            </w:pPr>
            <w:r w:rsidRPr="0061055B">
              <w:rPr>
                <w:rFonts w:eastAsia="Times New Roman" w:cs="Arial"/>
                <w:sz w:val="16"/>
                <w:szCs w:val="16"/>
                <w:lang w:eastAsia="en-US"/>
              </w:rPr>
              <w:t>Cover on Detail Design of RTU Document</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tcPr>
          <w:p w14:paraId="2E77A55C" w14:textId="5D82124B" w:rsidR="001C023D" w:rsidRPr="00016DCC" w:rsidRDefault="001C023D" w:rsidP="001C023D">
            <w:pPr>
              <w:spacing w:before="0" w:after="0" w:line="240" w:lineRule="auto"/>
              <w:rPr>
                <w:rFonts w:ascii="Times New Roman" w:eastAsia="Times New Roman" w:hAnsi="Times New Roman" w:cs="Times New Roman"/>
                <w:sz w:val="20"/>
                <w:lang w:eastAsia="en-US"/>
              </w:rPr>
            </w:pPr>
            <w:r w:rsidRPr="003D391D">
              <w:rPr>
                <w:rFonts w:eastAsia="Times New Roman" w:cs="Arial"/>
                <w:sz w:val="16"/>
                <w:szCs w:val="16"/>
                <w:lang w:eastAsia="en-US"/>
              </w:rPr>
              <w:t>Comply</w:t>
            </w:r>
          </w:p>
        </w:tc>
      </w:tr>
      <w:tr w:rsidR="001C023D" w:rsidRPr="00016DCC" w14:paraId="3131DD73" w14:textId="77777777" w:rsidTr="00B709DF">
        <w:trPr>
          <w:trHeight w:val="75"/>
        </w:trPr>
        <w:tc>
          <w:tcPr>
            <w:tcW w:w="430" w:type="dxa"/>
            <w:vMerge/>
            <w:tcBorders>
              <w:left w:val="single" w:sz="4" w:space="0" w:color="auto"/>
              <w:right w:val="single" w:sz="4" w:space="0" w:color="auto"/>
            </w:tcBorders>
            <w:vAlign w:val="center"/>
          </w:tcPr>
          <w:p w14:paraId="51089EEB" w14:textId="77777777" w:rsidR="001C023D" w:rsidRDefault="001C023D" w:rsidP="001C023D">
            <w:pPr>
              <w:spacing w:before="0" w:after="0" w:line="240" w:lineRule="auto"/>
              <w:jc w:val="center"/>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vAlign w:val="center"/>
          </w:tcPr>
          <w:p w14:paraId="52C5909C" w14:textId="25C759AF" w:rsidR="001C023D" w:rsidRPr="00016DCC" w:rsidRDefault="001C023D" w:rsidP="001C023D">
            <w:pPr>
              <w:spacing w:before="0" w:after="0" w:line="240" w:lineRule="auto"/>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t>10.15 The marshalling panels shall be installed for the field I/O cables termination to the RTUs. The RTUs shall be connected to a single set of I/O modules to gather digital and analogue I/</w:t>
            </w:r>
            <w:proofErr w:type="spellStart"/>
            <w:r w:rsidRPr="00075FB1">
              <w:rPr>
                <w:rFonts w:ascii="Calibri" w:eastAsia="Times New Roman" w:hAnsi="Calibri" w:cs="Times New Roman"/>
                <w:sz w:val="16"/>
                <w:szCs w:val="16"/>
                <w:lang w:eastAsia="en-US"/>
              </w:rPr>
              <w:t>Os</w:t>
            </w:r>
            <w:proofErr w:type="spellEnd"/>
            <w:r w:rsidRPr="00075FB1">
              <w:rPr>
                <w:rFonts w:ascii="Calibri" w:eastAsia="Times New Roman" w:hAnsi="Calibri" w:cs="Times New Roman"/>
                <w:sz w:val="16"/>
                <w:szCs w:val="16"/>
                <w:lang w:eastAsia="en-US"/>
              </w:rPr>
              <w:t xml:space="preserve"> from various M&amp;E plant.</w:t>
            </w:r>
          </w:p>
        </w:tc>
        <w:tc>
          <w:tcPr>
            <w:tcW w:w="1079" w:type="dxa"/>
            <w:tcBorders>
              <w:top w:val="single" w:sz="4" w:space="0" w:color="auto"/>
              <w:left w:val="single" w:sz="4" w:space="0" w:color="auto"/>
              <w:bottom w:val="single" w:sz="4" w:space="0" w:color="auto"/>
              <w:right w:val="single" w:sz="4" w:space="0" w:color="auto"/>
            </w:tcBorders>
          </w:tcPr>
          <w:p w14:paraId="00499874" w14:textId="4A575268" w:rsidR="001C023D" w:rsidRPr="00016DCC" w:rsidRDefault="001C023D" w:rsidP="00FE0FE2">
            <w:pPr>
              <w:spacing w:before="180" w:after="0" w:line="240" w:lineRule="auto"/>
              <w:jc w:val="center"/>
              <w:rPr>
                <w:rFonts w:ascii="Calibri" w:eastAsia="Times New Roman" w:hAnsi="Calibri" w:cs="Times New Roman"/>
                <w:sz w:val="16"/>
                <w:szCs w:val="16"/>
                <w:lang w:eastAsia="en-US"/>
              </w:rPr>
            </w:pPr>
            <w:r w:rsidRPr="0022376A">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tcPr>
          <w:p w14:paraId="226A3D36" w14:textId="77777777" w:rsidR="001C023D" w:rsidRPr="00016DCC" w:rsidRDefault="001C023D" w:rsidP="001C023D">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tcPr>
          <w:p w14:paraId="60BAF464"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tcPr>
          <w:p w14:paraId="7F3E9C42"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tcPr>
          <w:p w14:paraId="1FFD7A74"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tcPr>
          <w:p w14:paraId="5A4F6BF6"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tcPr>
          <w:p w14:paraId="33EDA292" w14:textId="07B21286" w:rsidR="001C023D" w:rsidRPr="00016DCC" w:rsidRDefault="001C023D" w:rsidP="001C023D">
            <w:pPr>
              <w:spacing w:before="0" w:after="0" w:line="240" w:lineRule="auto"/>
              <w:rPr>
                <w:rFonts w:ascii="Times New Roman" w:eastAsia="Times New Roman" w:hAnsi="Times New Roman" w:cs="Times New Roman"/>
                <w:sz w:val="20"/>
                <w:lang w:eastAsia="en-US"/>
              </w:rPr>
            </w:pPr>
            <w:r w:rsidRPr="0061055B">
              <w:rPr>
                <w:rFonts w:eastAsia="Times New Roman" w:cs="Arial"/>
                <w:sz w:val="16"/>
                <w:szCs w:val="16"/>
                <w:lang w:eastAsia="en-US"/>
              </w:rPr>
              <w:t>Cover on Detail Design of RTU Document</w:t>
            </w:r>
          </w:p>
        </w:tc>
        <w:tc>
          <w:tcPr>
            <w:tcW w:w="1242" w:type="dxa"/>
            <w:tcBorders>
              <w:top w:val="single" w:sz="4" w:space="0" w:color="auto"/>
              <w:left w:val="single" w:sz="4" w:space="0" w:color="auto"/>
              <w:bottom w:val="single" w:sz="4" w:space="0" w:color="auto"/>
              <w:right w:val="single" w:sz="4" w:space="0" w:color="auto"/>
            </w:tcBorders>
          </w:tcPr>
          <w:p w14:paraId="3E828B96" w14:textId="68FA7FC3" w:rsidR="001C023D" w:rsidRPr="00016DCC" w:rsidRDefault="001C023D" w:rsidP="001C023D">
            <w:pPr>
              <w:spacing w:before="0" w:after="0" w:line="240" w:lineRule="auto"/>
              <w:rPr>
                <w:rFonts w:ascii="Times New Roman" w:eastAsia="Times New Roman" w:hAnsi="Times New Roman" w:cs="Times New Roman"/>
                <w:sz w:val="20"/>
                <w:lang w:eastAsia="en-US"/>
              </w:rPr>
            </w:pPr>
            <w:r w:rsidRPr="003D391D">
              <w:rPr>
                <w:rFonts w:eastAsia="Times New Roman" w:cs="Arial"/>
                <w:sz w:val="16"/>
                <w:szCs w:val="16"/>
                <w:lang w:eastAsia="en-US"/>
              </w:rPr>
              <w:t>Comply</w:t>
            </w:r>
          </w:p>
        </w:tc>
      </w:tr>
      <w:tr w:rsidR="001C023D" w:rsidRPr="00016DCC" w14:paraId="7919FF77" w14:textId="77777777" w:rsidTr="00B709DF">
        <w:trPr>
          <w:trHeight w:val="75"/>
        </w:trPr>
        <w:tc>
          <w:tcPr>
            <w:tcW w:w="430" w:type="dxa"/>
            <w:vMerge/>
            <w:tcBorders>
              <w:left w:val="single" w:sz="4" w:space="0" w:color="auto"/>
              <w:right w:val="single" w:sz="4" w:space="0" w:color="auto"/>
            </w:tcBorders>
            <w:vAlign w:val="center"/>
          </w:tcPr>
          <w:p w14:paraId="61094417" w14:textId="77777777" w:rsidR="001C023D" w:rsidRDefault="001C023D" w:rsidP="001C023D">
            <w:pPr>
              <w:spacing w:before="0" w:after="0" w:line="240" w:lineRule="auto"/>
              <w:jc w:val="center"/>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3B8612DA" w14:textId="07957567" w:rsidR="001C023D" w:rsidRPr="00016DCC" w:rsidRDefault="001C023D" w:rsidP="001C023D">
            <w:pPr>
              <w:spacing w:before="0" w:after="0" w:line="240" w:lineRule="auto"/>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t>10.16 The panels of M&amp;E plant shall include a local selector switch to override any interlocks imposed by the RTUs. The SCADA system shall advise the Operator locally of the interlock override. The Operators action related to the SCADA system shall be recorded.</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tcPr>
          <w:p w14:paraId="218E0FA3" w14:textId="13013D98" w:rsidR="001C023D" w:rsidRPr="00016DCC" w:rsidRDefault="001C023D" w:rsidP="00FE0FE2">
            <w:pPr>
              <w:spacing w:before="240" w:after="0" w:line="240" w:lineRule="auto"/>
              <w:jc w:val="center"/>
              <w:rPr>
                <w:rFonts w:ascii="Calibri" w:eastAsia="Times New Roman" w:hAnsi="Calibri" w:cs="Times New Roman"/>
                <w:sz w:val="16"/>
                <w:szCs w:val="16"/>
                <w:lang w:eastAsia="en-US"/>
              </w:rPr>
            </w:pPr>
            <w:r w:rsidRPr="0022376A">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61FA9CE8" w14:textId="77777777" w:rsidR="001C023D" w:rsidRPr="00016DCC" w:rsidRDefault="001C023D" w:rsidP="001C023D">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66624F10"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64801065"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2001EF00"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053A9398"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tcPr>
          <w:p w14:paraId="333CD15C" w14:textId="557D5F91" w:rsidR="001C023D" w:rsidRPr="00016DCC" w:rsidRDefault="001C023D" w:rsidP="001C023D">
            <w:pPr>
              <w:spacing w:before="0" w:after="0" w:line="240" w:lineRule="auto"/>
              <w:rPr>
                <w:rFonts w:ascii="Times New Roman" w:eastAsia="Times New Roman" w:hAnsi="Times New Roman" w:cs="Times New Roman"/>
                <w:sz w:val="20"/>
                <w:lang w:eastAsia="en-US"/>
              </w:rPr>
            </w:pPr>
            <w:r w:rsidRPr="0061055B">
              <w:rPr>
                <w:rFonts w:eastAsia="Times New Roman" w:cs="Arial"/>
                <w:sz w:val="16"/>
                <w:szCs w:val="16"/>
                <w:lang w:eastAsia="en-US"/>
              </w:rPr>
              <w:t>Cover on Detail Design of RTU Document</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tcPr>
          <w:p w14:paraId="3F389788" w14:textId="5940BB34" w:rsidR="001C023D" w:rsidRPr="00016DCC" w:rsidRDefault="001C023D" w:rsidP="001C023D">
            <w:pPr>
              <w:spacing w:before="0" w:after="0" w:line="240" w:lineRule="auto"/>
              <w:rPr>
                <w:rFonts w:ascii="Times New Roman" w:eastAsia="Times New Roman" w:hAnsi="Times New Roman" w:cs="Times New Roman"/>
                <w:sz w:val="20"/>
                <w:lang w:eastAsia="en-US"/>
              </w:rPr>
            </w:pPr>
            <w:r w:rsidRPr="003D391D">
              <w:rPr>
                <w:rFonts w:eastAsia="Times New Roman" w:cs="Arial"/>
                <w:sz w:val="16"/>
                <w:szCs w:val="16"/>
                <w:lang w:eastAsia="en-US"/>
              </w:rPr>
              <w:t>Comply</w:t>
            </w:r>
          </w:p>
        </w:tc>
      </w:tr>
      <w:tr w:rsidR="001C023D" w:rsidRPr="00016DCC" w14:paraId="6F723610" w14:textId="77777777" w:rsidTr="00B709DF">
        <w:trPr>
          <w:trHeight w:val="75"/>
        </w:trPr>
        <w:tc>
          <w:tcPr>
            <w:tcW w:w="430" w:type="dxa"/>
            <w:vMerge/>
            <w:tcBorders>
              <w:left w:val="single" w:sz="4" w:space="0" w:color="auto"/>
              <w:right w:val="single" w:sz="4" w:space="0" w:color="auto"/>
            </w:tcBorders>
            <w:vAlign w:val="center"/>
          </w:tcPr>
          <w:p w14:paraId="756A67DF" w14:textId="77777777" w:rsidR="001C023D" w:rsidRDefault="001C023D" w:rsidP="001C023D">
            <w:pPr>
              <w:spacing w:before="0" w:after="0" w:line="240" w:lineRule="auto"/>
              <w:jc w:val="center"/>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vAlign w:val="center"/>
          </w:tcPr>
          <w:p w14:paraId="0E1FC8BB" w14:textId="55587F97" w:rsidR="001C023D" w:rsidRPr="00016DCC" w:rsidRDefault="001C023D" w:rsidP="001C023D">
            <w:pPr>
              <w:spacing w:before="0" w:after="0" w:line="240" w:lineRule="auto"/>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t>10.17 The RTU shall operate satisfactorily in very high electrical interference environments. The RTU shall be protected against the effects of conducted electrical interference, including interference from lightning and ac mains power supplies</w:t>
            </w:r>
          </w:p>
        </w:tc>
        <w:tc>
          <w:tcPr>
            <w:tcW w:w="1079" w:type="dxa"/>
            <w:tcBorders>
              <w:top w:val="single" w:sz="4" w:space="0" w:color="auto"/>
              <w:left w:val="single" w:sz="4" w:space="0" w:color="auto"/>
              <w:bottom w:val="single" w:sz="4" w:space="0" w:color="auto"/>
              <w:right w:val="single" w:sz="4" w:space="0" w:color="auto"/>
            </w:tcBorders>
          </w:tcPr>
          <w:p w14:paraId="74646501" w14:textId="31A4B395" w:rsidR="001C023D" w:rsidRPr="00016DCC" w:rsidRDefault="001C023D" w:rsidP="00FE0FE2">
            <w:pPr>
              <w:spacing w:before="240" w:after="0" w:line="240" w:lineRule="auto"/>
              <w:jc w:val="center"/>
              <w:rPr>
                <w:rFonts w:ascii="Calibri" w:eastAsia="Times New Roman" w:hAnsi="Calibri" w:cs="Times New Roman"/>
                <w:sz w:val="16"/>
                <w:szCs w:val="16"/>
                <w:lang w:eastAsia="en-US"/>
              </w:rPr>
            </w:pPr>
            <w:r w:rsidRPr="0022376A">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tcPr>
          <w:p w14:paraId="4A83C49C" w14:textId="77777777" w:rsidR="001C023D" w:rsidRPr="00016DCC" w:rsidRDefault="001C023D" w:rsidP="001C023D">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tcPr>
          <w:p w14:paraId="3C1A6838"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tcPr>
          <w:p w14:paraId="5C1CF420"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tcPr>
          <w:p w14:paraId="5DCE49E9"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tcPr>
          <w:p w14:paraId="4DF66B20"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tcPr>
          <w:p w14:paraId="017891A8" w14:textId="45C8230E" w:rsidR="001C023D" w:rsidRPr="00016DCC" w:rsidRDefault="001C023D" w:rsidP="001C023D">
            <w:pPr>
              <w:spacing w:before="0" w:after="0" w:line="240" w:lineRule="auto"/>
              <w:rPr>
                <w:rFonts w:ascii="Times New Roman" w:eastAsia="Times New Roman" w:hAnsi="Times New Roman" w:cs="Times New Roman"/>
                <w:sz w:val="20"/>
                <w:lang w:eastAsia="en-US"/>
              </w:rPr>
            </w:pPr>
            <w:r w:rsidRPr="0061055B">
              <w:rPr>
                <w:rFonts w:eastAsia="Times New Roman" w:cs="Arial"/>
                <w:sz w:val="16"/>
                <w:szCs w:val="16"/>
                <w:lang w:eastAsia="en-US"/>
              </w:rPr>
              <w:t>Cover on Detail Design of RTU Document</w:t>
            </w:r>
          </w:p>
        </w:tc>
        <w:tc>
          <w:tcPr>
            <w:tcW w:w="1242" w:type="dxa"/>
            <w:tcBorders>
              <w:top w:val="single" w:sz="4" w:space="0" w:color="auto"/>
              <w:left w:val="single" w:sz="4" w:space="0" w:color="auto"/>
              <w:bottom w:val="single" w:sz="4" w:space="0" w:color="auto"/>
              <w:right w:val="single" w:sz="4" w:space="0" w:color="auto"/>
            </w:tcBorders>
          </w:tcPr>
          <w:p w14:paraId="09788425" w14:textId="67FB9AE9" w:rsidR="001C023D" w:rsidRPr="00016DCC" w:rsidRDefault="001C023D" w:rsidP="001C023D">
            <w:pPr>
              <w:spacing w:before="0" w:after="0" w:line="240" w:lineRule="auto"/>
              <w:rPr>
                <w:rFonts w:ascii="Times New Roman" w:eastAsia="Times New Roman" w:hAnsi="Times New Roman" w:cs="Times New Roman"/>
                <w:sz w:val="20"/>
                <w:lang w:eastAsia="en-US"/>
              </w:rPr>
            </w:pPr>
            <w:r w:rsidRPr="003D391D">
              <w:rPr>
                <w:rFonts w:eastAsia="Times New Roman" w:cs="Arial"/>
                <w:sz w:val="16"/>
                <w:szCs w:val="16"/>
                <w:lang w:eastAsia="en-US"/>
              </w:rPr>
              <w:t>Comply</w:t>
            </w:r>
          </w:p>
        </w:tc>
      </w:tr>
      <w:tr w:rsidR="001C023D" w:rsidRPr="00016DCC" w14:paraId="0A8C8C66" w14:textId="77777777" w:rsidTr="00B709DF">
        <w:trPr>
          <w:trHeight w:val="75"/>
        </w:trPr>
        <w:tc>
          <w:tcPr>
            <w:tcW w:w="430" w:type="dxa"/>
            <w:vMerge/>
            <w:tcBorders>
              <w:left w:val="single" w:sz="4" w:space="0" w:color="auto"/>
              <w:right w:val="single" w:sz="4" w:space="0" w:color="auto"/>
            </w:tcBorders>
            <w:vAlign w:val="center"/>
          </w:tcPr>
          <w:p w14:paraId="0B90F91E" w14:textId="77777777" w:rsidR="001C023D" w:rsidRDefault="001C023D" w:rsidP="001C023D">
            <w:pPr>
              <w:spacing w:before="0" w:after="0" w:line="240" w:lineRule="auto"/>
              <w:jc w:val="center"/>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53B1A1FA" w14:textId="3ECCA8F6" w:rsidR="001C023D" w:rsidRPr="00016DCC" w:rsidRDefault="001C023D" w:rsidP="001C023D">
            <w:pPr>
              <w:spacing w:before="0" w:after="0" w:line="240" w:lineRule="auto"/>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t>10.18 The RTU shall perform continuous self-diagnostics to monitor its own operational status. Any detected fault or abnormality, which could affect the RTU performance or operational capability, shall be reported to the SCADA servers.</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tcPr>
          <w:p w14:paraId="609FE8DB" w14:textId="168A19EC" w:rsidR="001C023D" w:rsidRPr="00016DCC" w:rsidRDefault="001C023D" w:rsidP="00FE0FE2">
            <w:pPr>
              <w:spacing w:before="180" w:after="0" w:line="240" w:lineRule="auto"/>
              <w:jc w:val="center"/>
              <w:rPr>
                <w:rFonts w:ascii="Calibri" w:eastAsia="Times New Roman" w:hAnsi="Calibri" w:cs="Times New Roman"/>
                <w:sz w:val="16"/>
                <w:szCs w:val="16"/>
                <w:lang w:eastAsia="en-US"/>
              </w:rPr>
            </w:pPr>
            <w:r w:rsidRPr="0022376A">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71B50F1E" w14:textId="77777777" w:rsidR="001C023D" w:rsidRPr="00016DCC" w:rsidRDefault="001C023D" w:rsidP="001C023D">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4A11F1E0"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2D790182"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163B979E"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07345581"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tcPr>
          <w:p w14:paraId="7DC0E5D0" w14:textId="29F5A0B6" w:rsidR="001C023D" w:rsidRPr="00016DCC" w:rsidRDefault="001C023D" w:rsidP="001C023D">
            <w:pPr>
              <w:spacing w:before="0" w:after="0" w:line="240" w:lineRule="auto"/>
              <w:rPr>
                <w:rFonts w:ascii="Times New Roman" w:eastAsia="Times New Roman" w:hAnsi="Times New Roman" w:cs="Times New Roman"/>
                <w:sz w:val="20"/>
                <w:lang w:eastAsia="en-US"/>
              </w:rPr>
            </w:pPr>
            <w:r w:rsidRPr="0061055B">
              <w:rPr>
                <w:rFonts w:eastAsia="Times New Roman" w:cs="Arial"/>
                <w:sz w:val="16"/>
                <w:szCs w:val="16"/>
                <w:lang w:eastAsia="en-US"/>
              </w:rPr>
              <w:t>Cover on Detail Design of RTU Document</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tcPr>
          <w:p w14:paraId="6C3D665A" w14:textId="5FC3AE37" w:rsidR="001C023D" w:rsidRPr="00016DCC" w:rsidRDefault="001C023D" w:rsidP="001C023D">
            <w:pPr>
              <w:spacing w:before="0" w:after="0" w:line="240" w:lineRule="auto"/>
              <w:rPr>
                <w:rFonts w:ascii="Times New Roman" w:eastAsia="Times New Roman" w:hAnsi="Times New Roman" w:cs="Times New Roman"/>
                <w:sz w:val="20"/>
                <w:lang w:eastAsia="en-US"/>
              </w:rPr>
            </w:pPr>
            <w:r w:rsidRPr="003D391D">
              <w:rPr>
                <w:rFonts w:eastAsia="Times New Roman" w:cs="Arial"/>
                <w:sz w:val="16"/>
                <w:szCs w:val="16"/>
                <w:lang w:eastAsia="en-US"/>
              </w:rPr>
              <w:t>Comply</w:t>
            </w:r>
          </w:p>
        </w:tc>
      </w:tr>
      <w:tr w:rsidR="001C023D" w:rsidRPr="00016DCC" w14:paraId="4BDD2BD1" w14:textId="77777777" w:rsidTr="00B709DF">
        <w:trPr>
          <w:trHeight w:val="75"/>
        </w:trPr>
        <w:tc>
          <w:tcPr>
            <w:tcW w:w="430" w:type="dxa"/>
            <w:vMerge/>
            <w:tcBorders>
              <w:left w:val="single" w:sz="4" w:space="0" w:color="auto"/>
              <w:right w:val="single" w:sz="4" w:space="0" w:color="auto"/>
            </w:tcBorders>
            <w:vAlign w:val="center"/>
          </w:tcPr>
          <w:p w14:paraId="4CF2E8B7" w14:textId="77777777" w:rsidR="001C023D" w:rsidRDefault="001C023D" w:rsidP="001C023D">
            <w:pPr>
              <w:spacing w:before="0" w:after="0" w:line="240" w:lineRule="auto"/>
              <w:jc w:val="center"/>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vAlign w:val="center"/>
          </w:tcPr>
          <w:p w14:paraId="1DD68F25" w14:textId="738B09C5" w:rsidR="001C023D" w:rsidRPr="00016DCC" w:rsidRDefault="001C023D" w:rsidP="001C023D">
            <w:pPr>
              <w:spacing w:before="0" w:after="0" w:line="240" w:lineRule="auto"/>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t>10.19 The RTU shall be allowed local independent operation in case there is a communications failure back to the SCADA servers in the OCC.</w:t>
            </w:r>
          </w:p>
        </w:tc>
        <w:tc>
          <w:tcPr>
            <w:tcW w:w="1079" w:type="dxa"/>
            <w:tcBorders>
              <w:top w:val="single" w:sz="4" w:space="0" w:color="auto"/>
              <w:left w:val="single" w:sz="4" w:space="0" w:color="auto"/>
              <w:bottom w:val="single" w:sz="4" w:space="0" w:color="auto"/>
              <w:right w:val="single" w:sz="4" w:space="0" w:color="auto"/>
            </w:tcBorders>
          </w:tcPr>
          <w:p w14:paraId="4B3E500A" w14:textId="4B112E74" w:rsidR="001C023D" w:rsidRPr="00016DCC" w:rsidRDefault="001C023D" w:rsidP="00FE0FE2">
            <w:pPr>
              <w:spacing w:before="60" w:after="0" w:line="240" w:lineRule="auto"/>
              <w:jc w:val="center"/>
              <w:rPr>
                <w:rFonts w:ascii="Calibri" w:eastAsia="Times New Roman" w:hAnsi="Calibri" w:cs="Times New Roman"/>
                <w:sz w:val="16"/>
                <w:szCs w:val="16"/>
                <w:lang w:eastAsia="en-US"/>
              </w:rPr>
            </w:pPr>
            <w:r w:rsidRPr="0022376A">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tcPr>
          <w:p w14:paraId="3091620E" w14:textId="77777777" w:rsidR="001C023D" w:rsidRPr="00016DCC" w:rsidRDefault="001C023D" w:rsidP="001C023D">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tcPr>
          <w:p w14:paraId="546B856E"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tcPr>
          <w:p w14:paraId="3BEABEB4"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tcPr>
          <w:p w14:paraId="37A2CEE4"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tcPr>
          <w:p w14:paraId="7BE7CFF3"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tcPr>
          <w:p w14:paraId="0721964A" w14:textId="4F232AAD" w:rsidR="001C023D" w:rsidRPr="00016DCC" w:rsidRDefault="001C023D" w:rsidP="001C023D">
            <w:pPr>
              <w:spacing w:before="0" w:after="0" w:line="240" w:lineRule="auto"/>
              <w:rPr>
                <w:rFonts w:ascii="Times New Roman" w:eastAsia="Times New Roman" w:hAnsi="Times New Roman" w:cs="Times New Roman"/>
                <w:sz w:val="20"/>
                <w:lang w:eastAsia="en-US"/>
              </w:rPr>
            </w:pPr>
            <w:r w:rsidRPr="0061055B">
              <w:rPr>
                <w:rFonts w:eastAsia="Times New Roman" w:cs="Arial"/>
                <w:sz w:val="16"/>
                <w:szCs w:val="16"/>
                <w:lang w:eastAsia="en-US"/>
              </w:rPr>
              <w:t>Cover on Detail Design of RTU Document</w:t>
            </w:r>
          </w:p>
        </w:tc>
        <w:tc>
          <w:tcPr>
            <w:tcW w:w="1242" w:type="dxa"/>
            <w:tcBorders>
              <w:top w:val="single" w:sz="4" w:space="0" w:color="auto"/>
              <w:left w:val="single" w:sz="4" w:space="0" w:color="auto"/>
              <w:bottom w:val="single" w:sz="4" w:space="0" w:color="auto"/>
              <w:right w:val="single" w:sz="4" w:space="0" w:color="auto"/>
            </w:tcBorders>
          </w:tcPr>
          <w:p w14:paraId="2E8F55D9" w14:textId="0F0E2F4F" w:rsidR="001C023D" w:rsidRPr="00016DCC" w:rsidRDefault="001C023D" w:rsidP="001C023D">
            <w:pPr>
              <w:spacing w:before="0" w:after="0" w:line="240" w:lineRule="auto"/>
              <w:rPr>
                <w:rFonts w:ascii="Times New Roman" w:eastAsia="Times New Roman" w:hAnsi="Times New Roman" w:cs="Times New Roman"/>
                <w:sz w:val="20"/>
                <w:lang w:eastAsia="en-US"/>
              </w:rPr>
            </w:pPr>
            <w:r w:rsidRPr="003D391D">
              <w:rPr>
                <w:rFonts w:eastAsia="Times New Roman" w:cs="Arial"/>
                <w:sz w:val="16"/>
                <w:szCs w:val="16"/>
                <w:lang w:eastAsia="en-US"/>
              </w:rPr>
              <w:t>Comply</w:t>
            </w:r>
          </w:p>
        </w:tc>
      </w:tr>
      <w:tr w:rsidR="001C023D" w:rsidRPr="00016DCC" w14:paraId="3628D63D" w14:textId="77777777" w:rsidTr="00B709DF">
        <w:trPr>
          <w:trHeight w:val="127"/>
        </w:trPr>
        <w:tc>
          <w:tcPr>
            <w:tcW w:w="430" w:type="dxa"/>
            <w:vMerge/>
            <w:tcBorders>
              <w:left w:val="single" w:sz="4" w:space="0" w:color="auto"/>
              <w:right w:val="single" w:sz="4" w:space="0" w:color="auto"/>
            </w:tcBorders>
            <w:vAlign w:val="center"/>
          </w:tcPr>
          <w:p w14:paraId="7EE6BD6D" w14:textId="77777777" w:rsidR="001C023D" w:rsidRDefault="001C023D" w:rsidP="001C023D">
            <w:pPr>
              <w:spacing w:before="0" w:after="0" w:line="240" w:lineRule="auto"/>
              <w:jc w:val="center"/>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74FDE9E4" w14:textId="190BECEA" w:rsidR="001C023D" w:rsidRPr="00016DCC" w:rsidRDefault="001C023D" w:rsidP="001C023D">
            <w:pPr>
              <w:spacing w:before="0" w:after="0" w:line="240" w:lineRule="auto"/>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t>10.20 The RTU shall have adequate spare capacity and processing power to permit future system expansion. Each group of RTU I/O module shall have 25% spare installed capacity and sufficient memory and processing power to accommodate a 25% expansion.</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tcPr>
          <w:p w14:paraId="4C02D43A" w14:textId="6D2FE910" w:rsidR="001C023D" w:rsidRPr="00016DCC" w:rsidRDefault="001C023D" w:rsidP="00FE0FE2">
            <w:pPr>
              <w:spacing w:before="240" w:after="0" w:line="240" w:lineRule="auto"/>
              <w:jc w:val="center"/>
              <w:rPr>
                <w:rFonts w:ascii="Calibri" w:eastAsia="Times New Roman" w:hAnsi="Calibri" w:cs="Times New Roman"/>
                <w:sz w:val="16"/>
                <w:szCs w:val="16"/>
                <w:lang w:eastAsia="en-US"/>
              </w:rPr>
            </w:pPr>
            <w:r w:rsidRPr="0022376A">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23948D6A" w14:textId="77777777" w:rsidR="001C023D" w:rsidRPr="00016DCC" w:rsidRDefault="001C023D" w:rsidP="001C023D">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1501D4E8"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02518102"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0BCECA19"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172BE68C"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tcPr>
          <w:p w14:paraId="0A383B94" w14:textId="13291068" w:rsidR="001C023D" w:rsidRPr="00016DCC" w:rsidRDefault="001C023D" w:rsidP="001C023D">
            <w:pPr>
              <w:spacing w:before="0" w:after="0" w:line="240" w:lineRule="auto"/>
              <w:rPr>
                <w:rFonts w:ascii="Times New Roman" w:eastAsia="Times New Roman" w:hAnsi="Times New Roman" w:cs="Times New Roman"/>
                <w:sz w:val="20"/>
                <w:lang w:eastAsia="en-US"/>
              </w:rPr>
            </w:pPr>
            <w:r w:rsidRPr="0061055B">
              <w:rPr>
                <w:rFonts w:eastAsia="Times New Roman" w:cs="Arial"/>
                <w:sz w:val="16"/>
                <w:szCs w:val="16"/>
                <w:lang w:eastAsia="en-US"/>
              </w:rPr>
              <w:t>Cover on Detail Design of RTU Document</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tcPr>
          <w:p w14:paraId="2A52663C" w14:textId="71612F43" w:rsidR="001C023D" w:rsidRPr="00016DCC" w:rsidRDefault="001C023D" w:rsidP="001C023D">
            <w:pPr>
              <w:spacing w:before="0" w:after="0" w:line="240" w:lineRule="auto"/>
              <w:rPr>
                <w:rFonts w:ascii="Times New Roman" w:eastAsia="Times New Roman" w:hAnsi="Times New Roman" w:cs="Times New Roman"/>
                <w:sz w:val="20"/>
                <w:lang w:eastAsia="en-US"/>
              </w:rPr>
            </w:pPr>
            <w:r w:rsidRPr="003D391D">
              <w:rPr>
                <w:rFonts w:eastAsia="Times New Roman" w:cs="Arial"/>
                <w:sz w:val="16"/>
                <w:szCs w:val="16"/>
                <w:lang w:eastAsia="en-US"/>
              </w:rPr>
              <w:t>Comply</w:t>
            </w:r>
          </w:p>
        </w:tc>
      </w:tr>
      <w:tr w:rsidR="001C023D" w:rsidRPr="00016DCC" w14:paraId="585BFEA1" w14:textId="77777777" w:rsidTr="00B709DF">
        <w:trPr>
          <w:trHeight w:val="126"/>
        </w:trPr>
        <w:tc>
          <w:tcPr>
            <w:tcW w:w="430" w:type="dxa"/>
            <w:vMerge/>
            <w:tcBorders>
              <w:left w:val="single" w:sz="4" w:space="0" w:color="auto"/>
              <w:bottom w:val="single" w:sz="4" w:space="0" w:color="auto"/>
              <w:right w:val="single" w:sz="4" w:space="0" w:color="auto"/>
            </w:tcBorders>
            <w:vAlign w:val="center"/>
          </w:tcPr>
          <w:p w14:paraId="6C1D05C4" w14:textId="77777777" w:rsidR="001C023D" w:rsidRDefault="001C023D" w:rsidP="001C023D">
            <w:pPr>
              <w:spacing w:before="0" w:after="0" w:line="240" w:lineRule="auto"/>
              <w:jc w:val="center"/>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vAlign w:val="center"/>
          </w:tcPr>
          <w:p w14:paraId="307319EE" w14:textId="1D86BF30" w:rsidR="001C023D" w:rsidRPr="00016DCC" w:rsidRDefault="001C023D" w:rsidP="001C023D">
            <w:pPr>
              <w:spacing w:before="0" w:after="0" w:line="240" w:lineRule="auto"/>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t>10.21 The SCADA system shall automatically monitor the status of all RTUs and report on their operational status. The status shall include details of RTU and its internal devices such as the operational state of the processors and power supplies. This system shall be in addition to any fault reports and status indications of the devices monitored and controlled by the RTU.</w:t>
            </w:r>
          </w:p>
        </w:tc>
        <w:tc>
          <w:tcPr>
            <w:tcW w:w="1079" w:type="dxa"/>
            <w:tcBorders>
              <w:top w:val="single" w:sz="4" w:space="0" w:color="auto"/>
              <w:left w:val="single" w:sz="4" w:space="0" w:color="auto"/>
              <w:bottom w:val="single" w:sz="4" w:space="0" w:color="auto"/>
              <w:right w:val="single" w:sz="4" w:space="0" w:color="auto"/>
            </w:tcBorders>
          </w:tcPr>
          <w:p w14:paraId="4AB67E53" w14:textId="620CEB3E" w:rsidR="001C023D" w:rsidRPr="00016DCC" w:rsidRDefault="001C023D" w:rsidP="00FE0FE2">
            <w:pPr>
              <w:spacing w:before="240" w:after="0" w:line="240" w:lineRule="auto"/>
              <w:jc w:val="center"/>
              <w:rPr>
                <w:rFonts w:ascii="Calibri" w:eastAsia="Times New Roman" w:hAnsi="Calibri" w:cs="Times New Roman"/>
                <w:sz w:val="16"/>
                <w:szCs w:val="16"/>
                <w:lang w:eastAsia="en-US"/>
              </w:rPr>
            </w:pPr>
            <w:r w:rsidRPr="0022376A">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tcPr>
          <w:p w14:paraId="56191F33" w14:textId="77777777" w:rsidR="001C023D" w:rsidRPr="00016DCC" w:rsidRDefault="001C023D" w:rsidP="001C023D">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tcPr>
          <w:p w14:paraId="1CCEDAB2"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tcPr>
          <w:p w14:paraId="46A8991C"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tcPr>
          <w:p w14:paraId="4D0694B9"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tcPr>
          <w:p w14:paraId="108456F9"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vAlign w:val="center"/>
          </w:tcPr>
          <w:p w14:paraId="40095929" w14:textId="29672C4A" w:rsidR="001C023D" w:rsidRPr="00016DCC" w:rsidRDefault="001C023D" w:rsidP="001C023D">
            <w:pPr>
              <w:spacing w:before="0" w:after="0" w:line="240" w:lineRule="auto"/>
              <w:rPr>
                <w:rFonts w:ascii="Times New Roman" w:eastAsia="Times New Roman" w:hAnsi="Times New Roman" w:cs="Times New Roman"/>
                <w:sz w:val="20"/>
                <w:lang w:eastAsia="en-US"/>
              </w:rPr>
            </w:pPr>
            <w:r>
              <w:rPr>
                <w:rFonts w:eastAsia="Times New Roman" w:cs="Arial"/>
                <w:sz w:val="16"/>
                <w:szCs w:val="16"/>
                <w:lang w:eastAsia="en-US"/>
              </w:rPr>
              <w:t>Cover o</w:t>
            </w:r>
            <w:r w:rsidRPr="003516A8">
              <w:rPr>
                <w:rFonts w:eastAsia="Times New Roman" w:cs="Arial"/>
                <w:sz w:val="16"/>
                <w:szCs w:val="16"/>
                <w:lang w:eastAsia="en-US"/>
              </w:rPr>
              <w:t>n Detail Design of RTU Document</w:t>
            </w:r>
          </w:p>
        </w:tc>
        <w:tc>
          <w:tcPr>
            <w:tcW w:w="1242" w:type="dxa"/>
            <w:tcBorders>
              <w:top w:val="single" w:sz="4" w:space="0" w:color="auto"/>
              <w:left w:val="single" w:sz="4" w:space="0" w:color="auto"/>
              <w:bottom w:val="single" w:sz="4" w:space="0" w:color="auto"/>
              <w:right w:val="single" w:sz="4" w:space="0" w:color="auto"/>
            </w:tcBorders>
          </w:tcPr>
          <w:p w14:paraId="41AE5768" w14:textId="30E992AE" w:rsidR="001C023D" w:rsidRPr="00016DCC" w:rsidRDefault="001C023D" w:rsidP="001C023D">
            <w:pPr>
              <w:spacing w:before="0" w:after="0" w:line="240" w:lineRule="auto"/>
              <w:rPr>
                <w:rFonts w:ascii="Times New Roman" w:eastAsia="Times New Roman" w:hAnsi="Times New Roman" w:cs="Times New Roman"/>
                <w:sz w:val="20"/>
                <w:lang w:eastAsia="en-US"/>
              </w:rPr>
            </w:pPr>
            <w:r w:rsidRPr="003D391D">
              <w:rPr>
                <w:rFonts w:eastAsia="Times New Roman" w:cs="Arial"/>
                <w:sz w:val="16"/>
                <w:szCs w:val="16"/>
                <w:lang w:eastAsia="en-US"/>
              </w:rPr>
              <w:t>Comply</w:t>
            </w:r>
          </w:p>
        </w:tc>
      </w:tr>
      <w:tr w:rsidR="00075FB1" w:rsidRPr="00016DCC" w14:paraId="5FAF2A09" w14:textId="77777777" w:rsidTr="00A62FB1">
        <w:trPr>
          <w:trHeight w:val="1428"/>
        </w:trPr>
        <w:tc>
          <w:tcPr>
            <w:tcW w:w="430"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41A14B6D" w14:textId="1899159B" w:rsidR="00075FB1" w:rsidRDefault="00A85163" w:rsidP="00075FB1">
            <w:pPr>
              <w:spacing w:before="0" w:after="0" w:line="240" w:lineRule="auto"/>
              <w:jc w:val="center"/>
              <w:rPr>
                <w:rFonts w:ascii="Calibri" w:eastAsia="Times New Roman" w:hAnsi="Calibri" w:cs="Times New Roman"/>
                <w:sz w:val="16"/>
                <w:szCs w:val="16"/>
                <w:lang w:eastAsia="en-US"/>
              </w:rPr>
            </w:pPr>
            <w:r>
              <w:rPr>
                <w:rFonts w:ascii="Calibri" w:eastAsia="Times New Roman" w:hAnsi="Calibri" w:cs="Times New Roman"/>
                <w:sz w:val="16"/>
                <w:szCs w:val="16"/>
                <w:lang w:eastAsia="en-US"/>
              </w:rPr>
              <w:t>11</w:t>
            </w: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60F57F2A" w14:textId="33173C62" w:rsidR="00075FB1" w:rsidRDefault="00075FB1" w:rsidP="00075FB1">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 xml:space="preserve">The functions of SCADA system shall include, but </w:t>
            </w:r>
            <w:r>
              <w:rPr>
                <w:rFonts w:ascii="Calibri" w:eastAsia="Times New Roman" w:hAnsi="Calibri" w:cs="Times New Roman"/>
                <w:sz w:val="16"/>
                <w:szCs w:val="16"/>
                <w:lang w:eastAsia="en-US"/>
              </w:rPr>
              <w:t>not limited to the following:</w:t>
            </w:r>
          </w:p>
          <w:p w14:paraId="6E416CDF" w14:textId="77777777" w:rsidR="00075FB1" w:rsidRDefault="00075FB1" w:rsidP="00B245D5">
            <w:pPr>
              <w:pStyle w:val="ListParagraph"/>
              <w:numPr>
                <w:ilvl w:val="0"/>
                <w:numId w:val="43"/>
              </w:numPr>
              <w:spacing w:before="0" w:after="0" w:line="240" w:lineRule="auto"/>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t xml:space="preserve">Graphics – provide Operators with animated GUI graphics showing the current operation and control status of </w:t>
            </w:r>
            <w:r>
              <w:rPr>
                <w:rFonts w:ascii="Calibri" w:eastAsia="Times New Roman" w:hAnsi="Calibri" w:cs="Times New Roman"/>
                <w:sz w:val="16"/>
                <w:szCs w:val="16"/>
                <w:lang w:eastAsia="en-US"/>
              </w:rPr>
              <w:t>the M&amp;E plant and subsystems.</w:t>
            </w:r>
          </w:p>
          <w:p w14:paraId="6ED6594C" w14:textId="77777777" w:rsidR="00075FB1" w:rsidRDefault="00075FB1" w:rsidP="00B245D5">
            <w:pPr>
              <w:pStyle w:val="ListParagraph"/>
              <w:numPr>
                <w:ilvl w:val="0"/>
                <w:numId w:val="43"/>
              </w:numPr>
              <w:spacing w:before="0" w:after="0" w:line="240" w:lineRule="auto"/>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t xml:space="preserve">Database manager – the database manager shall be capable of supporting records of the monitored and controlled points. The database manager shall allow the Operators </w:t>
            </w:r>
            <w:r>
              <w:rPr>
                <w:rFonts w:ascii="Calibri" w:eastAsia="Times New Roman" w:hAnsi="Calibri" w:cs="Times New Roman"/>
                <w:sz w:val="16"/>
                <w:szCs w:val="16"/>
                <w:lang w:eastAsia="en-US"/>
              </w:rPr>
              <w:t xml:space="preserve">to manage and print the records </w:t>
            </w:r>
            <w:r w:rsidRPr="00075FB1">
              <w:rPr>
                <w:rFonts w:ascii="Calibri" w:eastAsia="Times New Roman" w:hAnsi="Calibri" w:cs="Times New Roman"/>
                <w:sz w:val="16"/>
                <w:szCs w:val="16"/>
                <w:lang w:eastAsia="en-US"/>
              </w:rPr>
              <w:t>without affecting the normal o</w:t>
            </w:r>
            <w:r>
              <w:rPr>
                <w:rFonts w:ascii="Calibri" w:eastAsia="Times New Roman" w:hAnsi="Calibri" w:cs="Times New Roman"/>
                <w:sz w:val="16"/>
                <w:szCs w:val="16"/>
                <w:lang w:eastAsia="en-US"/>
              </w:rPr>
              <w:t>peration of the SCADA system.</w:t>
            </w:r>
          </w:p>
          <w:p w14:paraId="6963548E" w14:textId="77777777" w:rsidR="00075FB1" w:rsidRDefault="00075FB1" w:rsidP="00B245D5">
            <w:pPr>
              <w:pStyle w:val="ListParagraph"/>
              <w:numPr>
                <w:ilvl w:val="0"/>
                <w:numId w:val="43"/>
              </w:numPr>
              <w:spacing w:before="0" w:after="0" w:line="240" w:lineRule="auto"/>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t>Logging and reporting – the logging and reporting features shall provide an alarm / event log and report log. The event log shall log all events alarms, system events and system error. Event logs shall be time</w:t>
            </w:r>
            <w:r w:rsidRPr="00075FB1">
              <w:rPr>
                <w:rFonts w:ascii="Calibri" w:eastAsia="Times New Roman" w:hAnsi="Calibri" w:cs="Times New Roman"/>
                <w:sz w:val="16"/>
                <w:szCs w:val="16"/>
                <w:lang w:eastAsia="en-US"/>
              </w:rPr>
              <w:br/>
              <w:t>stamped and shall include a description of the point. The report log shall log database reports o</w:t>
            </w:r>
            <w:r>
              <w:rPr>
                <w:rFonts w:ascii="Calibri" w:eastAsia="Times New Roman" w:hAnsi="Calibri" w:cs="Times New Roman"/>
                <w:sz w:val="16"/>
                <w:szCs w:val="16"/>
                <w:lang w:eastAsia="en-US"/>
              </w:rPr>
              <w:t>n command from the Operators.</w:t>
            </w:r>
          </w:p>
          <w:p w14:paraId="4F4501F1" w14:textId="77777777" w:rsidR="00075FB1" w:rsidRDefault="00075FB1" w:rsidP="00B245D5">
            <w:pPr>
              <w:pStyle w:val="ListParagraph"/>
              <w:numPr>
                <w:ilvl w:val="0"/>
                <w:numId w:val="43"/>
              </w:numPr>
              <w:spacing w:before="0" w:after="0" w:line="240" w:lineRule="auto"/>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lastRenderedPageBreak/>
              <w:t>Alarm and event manager – alarms and events shall be displayed in order of assigned priority and sequence of events using a scrolled record. Alarms shall be conditioned, grouped and displayed with</w:t>
            </w:r>
            <w:r w:rsidRPr="00075FB1">
              <w:rPr>
                <w:rFonts w:ascii="Calibri" w:eastAsia="Times New Roman" w:hAnsi="Calibri" w:cs="Times New Roman"/>
                <w:sz w:val="16"/>
                <w:szCs w:val="16"/>
                <w:lang w:eastAsia="en-US"/>
              </w:rPr>
              <w:br/>
              <w:t>the most recent alarms at the top of alarm page. The most significant alarms that are required to be urgently responded to by the Operator shall be highlighted and flashing. Alarms shall be visually and/or</w:t>
            </w:r>
            <w:r w:rsidRPr="00075FB1">
              <w:rPr>
                <w:rFonts w:ascii="Calibri" w:eastAsia="Times New Roman" w:hAnsi="Calibri" w:cs="Times New Roman"/>
                <w:sz w:val="16"/>
                <w:szCs w:val="16"/>
                <w:lang w:eastAsia="en-US"/>
              </w:rPr>
              <w:br/>
              <w:t xml:space="preserve">audibly enunciated through the </w:t>
            </w:r>
            <w:r>
              <w:rPr>
                <w:rFonts w:ascii="Calibri" w:eastAsia="Times New Roman" w:hAnsi="Calibri" w:cs="Times New Roman"/>
                <w:sz w:val="16"/>
                <w:szCs w:val="16"/>
                <w:lang w:eastAsia="en-US"/>
              </w:rPr>
              <w:t>operator interface.</w:t>
            </w:r>
          </w:p>
          <w:p w14:paraId="63D76DE9" w14:textId="4C9A1C85" w:rsidR="00075FB1" w:rsidRPr="00075FB1" w:rsidRDefault="00075FB1" w:rsidP="00B245D5">
            <w:pPr>
              <w:pStyle w:val="ListParagraph"/>
              <w:numPr>
                <w:ilvl w:val="0"/>
                <w:numId w:val="43"/>
              </w:numPr>
              <w:spacing w:before="0" w:after="0" w:line="240" w:lineRule="auto"/>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t>Historical trending – all measured variables shall be stored on database for at least 6 months. It shall be possible to select any variable for plotting against time on the screen to provide trending graphs, with</w:t>
            </w:r>
            <w:r w:rsidRPr="00075FB1">
              <w:rPr>
                <w:rFonts w:ascii="Calibri" w:eastAsia="Times New Roman" w:hAnsi="Calibri" w:cs="Times New Roman"/>
                <w:sz w:val="16"/>
                <w:szCs w:val="16"/>
                <w:lang w:eastAsia="en-US"/>
              </w:rPr>
              <w:br/>
              <w:t>start and duration times as Operator configurable parameters.</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5AA07143" w14:textId="0BDF3CEB" w:rsidR="00075FB1" w:rsidRPr="00016DCC" w:rsidRDefault="00FE0FE2" w:rsidP="00075FB1">
            <w:pPr>
              <w:spacing w:before="0" w:after="0" w:line="240" w:lineRule="auto"/>
              <w:jc w:val="center"/>
              <w:rPr>
                <w:rFonts w:ascii="Calibri" w:eastAsia="Times New Roman" w:hAnsi="Calibri" w:cs="Times New Roman"/>
                <w:sz w:val="16"/>
                <w:szCs w:val="16"/>
                <w:lang w:eastAsia="en-US"/>
              </w:rPr>
            </w:pPr>
            <w:r w:rsidRPr="0022376A">
              <w:rPr>
                <w:rFonts w:ascii="Calibri" w:eastAsia="Times New Roman" w:hAnsi="Calibri" w:cs="Times New Roman"/>
                <w:sz w:val="16"/>
                <w:szCs w:val="16"/>
                <w:lang w:eastAsia="en-US"/>
              </w:rPr>
              <w:lastRenderedPageBreak/>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58260D93" w14:textId="77777777" w:rsidR="00075FB1" w:rsidRPr="00016DCC" w:rsidRDefault="00075FB1" w:rsidP="00075FB1">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46E3B25E" w14:textId="77777777" w:rsidR="00075FB1" w:rsidRPr="00016DCC" w:rsidRDefault="00075FB1" w:rsidP="00075FB1">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283EA48E" w14:textId="77777777" w:rsidR="00075FB1" w:rsidRPr="00016DCC" w:rsidRDefault="00075FB1" w:rsidP="00075FB1">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063B9E5A" w14:textId="77777777" w:rsidR="00075FB1" w:rsidRPr="00016DCC" w:rsidRDefault="00075FB1" w:rsidP="00075FB1">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3836901A" w14:textId="77777777" w:rsidR="00075FB1" w:rsidRPr="00016DCC" w:rsidRDefault="00075FB1" w:rsidP="00075FB1">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4B48D884" w14:textId="77777777" w:rsidR="00D67472" w:rsidRPr="00D67472" w:rsidRDefault="00D67472" w:rsidP="00D67472">
            <w:pPr>
              <w:spacing w:before="0" w:after="0" w:line="240" w:lineRule="auto"/>
              <w:rPr>
                <w:rFonts w:eastAsia="Times New Roman" w:cs="Arial"/>
                <w:sz w:val="16"/>
                <w:szCs w:val="16"/>
                <w:lang w:eastAsia="en-US"/>
              </w:rPr>
            </w:pPr>
            <w:r w:rsidRPr="00D67472">
              <w:rPr>
                <w:rFonts w:eastAsia="Times New Roman" w:cs="Arial"/>
                <w:sz w:val="16"/>
                <w:szCs w:val="16"/>
                <w:lang w:eastAsia="en-US"/>
              </w:rPr>
              <w:t>Section 2. System Description</w:t>
            </w:r>
          </w:p>
          <w:p w14:paraId="06845855" w14:textId="77777777" w:rsidR="00D67472" w:rsidRPr="00D67472" w:rsidRDefault="00D67472" w:rsidP="00D67472">
            <w:pPr>
              <w:spacing w:before="0" w:after="0" w:line="240" w:lineRule="auto"/>
              <w:rPr>
                <w:rFonts w:eastAsia="Times New Roman" w:cs="Arial"/>
                <w:sz w:val="16"/>
                <w:szCs w:val="16"/>
                <w:lang w:eastAsia="en-US"/>
              </w:rPr>
            </w:pPr>
          </w:p>
          <w:p w14:paraId="44A72D59" w14:textId="77777777" w:rsidR="00D67472" w:rsidRPr="00D67472" w:rsidRDefault="00D67472" w:rsidP="00D67472">
            <w:pPr>
              <w:spacing w:before="0" w:after="0" w:line="240" w:lineRule="auto"/>
              <w:rPr>
                <w:rFonts w:eastAsia="Times New Roman" w:cs="Arial"/>
                <w:sz w:val="16"/>
                <w:szCs w:val="16"/>
                <w:lang w:eastAsia="en-US"/>
              </w:rPr>
            </w:pPr>
            <w:r w:rsidRPr="00D67472">
              <w:rPr>
                <w:rFonts w:eastAsia="Times New Roman" w:cs="Arial"/>
                <w:sz w:val="16"/>
                <w:szCs w:val="16"/>
                <w:lang w:eastAsia="en-US"/>
              </w:rPr>
              <w:t>Section 2.1.1 Functional Role</w:t>
            </w:r>
          </w:p>
          <w:p w14:paraId="1E3D62BD" w14:textId="77777777" w:rsidR="00D67472" w:rsidRPr="00D67472" w:rsidRDefault="00D67472" w:rsidP="00D67472">
            <w:pPr>
              <w:spacing w:before="0" w:after="0" w:line="240" w:lineRule="auto"/>
              <w:rPr>
                <w:rFonts w:eastAsia="Times New Roman" w:cs="Arial"/>
                <w:sz w:val="16"/>
                <w:szCs w:val="16"/>
                <w:lang w:eastAsia="en-US"/>
              </w:rPr>
            </w:pPr>
          </w:p>
          <w:p w14:paraId="5C8390AA" w14:textId="3E5AA586" w:rsidR="00D67472" w:rsidRPr="00D67472" w:rsidRDefault="00D67472" w:rsidP="00D67472">
            <w:pPr>
              <w:spacing w:before="0" w:after="0" w:line="240" w:lineRule="auto"/>
              <w:rPr>
                <w:rFonts w:eastAsia="Times New Roman" w:cs="Arial"/>
                <w:sz w:val="16"/>
                <w:szCs w:val="16"/>
                <w:lang w:eastAsia="en-US"/>
              </w:rPr>
            </w:pPr>
            <w:r w:rsidRPr="00D67472">
              <w:rPr>
                <w:rFonts w:eastAsia="Times New Roman" w:cs="Arial"/>
                <w:sz w:val="16"/>
                <w:szCs w:val="16"/>
                <w:lang w:eastAsia="en-US"/>
              </w:rPr>
              <w:t>Section 4.4.1 Historian</w:t>
            </w:r>
          </w:p>
          <w:p w14:paraId="368CDE2C" w14:textId="77777777" w:rsidR="00D67472" w:rsidRPr="00D67472" w:rsidRDefault="00D67472" w:rsidP="00D67472">
            <w:pPr>
              <w:spacing w:before="0" w:after="0" w:line="240" w:lineRule="auto"/>
              <w:jc w:val="center"/>
              <w:rPr>
                <w:rFonts w:eastAsia="Times New Roman" w:cs="Arial"/>
                <w:sz w:val="16"/>
                <w:szCs w:val="16"/>
                <w:lang w:eastAsia="en-US"/>
              </w:rPr>
            </w:pPr>
          </w:p>
          <w:p w14:paraId="3E51A1B9" w14:textId="77777777" w:rsidR="00D67472" w:rsidRPr="00D67472" w:rsidRDefault="00D67472" w:rsidP="00D67472">
            <w:pPr>
              <w:spacing w:before="0" w:after="0" w:line="240" w:lineRule="auto"/>
              <w:rPr>
                <w:rFonts w:eastAsia="Times New Roman" w:cs="Arial"/>
                <w:sz w:val="16"/>
                <w:szCs w:val="16"/>
                <w:lang w:eastAsia="en-US"/>
              </w:rPr>
            </w:pPr>
            <w:r w:rsidRPr="00D67472">
              <w:rPr>
                <w:rFonts w:eastAsia="Times New Roman" w:cs="Arial"/>
                <w:sz w:val="16"/>
                <w:szCs w:val="16"/>
                <w:lang w:eastAsia="en-US"/>
              </w:rPr>
              <w:t>Section 4.4.5 User administration</w:t>
            </w:r>
          </w:p>
          <w:p w14:paraId="55340551" w14:textId="77777777" w:rsidR="00D67472" w:rsidRPr="00D67472" w:rsidRDefault="00D67472" w:rsidP="00D67472">
            <w:pPr>
              <w:spacing w:before="0" w:after="0" w:line="240" w:lineRule="auto"/>
              <w:rPr>
                <w:rFonts w:eastAsia="Times New Roman" w:cs="Arial"/>
                <w:sz w:val="16"/>
                <w:szCs w:val="16"/>
                <w:lang w:eastAsia="en-US"/>
              </w:rPr>
            </w:pPr>
          </w:p>
          <w:p w14:paraId="5CB6197C" w14:textId="77777777" w:rsidR="00D67472" w:rsidRPr="00D67472" w:rsidRDefault="00D67472" w:rsidP="00D67472">
            <w:pPr>
              <w:spacing w:before="0" w:after="0" w:line="240" w:lineRule="auto"/>
              <w:rPr>
                <w:rFonts w:eastAsia="Times New Roman" w:cs="Arial"/>
                <w:sz w:val="16"/>
                <w:szCs w:val="16"/>
                <w:lang w:eastAsia="en-US"/>
              </w:rPr>
            </w:pPr>
            <w:r w:rsidRPr="00D67472">
              <w:rPr>
                <w:rFonts w:eastAsia="Times New Roman" w:cs="Arial"/>
                <w:sz w:val="16"/>
                <w:szCs w:val="16"/>
                <w:lang w:eastAsia="en-US"/>
              </w:rPr>
              <w:t>Section 5.1 Redundancy</w:t>
            </w:r>
          </w:p>
          <w:p w14:paraId="47BCCB44" w14:textId="77777777" w:rsidR="00D67472" w:rsidRPr="00D67472" w:rsidRDefault="00D67472" w:rsidP="00D67472">
            <w:pPr>
              <w:spacing w:before="0" w:after="0" w:line="240" w:lineRule="auto"/>
              <w:jc w:val="center"/>
              <w:rPr>
                <w:rFonts w:eastAsia="Times New Roman" w:cs="Arial"/>
                <w:sz w:val="16"/>
                <w:szCs w:val="16"/>
                <w:lang w:eastAsia="en-US"/>
              </w:rPr>
            </w:pPr>
          </w:p>
          <w:p w14:paraId="50FC9DBC" w14:textId="77777777" w:rsidR="00D67472" w:rsidRPr="00D67472" w:rsidRDefault="00D67472" w:rsidP="00D67472">
            <w:pPr>
              <w:spacing w:before="0" w:after="0" w:line="240" w:lineRule="auto"/>
              <w:rPr>
                <w:rFonts w:eastAsia="Times New Roman" w:cs="Arial"/>
                <w:sz w:val="16"/>
                <w:szCs w:val="16"/>
                <w:lang w:eastAsia="en-US"/>
              </w:rPr>
            </w:pPr>
            <w:r w:rsidRPr="00D67472">
              <w:rPr>
                <w:rFonts w:eastAsia="Times New Roman" w:cs="Arial"/>
                <w:sz w:val="16"/>
                <w:szCs w:val="16"/>
                <w:lang w:eastAsia="en-US"/>
              </w:rPr>
              <w:t>Section 6.4.2 Alarm</w:t>
            </w:r>
          </w:p>
          <w:p w14:paraId="30CEDD8D" w14:textId="77777777" w:rsidR="00D67472" w:rsidRPr="00D67472" w:rsidRDefault="00D67472" w:rsidP="00D67472">
            <w:pPr>
              <w:spacing w:before="0" w:after="0" w:line="240" w:lineRule="auto"/>
              <w:jc w:val="center"/>
              <w:rPr>
                <w:rFonts w:eastAsia="Times New Roman" w:cs="Arial"/>
                <w:sz w:val="16"/>
                <w:szCs w:val="16"/>
                <w:lang w:eastAsia="en-US"/>
              </w:rPr>
            </w:pPr>
          </w:p>
          <w:p w14:paraId="20431222" w14:textId="063C2086" w:rsidR="00075FB1" w:rsidRPr="00016DCC" w:rsidRDefault="00D67472" w:rsidP="00D67472">
            <w:pPr>
              <w:spacing w:before="0" w:after="0" w:line="240" w:lineRule="auto"/>
              <w:rPr>
                <w:rFonts w:ascii="Times New Roman" w:eastAsia="Times New Roman" w:hAnsi="Times New Roman" w:cs="Times New Roman"/>
                <w:sz w:val="20"/>
                <w:lang w:eastAsia="en-US"/>
              </w:rPr>
            </w:pPr>
            <w:r w:rsidRPr="00D67472">
              <w:rPr>
                <w:rFonts w:eastAsia="Times New Roman" w:cs="Arial"/>
                <w:sz w:val="16"/>
                <w:szCs w:val="16"/>
                <w:lang w:eastAsia="en-US"/>
              </w:rPr>
              <w:t>Section 6.4.3 Screen Display Design</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481B7047" w14:textId="77777777" w:rsidR="00075FB1" w:rsidRPr="00016DCC" w:rsidRDefault="00075FB1" w:rsidP="00075FB1">
            <w:pPr>
              <w:spacing w:before="0" w:after="0" w:line="240" w:lineRule="auto"/>
              <w:rPr>
                <w:rFonts w:ascii="Times New Roman" w:eastAsia="Times New Roman" w:hAnsi="Times New Roman" w:cs="Times New Roman"/>
                <w:sz w:val="20"/>
                <w:lang w:eastAsia="en-US"/>
              </w:rPr>
            </w:pPr>
          </w:p>
        </w:tc>
      </w:tr>
      <w:tr w:rsidR="001C023D" w:rsidRPr="00016DCC" w14:paraId="2791BA48" w14:textId="77777777" w:rsidTr="00A62FB1">
        <w:trPr>
          <w:trHeight w:val="640"/>
        </w:trPr>
        <w:tc>
          <w:tcPr>
            <w:tcW w:w="430" w:type="dxa"/>
            <w:tcBorders>
              <w:top w:val="single" w:sz="4" w:space="0" w:color="auto"/>
              <w:left w:val="single" w:sz="4" w:space="0" w:color="auto"/>
              <w:bottom w:val="single" w:sz="4" w:space="0" w:color="auto"/>
              <w:right w:val="single" w:sz="4" w:space="0" w:color="auto"/>
            </w:tcBorders>
            <w:vAlign w:val="center"/>
          </w:tcPr>
          <w:p w14:paraId="2CB47C94" w14:textId="43DE972D" w:rsidR="001C023D" w:rsidRDefault="001C023D" w:rsidP="001C023D">
            <w:pPr>
              <w:spacing w:before="0" w:after="0" w:line="240" w:lineRule="auto"/>
              <w:jc w:val="center"/>
              <w:rPr>
                <w:rFonts w:ascii="Calibri" w:eastAsia="Times New Roman" w:hAnsi="Calibri" w:cs="Times New Roman"/>
                <w:sz w:val="16"/>
                <w:szCs w:val="16"/>
                <w:lang w:eastAsia="en-US"/>
              </w:rPr>
            </w:pPr>
            <w:r>
              <w:rPr>
                <w:rFonts w:ascii="Calibri" w:eastAsia="Times New Roman" w:hAnsi="Calibri" w:cs="Times New Roman"/>
                <w:sz w:val="16"/>
                <w:szCs w:val="16"/>
                <w:lang w:eastAsia="en-US"/>
              </w:rPr>
              <w:t>12</w:t>
            </w:r>
          </w:p>
        </w:tc>
        <w:tc>
          <w:tcPr>
            <w:tcW w:w="5658" w:type="dxa"/>
            <w:tcBorders>
              <w:top w:val="single" w:sz="4" w:space="0" w:color="auto"/>
              <w:left w:val="single" w:sz="4" w:space="0" w:color="auto"/>
              <w:bottom w:val="single" w:sz="4" w:space="0" w:color="auto"/>
              <w:right w:val="single" w:sz="4" w:space="0" w:color="auto"/>
            </w:tcBorders>
            <w:vAlign w:val="center"/>
          </w:tcPr>
          <w:p w14:paraId="231C0286" w14:textId="69F68595" w:rsidR="001C023D" w:rsidRPr="00016DCC" w:rsidRDefault="001C023D" w:rsidP="001C023D">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The SCADA workstations shall function identically and independently, and shall allow the Operators to monitor and control the selected M&amp;E plant or subsystems, provided they have the correct password security and access levels.</w:t>
            </w:r>
          </w:p>
        </w:tc>
        <w:tc>
          <w:tcPr>
            <w:tcW w:w="1079" w:type="dxa"/>
            <w:tcBorders>
              <w:top w:val="single" w:sz="4" w:space="0" w:color="auto"/>
              <w:left w:val="single" w:sz="4" w:space="0" w:color="auto"/>
              <w:bottom w:val="single" w:sz="4" w:space="0" w:color="auto"/>
              <w:right w:val="single" w:sz="4" w:space="0" w:color="auto"/>
            </w:tcBorders>
            <w:vAlign w:val="center"/>
          </w:tcPr>
          <w:p w14:paraId="04999078" w14:textId="4D5A52C8" w:rsidR="001C023D" w:rsidRPr="00016DCC" w:rsidRDefault="001C023D" w:rsidP="001C023D">
            <w:pPr>
              <w:spacing w:before="0" w:after="0" w:line="240" w:lineRule="auto"/>
              <w:jc w:val="center"/>
              <w:rPr>
                <w:rFonts w:ascii="Calibri" w:eastAsia="Times New Roman" w:hAnsi="Calibri" w:cs="Times New Roman"/>
                <w:sz w:val="16"/>
                <w:szCs w:val="16"/>
                <w:lang w:eastAsia="en-US"/>
              </w:rPr>
            </w:pPr>
            <w:r w:rsidRPr="0022376A">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tcPr>
          <w:p w14:paraId="12481181" w14:textId="77777777" w:rsidR="001C023D" w:rsidRPr="00016DCC" w:rsidRDefault="001C023D" w:rsidP="001C023D">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tcPr>
          <w:p w14:paraId="71D44765"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tcPr>
          <w:p w14:paraId="77C3DD1B"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tcPr>
          <w:p w14:paraId="300658E9"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tcPr>
          <w:p w14:paraId="7E8D9F1C"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vAlign w:val="center"/>
          </w:tcPr>
          <w:p w14:paraId="5B4AD24D" w14:textId="77777777" w:rsidR="001C023D" w:rsidRPr="00E11E73" w:rsidRDefault="001C023D" w:rsidP="001C023D">
            <w:pPr>
              <w:spacing w:before="0" w:after="0" w:line="240" w:lineRule="auto"/>
              <w:rPr>
                <w:rFonts w:eastAsia="Times New Roman" w:cs="Arial"/>
                <w:sz w:val="16"/>
                <w:szCs w:val="16"/>
                <w:lang w:eastAsia="en-US"/>
              </w:rPr>
            </w:pPr>
            <w:r w:rsidRPr="00E11E73">
              <w:rPr>
                <w:rFonts w:eastAsia="Times New Roman" w:cs="Arial"/>
                <w:sz w:val="16"/>
                <w:szCs w:val="16"/>
                <w:lang w:eastAsia="en-US"/>
              </w:rPr>
              <w:t>Section 2 SYSTEM DESCRIPTION</w:t>
            </w:r>
          </w:p>
          <w:p w14:paraId="6072AE56" w14:textId="77777777" w:rsidR="001C023D" w:rsidRPr="00E11E73" w:rsidRDefault="001C023D" w:rsidP="001C023D">
            <w:pPr>
              <w:spacing w:before="0" w:after="0" w:line="240" w:lineRule="auto"/>
              <w:rPr>
                <w:rFonts w:eastAsia="Times New Roman" w:cs="Arial"/>
                <w:sz w:val="16"/>
                <w:szCs w:val="16"/>
                <w:lang w:eastAsia="en-US"/>
              </w:rPr>
            </w:pPr>
          </w:p>
          <w:p w14:paraId="2A96F555" w14:textId="77777777" w:rsidR="001C023D" w:rsidRDefault="001C023D" w:rsidP="001C023D">
            <w:pPr>
              <w:spacing w:before="0" w:after="0" w:line="240" w:lineRule="auto"/>
              <w:rPr>
                <w:rFonts w:eastAsia="Times New Roman" w:cs="Arial"/>
                <w:sz w:val="16"/>
                <w:szCs w:val="16"/>
                <w:lang w:eastAsia="en-US"/>
              </w:rPr>
            </w:pPr>
            <w:proofErr w:type="gramStart"/>
            <w:r w:rsidRPr="00E11E73">
              <w:rPr>
                <w:rFonts w:eastAsia="Times New Roman" w:cs="Arial"/>
                <w:sz w:val="16"/>
                <w:szCs w:val="16"/>
                <w:lang w:eastAsia="en-US"/>
              </w:rPr>
              <w:t>Section  4.1</w:t>
            </w:r>
            <w:proofErr w:type="gramEnd"/>
            <w:r w:rsidRPr="00E11E73">
              <w:rPr>
                <w:rFonts w:eastAsia="Times New Roman" w:cs="Arial"/>
                <w:sz w:val="16"/>
                <w:szCs w:val="16"/>
                <w:lang w:eastAsia="en-US"/>
              </w:rPr>
              <w:t xml:space="preserve"> Zenon Product Family </w:t>
            </w:r>
          </w:p>
          <w:p w14:paraId="7C4E7A6B" w14:textId="77777777" w:rsidR="001C023D" w:rsidRPr="00E11E73" w:rsidRDefault="001C023D" w:rsidP="001C023D">
            <w:pPr>
              <w:spacing w:before="0" w:after="0" w:line="240" w:lineRule="auto"/>
              <w:rPr>
                <w:rFonts w:eastAsia="Times New Roman" w:cs="Arial"/>
                <w:sz w:val="16"/>
                <w:szCs w:val="16"/>
                <w:lang w:eastAsia="en-US"/>
              </w:rPr>
            </w:pPr>
            <w:r w:rsidRPr="00E11E73">
              <w:rPr>
                <w:rFonts w:eastAsia="Times New Roman" w:cs="Arial"/>
                <w:sz w:val="16"/>
                <w:szCs w:val="16"/>
                <w:lang w:eastAsia="en-US"/>
              </w:rPr>
              <w:t xml:space="preserve"> </w:t>
            </w:r>
          </w:p>
          <w:p w14:paraId="1A1DE56B" w14:textId="69BB5214" w:rsidR="001C023D" w:rsidRPr="00016DCC" w:rsidRDefault="001C023D" w:rsidP="001C023D">
            <w:pPr>
              <w:spacing w:before="0" w:after="0" w:line="240" w:lineRule="auto"/>
              <w:rPr>
                <w:rFonts w:ascii="Times New Roman" w:eastAsia="Times New Roman" w:hAnsi="Times New Roman" w:cs="Times New Roman"/>
                <w:sz w:val="20"/>
                <w:lang w:eastAsia="en-US"/>
              </w:rPr>
            </w:pPr>
            <w:proofErr w:type="gramStart"/>
            <w:r w:rsidRPr="00E11E73">
              <w:rPr>
                <w:rFonts w:eastAsia="Times New Roman" w:cs="Arial"/>
                <w:sz w:val="16"/>
                <w:szCs w:val="16"/>
                <w:lang w:eastAsia="en-US"/>
              </w:rPr>
              <w:t>Section  4.4.5</w:t>
            </w:r>
            <w:proofErr w:type="gramEnd"/>
            <w:r w:rsidRPr="00E11E73">
              <w:rPr>
                <w:rFonts w:eastAsia="Times New Roman" w:cs="Arial"/>
                <w:sz w:val="16"/>
                <w:szCs w:val="16"/>
                <w:lang w:eastAsia="en-US"/>
              </w:rPr>
              <w:t xml:space="preserve"> User administration</w:t>
            </w:r>
          </w:p>
        </w:tc>
        <w:tc>
          <w:tcPr>
            <w:tcW w:w="1242" w:type="dxa"/>
            <w:tcBorders>
              <w:top w:val="single" w:sz="4" w:space="0" w:color="auto"/>
              <w:left w:val="single" w:sz="4" w:space="0" w:color="auto"/>
              <w:bottom w:val="single" w:sz="4" w:space="0" w:color="auto"/>
              <w:right w:val="single" w:sz="4" w:space="0" w:color="auto"/>
            </w:tcBorders>
            <w:vAlign w:val="center"/>
          </w:tcPr>
          <w:p w14:paraId="07F6F13F" w14:textId="77777777" w:rsidR="001C023D" w:rsidRPr="00016DCC" w:rsidRDefault="001C023D" w:rsidP="001C023D">
            <w:pPr>
              <w:spacing w:before="0" w:after="0" w:line="240" w:lineRule="auto"/>
              <w:rPr>
                <w:rFonts w:ascii="Times New Roman" w:eastAsia="Times New Roman" w:hAnsi="Times New Roman" w:cs="Times New Roman"/>
                <w:sz w:val="20"/>
                <w:lang w:eastAsia="en-US"/>
              </w:rPr>
            </w:pPr>
          </w:p>
        </w:tc>
      </w:tr>
      <w:tr w:rsidR="001C023D" w:rsidRPr="00016DCC" w14:paraId="529202E1" w14:textId="77777777" w:rsidTr="00A62FB1">
        <w:trPr>
          <w:trHeight w:val="947"/>
        </w:trPr>
        <w:tc>
          <w:tcPr>
            <w:tcW w:w="430"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344226AD" w14:textId="4D5A7835" w:rsidR="001C023D" w:rsidRDefault="001C023D" w:rsidP="001C023D">
            <w:pPr>
              <w:spacing w:before="0" w:after="0" w:line="240" w:lineRule="auto"/>
              <w:jc w:val="center"/>
              <w:rPr>
                <w:rFonts w:ascii="Calibri" w:eastAsia="Times New Roman" w:hAnsi="Calibri" w:cs="Times New Roman"/>
                <w:sz w:val="16"/>
                <w:szCs w:val="16"/>
                <w:lang w:eastAsia="en-US"/>
              </w:rPr>
            </w:pPr>
            <w:r>
              <w:rPr>
                <w:rFonts w:ascii="Calibri" w:eastAsia="Times New Roman" w:hAnsi="Calibri" w:cs="Times New Roman"/>
                <w:sz w:val="16"/>
                <w:szCs w:val="16"/>
                <w:lang w:eastAsia="en-US"/>
              </w:rPr>
              <w:t>13</w:t>
            </w: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68D28D31" w14:textId="0CF6BF32" w:rsidR="001C023D" w:rsidRPr="00016DCC" w:rsidRDefault="001C023D" w:rsidP="001C023D">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 xml:space="preserve">For maximum clarity, the information presented shall adopt </w:t>
            </w:r>
            <w:proofErr w:type="spellStart"/>
            <w:r w:rsidRPr="00016DCC">
              <w:rPr>
                <w:rFonts w:ascii="Calibri" w:eastAsia="Times New Roman" w:hAnsi="Calibri" w:cs="Times New Roman"/>
                <w:sz w:val="16"/>
                <w:szCs w:val="16"/>
                <w:lang w:eastAsia="en-US"/>
              </w:rPr>
              <w:t>colour</w:t>
            </w:r>
            <w:proofErr w:type="spellEnd"/>
            <w:r w:rsidRPr="00016DCC">
              <w:rPr>
                <w:rFonts w:ascii="Calibri" w:eastAsia="Times New Roman" w:hAnsi="Calibri" w:cs="Times New Roman"/>
                <w:sz w:val="16"/>
                <w:szCs w:val="16"/>
                <w:lang w:eastAsia="en-US"/>
              </w:rPr>
              <w:t xml:space="preserve"> GUI graphics, which shall be consistent for the animation symbols and display format presented on all SCADA workstations. The </w:t>
            </w:r>
            <w:proofErr w:type="spellStart"/>
            <w:r w:rsidRPr="00016DCC">
              <w:rPr>
                <w:rFonts w:ascii="Calibri" w:eastAsia="Times New Roman" w:hAnsi="Calibri" w:cs="Times New Roman"/>
                <w:sz w:val="16"/>
                <w:szCs w:val="16"/>
                <w:lang w:eastAsia="en-US"/>
              </w:rPr>
              <w:t>colour</w:t>
            </w:r>
            <w:proofErr w:type="spellEnd"/>
            <w:r w:rsidRPr="00016DCC">
              <w:rPr>
                <w:rFonts w:ascii="Calibri" w:eastAsia="Times New Roman" w:hAnsi="Calibri" w:cs="Times New Roman"/>
                <w:sz w:val="16"/>
                <w:szCs w:val="16"/>
                <w:lang w:eastAsia="en-US"/>
              </w:rPr>
              <w:t xml:space="preserve"> scheme philosophy shall </w:t>
            </w:r>
            <w:proofErr w:type="spellStart"/>
            <w:r w:rsidRPr="00016DCC">
              <w:rPr>
                <w:rFonts w:ascii="Calibri" w:eastAsia="Times New Roman" w:hAnsi="Calibri" w:cs="Times New Roman"/>
                <w:sz w:val="16"/>
                <w:szCs w:val="16"/>
                <w:lang w:eastAsia="en-US"/>
              </w:rPr>
              <w:t>utilise</w:t>
            </w:r>
            <w:proofErr w:type="spellEnd"/>
            <w:r w:rsidRPr="00016DCC">
              <w:rPr>
                <w:rFonts w:ascii="Calibri" w:eastAsia="Times New Roman" w:hAnsi="Calibri" w:cs="Times New Roman"/>
                <w:sz w:val="16"/>
                <w:szCs w:val="16"/>
                <w:lang w:eastAsia="en-US"/>
              </w:rPr>
              <w:t xml:space="preserve"> different </w:t>
            </w:r>
            <w:proofErr w:type="spellStart"/>
            <w:r w:rsidRPr="00016DCC">
              <w:rPr>
                <w:rFonts w:ascii="Calibri" w:eastAsia="Times New Roman" w:hAnsi="Calibri" w:cs="Times New Roman"/>
                <w:sz w:val="16"/>
                <w:szCs w:val="16"/>
                <w:lang w:eastAsia="en-US"/>
              </w:rPr>
              <w:t>colours</w:t>
            </w:r>
            <w:proofErr w:type="spellEnd"/>
            <w:r w:rsidRPr="00016DCC">
              <w:rPr>
                <w:rFonts w:ascii="Calibri" w:eastAsia="Times New Roman" w:hAnsi="Calibri" w:cs="Times New Roman"/>
                <w:sz w:val="16"/>
                <w:szCs w:val="16"/>
                <w:lang w:eastAsia="en-US"/>
              </w:rPr>
              <w:t xml:space="preserve"> for the symbols and displays to identify different levels of equipment status. This shall include equipment that is in an alarm state.</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707F828A" w14:textId="1D26AC88" w:rsidR="001C023D" w:rsidRPr="00016DCC" w:rsidRDefault="001C023D" w:rsidP="001C023D">
            <w:pPr>
              <w:spacing w:before="0" w:after="0" w:line="240" w:lineRule="auto"/>
              <w:jc w:val="center"/>
              <w:rPr>
                <w:rFonts w:ascii="Calibri" w:eastAsia="Times New Roman" w:hAnsi="Calibri" w:cs="Times New Roman"/>
                <w:sz w:val="16"/>
                <w:szCs w:val="16"/>
                <w:lang w:eastAsia="en-US"/>
              </w:rPr>
            </w:pPr>
            <w:r w:rsidRPr="0022376A">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66BFDDFE" w14:textId="77777777" w:rsidR="001C023D" w:rsidRPr="00016DCC" w:rsidRDefault="001C023D" w:rsidP="001C023D">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69B44ED5"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4541415B"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73752330"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6FD3CE30" w14:textId="77777777" w:rsidR="001C023D" w:rsidRPr="00016DCC" w:rsidRDefault="001C023D" w:rsidP="001C023D">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2B99FB0E" w14:textId="6FB5AA21" w:rsidR="001C023D" w:rsidRPr="001C023D" w:rsidRDefault="001C023D" w:rsidP="001C023D">
            <w:pPr>
              <w:spacing w:before="0" w:after="0" w:line="240" w:lineRule="auto"/>
              <w:rPr>
                <w:rFonts w:eastAsia="Times New Roman" w:cs="Arial"/>
                <w:sz w:val="16"/>
                <w:szCs w:val="16"/>
                <w:lang w:eastAsia="en-US"/>
              </w:rPr>
            </w:pPr>
            <w:r w:rsidRPr="001C023D">
              <w:rPr>
                <w:rFonts w:eastAsia="Times New Roman" w:cs="Arial"/>
                <w:sz w:val="16"/>
                <w:szCs w:val="16"/>
                <w:lang w:eastAsia="en-US"/>
              </w:rPr>
              <w:t>Section 6.4.3 Screen Display Design</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4D41060D" w14:textId="77777777" w:rsidR="001C023D" w:rsidRPr="00016DCC" w:rsidRDefault="001C023D" w:rsidP="001C023D">
            <w:pPr>
              <w:spacing w:before="0" w:after="0" w:line="240" w:lineRule="auto"/>
              <w:rPr>
                <w:rFonts w:ascii="Times New Roman" w:eastAsia="Times New Roman" w:hAnsi="Times New Roman" w:cs="Times New Roman"/>
                <w:sz w:val="20"/>
                <w:lang w:eastAsia="en-US"/>
              </w:rPr>
            </w:pPr>
          </w:p>
        </w:tc>
      </w:tr>
      <w:tr w:rsidR="008B433C" w:rsidRPr="00016DCC" w14:paraId="4DA221AB" w14:textId="77777777" w:rsidTr="00A62FB1">
        <w:trPr>
          <w:trHeight w:val="1428"/>
        </w:trPr>
        <w:tc>
          <w:tcPr>
            <w:tcW w:w="430" w:type="dxa"/>
            <w:tcBorders>
              <w:top w:val="single" w:sz="4" w:space="0" w:color="auto"/>
              <w:left w:val="single" w:sz="4" w:space="0" w:color="auto"/>
              <w:bottom w:val="single" w:sz="4" w:space="0" w:color="auto"/>
              <w:right w:val="single" w:sz="4" w:space="0" w:color="auto"/>
            </w:tcBorders>
            <w:vAlign w:val="center"/>
          </w:tcPr>
          <w:p w14:paraId="1A982BE0" w14:textId="5D8A2595" w:rsidR="008B433C" w:rsidRDefault="008B433C" w:rsidP="008B433C">
            <w:pPr>
              <w:spacing w:before="0" w:after="0" w:line="240" w:lineRule="auto"/>
              <w:jc w:val="center"/>
              <w:rPr>
                <w:rFonts w:ascii="Calibri" w:eastAsia="Times New Roman" w:hAnsi="Calibri" w:cs="Times New Roman"/>
                <w:sz w:val="16"/>
                <w:szCs w:val="16"/>
                <w:lang w:eastAsia="en-US"/>
              </w:rPr>
            </w:pPr>
            <w:r>
              <w:rPr>
                <w:rFonts w:ascii="Calibri" w:eastAsia="Times New Roman" w:hAnsi="Calibri" w:cs="Times New Roman"/>
                <w:sz w:val="16"/>
                <w:szCs w:val="16"/>
                <w:lang w:eastAsia="en-US"/>
              </w:rPr>
              <w:t>14</w:t>
            </w:r>
          </w:p>
        </w:tc>
        <w:tc>
          <w:tcPr>
            <w:tcW w:w="5658" w:type="dxa"/>
            <w:tcBorders>
              <w:top w:val="single" w:sz="4" w:space="0" w:color="auto"/>
              <w:left w:val="single" w:sz="4" w:space="0" w:color="auto"/>
              <w:bottom w:val="single" w:sz="4" w:space="0" w:color="auto"/>
              <w:right w:val="single" w:sz="4" w:space="0" w:color="auto"/>
            </w:tcBorders>
            <w:vAlign w:val="center"/>
          </w:tcPr>
          <w:p w14:paraId="5AD7F8C1" w14:textId="714527A5" w:rsidR="008B433C" w:rsidRPr="00016DCC" w:rsidRDefault="008B433C" w:rsidP="008B433C">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 xml:space="preserve">The graphic displays shall be </w:t>
            </w:r>
            <w:proofErr w:type="spellStart"/>
            <w:r w:rsidRPr="00016DCC">
              <w:rPr>
                <w:rFonts w:ascii="Calibri" w:eastAsia="Times New Roman" w:hAnsi="Calibri" w:cs="Times New Roman"/>
                <w:sz w:val="16"/>
                <w:szCs w:val="16"/>
                <w:lang w:eastAsia="en-US"/>
              </w:rPr>
              <w:t>categorised</w:t>
            </w:r>
            <w:proofErr w:type="spellEnd"/>
            <w:r w:rsidRPr="00016DCC">
              <w:rPr>
                <w:rFonts w:ascii="Calibri" w:eastAsia="Times New Roman" w:hAnsi="Calibri" w:cs="Times New Roman"/>
                <w:sz w:val="16"/>
                <w:szCs w:val="16"/>
                <w:lang w:eastAsia="en-US"/>
              </w:rPr>
              <w:t xml:space="preserve"> as either overview or details. Overview displays shall alert the Operators to the field M&amp;E equipment or subsystems location, where an alarm or incident has occurred. From an overview display, the Operators shall be able to select another display for a specific interfaced subsystem or geographic section of the subsystem. Points to be controlled shall be selectable by cursor location through use of the keyboard or mouse.</w:t>
            </w:r>
          </w:p>
        </w:tc>
        <w:tc>
          <w:tcPr>
            <w:tcW w:w="1079" w:type="dxa"/>
            <w:tcBorders>
              <w:top w:val="single" w:sz="4" w:space="0" w:color="auto"/>
              <w:left w:val="single" w:sz="4" w:space="0" w:color="auto"/>
              <w:bottom w:val="single" w:sz="4" w:space="0" w:color="auto"/>
              <w:right w:val="single" w:sz="4" w:space="0" w:color="auto"/>
            </w:tcBorders>
            <w:vAlign w:val="center"/>
          </w:tcPr>
          <w:p w14:paraId="2A6EEFC9" w14:textId="66E05435" w:rsidR="008B433C" w:rsidRPr="00016DCC" w:rsidRDefault="008B433C" w:rsidP="008B433C">
            <w:pPr>
              <w:spacing w:before="0" w:after="0" w:line="240" w:lineRule="auto"/>
              <w:jc w:val="center"/>
              <w:rPr>
                <w:rFonts w:ascii="Calibri" w:eastAsia="Times New Roman" w:hAnsi="Calibri" w:cs="Times New Roman"/>
                <w:sz w:val="16"/>
                <w:szCs w:val="16"/>
                <w:lang w:eastAsia="en-US"/>
              </w:rPr>
            </w:pPr>
            <w:r w:rsidRPr="0022376A">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tcPr>
          <w:p w14:paraId="7CF1CC88" w14:textId="77777777" w:rsidR="008B433C" w:rsidRPr="00016DCC" w:rsidRDefault="008B433C" w:rsidP="008B433C">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tcPr>
          <w:p w14:paraId="6340676E"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tcPr>
          <w:p w14:paraId="38CCC1B3"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tcPr>
          <w:p w14:paraId="222FC898"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tcPr>
          <w:p w14:paraId="1E2F3D85"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vAlign w:val="center"/>
          </w:tcPr>
          <w:p w14:paraId="1557EA0A" w14:textId="470B63B3" w:rsidR="008B433C" w:rsidRPr="00016DCC" w:rsidRDefault="008B433C" w:rsidP="008B433C">
            <w:pPr>
              <w:spacing w:before="0" w:after="0" w:line="240" w:lineRule="auto"/>
              <w:rPr>
                <w:rFonts w:ascii="Times New Roman" w:eastAsia="Times New Roman" w:hAnsi="Times New Roman" w:cs="Times New Roman"/>
                <w:sz w:val="20"/>
                <w:lang w:eastAsia="en-US"/>
              </w:rPr>
            </w:pPr>
            <w:r w:rsidRPr="001C023D">
              <w:rPr>
                <w:rFonts w:eastAsia="Times New Roman" w:cs="Arial"/>
                <w:sz w:val="16"/>
                <w:szCs w:val="16"/>
                <w:lang w:eastAsia="en-US"/>
              </w:rPr>
              <w:t>Section 6.4.3 Screen Display Design</w:t>
            </w:r>
          </w:p>
        </w:tc>
        <w:tc>
          <w:tcPr>
            <w:tcW w:w="1242" w:type="dxa"/>
            <w:tcBorders>
              <w:top w:val="single" w:sz="4" w:space="0" w:color="auto"/>
              <w:left w:val="single" w:sz="4" w:space="0" w:color="auto"/>
              <w:bottom w:val="single" w:sz="4" w:space="0" w:color="auto"/>
              <w:right w:val="single" w:sz="4" w:space="0" w:color="auto"/>
            </w:tcBorders>
            <w:vAlign w:val="center"/>
          </w:tcPr>
          <w:p w14:paraId="68BA497D" w14:textId="77777777" w:rsidR="008B433C" w:rsidRPr="00016DCC" w:rsidRDefault="008B433C" w:rsidP="008B433C">
            <w:pPr>
              <w:spacing w:before="0" w:after="0" w:line="240" w:lineRule="auto"/>
              <w:rPr>
                <w:rFonts w:ascii="Times New Roman" w:eastAsia="Times New Roman" w:hAnsi="Times New Roman" w:cs="Times New Roman"/>
                <w:sz w:val="20"/>
                <w:lang w:eastAsia="en-US"/>
              </w:rPr>
            </w:pPr>
          </w:p>
        </w:tc>
      </w:tr>
      <w:tr w:rsidR="008B433C" w:rsidRPr="00016DCC" w14:paraId="1182AF42" w14:textId="77777777" w:rsidTr="00A62FB1">
        <w:trPr>
          <w:trHeight w:val="1428"/>
        </w:trPr>
        <w:tc>
          <w:tcPr>
            <w:tcW w:w="430"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0890EF43" w14:textId="17D09E39" w:rsidR="008B433C" w:rsidRDefault="008B433C" w:rsidP="008B433C">
            <w:pPr>
              <w:spacing w:before="0" w:after="0" w:line="240" w:lineRule="auto"/>
              <w:jc w:val="center"/>
              <w:rPr>
                <w:rFonts w:ascii="Calibri" w:eastAsia="Times New Roman" w:hAnsi="Calibri" w:cs="Times New Roman"/>
                <w:sz w:val="16"/>
                <w:szCs w:val="16"/>
                <w:lang w:eastAsia="en-US"/>
              </w:rPr>
            </w:pPr>
            <w:r>
              <w:rPr>
                <w:rFonts w:ascii="Calibri" w:eastAsia="Times New Roman" w:hAnsi="Calibri" w:cs="Times New Roman"/>
                <w:sz w:val="16"/>
                <w:szCs w:val="16"/>
                <w:lang w:eastAsia="en-US"/>
              </w:rPr>
              <w:t>15</w:t>
            </w: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3B37880D" w14:textId="392AE831" w:rsidR="008B433C" w:rsidRPr="00016DCC" w:rsidRDefault="008B433C" w:rsidP="008B433C">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 xml:space="preserve">The GUI graphics symbols and </w:t>
            </w:r>
            <w:proofErr w:type="spellStart"/>
            <w:r w:rsidRPr="00016DCC">
              <w:rPr>
                <w:rFonts w:ascii="Calibri" w:eastAsia="Times New Roman" w:hAnsi="Calibri" w:cs="Times New Roman"/>
                <w:sz w:val="16"/>
                <w:szCs w:val="16"/>
                <w:lang w:eastAsia="en-US"/>
              </w:rPr>
              <w:t>colour</w:t>
            </w:r>
            <w:proofErr w:type="spellEnd"/>
            <w:r w:rsidRPr="00016DCC">
              <w:rPr>
                <w:rFonts w:ascii="Calibri" w:eastAsia="Times New Roman" w:hAnsi="Calibri" w:cs="Times New Roman"/>
                <w:sz w:val="16"/>
                <w:szCs w:val="16"/>
                <w:lang w:eastAsia="en-US"/>
              </w:rPr>
              <w:t xml:space="preserve"> codes representing the status shall be agreed by the Employer’s Representative. The alarm and event lists reporting on the SCADA workstations shall be identical format as displayed on the SCADA workstations. The GUI graphics shall be able to display on the video wall.</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5C6B22BA" w14:textId="55B08445" w:rsidR="008B433C" w:rsidRPr="00016DCC" w:rsidRDefault="002819E0" w:rsidP="008B433C">
            <w:pPr>
              <w:spacing w:before="0" w:after="0" w:line="240" w:lineRule="auto"/>
              <w:jc w:val="center"/>
              <w:rPr>
                <w:rFonts w:ascii="Calibri" w:eastAsia="Times New Roman" w:hAnsi="Calibri" w:cs="Times New Roman"/>
                <w:sz w:val="16"/>
                <w:szCs w:val="16"/>
                <w:lang w:eastAsia="en-US"/>
              </w:rPr>
            </w:pPr>
            <w:r w:rsidRPr="0022376A">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152028C4" w14:textId="77777777" w:rsidR="008B433C" w:rsidRPr="00016DCC" w:rsidRDefault="008B433C" w:rsidP="008B433C">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0DC8AFF6"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67133227"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6677EE70"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22032A96"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6E85858B" w14:textId="1E0D5B50" w:rsidR="008B433C" w:rsidRPr="002819E0" w:rsidRDefault="002819E0" w:rsidP="002819E0">
            <w:pPr>
              <w:spacing w:before="0" w:after="0" w:line="240" w:lineRule="auto"/>
              <w:rPr>
                <w:rFonts w:eastAsia="Times New Roman" w:cs="Arial"/>
                <w:sz w:val="16"/>
                <w:szCs w:val="16"/>
                <w:lang w:eastAsia="en-US"/>
              </w:rPr>
            </w:pPr>
            <w:r w:rsidRPr="002819E0">
              <w:rPr>
                <w:rFonts w:eastAsia="Times New Roman" w:cs="Arial"/>
                <w:sz w:val="16"/>
                <w:szCs w:val="16"/>
                <w:lang w:eastAsia="en-US"/>
              </w:rPr>
              <w:t>Section 6.2.5 Video Wall</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13612986" w14:textId="77777777" w:rsidR="008B433C" w:rsidRPr="00016DCC" w:rsidRDefault="008B433C" w:rsidP="008B433C">
            <w:pPr>
              <w:spacing w:before="0" w:after="0" w:line="240" w:lineRule="auto"/>
              <w:rPr>
                <w:rFonts w:ascii="Times New Roman" w:eastAsia="Times New Roman" w:hAnsi="Times New Roman" w:cs="Times New Roman"/>
                <w:sz w:val="20"/>
                <w:lang w:eastAsia="en-US"/>
              </w:rPr>
            </w:pPr>
          </w:p>
        </w:tc>
      </w:tr>
      <w:tr w:rsidR="008B433C" w:rsidRPr="00016DCC" w14:paraId="69FDDE9E" w14:textId="77777777" w:rsidTr="00D6711B">
        <w:trPr>
          <w:trHeight w:val="1428"/>
        </w:trPr>
        <w:tc>
          <w:tcPr>
            <w:tcW w:w="430" w:type="dxa"/>
            <w:tcBorders>
              <w:top w:val="single" w:sz="4" w:space="0" w:color="auto"/>
              <w:left w:val="single" w:sz="4" w:space="0" w:color="auto"/>
              <w:bottom w:val="single" w:sz="4" w:space="0" w:color="auto"/>
              <w:right w:val="single" w:sz="4" w:space="0" w:color="auto"/>
            </w:tcBorders>
            <w:shd w:val="clear" w:color="auto" w:fill="auto"/>
            <w:vAlign w:val="center"/>
          </w:tcPr>
          <w:p w14:paraId="088D71EB" w14:textId="5D9D4C23" w:rsidR="008B433C" w:rsidRDefault="008B433C" w:rsidP="008B433C">
            <w:pPr>
              <w:spacing w:before="0" w:after="0" w:line="240" w:lineRule="auto"/>
              <w:jc w:val="center"/>
              <w:rPr>
                <w:rFonts w:ascii="Calibri" w:eastAsia="Times New Roman" w:hAnsi="Calibri" w:cs="Times New Roman"/>
                <w:sz w:val="16"/>
                <w:szCs w:val="16"/>
                <w:lang w:eastAsia="en-US"/>
              </w:rPr>
            </w:pPr>
            <w:r>
              <w:rPr>
                <w:rFonts w:ascii="Calibri" w:eastAsia="Times New Roman" w:hAnsi="Calibri" w:cs="Times New Roman"/>
                <w:sz w:val="16"/>
                <w:szCs w:val="16"/>
                <w:lang w:eastAsia="en-US"/>
              </w:rPr>
              <w:lastRenderedPageBreak/>
              <w:t>16</w:t>
            </w:r>
          </w:p>
        </w:tc>
        <w:tc>
          <w:tcPr>
            <w:tcW w:w="5658" w:type="dxa"/>
            <w:tcBorders>
              <w:top w:val="single" w:sz="4" w:space="0" w:color="auto"/>
              <w:left w:val="single" w:sz="4" w:space="0" w:color="auto"/>
              <w:bottom w:val="single" w:sz="4" w:space="0" w:color="auto"/>
              <w:right w:val="single" w:sz="4" w:space="0" w:color="auto"/>
            </w:tcBorders>
            <w:shd w:val="clear" w:color="auto" w:fill="auto"/>
            <w:vAlign w:val="center"/>
          </w:tcPr>
          <w:p w14:paraId="723EC0A8" w14:textId="77777777" w:rsidR="008B433C" w:rsidRDefault="008B433C" w:rsidP="008B433C">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 xml:space="preserve">The guideline of GUI graphics shall be, but </w:t>
            </w:r>
            <w:r>
              <w:rPr>
                <w:rFonts w:ascii="Calibri" w:eastAsia="Times New Roman" w:hAnsi="Calibri" w:cs="Times New Roman"/>
                <w:sz w:val="16"/>
                <w:szCs w:val="16"/>
                <w:lang w:eastAsia="en-US"/>
              </w:rPr>
              <w:t>not limited to the following:</w:t>
            </w:r>
            <w:r>
              <w:rPr>
                <w:rFonts w:ascii="Calibri" w:eastAsia="Times New Roman" w:hAnsi="Calibri" w:cs="Times New Roman"/>
                <w:sz w:val="16"/>
                <w:szCs w:val="16"/>
                <w:lang w:eastAsia="en-US"/>
              </w:rPr>
              <w:br/>
            </w:r>
          </w:p>
          <w:p w14:paraId="57796003" w14:textId="77777777" w:rsidR="008B433C" w:rsidRDefault="008B433C" w:rsidP="00B245D5">
            <w:pPr>
              <w:pStyle w:val="ListParagraph"/>
              <w:numPr>
                <w:ilvl w:val="0"/>
                <w:numId w:val="52"/>
              </w:numPr>
              <w:spacing w:before="0" w:after="0" w:line="240" w:lineRule="auto"/>
              <w:rPr>
                <w:rFonts w:ascii="Calibri" w:eastAsia="Times New Roman" w:hAnsi="Calibri" w:cs="Times New Roman"/>
                <w:sz w:val="16"/>
                <w:szCs w:val="16"/>
                <w:lang w:eastAsia="en-US"/>
              </w:rPr>
            </w:pPr>
            <w:r w:rsidRPr="00AC4D84">
              <w:rPr>
                <w:rFonts w:ascii="Calibri" w:eastAsia="Times New Roman" w:hAnsi="Calibri" w:cs="Times New Roman"/>
                <w:sz w:val="16"/>
                <w:szCs w:val="16"/>
                <w:lang w:eastAsia="en-US"/>
              </w:rPr>
              <w:t xml:space="preserve">Distinct </w:t>
            </w:r>
            <w:proofErr w:type="spellStart"/>
            <w:r w:rsidRPr="00AC4D84">
              <w:rPr>
                <w:rFonts w:ascii="Calibri" w:eastAsia="Times New Roman" w:hAnsi="Calibri" w:cs="Times New Roman"/>
                <w:sz w:val="16"/>
                <w:szCs w:val="16"/>
                <w:lang w:eastAsia="en-US"/>
              </w:rPr>
              <w:t>colours</w:t>
            </w:r>
            <w:proofErr w:type="spellEnd"/>
            <w:r w:rsidRPr="00AC4D84">
              <w:rPr>
                <w:rFonts w:ascii="Calibri" w:eastAsia="Times New Roman" w:hAnsi="Calibri" w:cs="Times New Roman"/>
                <w:sz w:val="16"/>
                <w:szCs w:val="16"/>
                <w:lang w:eastAsia="en-US"/>
              </w:rPr>
              <w:t xml:space="preserve"> and display attributes (e.g. flashing) shall be used to draw attention to </w:t>
            </w:r>
            <w:r>
              <w:rPr>
                <w:rFonts w:ascii="Calibri" w:eastAsia="Times New Roman" w:hAnsi="Calibri" w:cs="Times New Roman"/>
                <w:sz w:val="16"/>
                <w:szCs w:val="16"/>
                <w:lang w:eastAsia="en-US"/>
              </w:rPr>
              <w:t>alarm or abnormal conditions.</w:t>
            </w:r>
          </w:p>
          <w:p w14:paraId="6B140058" w14:textId="77777777" w:rsidR="008B433C" w:rsidRDefault="008B433C" w:rsidP="00B245D5">
            <w:pPr>
              <w:pStyle w:val="ListParagraph"/>
              <w:numPr>
                <w:ilvl w:val="0"/>
                <w:numId w:val="52"/>
              </w:numPr>
              <w:spacing w:before="0" w:after="0" w:line="240" w:lineRule="auto"/>
              <w:rPr>
                <w:rFonts w:ascii="Calibri" w:eastAsia="Times New Roman" w:hAnsi="Calibri" w:cs="Times New Roman"/>
                <w:sz w:val="16"/>
                <w:szCs w:val="16"/>
                <w:lang w:eastAsia="en-US"/>
              </w:rPr>
            </w:pPr>
            <w:r w:rsidRPr="00AC4D84">
              <w:rPr>
                <w:rFonts w:ascii="Calibri" w:eastAsia="Times New Roman" w:hAnsi="Calibri" w:cs="Times New Roman"/>
                <w:sz w:val="16"/>
                <w:szCs w:val="16"/>
                <w:lang w:eastAsia="en-US"/>
              </w:rPr>
              <w:t xml:space="preserve">Consistent use of </w:t>
            </w:r>
            <w:proofErr w:type="spellStart"/>
            <w:r w:rsidRPr="00AC4D84">
              <w:rPr>
                <w:rFonts w:ascii="Calibri" w:eastAsia="Times New Roman" w:hAnsi="Calibri" w:cs="Times New Roman"/>
                <w:sz w:val="16"/>
                <w:szCs w:val="16"/>
                <w:lang w:eastAsia="en-US"/>
              </w:rPr>
              <w:t>colours</w:t>
            </w:r>
            <w:proofErr w:type="spellEnd"/>
            <w:r w:rsidRPr="00AC4D84">
              <w:rPr>
                <w:rFonts w:ascii="Calibri" w:eastAsia="Times New Roman" w:hAnsi="Calibri" w:cs="Times New Roman"/>
                <w:sz w:val="16"/>
                <w:szCs w:val="16"/>
                <w:lang w:eastAsia="en-US"/>
              </w:rPr>
              <w:t xml:space="preserve">, geographic orientation, labels, display attributes </w:t>
            </w:r>
            <w:r>
              <w:rPr>
                <w:rFonts w:ascii="Calibri" w:eastAsia="Times New Roman" w:hAnsi="Calibri" w:cs="Times New Roman"/>
                <w:sz w:val="16"/>
                <w:szCs w:val="16"/>
                <w:lang w:eastAsia="en-US"/>
              </w:rPr>
              <w:t>and symbols.</w:t>
            </w:r>
          </w:p>
          <w:p w14:paraId="3557E797" w14:textId="56508BE7" w:rsidR="008B433C" w:rsidRPr="00AC4D84" w:rsidRDefault="008B433C" w:rsidP="00B245D5">
            <w:pPr>
              <w:pStyle w:val="ListParagraph"/>
              <w:numPr>
                <w:ilvl w:val="0"/>
                <w:numId w:val="52"/>
              </w:numPr>
              <w:spacing w:before="0" w:after="0" w:line="240" w:lineRule="auto"/>
              <w:rPr>
                <w:rFonts w:ascii="Calibri" w:eastAsia="Times New Roman" w:hAnsi="Calibri" w:cs="Times New Roman"/>
                <w:sz w:val="16"/>
                <w:szCs w:val="16"/>
                <w:lang w:eastAsia="en-US"/>
              </w:rPr>
            </w:pPr>
            <w:r w:rsidRPr="00AC4D84">
              <w:rPr>
                <w:rFonts w:ascii="Calibri" w:eastAsia="Times New Roman" w:hAnsi="Calibri" w:cs="Times New Roman"/>
                <w:sz w:val="16"/>
                <w:szCs w:val="16"/>
                <w:lang w:eastAsia="en-US"/>
              </w:rPr>
              <w:t>Label and message contents shall use Indonesian or English language consistent with operations terminology.</w:t>
            </w:r>
          </w:p>
        </w:tc>
        <w:tc>
          <w:tcPr>
            <w:tcW w:w="1079" w:type="dxa"/>
            <w:tcBorders>
              <w:top w:val="single" w:sz="4" w:space="0" w:color="auto"/>
              <w:left w:val="single" w:sz="4" w:space="0" w:color="auto"/>
              <w:bottom w:val="single" w:sz="4" w:space="0" w:color="auto"/>
              <w:right w:val="single" w:sz="4" w:space="0" w:color="auto"/>
            </w:tcBorders>
            <w:shd w:val="clear" w:color="auto" w:fill="auto"/>
            <w:vAlign w:val="center"/>
          </w:tcPr>
          <w:p w14:paraId="085C4D92" w14:textId="0F990781" w:rsidR="008B433C" w:rsidRPr="00016DCC" w:rsidRDefault="006B042A" w:rsidP="008B433C">
            <w:pPr>
              <w:spacing w:before="0" w:after="0" w:line="240" w:lineRule="auto"/>
              <w:jc w:val="center"/>
              <w:rPr>
                <w:rFonts w:ascii="Calibri" w:eastAsia="Times New Roman" w:hAnsi="Calibri" w:cs="Times New Roman"/>
                <w:sz w:val="16"/>
                <w:szCs w:val="16"/>
                <w:lang w:eastAsia="en-US"/>
              </w:rPr>
            </w:pPr>
            <w:r w:rsidRPr="0022376A">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auto"/>
            <w:vAlign w:val="center"/>
          </w:tcPr>
          <w:p w14:paraId="581898FA" w14:textId="77777777" w:rsidR="008B433C" w:rsidRPr="00016DCC" w:rsidRDefault="008B433C" w:rsidP="008B433C">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auto"/>
            <w:vAlign w:val="center"/>
          </w:tcPr>
          <w:p w14:paraId="42B19ED7"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auto"/>
            <w:vAlign w:val="center"/>
          </w:tcPr>
          <w:p w14:paraId="332766C9"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auto"/>
            <w:vAlign w:val="center"/>
          </w:tcPr>
          <w:p w14:paraId="099F0E35"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auto"/>
            <w:vAlign w:val="center"/>
          </w:tcPr>
          <w:p w14:paraId="35F0AAEC"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auto"/>
            <w:vAlign w:val="center"/>
          </w:tcPr>
          <w:p w14:paraId="6C0495AC" w14:textId="77777777" w:rsidR="008B433C" w:rsidRDefault="00D6711B" w:rsidP="00D6711B">
            <w:pPr>
              <w:spacing w:before="0" w:after="0" w:line="240" w:lineRule="auto"/>
              <w:rPr>
                <w:rFonts w:eastAsia="Times New Roman" w:cs="Arial"/>
                <w:sz w:val="16"/>
                <w:szCs w:val="16"/>
                <w:lang w:eastAsia="en-US"/>
              </w:rPr>
            </w:pPr>
            <w:r w:rsidRPr="001C023D">
              <w:rPr>
                <w:rFonts w:eastAsia="Times New Roman" w:cs="Arial"/>
                <w:sz w:val="16"/>
                <w:szCs w:val="16"/>
                <w:lang w:eastAsia="en-US"/>
              </w:rPr>
              <w:t>Section 6.4.3 Screen Display Design</w:t>
            </w:r>
          </w:p>
          <w:p w14:paraId="0AEB35B5" w14:textId="77777777" w:rsidR="00D6711B" w:rsidRDefault="00D6711B" w:rsidP="008B433C">
            <w:pPr>
              <w:spacing w:before="0" w:after="0" w:line="240" w:lineRule="auto"/>
              <w:jc w:val="center"/>
              <w:rPr>
                <w:rFonts w:eastAsia="Times New Roman" w:cs="Arial"/>
                <w:sz w:val="16"/>
                <w:szCs w:val="16"/>
                <w:lang w:eastAsia="en-US"/>
              </w:rPr>
            </w:pPr>
          </w:p>
          <w:p w14:paraId="6CD9E4E4" w14:textId="1578283A" w:rsidR="00D6711B" w:rsidRPr="00D6711B" w:rsidRDefault="00D6711B" w:rsidP="00D6711B">
            <w:pPr>
              <w:spacing w:before="0" w:after="0" w:line="240" w:lineRule="auto"/>
              <w:rPr>
                <w:rFonts w:eastAsia="Times New Roman" w:cs="Arial"/>
                <w:sz w:val="16"/>
                <w:szCs w:val="16"/>
                <w:lang w:eastAsia="en-US"/>
              </w:rPr>
            </w:pPr>
            <w:r>
              <w:rPr>
                <w:rFonts w:eastAsia="Times New Roman" w:cs="Arial"/>
                <w:sz w:val="16"/>
                <w:szCs w:val="16"/>
                <w:lang w:eastAsia="en-US"/>
              </w:rPr>
              <w:t xml:space="preserve">Section </w:t>
            </w:r>
            <w:r w:rsidRPr="00D6711B">
              <w:rPr>
                <w:rFonts w:eastAsia="Times New Roman" w:cs="Arial"/>
                <w:sz w:val="16"/>
                <w:szCs w:val="16"/>
                <w:lang w:eastAsia="en-US"/>
              </w:rPr>
              <w:t>6.4.2 Alarm</w:t>
            </w:r>
          </w:p>
        </w:tc>
        <w:tc>
          <w:tcPr>
            <w:tcW w:w="1242" w:type="dxa"/>
            <w:tcBorders>
              <w:top w:val="single" w:sz="4" w:space="0" w:color="auto"/>
              <w:left w:val="single" w:sz="4" w:space="0" w:color="auto"/>
              <w:bottom w:val="single" w:sz="4" w:space="0" w:color="auto"/>
              <w:right w:val="single" w:sz="4" w:space="0" w:color="auto"/>
            </w:tcBorders>
            <w:shd w:val="clear" w:color="auto" w:fill="auto"/>
            <w:vAlign w:val="center"/>
          </w:tcPr>
          <w:p w14:paraId="7E2EF1C4" w14:textId="77777777" w:rsidR="008B433C" w:rsidRPr="00016DCC" w:rsidRDefault="008B433C" w:rsidP="008B433C">
            <w:pPr>
              <w:spacing w:before="0" w:after="0" w:line="240" w:lineRule="auto"/>
              <w:rPr>
                <w:rFonts w:ascii="Times New Roman" w:eastAsia="Times New Roman" w:hAnsi="Times New Roman" w:cs="Times New Roman"/>
                <w:sz w:val="20"/>
                <w:lang w:eastAsia="en-US"/>
              </w:rPr>
            </w:pPr>
          </w:p>
        </w:tc>
      </w:tr>
      <w:tr w:rsidR="008B433C" w:rsidRPr="00016DCC" w14:paraId="540BA3F2" w14:textId="77777777" w:rsidTr="00A62FB1">
        <w:trPr>
          <w:trHeight w:val="1428"/>
        </w:trPr>
        <w:tc>
          <w:tcPr>
            <w:tcW w:w="430" w:type="dxa"/>
            <w:tcBorders>
              <w:top w:val="single" w:sz="4" w:space="0" w:color="auto"/>
              <w:left w:val="single" w:sz="4" w:space="0" w:color="auto"/>
              <w:bottom w:val="single" w:sz="4" w:space="0" w:color="auto"/>
              <w:right w:val="single" w:sz="4" w:space="0" w:color="auto"/>
            </w:tcBorders>
            <w:vAlign w:val="center"/>
          </w:tcPr>
          <w:p w14:paraId="03361D04" w14:textId="795E3197" w:rsidR="008B433C" w:rsidRDefault="008B433C" w:rsidP="008B433C">
            <w:pPr>
              <w:spacing w:before="0" w:after="0" w:line="240" w:lineRule="auto"/>
              <w:jc w:val="center"/>
              <w:rPr>
                <w:rFonts w:ascii="Calibri" w:eastAsia="Times New Roman" w:hAnsi="Calibri" w:cs="Times New Roman"/>
                <w:sz w:val="16"/>
                <w:szCs w:val="16"/>
                <w:lang w:eastAsia="en-US"/>
              </w:rPr>
            </w:pPr>
            <w:r>
              <w:rPr>
                <w:rFonts w:ascii="Calibri" w:eastAsia="Times New Roman" w:hAnsi="Calibri" w:cs="Times New Roman"/>
                <w:sz w:val="16"/>
                <w:szCs w:val="16"/>
                <w:lang w:eastAsia="en-US"/>
              </w:rPr>
              <w:t>17</w:t>
            </w:r>
          </w:p>
        </w:tc>
        <w:tc>
          <w:tcPr>
            <w:tcW w:w="5658" w:type="dxa"/>
            <w:tcBorders>
              <w:top w:val="single" w:sz="4" w:space="0" w:color="auto"/>
              <w:left w:val="single" w:sz="4" w:space="0" w:color="auto"/>
              <w:bottom w:val="single" w:sz="4" w:space="0" w:color="auto"/>
              <w:right w:val="single" w:sz="4" w:space="0" w:color="auto"/>
            </w:tcBorders>
            <w:vAlign w:val="center"/>
          </w:tcPr>
          <w:p w14:paraId="2DA1775A" w14:textId="77777777" w:rsidR="008B433C" w:rsidRDefault="008B433C" w:rsidP="008B433C">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The GUI graphics shall use a toolbar for common operator commands. The Operators shall able to request commonly used displays and activate system functions via drop-down menus. Functions available through the GUI graphics shall include, but not limited to the following:</w:t>
            </w:r>
          </w:p>
          <w:p w14:paraId="068F74D3" w14:textId="77777777" w:rsidR="008B433C" w:rsidRDefault="008B433C" w:rsidP="00B245D5">
            <w:pPr>
              <w:pStyle w:val="ListParagraph"/>
              <w:numPr>
                <w:ilvl w:val="0"/>
                <w:numId w:val="53"/>
              </w:numPr>
              <w:spacing w:before="0" w:after="0" w:line="240" w:lineRule="auto"/>
              <w:rPr>
                <w:rFonts w:ascii="Calibri" w:eastAsia="Times New Roman" w:hAnsi="Calibri" w:cs="Times New Roman"/>
                <w:sz w:val="16"/>
                <w:szCs w:val="16"/>
                <w:lang w:eastAsia="en-US"/>
              </w:rPr>
            </w:pPr>
            <w:r>
              <w:rPr>
                <w:rFonts w:ascii="Calibri" w:eastAsia="Times New Roman" w:hAnsi="Calibri" w:cs="Times New Roman"/>
                <w:sz w:val="16"/>
                <w:szCs w:val="16"/>
                <w:lang w:eastAsia="en-US"/>
              </w:rPr>
              <w:t>Operator command confirmation</w:t>
            </w:r>
          </w:p>
          <w:p w14:paraId="30EA22CA" w14:textId="77777777" w:rsidR="008B433C" w:rsidRDefault="008B433C" w:rsidP="00B245D5">
            <w:pPr>
              <w:pStyle w:val="ListParagraph"/>
              <w:numPr>
                <w:ilvl w:val="0"/>
                <w:numId w:val="53"/>
              </w:numPr>
              <w:spacing w:before="0" w:after="0" w:line="240" w:lineRule="auto"/>
              <w:rPr>
                <w:rFonts w:ascii="Calibri" w:eastAsia="Times New Roman" w:hAnsi="Calibri" w:cs="Times New Roman"/>
                <w:sz w:val="16"/>
                <w:szCs w:val="16"/>
                <w:lang w:eastAsia="en-US"/>
              </w:rPr>
            </w:pPr>
            <w:r w:rsidRPr="00AC4D84">
              <w:rPr>
                <w:rFonts w:ascii="Calibri" w:eastAsia="Times New Roman" w:hAnsi="Calibri" w:cs="Times New Roman"/>
                <w:sz w:val="16"/>
                <w:szCs w:val="16"/>
                <w:lang w:eastAsia="en-US"/>
              </w:rPr>
              <w:t>Display a</w:t>
            </w:r>
            <w:r>
              <w:rPr>
                <w:rFonts w:ascii="Calibri" w:eastAsia="Times New Roman" w:hAnsi="Calibri" w:cs="Times New Roman"/>
                <w:sz w:val="16"/>
                <w:szCs w:val="16"/>
                <w:lang w:eastAsia="en-US"/>
              </w:rPr>
              <w:t>nd control of field equipment</w:t>
            </w:r>
          </w:p>
          <w:p w14:paraId="54F54791" w14:textId="77777777" w:rsidR="008B433C" w:rsidRDefault="008B433C" w:rsidP="00B245D5">
            <w:pPr>
              <w:pStyle w:val="ListParagraph"/>
              <w:numPr>
                <w:ilvl w:val="0"/>
                <w:numId w:val="53"/>
              </w:numPr>
              <w:spacing w:before="0" w:after="0" w:line="240" w:lineRule="auto"/>
              <w:rPr>
                <w:rFonts w:ascii="Calibri" w:eastAsia="Times New Roman" w:hAnsi="Calibri" w:cs="Times New Roman"/>
                <w:sz w:val="16"/>
                <w:szCs w:val="16"/>
                <w:lang w:eastAsia="en-US"/>
              </w:rPr>
            </w:pPr>
            <w:r w:rsidRPr="00AC4D84">
              <w:rPr>
                <w:rFonts w:ascii="Calibri" w:eastAsia="Times New Roman" w:hAnsi="Calibri" w:cs="Times New Roman"/>
                <w:sz w:val="16"/>
                <w:szCs w:val="16"/>
                <w:lang w:eastAsia="en-US"/>
              </w:rPr>
              <w:t>Acknowledgment of alarms on</w:t>
            </w:r>
            <w:r>
              <w:rPr>
                <w:rFonts w:ascii="Calibri" w:eastAsia="Times New Roman" w:hAnsi="Calibri" w:cs="Times New Roman"/>
                <w:sz w:val="16"/>
                <w:szCs w:val="16"/>
                <w:lang w:eastAsia="en-US"/>
              </w:rPr>
              <w:t xml:space="preserve"> a priority basis</w:t>
            </w:r>
          </w:p>
          <w:p w14:paraId="47612E05" w14:textId="77777777" w:rsidR="008B433C" w:rsidRDefault="008B433C" w:rsidP="00B245D5">
            <w:pPr>
              <w:pStyle w:val="ListParagraph"/>
              <w:numPr>
                <w:ilvl w:val="0"/>
                <w:numId w:val="53"/>
              </w:numPr>
              <w:spacing w:before="0" w:after="0" w:line="240" w:lineRule="auto"/>
              <w:rPr>
                <w:rFonts w:ascii="Calibri" w:eastAsia="Times New Roman" w:hAnsi="Calibri" w:cs="Times New Roman"/>
                <w:sz w:val="16"/>
                <w:szCs w:val="16"/>
                <w:lang w:eastAsia="en-US"/>
              </w:rPr>
            </w:pPr>
            <w:r>
              <w:rPr>
                <w:rFonts w:ascii="Calibri" w:eastAsia="Times New Roman" w:hAnsi="Calibri" w:cs="Times New Roman"/>
                <w:sz w:val="16"/>
                <w:szCs w:val="16"/>
                <w:lang w:eastAsia="en-US"/>
              </w:rPr>
              <w:t>Initiate printing of reports</w:t>
            </w:r>
          </w:p>
          <w:p w14:paraId="0FB62351" w14:textId="77777777" w:rsidR="008B433C" w:rsidRDefault="008B433C" w:rsidP="00B245D5">
            <w:pPr>
              <w:pStyle w:val="ListParagraph"/>
              <w:numPr>
                <w:ilvl w:val="0"/>
                <w:numId w:val="53"/>
              </w:numPr>
              <w:spacing w:before="0" w:after="0" w:line="240" w:lineRule="auto"/>
              <w:rPr>
                <w:rFonts w:ascii="Calibri" w:eastAsia="Times New Roman" w:hAnsi="Calibri" w:cs="Times New Roman"/>
                <w:sz w:val="16"/>
                <w:szCs w:val="16"/>
                <w:lang w:eastAsia="en-US"/>
              </w:rPr>
            </w:pPr>
            <w:r w:rsidRPr="00AC4D84">
              <w:rPr>
                <w:rFonts w:ascii="Calibri" w:eastAsia="Times New Roman" w:hAnsi="Calibri" w:cs="Times New Roman"/>
                <w:sz w:val="16"/>
                <w:szCs w:val="16"/>
                <w:lang w:eastAsia="en-US"/>
              </w:rPr>
              <w:t>Ar</w:t>
            </w:r>
            <w:r>
              <w:rPr>
                <w:rFonts w:ascii="Calibri" w:eastAsia="Times New Roman" w:hAnsi="Calibri" w:cs="Times New Roman"/>
                <w:sz w:val="16"/>
                <w:szCs w:val="16"/>
                <w:lang w:eastAsia="en-US"/>
              </w:rPr>
              <w:t>chive and retrieve event logs</w:t>
            </w:r>
          </w:p>
          <w:p w14:paraId="7245264B" w14:textId="77777777" w:rsidR="008B433C" w:rsidRDefault="008B433C" w:rsidP="00B245D5">
            <w:pPr>
              <w:pStyle w:val="ListParagraph"/>
              <w:numPr>
                <w:ilvl w:val="0"/>
                <w:numId w:val="53"/>
              </w:numPr>
              <w:spacing w:before="0" w:after="0" w:line="240" w:lineRule="auto"/>
              <w:rPr>
                <w:rFonts w:ascii="Calibri" w:eastAsia="Times New Roman" w:hAnsi="Calibri" w:cs="Times New Roman"/>
                <w:sz w:val="16"/>
                <w:szCs w:val="16"/>
                <w:lang w:eastAsia="en-US"/>
              </w:rPr>
            </w:pPr>
            <w:r w:rsidRPr="00AC4D84">
              <w:rPr>
                <w:rFonts w:ascii="Calibri" w:eastAsia="Times New Roman" w:hAnsi="Calibri" w:cs="Times New Roman"/>
                <w:sz w:val="16"/>
                <w:szCs w:val="16"/>
                <w:lang w:eastAsia="en-US"/>
              </w:rPr>
              <w:t>View historical information on prede</w:t>
            </w:r>
            <w:r>
              <w:rPr>
                <w:rFonts w:ascii="Calibri" w:eastAsia="Times New Roman" w:hAnsi="Calibri" w:cs="Times New Roman"/>
                <w:sz w:val="16"/>
                <w:szCs w:val="16"/>
                <w:lang w:eastAsia="en-US"/>
              </w:rPr>
              <w:t>fined trend and chart windows</w:t>
            </w:r>
          </w:p>
          <w:p w14:paraId="59C4A037" w14:textId="77777777" w:rsidR="008B433C" w:rsidRDefault="008B433C" w:rsidP="00B245D5">
            <w:pPr>
              <w:pStyle w:val="ListParagraph"/>
              <w:numPr>
                <w:ilvl w:val="0"/>
                <w:numId w:val="53"/>
              </w:numPr>
              <w:spacing w:before="0" w:after="0" w:line="240" w:lineRule="auto"/>
              <w:rPr>
                <w:rFonts w:ascii="Calibri" w:eastAsia="Times New Roman" w:hAnsi="Calibri" w:cs="Times New Roman"/>
                <w:sz w:val="16"/>
                <w:szCs w:val="16"/>
                <w:lang w:eastAsia="en-US"/>
              </w:rPr>
            </w:pPr>
            <w:r>
              <w:rPr>
                <w:rFonts w:ascii="Calibri" w:eastAsia="Times New Roman" w:hAnsi="Calibri" w:cs="Times New Roman"/>
                <w:sz w:val="16"/>
                <w:szCs w:val="16"/>
                <w:lang w:eastAsia="en-US"/>
              </w:rPr>
              <w:t>Change password</w:t>
            </w:r>
          </w:p>
          <w:p w14:paraId="5EA971AC" w14:textId="77777777" w:rsidR="008B433C" w:rsidRDefault="008B433C" w:rsidP="00B245D5">
            <w:pPr>
              <w:pStyle w:val="ListParagraph"/>
              <w:numPr>
                <w:ilvl w:val="0"/>
                <w:numId w:val="53"/>
              </w:numPr>
              <w:spacing w:before="0" w:after="0" w:line="240" w:lineRule="auto"/>
              <w:rPr>
                <w:rFonts w:ascii="Calibri" w:eastAsia="Times New Roman" w:hAnsi="Calibri" w:cs="Times New Roman"/>
                <w:sz w:val="16"/>
                <w:szCs w:val="16"/>
                <w:lang w:eastAsia="en-US"/>
              </w:rPr>
            </w:pPr>
            <w:r>
              <w:rPr>
                <w:rFonts w:ascii="Calibri" w:eastAsia="Times New Roman" w:hAnsi="Calibri" w:cs="Times New Roman"/>
                <w:sz w:val="16"/>
                <w:szCs w:val="16"/>
                <w:lang w:eastAsia="en-US"/>
              </w:rPr>
              <w:t>Configure system parameters</w:t>
            </w:r>
          </w:p>
          <w:p w14:paraId="50925F88" w14:textId="77777777" w:rsidR="008B433C" w:rsidRDefault="008B433C" w:rsidP="00B245D5">
            <w:pPr>
              <w:pStyle w:val="ListParagraph"/>
              <w:numPr>
                <w:ilvl w:val="0"/>
                <w:numId w:val="53"/>
              </w:numPr>
              <w:spacing w:before="0" w:after="0" w:line="240" w:lineRule="auto"/>
              <w:rPr>
                <w:rFonts w:ascii="Calibri" w:eastAsia="Times New Roman" w:hAnsi="Calibri" w:cs="Times New Roman"/>
                <w:sz w:val="16"/>
                <w:szCs w:val="16"/>
                <w:lang w:eastAsia="en-US"/>
              </w:rPr>
            </w:pPr>
            <w:r>
              <w:rPr>
                <w:rFonts w:ascii="Calibri" w:eastAsia="Times New Roman" w:hAnsi="Calibri" w:cs="Times New Roman"/>
                <w:sz w:val="16"/>
                <w:szCs w:val="16"/>
                <w:lang w:eastAsia="en-US"/>
              </w:rPr>
              <w:t>Online editing</w:t>
            </w:r>
          </w:p>
          <w:p w14:paraId="3CF2D5B8" w14:textId="77777777" w:rsidR="008B433C" w:rsidRDefault="008B433C" w:rsidP="00B245D5">
            <w:pPr>
              <w:pStyle w:val="ListParagraph"/>
              <w:numPr>
                <w:ilvl w:val="0"/>
                <w:numId w:val="53"/>
              </w:numPr>
              <w:spacing w:before="0" w:after="0" w:line="240" w:lineRule="auto"/>
              <w:rPr>
                <w:rFonts w:ascii="Calibri" w:eastAsia="Times New Roman" w:hAnsi="Calibri" w:cs="Times New Roman"/>
                <w:sz w:val="16"/>
                <w:szCs w:val="16"/>
                <w:lang w:eastAsia="en-US"/>
              </w:rPr>
            </w:pPr>
            <w:r>
              <w:rPr>
                <w:rFonts w:ascii="Calibri" w:eastAsia="Times New Roman" w:hAnsi="Calibri" w:cs="Times New Roman"/>
                <w:sz w:val="16"/>
                <w:szCs w:val="16"/>
                <w:lang w:eastAsia="en-US"/>
              </w:rPr>
              <w:t>Online help facility</w:t>
            </w:r>
          </w:p>
          <w:p w14:paraId="4E03CBD0" w14:textId="19F73D2E" w:rsidR="008B433C" w:rsidRPr="00AC4D84" w:rsidRDefault="008B433C" w:rsidP="00B245D5">
            <w:pPr>
              <w:pStyle w:val="ListParagraph"/>
              <w:numPr>
                <w:ilvl w:val="0"/>
                <w:numId w:val="53"/>
              </w:numPr>
              <w:spacing w:before="0" w:after="0" w:line="240" w:lineRule="auto"/>
              <w:rPr>
                <w:rFonts w:ascii="Calibri" w:eastAsia="Times New Roman" w:hAnsi="Calibri" w:cs="Times New Roman"/>
                <w:sz w:val="16"/>
                <w:szCs w:val="16"/>
                <w:lang w:eastAsia="en-US"/>
              </w:rPr>
            </w:pPr>
            <w:r w:rsidRPr="00AC4D84">
              <w:rPr>
                <w:rFonts w:ascii="Calibri" w:eastAsia="Times New Roman" w:hAnsi="Calibri" w:cs="Times New Roman"/>
                <w:sz w:val="16"/>
                <w:szCs w:val="16"/>
                <w:lang w:eastAsia="en-US"/>
              </w:rPr>
              <w:t>Communications – communication software shall be provided to handle communications with the RTUs, SCADA workstations and with devices connected to the SCADA servers.</w:t>
            </w:r>
          </w:p>
        </w:tc>
        <w:tc>
          <w:tcPr>
            <w:tcW w:w="1079" w:type="dxa"/>
            <w:tcBorders>
              <w:top w:val="single" w:sz="4" w:space="0" w:color="auto"/>
              <w:left w:val="single" w:sz="4" w:space="0" w:color="auto"/>
              <w:bottom w:val="single" w:sz="4" w:space="0" w:color="auto"/>
              <w:right w:val="single" w:sz="4" w:space="0" w:color="auto"/>
            </w:tcBorders>
            <w:vAlign w:val="center"/>
          </w:tcPr>
          <w:p w14:paraId="02AECE99" w14:textId="7CC1AC36" w:rsidR="008B433C" w:rsidRPr="00016DCC" w:rsidRDefault="006B042A" w:rsidP="008B433C">
            <w:pPr>
              <w:spacing w:before="0" w:after="0" w:line="240" w:lineRule="auto"/>
              <w:jc w:val="center"/>
              <w:rPr>
                <w:rFonts w:ascii="Calibri" w:eastAsia="Times New Roman" w:hAnsi="Calibri" w:cs="Times New Roman"/>
                <w:sz w:val="16"/>
                <w:szCs w:val="16"/>
                <w:lang w:eastAsia="en-US"/>
              </w:rPr>
            </w:pPr>
            <w:r w:rsidRPr="0022376A">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tcPr>
          <w:p w14:paraId="07387A82" w14:textId="77777777" w:rsidR="008B433C" w:rsidRPr="00016DCC" w:rsidRDefault="008B433C" w:rsidP="008B433C">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tcPr>
          <w:p w14:paraId="1CC0862D"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tcPr>
          <w:p w14:paraId="20E8389E"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tcPr>
          <w:p w14:paraId="07D0CC8C"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tcPr>
          <w:p w14:paraId="7043C919"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vAlign w:val="center"/>
          </w:tcPr>
          <w:p w14:paraId="51400F05" w14:textId="77777777" w:rsidR="006B042A" w:rsidRDefault="006B042A" w:rsidP="006B042A">
            <w:pPr>
              <w:spacing w:before="0" w:after="0" w:line="240" w:lineRule="auto"/>
              <w:rPr>
                <w:rFonts w:eastAsia="Times New Roman" w:cs="Arial"/>
                <w:sz w:val="16"/>
                <w:szCs w:val="16"/>
                <w:lang w:eastAsia="en-US"/>
              </w:rPr>
            </w:pPr>
            <w:r w:rsidRPr="001C023D">
              <w:rPr>
                <w:rFonts w:eastAsia="Times New Roman" w:cs="Arial"/>
                <w:sz w:val="16"/>
                <w:szCs w:val="16"/>
                <w:lang w:eastAsia="en-US"/>
              </w:rPr>
              <w:t>Section 6.4.3 Screen Display Design</w:t>
            </w:r>
          </w:p>
          <w:p w14:paraId="218D15B9" w14:textId="77777777" w:rsidR="006B042A" w:rsidRDefault="006B042A" w:rsidP="006B042A">
            <w:pPr>
              <w:spacing w:before="0" w:after="0" w:line="240" w:lineRule="auto"/>
              <w:jc w:val="center"/>
              <w:rPr>
                <w:rFonts w:eastAsia="Times New Roman" w:cs="Arial"/>
                <w:sz w:val="16"/>
                <w:szCs w:val="16"/>
                <w:lang w:eastAsia="en-US"/>
              </w:rPr>
            </w:pPr>
          </w:p>
          <w:p w14:paraId="7386A90C" w14:textId="3C872B0E" w:rsidR="008B433C" w:rsidRPr="00016DCC" w:rsidRDefault="006B042A" w:rsidP="006B042A">
            <w:pPr>
              <w:spacing w:before="0" w:after="0" w:line="240" w:lineRule="auto"/>
              <w:rPr>
                <w:rFonts w:ascii="Times New Roman" w:eastAsia="Times New Roman" w:hAnsi="Times New Roman" w:cs="Times New Roman"/>
                <w:sz w:val="20"/>
                <w:lang w:eastAsia="en-US"/>
              </w:rPr>
            </w:pPr>
            <w:r>
              <w:rPr>
                <w:rFonts w:eastAsia="Times New Roman" w:cs="Arial"/>
                <w:sz w:val="16"/>
                <w:szCs w:val="16"/>
                <w:lang w:eastAsia="en-US"/>
              </w:rPr>
              <w:t xml:space="preserve">Section </w:t>
            </w:r>
            <w:r w:rsidRPr="00D6711B">
              <w:rPr>
                <w:rFonts w:eastAsia="Times New Roman" w:cs="Arial"/>
                <w:sz w:val="16"/>
                <w:szCs w:val="16"/>
                <w:lang w:eastAsia="en-US"/>
              </w:rPr>
              <w:t>6.4.2 Alarm</w:t>
            </w:r>
          </w:p>
        </w:tc>
        <w:tc>
          <w:tcPr>
            <w:tcW w:w="1242" w:type="dxa"/>
            <w:tcBorders>
              <w:top w:val="single" w:sz="4" w:space="0" w:color="auto"/>
              <w:left w:val="single" w:sz="4" w:space="0" w:color="auto"/>
              <w:bottom w:val="single" w:sz="4" w:space="0" w:color="auto"/>
              <w:right w:val="single" w:sz="4" w:space="0" w:color="auto"/>
            </w:tcBorders>
            <w:vAlign w:val="center"/>
          </w:tcPr>
          <w:p w14:paraId="1010153E" w14:textId="77777777" w:rsidR="008B433C" w:rsidRPr="00016DCC" w:rsidRDefault="008B433C" w:rsidP="008B433C">
            <w:pPr>
              <w:spacing w:before="0" w:after="0" w:line="240" w:lineRule="auto"/>
              <w:rPr>
                <w:rFonts w:ascii="Times New Roman" w:eastAsia="Times New Roman" w:hAnsi="Times New Roman" w:cs="Times New Roman"/>
                <w:sz w:val="20"/>
                <w:lang w:eastAsia="en-US"/>
              </w:rPr>
            </w:pPr>
          </w:p>
        </w:tc>
      </w:tr>
      <w:tr w:rsidR="008B433C" w:rsidRPr="00016DCC" w14:paraId="5353D233" w14:textId="77777777" w:rsidTr="00A62FB1">
        <w:trPr>
          <w:trHeight w:val="1428"/>
        </w:trPr>
        <w:tc>
          <w:tcPr>
            <w:tcW w:w="430"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7CBF83B1" w14:textId="4AFDBCAC" w:rsidR="008B433C" w:rsidRDefault="008B433C" w:rsidP="008B433C">
            <w:pPr>
              <w:spacing w:before="0" w:after="0" w:line="240" w:lineRule="auto"/>
              <w:jc w:val="center"/>
              <w:rPr>
                <w:rFonts w:ascii="Calibri" w:eastAsia="Times New Roman" w:hAnsi="Calibri" w:cs="Times New Roman"/>
                <w:sz w:val="16"/>
                <w:szCs w:val="16"/>
                <w:lang w:eastAsia="en-US"/>
              </w:rPr>
            </w:pPr>
            <w:r>
              <w:rPr>
                <w:rFonts w:ascii="Calibri" w:eastAsia="Times New Roman" w:hAnsi="Calibri" w:cs="Times New Roman"/>
                <w:sz w:val="16"/>
                <w:szCs w:val="16"/>
                <w:lang w:eastAsia="en-US"/>
              </w:rPr>
              <w:t>18</w:t>
            </w: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5A2C121D" w14:textId="25BDA596" w:rsidR="008B433C" w:rsidRPr="00016DCC" w:rsidRDefault="008B433C" w:rsidP="008B433C">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 xml:space="preserve">An alarm strategy shall be provided by the Contractor at detailed design stage to describe the presentation and </w:t>
            </w:r>
            <w:proofErr w:type="spellStart"/>
            <w:r w:rsidRPr="00016DCC">
              <w:rPr>
                <w:rFonts w:ascii="Calibri" w:eastAsia="Times New Roman" w:hAnsi="Calibri" w:cs="Times New Roman"/>
                <w:sz w:val="16"/>
                <w:szCs w:val="16"/>
                <w:lang w:eastAsia="en-US"/>
              </w:rPr>
              <w:t>prioritisation</w:t>
            </w:r>
            <w:proofErr w:type="spellEnd"/>
            <w:r w:rsidRPr="00016DCC">
              <w:rPr>
                <w:rFonts w:ascii="Calibri" w:eastAsia="Times New Roman" w:hAnsi="Calibri" w:cs="Times New Roman"/>
                <w:sz w:val="16"/>
                <w:szCs w:val="16"/>
                <w:lang w:eastAsia="en-US"/>
              </w:rPr>
              <w:t xml:space="preserve"> (including suppression) of alarm messages. This document shall be agreed with the Employer’s Representative during the detailed design stage and prior to system configuration works.</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67BFC344" w14:textId="50B6EC3E" w:rsidR="008B433C" w:rsidRPr="00016DCC" w:rsidRDefault="002D4FB6" w:rsidP="008B433C">
            <w:pPr>
              <w:spacing w:before="0" w:after="0" w:line="240" w:lineRule="auto"/>
              <w:jc w:val="center"/>
              <w:rPr>
                <w:rFonts w:ascii="Calibri" w:eastAsia="Times New Roman" w:hAnsi="Calibri" w:cs="Times New Roman"/>
                <w:sz w:val="16"/>
                <w:szCs w:val="16"/>
                <w:lang w:eastAsia="en-US"/>
              </w:rPr>
            </w:pPr>
            <w:r w:rsidRPr="0022376A">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42B2F4A6" w14:textId="77777777" w:rsidR="008B433C" w:rsidRPr="00016DCC" w:rsidRDefault="008B433C" w:rsidP="008B433C">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66606230"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1AA3BC22"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16751F06"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2633E546"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035364A6" w14:textId="77777777" w:rsidR="002D4FB6" w:rsidRDefault="002D4FB6" w:rsidP="002D4FB6">
            <w:pPr>
              <w:spacing w:before="0" w:after="0" w:line="240" w:lineRule="auto"/>
              <w:rPr>
                <w:rFonts w:eastAsia="Times New Roman" w:cs="Arial"/>
                <w:sz w:val="16"/>
                <w:szCs w:val="16"/>
                <w:lang w:eastAsia="en-US"/>
              </w:rPr>
            </w:pPr>
            <w:r w:rsidRPr="001C023D">
              <w:rPr>
                <w:rFonts w:eastAsia="Times New Roman" w:cs="Arial"/>
                <w:sz w:val="16"/>
                <w:szCs w:val="16"/>
                <w:lang w:eastAsia="en-US"/>
              </w:rPr>
              <w:t>Section 6.4.3 Screen Display Design</w:t>
            </w:r>
          </w:p>
          <w:p w14:paraId="3148D367" w14:textId="77777777" w:rsidR="002D4FB6" w:rsidRDefault="002D4FB6" w:rsidP="002D4FB6">
            <w:pPr>
              <w:spacing w:before="0" w:after="0" w:line="240" w:lineRule="auto"/>
              <w:jc w:val="center"/>
              <w:rPr>
                <w:rFonts w:eastAsia="Times New Roman" w:cs="Arial"/>
                <w:sz w:val="16"/>
                <w:szCs w:val="16"/>
                <w:lang w:eastAsia="en-US"/>
              </w:rPr>
            </w:pPr>
          </w:p>
          <w:p w14:paraId="2FEF7BD5" w14:textId="51E2D882" w:rsidR="008B433C" w:rsidRPr="00016DCC" w:rsidRDefault="002D4FB6" w:rsidP="002D4FB6">
            <w:pPr>
              <w:spacing w:before="0" w:after="0" w:line="240" w:lineRule="auto"/>
              <w:rPr>
                <w:rFonts w:ascii="Times New Roman" w:eastAsia="Times New Roman" w:hAnsi="Times New Roman" w:cs="Times New Roman"/>
                <w:sz w:val="20"/>
                <w:lang w:eastAsia="en-US"/>
              </w:rPr>
            </w:pPr>
            <w:r>
              <w:rPr>
                <w:rFonts w:eastAsia="Times New Roman" w:cs="Arial"/>
                <w:sz w:val="16"/>
                <w:szCs w:val="16"/>
                <w:lang w:eastAsia="en-US"/>
              </w:rPr>
              <w:t xml:space="preserve">Section </w:t>
            </w:r>
            <w:r w:rsidRPr="00D6711B">
              <w:rPr>
                <w:rFonts w:eastAsia="Times New Roman" w:cs="Arial"/>
                <w:sz w:val="16"/>
                <w:szCs w:val="16"/>
                <w:lang w:eastAsia="en-US"/>
              </w:rPr>
              <w:t>6.4.2 Alarm</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116E6636" w14:textId="77777777" w:rsidR="008B433C" w:rsidRPr="00016DCC" w:rsidRDefault="008B433C" w:rsidP="008B433C">
            <w:pPr>
              <w:spacing w:before="0" w:after="0" w:line="240" w:lineRule="auto"/>
              <w:rPr>
                <w:rFonts w:ascii="Times New Roman" w:eastAsia="Times New Roman" w:hAnsi="Times New Roman" w:cs="Times New Roman"/>
                <w:sz w:val="20"/>
                <w:lang w:eastAsia="en-US"/>
              </w:rPr>
            </w:pPr>
          </w:p>
        </w:tc>
      </w:tr>
      <w:tr w:rsidR="008B433C" w:rsidRPr="00016DCC" w14:paraId="32F44EC4" w14:textId="77777777" w:rsidTr="00A62FB1">
        <w:trPr>
          <w:trHeight w:val="674"/>
        </w:trPr>
        <w:tc>
          <w:tcPr>
            <w:tcW w:w="430" w:type="dxa"/>
            <w:tcBorders>
              <w:top w:val="single" w:sz="4" w:space="0" w:color="auto"/>
              <w:left w:val="single" w:sz="4" w:space="0" w:color="auto"/>
              <w:bottom w:val="single" w:sz="4" w:space="0" w:color="auto"/>
              <w:right w:val="single" w:sz="4" w:space="0" w:color="auto"/>
            </w:tcBorders>
            <w:vAlign w:val="center"/>
          </w:tcPr>
          <w:p w14:paraId="28473256" w14:textId="4F454A8A" w:rsidR="008B433C" w:rsidRDefault="008B433C" w:rsidP="008B433C">
            <w:pPr>
              <w:spacing w:before="0" w:after="0" w:line="240" w:lineRule="auto"/>
              <w:jc w:val="center"/>
              <w:rPr>
                <w:rFonts w:ascii="Calibri" w:eastAsia="Times New Roman" w:hAnsi="Calibri" w:cs="Times New Roman"/>
                <w:sz w:val="16"/>
                <w:szCs w:val="16"/>
                <w:lang w:eastAsia="en-US"/>
              </w:rPr>
            </w:pPr>
            <w:r>
              <w:rPr>
                <w:rFonts w:ascii="Calibri" w:eastAsia="Times New Roman" w:hAnsi="Calibri" w:cs="Times New Roman"/>
                <w:sz w:val="16"/>
                <w:szCs w:val="16"/>
                <w:lang w:eastAsia="en-US"/>
              </w:rPr>
              <w:t>19</w:t>
            </w:r>
          </w:p>
        </w:tc>
        <w:tc>
          <w:tcPr>
            <w:tcW w:w="5658" w:type="dxa"/>
            <w:tcBorders>
              <w:top w:val="single" w:sz="4" w:space="0" w:color="auto"/>
              <w:left w:val="single" w:sz="4" w:space="0" w:color="auto"/>
              <w:bottom w:val="single" w:sz="4" w:space="0" w:color="auto"/>
              <w:right w:val="single" w:sz="4" w:space="0" w:color="auto"/>
            </w:tcBorders>
            <w:vAlign w:val="center"/>
          </w:tcPr>
          <w:p w14:paraId="2F28F541" w14:textId="04A671EF" w:rsidR="008B433C" w:rsidRDefault="008B433C" w:rsidP="008B433C">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All alarms shall have a priority classification, indicating the importance of the detected condition. Typically, these alarms shall be allocated one of three</w:t>
            </w:r>
            <w:r>
              <w:rPr>
                <w:rFonts w:ascii="Calibri" w:eastAsia="Times New Roman" w:hAnsi="Calibri" w:cs="Times New Roman"/>
                <w:sz w:val="16"/>
                <w:szCs w:val="16"/>
                <w:lang w:eastAsia="en-US"/>
              </w:rPr>
              <w:t xml:space="preserve"> priorities, as detailed below:</w:t>
            </w:r>
          </w:p>
          <w:p w14:paraId="720295F8" w14:textId="77777777" w:rsidR="008B433C" w:rsidRDefault="008B433C" w:rsidP="00B245D5">
            <w:pPr>
              <w:pStyle w:val="ListParagraph"/>
              <w:numPr>
                <w:ilvl w:val="0"/>
                <w:numId w:val="51"/>
              </w:numPr>
              <w:spacing w:before="0" w:after="0" w:line="240" w:lineRule="auto"/>
              <w:rPr>
                <w:rFonts w:ascii="Calibri" w:eastAsia="Times New Roman" w:hAnsi="Calibri" w:cs="Times New Roman"/>
                <w:sz w:val="16"/>
                <w:szCs w:val="16"/>
                <w:lang w:eastAsia="en-US"/>
              </w:rPr>
            </w:pPr>
            <w:r w:rsidRPr="0044501B">
              <w:rPr>
                <w:rFonts w:ascii="Calibri" w:eastAsia="Times New Roman" w:hAnsi="Calibri" w:cs="Times New Roman"/>
                <w:sz w:val="16"/>
                <w:szCs w:val="16"/>
                <w:lang w:eastAsia="en-US"/>
              </w:rPr>
              <w:t xml:space="preserve">Urgent – assigned to important alarms, primarily associated with life safety issues in the stations. Alarms with this priority may require rapid </w:t>
            </w:r>
            <w:r w:rsidRPr="0044501B">
              <w:rPr>
                <w:rFonts w:ascii="Calibri" w:eastAsia="Times New Roman" w:hAnsi="Calibri" w:cs="Times New Roman"/>
                <w:sz w:val="16"/>
                <w:szCs w:val="16"/>
                <w:lang w:eastAsia="en-US"/>
              </w:rPr>
              <w:lastRenderedPageBreak/>
              <w:t>Operator response and rapid resolution to maintain sa</w:t>
            </w:r>
            <w:r>
              <w:rPr>
                <w:rFonts w:ascii="Calibri" w:eastAsia="Times New Roman" w:hAnsi="Calibri" w:cs="Times New Roman"/>
                <w:sz w:val="16"/>
                <w:szCs w:val="16"/>
                <w:lang w:eastAsia="en-US"/>
              </w:rPr>
              <w:t>fe</w:t>
            </w:r>
            <w:r>
              <w:rPr>
                <w:rFonts w:ascii="Calibri" w:eastAsia="Times New Roman" w:hAnsi="Calibri" w:cs="Times New Roman"/>
                <w:sz w:val="16"/>
                <w:szCs w:val="16"/>
                <w:lang w:eastAsia="en-US"/>
              </w:rPr>
              <w:br/>
              <w:t>conditions for passengers.</w:t>
            </w:r>
          </w:p>
          <w:p w14:paraId="479EBEAB" w14:textId="77777777" w:rsidR="008B433C" w:rsidRDefault="008B433C" w:rsidP="00B245D5">
            <w:pPr>
              <w:pStyle w:val="ListParagraph"/>
              <w:numPr>
                <w:ilvl w:val="0"/>
                <w:numId w:val="51"/>
              </w:numPr>
              <w:spacing w:before="0" w:after="0" w:line="240" w:lineRule="auto"/>
              <w:rPr>
                <w:rFonts w:ascii="Calibri" w:eastAsia="Times New Roman" w:hAnsi="Calibri" w:cs="Times New Roman"/>
                <w:sz w:val="16"/>
                <w:szCs w:val="16"/>
                <w:lang w:eastAsia="en-US"/>
              </w:rPr>
            </w:pPr>
            <w:r w:rsidRPr="0044501B">
              <w:rPr>
                <w:rFonts w:ascii="Calibri" w:eastAsia="Times New Roman" w:hAnsi="Calibri" w:cs="Times New Roman"/>
                <w:sz w:val="16"/>
                <w:szCs w:val="16"/>
                <w:lang w:eastAsia="en-US"/>
              </w:rPr>
              <w:t>Alert – alert alarms are of lower priority, involving unusual conditions, which the Operator should be aware of and should act u</w:t>
            </w:r>
            <w:r>
              <w:rPr>
                <w:rFonts w:ascii="Calibri" w:eastAsia="Times New Roman" w:hAnsi="Calibri" w:cs="Times New Roman"/>
                <w:sz w:val="16"/>
                <w:szCs w:val="16"/>
                <w:lang w:eastAsia="en-US"/>
              </w:rPr>
              <w:t>pon as soon as is convenient.</w:t>
            </w:r>
          </w:p>
          <w:p w14:paraId="4E62D6D2" w14:textId="067B6A04" w:rsidR="008B433C" w:rsidRPr="0044501B" w:rsidRDefault="008B433C" w:rsidP="00B245D5">
            <w:pPr>
              <w:pStyle w:val="ListParagraph"/>
              <w:numPr>
                <w:ilvl w:val="0"/>
                <w:numId w:val="51"/>
              </w:numPr>
              <w:spacing w:before="0" w:after="0" w:line="240" w:lineRule="auto"/>
              <w:rPr>
                <w:rFonts w:ascii="Calibri" w:eastAsia="Times New Roman" w:hAnsi="Calibri" w:cs="Times New Roman"/>
                <w:sz w:val="16"/>
                <w:szCs w:val="16"/>
                <w:lang w:eastAsia="en-US"/>
              </w:rPr>
            </w:pPr>
            <w:r w:rsidRPr="0044501B">
              <w:rPr>
                <w:rFonts w:ascii="Calibri" w:eastAsia="Times New Roman" w:hAnsi="Calibri" w:cs="Times New Roman"/>
                <w:sz w:val="16"/>
                <w:szCs w:val="16"/>
                <w:lang w:eastAsia="en-US"/>
              </w:rPr>
              <w:t>Record – this classification covers routine events that are not treated as alarms on the SCADA workstations and do not require acknowledgement.</w:t>
            </w:r>
          </w:p>
        </w:tc>
        <w:tc>
          <w:tcPr>
            <w:tcW w:w="1079" w:type="dxa"/>
            <w:tcBorders>
              <w:top w:val="single" w:sz="4" w:space="0" w:color="auto"/>
              <w:left w:val="single" w:sz="4" w:space="0" w:color="auto"/>
              <w:bottom w:val="single" w:sz="4" w:space="0" w:color="auto"/>
              <w:right w:val="single" w:sz="4" w:space="0" w:color="auto"/>
            </w:tcBorders>
            <w:vAlign w:val="center"/>
          </w:tcPr>
          <w:p w14:paraId="40D81E5D" w14:textId="63AA6461" w:rsidR="008B433C" w:rsidRPr="00016DCC" w:rsidRDefault="002D4FB6" w:rsidP="008B433C">
            <w:pPr>
              <w:spacing w:before="0" w:after="0" w:line="240" w:lineRule="auto"/>
              <w:jc w:val="center"/>
              <w:rPr>
                <w:rFonts w:ascii="Calibri" w:eastAsia="Times New Roman" w:hAnsi="Calibri" w:cs="Times New Roman"/>
                <w:sz w:val="16"/>
                <w:szCs w:val="16"/>
                <w:lang w:eastAsia="en-US"/>
              </w:rPr>
            </w:pPr>
            <w:r w:rsidRPr="0022376A">
              <w:rPr>
                <w:rFonts w:ascii="Calibri" w:eastAsia="Times New Roman" w:hAnsi="Calibri" w:cs="Times New Roman"/>
                <w:sz w:val="16"/>
                <w:szCs w:val="16"/>
                <w:lang w:eastAsia="en-US"/>
              </w:rPr>
              <w:lastRenderedPageBreak/>
              <w:t>√</w:t>
            </w:r>
          </w:p>
        </w:tc>
        <w:tc>
          <w:tcPr>
            <w:tcW w:w="1079" w:type="dxa"/>
            <w:tcBorders>
              <w:top w:val="single" w:sz="4" w:space="0" w:color="auto"/>
              <w:left w:val="single" w:sz="4" w:space="0" w:color="auto"/>
              <w:bottom w:val="single" w:sz="4" w:space="0" w:color="auto"/>
              <w:right w:val="single" w:sz="4" w:space="0" w:color="auto"/>
            </w:tcBorders>
            <w:vAlign w:val="center"/>
          </w:tcPr>
          <w:p w14:paraId="3E11BB17" w14:textId="77777777" w:rsidR="008B433C" w:rsidRPr="00016DCC" w:rsidRDefault="008B433C" w:rsidP="008B433C">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tcPr>
          <w:p w14:paraId="49432B02"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tcPr>
          <w:p w14:paraId="30D5DAC6"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tcPr>
          <w:p w14:paraId="173698C0"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tcPr>
          <w:p w14:paraId="248EC7C8"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vAlign w:val="center"/>
          </w:tcPr>
          <w:p w14:paraId="0698C5A7" w14:textId="77777777" w:rsidR="002D4FB6" w:rsidRDefault="002D4FB6" w:rsidP="002D4FB6">
            <w:pPr>
              <w:spacing w:before="0" w:after="0" w:line="240" w:lineRule="auto"/>
              <w:rPr>
                <w:rFonts w:eastAsia="Times New Roman" w:cs="Arial"/>
                <w:sz w:val="16"/>
                <w:szCs w:val="16"/>
                <w:lang w:eastAsia="en-US"/>
              </w:rPr>
            </w:pPr>
            <w:r w:rsidRPr="001C023D">
              <w:rPr>
                <w:rFonts w:eastAsia="Times New Roman" w:cs="Arial"/>
                <w:sz w:val="16"/>
                <w:szCs w:val="16"/>
                <w:lang w:eastAsia="en-US"/>
              </w:rPr>
              <w:t>Section 6.4.3 Screen Display Design</w:t>
            </w:r>
          </w:p>
          <w:p w14:paraId="2DE343A7" w14:textId="77777777" w:rsidR="002D4FB6" w:rsidRDefault="002D4FB6" w:rsidP="002D4FB6">
            <w:pPr>
              <w:spacing w:before="0" w:after="0" w:line="240" w:lineRule="auto"/>
              <w:jc w:val="center"/>
              <w:rPr>
                <w:rFonts w:eastAsia="Times New Roman" w:cs="Arial"/>
                <w:sz w:val="16"/>
                <w:szCs w:val="16"/>
                <w:lang w:eastAsia="en-US"/>
              </w:rPr>
            </w:pPr>
          </w:p>
          <w:p w14:paraId="149308D1" w14:textId="02A7290D" w:rsidR="008B433C" w:rsidRPr="00016DCC" w:rsidRDefault="002D4FB6" w:rsidP="002D4FB6">
            <w:pPr>
              <w:spacing w:before="0" w:after="0" w:line="240" w:lineRule="auto"/>
              <w:rPr>
                <w:rFonts w:ascii="Times New Roman" w:eastAsia="Times New Roman" w:hAnsi="Times New Roman" w:cs="Times New Roman"/>
                <w:sz w:val="20"/>
                <w:lang w:eastAsia="en-US"/>
              </w:rPr>
            </w:pPr>
            <w:r>
              <w:rPr>
                <w:rFonts w:eastAsia="Times New Roman" w:cs="Arial"/>
                <w:sz w:val="16"/>
                <w:szCs w:val="16"/>
                <w:lang w:eastAsia="en-US"/>
              </w:rPr>
              <w:t xml:space="preserve">Section </w:t>
            </w:r>
            <w:r w:rsidRPr="00D6711B">
              <w:rPr>
                <w:rFonts w:eastAsia="Times New Roman" w:cs="Arial"/>
                <w:sz w:val="16"/>
                <w:szCs w:val="16"/>
                <w:lang w:eastAsia="en-US"/>
              </w:rPr>
              <w:t>6.4.2 Alarm</w:t>
            </w:r>
          </w:p>
        </w:tc>
        <w:tc>
          <w:tcPr>
            <w:tcW w:w="1242" w:type="dxa"/>
            <w:tcBorders>
              <w:top w:val="single" w:sz="4" w:space="0" w:color="auto"/>
              <w:left w:val="single" w:sz="4" w:space="0" w:color="auto"/>
              <w:bottom w:val="single" w:sz="4" w:space="0" w:color="auto"/>
              <w:right w:val="single" w:sz="4" w:space="0" w:color="auto"/>
            </w:tcBorders>
            <w:vAlign w:val="center"/>
          </w:tcPr>
          <w:p w14:paraId="67C60680" w14:textId="77777777" w:rsidR="008B433C" w:rsidRPr="00016DCC" w:rsidRDefault="008B433C" w:rsidP="008B433C">
            <w:pPr>
              <w:spacing w:before="0" w:after="0" w:line="240" w:lineRule="auto"/>
              <w:rPr>
                <w:rFonts w:ascii="Times New Roman" w:eastAsia="Times New Roman" w:hAnsi="Times New Roman" w:cs="Times New Roman"/>
                <w:sz w:val="20"/>
                <w:lang w:eastAsia="en-US"/>
              </w:rPr>
            </w:pPr>
          </w:p>
        </w:tc>
      </w:tr>
      <w:tr w:rsidR="008B433C" w:rsidRPr="00016DCC" w14:paraId="6FC735E7" w14:textId="77777777" w:rsidTr="00A62FB1">
        <w:trPr>
          <w:trHeight w:val="1428"/>
        </w:trPr>
        <w:tc>
          <w:tcPr>
            <w:tcW w:w="430"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31E3E154" w14:textId="30058E33" w:rsidR="008B433C" w:rsidRDefault="008B433C" w:rsidP="008B433C">
            <w:pPr>
              <w:spacing w:before="0" w:after="0" w:line="240" w:lineRule="auto"/>
              <w:jc w:val="center"/>
              <w:rPr>
                <w:rFonts w:ascii="Calibri" w:eastAsia="Times New Roman" w:hAnsi="Calibri" w:cs="Times New Roman"/>
                <w:sz w:val="16"/>
                <w:szCs w:val="16"/>
                <w:lang w:eastAsia="en-US"/>
              </w:rPr>
            </w:pPr>
            <w:r>
              <w:rPr>
                <w:rFonts w:ascii="Calibri" w:eastAsia="Times New Roman" w:hAnsi="Calibri" w:cs="Times New Roman"/>
                <w:sz w:val="16"/>
                <w:szCs w:val="16"/>
                <w:lang w:eastAsia="en-US"/>
              </w:rPr>
              <w:t>20</w:t>
            </w: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2B56763A" w14:textId="4140F011" w:rsidR="008B433C" w:rsidRDefault="008B433C" w:rsidP="008B433C">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The alarms shall be assigned one of four states accor</w:t>
            </w:r>
            <w:r>
              <w:rPr>
                <w:rFonts w:ascii="Calibri" w:eastAsia="Times New Roman" w:hAnsi="Calibri" w:cs="Times New Roman"/>
                <w:sz w:val="16"/>
                <w:szCs w:val="16"/>
                <w:lang w:eastAsia="en-US"/>
              </w:rPr>
              <w:t>ding to their urgency status:</w:t>
            </w:r>
          </w:p>
          <w:p w14:paraId="5908DF64" w14:textId="77777777" w:rsidR="008B433C" w:rsidRDefault="008B433C" w:rsidP="00B245D5">
            <w:pPr>
              <w:pStyle w:val="ListParagraph"/>
              <w:numPr>
                <w:ilvl w:val="0"/>
                <w:numId w:val="50"/>
              </w:numPr>
              <w:spacing w:before="0" w:after="0" w:line="240" w:lineRule="auto"/>
              <w:rPr>
                <w:rFonts w:ascii="Calibri" w:eastAsia="Times New Roman" w:hAnsi="Calibri" w:cs="Times New Roman"/>
                <w:sz w:val="16"/>
                <w:szCs w:val="16"/>
                <w:lang w:eastAsia="en-US"/>
              </w:rPr>
            </w:pPr>
            <w:r w:rsidRPr="0044501B">
              <w:rPr>
                <w:rFonts w:ascii="Calibri" w:eastAsia="Times New Roman" w:hAnsi="Calibri" w:cs="Times New Roman"/>
                <w:sz w:val="16"/>
                <w:szCs w:val="16"/>
                <w:lang w:eastAsia="en-US"/>
              </w:rPr>
              <w:t>Active – the condition generating the alarm is present and the ala</w:t>
            </w:r>
            <w:r>
              <w:rPr>
                <w:rFonts w:ascii="Calibri" w:eastAsia="Times New Roman" w:hAnsi="Calibri" w:cs="Times New Roman"/>
                <w:sz w:val="16"/>
                <w:szCs w:val="16"/>
                <w:lang w:eastAsia="en-US"/>
              </w:rPr>
              <w:t>rm has not been acknowledged.</w:t>
            </w:r>
          </w:p>
          <w:p w14:paraId="11A3990E" w14:textId="77777777" w:rsidR="008B433C" w:rsidRDefault="008B433C" w:rsidP="00B245D5">
            <w:pPr>
              <w:pStyle w:val="ListParagraph"/>
              <w:numPr>
                <w:ilvl w:val="0"/>
                <w:numId w:val="50"/>
              </w:numPr>
              <w:spacing w:before="0" w:after="0" w:line="240" w:lineRule="auto"/>
              <w:rPr>
                <w:rFonts w:ascii="Calibri" w:eastAsia="Times New Roman" w:hAnsi="Calibri" w:cs="Times New Roman"/>
                <w:sz w:val="16"/>
                <w:szCs w:val="16"/>
                <w:lang w:eastAsia="en-US"/>
              </w:rPr>
            </w:pPr>
            <w:r w:rsidRPr="0044501B">
              <w:rPr>
                <w:rFonts w:ascii="Calibri" w:eastAsia="Times New Roman" w:hAnsi="Calibri" w:cs="Times New Roman"/>
                <w:sz w:val="16"/>
                <w:szCs w:val="16"/>
                <w:lang w:eastAsia="en-US"/>
              </w:rPr>
              <w:t>Acknowledged – the condition generating the alarm is still present but the Operators</w:t>
            </w:r>
            <w:r>
              <w:rPr>
                <w:rFonts w:ascii="Calibri" w:eastAsia="Times New Roman" w:hAnsi="Calibri" w:cs="Times New Roman"/>
                <w:sz w:val="16"/>
                <w:szCs w:val="16"/>
                <w:lang w:eastAsia="en-US"/>
              </w:rPr>
              <w:t xml:space="preserve"> have acknowledged the alarm.</w:t>
            </w:r>
          </w:p>
          <w:p w14:paraId="417027D0" w14:textId="77777777" w:rsidR="008B433C" w:rsidRDefault="008B433C" w:rsidP="00B245D5">
            <w:pPr>
              <w:pStyle w:val="ListParagraph"/>
              <w:numPr>
                <w:ilvl w:val="0"/>
                <w:numId w:val="50"/>
              </w:numPr>
              <w:spacing w:before="0" w:after="0" w:line="240" w:lineRule="auto"/>
              <w:rPr>
                <w:rFonts w:ascii="Calibri" w:eastAsia="Times New Roman" w:hAnsi="Calibri" w:cs="Times New Roman"/>
                <w:sz w:val="16"/>
                <w:szCs w:val="16"/>
                <w:lang w:eastAsia="en-US"/>
              </w:rPr>
            </w:pPr>
            <w:r w:rsidRPr="0044501B">
              <w:rPr>
                <w:rFonts w:ascii="Calibri" w:eastAsia="Times New Roman" w:hAnsi="Calibri" w:cs="Times New Roman"/>
                <w:sz w:val="16"/>
                <w:szCs w:val="16"/>
                <w:lang w:eastAsia="en-US"/>
              </w:rPr>
              <w:t>Reset – the condition generating the alarm no longer exists but the alarm h</w:t>
            </w:r>
            <w:r>
              <w:rPr>
                <w:rFonts w:ascii="Calibri" w:eastAsia="Times New Roman" w:hAnsi="Calibri" w:cs="Times New Roman"/>
                <w:sz w:val="16"/>
                <w:szCs w:val="16"/>
                <w:lang w:eastAsia="en-US"/>
              </w:rPr>
              <w:t>as not yet been acknowledged.</w:t>
            </w:r>
          </w:p>
          <w:p w14:paraId="0E4820FF" w14:textId="6A1BA404" w:rsidR="008B433C" w:rsidRPr="0044501B" w:rsidRDefault="008B433C" w:rsidP="00B245D5">
            <w:pPr>
              <w:pStyle w:val="ListParagraph"/>
              <w:numPr>
                <w:ilvl w:val="0"/>
                <w:numId w:val="50"/>
              </w:numPr>
              <w:spacing w:before="0" w:after="0" w:line="240" w:lineRule="auto"/>
              <w:rPr>
                <w:rFonts w:ascii="Calibri" w:eastAsia="Times New Roman" w:hAnsi="Calibri" w:cs="Times New Roman"/>
                <w:sz w:val="16"/>
                <w:szCs w:val="16"/>
                <w:lang w:eastAsia="en-US"/>
              </w:rPr>
            </w:pPr>
            <w:r w:rsidRPr="0044501B">
              <w:rPr>
                <w:rFonts w:ascii="Calibri" w:eastAsia="Times New Roman" w:hAnsi="Calibri" w:cs="Times New Roman"/>
                <w:sz w:val="16"/>
                <w:szCs w:val="16"/>
                <w:lang w:eastAsia="en-US"/>
              </w:rPr>
              <w:t>Cleared – the condition generating the alarm no longer exists and the alarm has been acknowledged, in either order. A cleared alarm is automatically deleted from the alarm list. This state corresponds to the</w:t>
            </w:r>
            <w:r w:rsidRPr="0044501B">
              <w:rPr>
                <w:rFonts w:ascii="Calibri" w:eastAsia="Times New Roman" w:hAnsi="Calibri" w:cs="Times New Roman"/>
                <w:sz w:val="16"/>
                <w:szCs w:val="16"/>
                <w:lang w:eastAsia="en-US"/>
              </w:rPr>
              <w:br/>
              <w:t>monitored signal being in an acceptable state with no outstanding operator actions required. Every alarm state with its date and time shall be archived in the historical list of alarms.</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00268313" w14:textId="1AD9C132" w:rsidR="008B433C" w:rsidRPr="00016DCC" w:rsidRDefault="002D4FB6" w:rsidP="008B433C">
            <w:pPr>
              <w:spacing w:before="0" w:after="0" w:line="240" w:lineRule="auto"/>
              <w:jc w:val="center"/>
              <w:rPr>
                <w:rFonts w:ascii="Calibri" w:eastAsia="Times New Roman" w:hAnsi="Calibri" w:cs="Times New Roman"/>
                <w:sz w:val="16"/>
                <w:szCs w:val="16"/>
                <w:lang w:eastAsia="en-US"/>
              </w:rPr>
            </w:pPr>
            <w:r w:rsidRPr="0022376A">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607F185D" w14:textId="77777777" w:rsidR="008B433C" w:rsidRPr="00016DCC" w:rsidRDefault="008B433C" w:rsidP="008B433C">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06D684ED"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6EB6317D"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5E958DDB"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2A6FF7BB"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61DE80DB" w14:textId="77777777" w:rsidR="002D4FB6" w:rsidRDefault="002D4FB6" w:rsidP="002D4FB6">
            <w:pPr>
              <w:spacing w:before="0" w:after="0" w:line="240" w:lineRule="auto"/>
              <w:rPr>
                <w:rFonts w:eastAsia="Times New Roman" w:cs="Arial"/>
                <w:sz w:val="16"/>
                <w:szCs w:val="16"/>
                <w:lang w:eastAsia="en-US"/>
              </w:rPr>
            </w:pPr>
            <w:r w:rsidRPr="001C023D">
              <w:rPr>
                <w:rFonts w:eastAsia="Times New Roman" w:cs="Arial"/>
                <w:sz w:val="16"/>
                <w:szCs w:val="16"/>
                <w:lang w:eastAsia="en-US"/>
              </w:rPr>
              <w:t>Section 6.4.3 Screen Display Design</w:t>
            </w:r>
          </w:p>
          <w:p w14:paraId="3002470D" w14:textId="77777777" w:rsidR="002D4FB6" w:rsidRDefault="002D4FB6" w:rsidP="002D4FB6">
            <w:pPr>
              <w:spacing w:before="0" w:after="0" w:line="240" w:lineRule="auto"/>
              <w:jc w:val="center"/>
              <w:rPr>
                <w:rFonts w:eastAsia="Times New Roman" w:cs="Arial"/>
                <w:sz w:val="16"/>
                <w:szCs w:val="16"/>
                <w:lang w:eastAsia="en-US"/>
              </w:rPr>
            </w:pPr>
          </w:p>
          <w:p w14:paraId="247F8D5D" w14:textId="626C8102" w:rsidR="008B433C" w:rsidRPr="00016DCC" w:rsidRDefault="002D4FB6" w:rsidP="00485234">
            <w:pPr>
              <w:spacing w:before="0" w:after="0" w:line="240" w:lineRule="auto"/>
              <w:rPr>
                <w:rFonts w:ascii="Times New Roman" w:eastAsia="Times New Roman" w:hAnsi="Times New Roman" w:cs="Times New Roman"/>
                <w:sz w:val="20"/>
                <w:lang w:eastAsia="en-US"/>
              </w:rPr>
            </w:pPr>
            <w:r>
              <w:rPr>
                <w:rFonts w:eastAsia="Times New Roman" w:cs="Arial"/>
                <w:sz w:val="16"/>
                <w:szCs w:val="16"/>
                <w:lang w:eastAsia="en-US"/>
              </w:rPr>
              <w:t xml:space="preserve">Section </w:t>
            </w:r>
            <w:r w:rsidRPr="00D6711B">
              <w:rPr>
                <w:rFonts w:eastAsia="Times New Roman" w:cs="Arial"/>
                <w:sz w:val="16"/>
                <w:szCs w:val="16"/>
                <w:lang w:eastAsia="en-US"/>
              </w:rPr>
              <w:t>6.4.2 Alarm</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4C5EE6C0" w14:textId="77777777" w:rsidR="008B433C" w:rsidRPr="00016DCC" w:rsidRDefault="008B433C" w:rsidP="008B433C">
            <w:pPr>
              <w:spacing w:before="0" w:after="0" w:line="240" w:lineRule="auto"/>
              <w:rPr>
                <w:rFonts w:ascii="Times New Roman" w:eastAsia="Times New Roman" w:hAnsi="Times New Roman" w:cs="Times New Roman"/>
                <w:sz w:val="20"/>
                <w:lang w:eastAsia="en-US"/>
              </w:rPr>
            </w:pPr>
          </w:p>
        </w:tc>
      </w:tr>
      <w:tr w:rsidR="008B433C" w:rsidRPr="00016DCC" w14:paraId="4FE8E3EE" w14:textId="77777777" w:rsidTr="00A62FB1">
        <w:trPr>
          <w:trHeight w:val="958"/>
        </w:trPr>
        <w:tc>
          <w:tcPr>
            <w:tcW w:w="430" w:type="dxa"/>
            <w:tcBorders>
              <w:top w:val="single" w:sz="4" w:space="0" w:color="auto"/>
              <w:left w:val="single" w:sz="4" w:space="0" w:color="auto"/>
              <w:bottom w:val="single" w:sz="4" w:space="0" w:color="auto"/>
              <w:right w:val="single" w:sz="4" w:space="0" w:color="auto"/>
            </w:tcBorders>
            <w:vAlign w:val="center"/>
          </w:tcPr>
          <w:p w14:paraId="528583AE" w14:textId="06B421CB" w:rsidR="008B433C" w:rsidRDefault="008B433C" w:rsidP="008B433C">
            <w:pPr>
              <w:spacing w:before="0" w:after="0" w:line="240" w:lineRule="auto"/>
              <w:jc w:val="center"/>
              <w:rPr>
                <w:rFonts w:ascii="Calibri" w:eastAsia="Times New Roman" w:hAnsi="Calibri" w:cs="Times New Roman"/>
                <w:sz w:val="16"/>
                <w:szCs w:val="16"/>
                <w:lang w:eastAsia="en-US"/>
              </w:rPr>
            </w:pPr>
            <w:r>
              <w:rPr>
                <w:rFonts w:ascii="Calibri" w:eastAsia="Times New Roman" w:hAnsi="Calibri" w:cs="Times New Roman"/>
                <w:sz w:val="16"/>
                <w:szCs w:val="16"/>
                <w:lang w:eastAsia="en-US"/>
              </w:rPr>
              <w:t>21</w:t>
            </w:r>
          </w:p>
        </w:tc>
        <w:tc>
          <w:tcPr>
            <w:tcW w:w="5658" w:type="dxa"/>
            <w:tcBorders>
              <w:top w:val="single" w:sz="4" w:space="0" w:color="auto"/>
              <w:left w:val="single" w:sz="4" w:space="0" w:color="auto"/>
              <w:bottom w:val="single" w:sz="4" w:space="0" w:color="auto"/>
              <w:right w:val="single" w:sz="4" w:space="0" w:color="auto"/>
            </w:tcBorders>
            <w:vAlign w:val="center"/>
          </w:tcPr>
          <w:p w14:paraId="4CFE3900" w14:textId="46BF1E15" w:rsidR="008B433C" w:rsidRDefault="008B433C" w:rsidP="008B433C">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The following facilities, at a minimum, shall be provided for the SCADA workstations, interpre</w:t>
            </w:r>
            <w:r>
              <w:rPr>
                <w:rFonts w:ascii="Calibri" w:eastAsia="Times New Roman" w:hAnsi="Calibri" w:cs="Times New Roman"/>
                <w:sz w:val="16"/>
                <w:szCs w:val="16"/>
                <w:lang w:eastAsia="en-US"/>
              </w:rPr>
              <w:t>tation and recording of alarms:</w:t>
            </w:r>
          </w:p>
          <w:p w14:paraId="196A1555" w14:textId="77777777" w:rsidR="008B433C" w:rsidRDefault="008B433C" w:rsidP="00B245D5">
            <w:pPr>
              <w:pStyle w:val="ListParagraph"/>
              <w:numPr>
                <w:ilvl w:val="0"/>
                <w:numId w:val="49"/>
              </w:numPr>
              <w:spacing w:before="0" w:after="0" w:line="240" w:lineRule="auto"/>
              <w:rPr>
                <w:rFonts w:ascii="Calibri" w:eastAsia="Times New Roman" w:hAnsi="Calibri" w:cs="Times New Roman"/>
                <w:sz w:val="16"/>
                <w:szCs w:val="16"/>
                <w:lang w:eastAsia="en-US"/>
              </w:rPr>
            </w:pPr>
            <w:r w:rsidRPr="00C63D2C">
              <w:rPr>
                <w:rFonts w:ascii="Calibri" w:eastAsia="Times New Roman" w:hAnsi="Calibri" w:cs="Times New Roman"/>
                <w:sz w:val="16"/>
                <w:szCs w:val="16"/>
                <w:lang w:eastAsia="en-US"/>
              </w:rPr>
              <w:t>The GUI graphics shall have at least one line reserved for displaying the most recent, unacknowledged alarm. The alarm classification shall be indicated by the ba</w:t>
            </w:r>
            <w:r>
              <w:rPr>
                <w:rFonts w:ascii="Calibri" w:eastAsia="Times New Roman" w:hAnsi="Calibri" w:cs="Times New Roman"/>
                <w:sz w:val="16"/>
                <w:szCs w:val="16"/>
                <w:lang w:eastAsia="en-US"/>
              </w:rPr>
              <w:t xml:space="preserve">ckground </w:t>
            </w:r>
            <w:proofErr w:type="spellStart"/>
            <w:r>
              <w:rPr>
                <w:rFonts w:ascii="Calibri" w:eastAsia="Times New Roman" w:hAnsi="Calibri" w:cs="Times New Roman"/>
                <w:sz w:val="16"/>
                <w:szCs w:val="16"/>
                <w:lang w:eastAsia="en-US"/>
              </w:rPr>
              <w:t>colour</w:t>
            </w:r>
            <w:proofErr w:type="spellEnd"/>
            <w:r>
              <w:rPr>
                <w:rFonts w:ascii="Calibri" w:eastAsia="Times New Roman" w:hAnsi="Calibri" w:cs="Times New Roman"/>
                <w:sz w:val="16"/>
                <w:szCs w:val="16"/>
                <w:lang w:eastAsia="en-US"/>
              </w:rPr>
              <w:t xml:space="preserve"> of the banner.</w:t>
            </w:r>
          </w:p>
          <w:p w14:paraId="0ACC4D37" w14:textId="77777777" w:rsidR="008B433C" w:rsidRDefault="008B433C" w:rsidP="00B245D5">
            <w:pPr>
              <w:pStyle w:val="ListParagraph"/>
              <w:numPr>
                <w:ilvl w:val="0"/>
                <w:numId w:val="49"/>
              </w:numPr>
              <w:spacing w:before="0" w:after="0" w:line="240" w:lineRule="auto"/>
              <w:rPr>
                <w:rFonts w:ascii="Calibri" w:eastAsia="Times New Roman" w:hAnsi="Calibri" w:cs="Times New Roman"/>
                <w:sz w:val="16"/>
                <w:szCs w:val="16"/>
                <w:lang w:eastAsia="en-US"/>
              </w:rPr>
            </w:pPr>
            <w:r w:rsidRPr="00C63D2C">
              <w:rPr>
                <w:rFonts w:ascii="Calibri" w:eastAsia="Times New Roman" w:hAnsi="Calibri" w:cs="Times New Roman"/>
                <w:sz w:val="16"/>
                <w:szCs w:val="16"/>
                <w:lang w:eastAsia="en-US"/>
              </w:rPr>
              <w:t>The alarm banner shall flash until acknowledged by the Operator. Once acknowledged, the previous unacknowled</w:t>
            </w:r>
            <w:r>
              <w:rPr>
                <w:rFonts w:ascii="Calibri" w:eastAsia="Times New Roman" w:hAnsi="Calibri" w:cs="Times New Roman"/>
                <w:sz w:val="16"/>
                <w:szCs w:val="16"/>
                <w:lang w:eastAsia="en-US"/>
              </w:rPr>
              <w:t>ged alarm shall be displayed.</w:t>
            </w:r>
          </w:p>
          <w:p w14:paraId="67F36066" w14:textId="77777777" w:rsidR="008B433C" w:rsidRDefault="008B433C" w:rsidP="00B245D5">
            <w:pPr>
              <w:pStyle w:val="ListParagraph"/>
              <w:numPr>
                <w:ilvl w:val="0"/>
                <w:numId w:val="49"/>
              </w:numPr>
              <w:spacing w:before="0" w:after="0" w:line="240" w:lineRule="auto"/>
              <w:rPr>
                <w:rFonts w:ascii="Calibri" w:eastAsia="Times New Roman" w:hAnsi="Calibri" w:cs="Times New Roman"/>
                <w:sz w:val="16"/>
                <w:szCs w:val="16"/>
                <w:lang w:eastAsia="en-US"/>
              </w:rPr>
            </w:pPr>
            <w:r w:rsidRPr="00C63D2C">
              <w:rPr>
                <w:rFonts w:ascii="Calibri" w:eastAsia="Times New Roman" w:hAnsi="Calibri" w:cs="Times New Roman"/>
                <w:sz w:val="16"/>
                <w:szCs w:val="16"/>
                <w:lang w:eastAsia="en-US"/>
              </w:rPr>
              <w:t>Upon initial receipt of an alarm with urgent classification, an audible chime shall sound until acknowledged by the Operator. This sound shall be distinctive and shall not be confused with audible alarms emanating from other equipment in the OCC. Other alarm classifications do</w:t>
            </w:r>
            <w:r>
              <w:rPr>
                <w:rFonts w:ascii="Calibri" w:eastAsia="Times New Roman" w:hAnsi="Calibri" w:cs="Times New Roman"/>
                <w:sz w:val="16"/>
                <w:szCs w:val="16"/>
                <w:lang w:eastAsia="en-US"/>
              </w:rPr>
              <w:t xml:space="preserve"> not require an audible chime.</w:t>
            </w:r>
          </w:p>
          <w:p w14:paraId="22C38429" w14:textId="77777777" w:rsidR="008B433C" w:rsidRDefault="008B433C" w:rsidP="00B245D5">
            <w:pPr>
              <w:pStyle w:val="ListParagraph"/>
              <w:numPr>
                <w:ilvl w:val="0"/>
                <w:numId w:val="49"/>
              </w:numPr>
              <w:spacing w:before="0" w:after="0" w:line="240" w:lineRule="auto"/>
              <w:rPr>
                <w:rFonts w:ascii="Calibri" w:eastAsia="Times New Roman" w:hAnsi="Calibri" w:cs="Times New Roman"/>
                <w:sz w:val="16"/>
                <w:szCs w:val="16"/>
                <w:lang w:eastAsia="en-US"/>
              </w:rPr>
            </w:pPr>
            <w:r w:rsidRPr="00C63D2C">
              <w:rPr>
                <w:rFonts w:ascii="Calibri" w:eastAsia="Times New Roman" w:hAnsi="Calibri" w:cs="Times New Roman"/>
                <w:sz w:val="16"/>
                <w:szCs w:val="16"/>
                <w:lang w:eastAsia="en-US"/>
              </w:rPr>
              <w:t xml:space="preserve">All alarms and events shall be displayed on separate monitor that allow the Operators to select current or historical alarms over </w:t>
            </w:r>
            <w:r>
              <w:rPr>
                <w:rFonts w:ascii="Calibri" w:eastAsia="Times New Roman" w:hAnsi="Calibri" w:cs="Times New Roman"/>
                <w:sz w:val="16"/>
                <w:szCs w:val="16"/>
                <w:lang w:eastAsia="en-US"/>
              </w:rPr>
              <w:t>a minimum period of 6 months.</w:t>
            </w:r>
          </w:p>
          <w:p w14:paraId="2ED49BB5" w14:textId="77777777" w:rsidR="008B433C" w:rsidRDefault="008B433C" w:rsidP="00B245D5">
            <w:pPr>
              <w:pStyle w:val="ListParagraph"/>
              <w:numPr>
                <w:ilvl w:val="0"/>
                <w:numId w:val="49"/>
              </w:numPr>
              <w:spacing w:before="0" w:after="0" w:line="240" w:lineRule="auto"/>
              <w:rPr>
                <w:rFonts w:ascii="Calibri" w:eastAsia="Times New Roman" w:hAnsi="Calibri" w:cs="Times New Roman"/>
                <w:sz w:val="16"/>
                <w:szCs w:val="16"/>
                <w:lang w:eastAsia="en-US"/>
              </w:rPr>
            </w:pPr>
            <w:r w:rsidRPr="00C63D2C">
              <w:rPr>
                <w:rFonts w:ascii="Calibri" w:eastAsia="Times New Roman" w:hAnsi="Calibri" w:cs="Times New Roman"/>
                <w:sz w:val="16"/>
                <w:szCs w:val="16"/>
                <w:lang w:eastAsia="en-US"/>
              </w:rPr>
              <w:t xml:space="preserve">When the Operators select the alarm pages for further detail, alarms of urgent (i.e. alarms of traction power substations) and alert categories </w:t>
            </w:r>
            <w:r w:rsidRPr="00C63D2C">
              <w:rPr>
                <w:rFonts w:ascii="Calibri" w:eastAsia="Times New Roman" w:hAnsi="Calibri" w:cs="Times New Roman"/>
                <w:sz w:val="16"/>
                <w:szCs w:val="16"/>
                <w:lang w:eastAsia="en-US"/>
              </w:rPr>
              <w:lastRenderedPageBreak/>
              <w:t xml:space="preserve">shall be displayed in separate </w:t>
            </w:r>
            <w:proofErr w:type="spellStart"/>
            <w:r w:rsidRPr="00C63D2C">
              <w:rPr>
                <w:rFonts w:ascii="Calibri" w:eastAsia="Times New Roman" w:hAnsi="Calibri" w:cs="Times New Roman"/>
                <w:sz w:val="16"/>
                <w:szCs w:val="16"/>
                <w:lang w:eastAsia="en-US"/>
              </w:rPr>
              <w:t>colours</w:t>
            </w:r>
            <w:proofErr w:type="spellEnd"/>
            <w:r w:rsidRPr="00C63D2C">
              <w:rPr>
                <w:rFonts w:ascii="Calibri" w:eastAsia="Times New Roman" w:hAnsi="Calibri" w:cs="Times New Roman"/>
                <w:sz w:val="16"/>
                <w:szCs w:val="16"/>
                <w:lang w:eastAsia="en-US"/>
              </w:rPr>
              <w:t xml:space="preserve"> with the most recent alarm at the top.</w:t>
            </w:r>
          </w:p>
          <w:p w14:paraId="6B545935" w14:textId="77777777" w:rsidR="008B433C" w:rsidRDefault="008B433C" w:rsidP="00B245D5">
            <w:pPr>
              <w:pStyle w:val="ListParagraph"/>
              <w:numPr>
                <w:ilvl w:val="0"/>
                <w:numId w:val="49"/>
              </w:numPr>
              <w:spacing w:before="0" w:after="0" w:line="240" w:lineRule="auto"/>
              <w:rPr>
                <w:rFonts w:ascii="Calibri" w:eastAsia="Times New Roman" w:hAnsi="Calibri" w:cs="Times New Roman"/>
                <w:sz w:val="16"/>
                <w:szCs w:val="16"/>
                <w:lang w:eastAsia="en-US"/>
              </w:rPr>
            </w:pPr>
            <w:r w:rsidRPr="00C63D2C">
              <w:rPr>
                <w:rFonts w:ascii="Calibri" w:eastAsia="Times New Roman" w:hAnsi="Calibri" w:cs="Times New Roman"/>
                <w:sz w:val="16"/>
                <w:szCs w:val="16"/>
                <w:lang w:eastAsia="en-US"/>
              </w:rPr>
              <w:t>Each alarm line shall contain the date and time at which the alarm condition was detected. • Unacknowledged alarms shall flash and chan</w:t>
            </w:r>
            <w:r>
              <w:rPr>
                <w:rFonts w:ascii="Calibri" w:eastAsia="Times New Roman" w:hAnsi="Calibri" w:cs="Times New Roman"/>
                <w:sz w:val="16"/>
                <w:szCs w:val="16"/>
                <w:lang w:eastAsia="en-US"/>
              </w:rPr>
              <w:t>ge to steady upon acceptance.</w:t>
            </w:r>
          </w:p>
          <w:p w14:paraId="6719870C" w14:textId="45D3D9B9" w:rsidR="008B433C" w:rsidRPr="00C63D2C" w:rsidRDefault="008B433C" w:rsidP="00B245D5">
            <w:pPr>
              <w:pStyle w:val="ListParagraph"/>
              <w:numPr>
                <w:ilvl w:val="0"/>
                <w:numId w:val="49"/>
              </w:numPr>
              <w:spacing w:before="0" w:after="0" w:line="240" w:lineRule="auto"/>
              <w:rPr>
                <w:rFonts w:ascii="Calibri" w:eastAsia="Times New Roman" w:hAnsi="Calibri" w:cs="Times New Roman"/>
                <w:sz w:val="16"/>
                <w:szCs w:val="16"/>
                <w:lang w:eastAsia="en-US"/>
              </w:rPr>
            </w:pPr>
            <w:r w:rsidRPr="00C63D2C">
              <w:rPr>
                <w:rFonts w:ascii="Calibri" w:eastAsia="Times New Roman" w:hAnsi="Calibri" w:cs="Times New Roman"/>
                <w:sz w:val="16"/>
                <w:szCs w:val="16"/>
                <w:lang w:eastAsia="en-US"/>
              </w:rPr>
              <w:t>Selected alarm pages shall be printed on the laser printer on operator demand.</w:t>
            </w:r>
          </w:p>
        </w:tc>
        <w:tc>
          <w:tcPr>
            <w:tcW w:w="1079" w:type="dxa"/>
            <w:tcBorders>
              <w:top w:val="single" w:sz="4" w:space="0" w:color="auto"/>
              <w:left w:val="single" w:sz="4" w:space="0" w:color="auto"/>
              <w:bottom w:val="single" w:sz="4" w:space="0" w:color="auto"/>
              <w:right w:val="single" w:sz="4" w:space="0" w:color="auto"/>
            </w:tcBorders>
            <w:vAlign w:val="center"/>
          </w:tcPr>
          <w:p w14:paraId="595EB338" w14:textId="5A8EB0BF" w:rsidR="008B433C" w:rsidRPr="00016DCC" w:rsidRDefault="00485234" w:rsidP="008B433C">
            <w:pPr>
              <w:spacing w:before="0" w:after="0" w:line="240" w:lineRule="auto"/>
              <w:jc w:val="center"/>
              <w:rPr>
                <w:rFonts w:ascii="Calibri" w:eastAsia="Times New Roman" w:hAnsi="Calibri" w:cs="Times New Roman"/>
                <w:sz w:val="16"/>
                <w:szCs w:val="16"/>
                <w:lang w:eastAsia="en-US"/>
              </w:rPr>
            </w:pPr>
            <w:r w:rsidRPr="0022376A">
              <w:rPr>
                <w:rFonts w:ascii="Calibri" w:eastAsia="Times New Roman" w:hAnsi="Calibri" w:cs="Times New Roman"/>
                <w:sz w:val="16"/>
                <w:szCs w:val="16"/>
                <w:lang w:eastAsia="en-US"/>
              </w:rPr>
              <w:lastRenderedPageBreak/>
              <w:t>√</w:t>
            </w:r>
          </w:p>
        </w:tc>
        <w:tc>
          <w:tcPr>
            <w:tcW w:w="1079" w:type="dxa"/>
            <w:tcBorders>
              <w:top w:val="single" w:sz="4" w:space="0" w:color="auto"/>
              <w:left w:val="single" w:sz="4" w:space="0" w:color="auto"/>
              <w:bottom w:val="single" w:sz="4" w:space="0" w:color="auto"/>
              <w:right w:val="single" w:sz="4" w:space="0" w:color="auto"/>
            </w:tcBorders>
            <w:vAlign w:val="center"/>
          </w:tcPr>
          <w:p w14:paraId="210E5FB6" w14:textId="77777777" w:rsidR="008B433C" w:rsidRPr="00016DCC" w:rsidRDefault="008B433C" w:rsidP="008B433C">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tcPr>
          <w:p w14:paraId="3F7A7FF7"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tcPr>
          <w:p w14:paraId="598BFF12"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tcPr>
          <w:p w14:paraId="6AC5354C"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tcPr>
          <w:p w14:paraId="2A9A83B2"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vAlign w:val="center"/>
          </w:tcPr>
          <w:p w14:paraId="79B133CE" w14:textId="77777777" w:rsidR="00485234" w:rsidRDefault="00485234" w:rsidP="00485234">
            <w:pPr>
              <w:spacing w:before="0" w:after="0" w:line="240" w:lineRule="auto"/>
              <w:rPr>
                <w:rFonts w:eastAsia="Times New Roman" w:cs="Arial"/>
                <w:sz w:val="16"/>
                <w:szCs w:val="16"/>
                <w:lang w:eastAsia="en-US"/>
              </w:rPr>
            </w:pPr>
            <w:r w:rsidRPr="001C023D">
              <w:rPr>
                <w:rFonts w:eastAsia="Times New Roman" w:cs="Arial"/>
                <w:sz w:val="16"/>
                <w:szCs w:val="16"/>
                <w:lang w:eastAsia="en-US"/>
              </w:rPr>
              <w:t>Section 6.4.3 Screen Display Design</w:t>
            </w:r>
          </w:p>
          <w:p w14:paraId="1E1D6BF6" w14:textId="77777777" w:rsidR="00485234" w:rsidRDefault="00485234" w:rsidP="00485234">
            <w:pPr>
              <w:spacing w:before="0" w:after="0" w:line="240" w:lineRule="auto"/>
              <w:jc w:val="center"/>
              <w:rPr>
                <w:rFonts w:eastAsia="Times New Roman" w:cs="Arial"/>
                <w:sz w:val="16"/>
                <w:szCs w:val="16"/>
                <w:lang w:eastAsia="en-US"/>
              </w:rPr>
            </w:pPr>
          </w:p>
          <w:p w14:paraId="04BB0A7A" w14:textId="69C3753C" w:rsidR="008B433C" w:rsidRPr="00016DCC" w:rsidRDefault="00485234" w:rsidP="00485234">
            <w:pPr>
              <w:spacing w:before="0" w:after="0" w:line="240" w:lineRule="auto"/>
              <w:rPr>
                <w:rFonts w:ascii="Times New Roman" w:eastAsia="Times New Roman" w:hAnsi="Times New Roman" w:cs="Times New Roman"/>
                <w:sz w:val="20"/>
                <w:lang w:eastAsia="en-US"/>
              </w:rPr>
            </w:pPr>
            <w:r>
              <w:rPr>
                <w:rFonts w:eastAsia="Times New Roman" w:cs="Arial"/>
                <w:sz w:val="16"/>
                <w:szCs w:val="16"/>
                <w:lang w:eastAsia="en-US"/>
              </w:rPr>
              <w:t xml:space="preserve">Section </w:t>
            </w:r>
            <w:r w:rsidRPr="00D6711B">
              <w:rPr>
                <w:rFonts w:eastAsia="Times New Roman" w:cs="Arial"/>
                <w:sz w:val="16"/>
                <w:szCs w:val="16"/>
                <w:lang w:eastAsia="en-US"/>
              </w:rPr>
              <w:t>6.4.2 Alarm</w:t>
            </w:r>
          </w:p>
        </w:tc>
        <w:tc>
          <w:tcPr>
            <w:tcW w:w="1242" w:type="dxa"/>
            <w:tcBorders>
              <w:top w:val="single" w:sz="4" w:space="0" w:color="auto"/>
              <w:left w:val="single" w:sz="4" w:space="0" w:color="auto"/>
              <w:bottom w:val="single" w:sz="4" w:space="0" w:color="auto"/>
              <w:right w:val="single" w:sz="4" w:space="0" w:color="auto"/>
            </w:tcBorders>
            <w:vAlign w:val="center"/>
          </w:tcPr>
          <w:p w14:paraId="168D9063" w14:textId="77777777" w:rsidR="008B433C" w:rsidRPr="00016DCC" w:rsidRDefault="008B433C" w:rsidP="008B433C">
            <w:pPr>
              <w:spacing w:before="0" w:after="0" w:line="240" w:lineRule="auto"/>
              <w:rPr>
                <w:rFonts w:ascii="Times New Roman" w:eastAsia="Times New Roman" w:hAnsi="Times New Roman" w:cs="Times New Roman"/>
                <w:sz w:val="20"/>
                <w:lang w:eastAsia="en-US"/>
              </w:rPr>
            </w:pPr>
          </w:p>
        </w:tc>
      </w:tr>
      <w:tr w:rsidR="008B433C" w:rsidRPr="00016DCC" w14:paraId="4414496F" w14:textId="77777777" w:rsidTr="00A62FB1">
        <w:trPr>
          <w:trHeight w:val="625"/>
        </w:trPr>
        <w:tc>
          <w:tcPr>
            <w:tcW w:w="430"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472F9C05" w14:textId="1DEF3FA4" w:rsidR="008B433C" w:rsidRDefault="008B433C" w:rsidP="008B433C">
            <w:pPr>
              <w:spacing w:before="0" w:after="0" w:line="240" w:lineRule="auto"/>
              <w:jc w:val="center"/>
              <w:rPr>
                <w:rFonts w:ascii="Calibri" w:eastAsia="Times New Roman" w:hAnsi="Calibri" w:cs="Times New Roman"/>
                <w:sz w:val="16"/>
                <w:szCs w:val="16"/>
                <w:lang w:eastAsia="en-US"/>
              </w:rPr>
            </w:pPr>
            <w:r>
              <w:rPr>
                <w:rFonts w:ascii="Calibri" w:eastAsia="Times New Roman" w:hAnsi="Calibri" w:cs="Times New Roman"/>
                <w:sz w:val="16"/>
                <w:szCs w:val="16"/>
                <w:lang w:eastAsia="en-US"/>
              </w:rPr>
              <w:t>22</w:t>
            </w: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08813BC5" w14:textId="6F98ED9F" w:rsidR="008B433C" w:rsidRPr="00016DCC" w:rsidRDefault="008B433C" w:rsidP="008B433C">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 xml:space="preserve">The login </w:t>
            </w:r>
            <w:proofErr w:type="spellStart"/>
            <w:r w:rsidRPr="00016DCC">
              <w:rPr>
                <w:rFonts w:ascii="Calibri" w:eastAsia="Times New Roman" w:hAnsi="Calibri" w:cs="Times New Roman"/>
                <w:sz w:val="16"/>
                <w:szCs w:val="16"/>
                <w:lang w:eastAsia="en-US"/>
              </w:rPr>
              <w:t>authorisation</w:t>
            </w:r>
            <w:proofErr w:type="spellEnd"/>
            <w:r w:rsidRPr="00016DCC">
              <w:rPr>
                <w:rFonts w:ascii="Calibri" w:eastAsia="Times New Roman" w:hAnsi="Calibri" w:cs="Times New Roman"/>
                <w:sz w:val="16"/>
                <w:szCs w:val="16"/>
                <w:lang w:eastAsia="en-US"/>
              </w:rPr>
              <w:t xml:space="preserve"> level shall determine which functions the Operators are permitted to use. The SCADA system shall permit several Operators to be defined against the same login </w:t>
            </w:r>
            <w:proofErr w:type="spellStart"/>
            <w:r w:rsidRPr="00016DCC">
              <w:rPr>
                <w:rFonts w:ascii="Calibri" w:eastAsia="Times New Roman" w:hAnsi="Calibri" w:cs="Times New Roman"/>
                <w:sz w:val="16"/>
                <w:szCs w:val="16"/>
                <w:lang w:eastAsia="en-US"/>
              </w:rPr>
              <w:t>authorisation</w:t>
            </w:r>
            <w:proofErr w:type="spellEnd"/>
            <w:r w:rsidRPr="00016DCC">
              <w:rPr>
                <w:rFonts w:ascii="Calibri" w:eastAsia="Times New Roman" w:hAnsi="Calibri" w:cs="Times New Roman"/>
                <w:sz w:val="16"/>
                <w:szCs w:val="16"/>
                <w:lang w:eastAsia="en-US"/>
              </w:rPr>
              <w:t xml:space="preserve"> level.</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60DEA0C6" w14:textId="0628DA3D" w:rsidR="008B433C" w:rsidRPr="00016DCC" w:rsidRDefault="008B433C" w:rsidP="008B433C">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57CAAC36" w14:textId="77777777" w:rsidR="008B433C" w:rsidRPr="00016DCC" w:rsidRDefault="008B433C" w:rsidP="008B433C">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153D7D1F"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72F5B825"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57A651E2"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22A0416A"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78FA5213" w14:textId="270E34A5" w:rsidR="008B433C" w:rsidRPr="00100080" w:rsidRDefault="008B433C" w:rsidP="008B433C">
            <w:pPr>
              <w:spacing w:before="0" w:after="0" w:line="240" w:lineRule="auto"/>
              <w:rPr>
                <w:rFonts w:eastAsia="Times New Roman" w:cs="Arial"/>
                <w:sz w:val="16"/>
                <w:szCs w:val="16"/>
                <w:lang w:eastAsia="en-US"/>
              </w:rPr>
            </w:pPr>
            <w:r w:rsidRPr="00100080">
              <w:rPr>
                <w:rFonts w:eastAsia="Times New Roman" w:cs="Arial"/>
                <w:sz w:val="16"/>
                <w:szCs w:val="16"/>
                <w:lang w:eastAsia="en-US"/>
              </w:rPr>
              <w:t>Section 5.3.5 Use</w:t>
            </w:r>
            <w:r>
              <w:rPr>
                <w:rFonts w:eastAsia="Times New Roman" w:cs="Arial"/>
                <w:sz w:val="16"/>
                <w:szCs w:val="16"/>
                <w:lang w:eastAsia="en-US"/>
              </w:rPr>
              <w:t xml:space="preserve">r </w:t>
            </w:r>
            <w:r w:rsidRPr="00100080">
              <w:rPr>
                <w:rFonts w:eastAsia="Times New Roman" w:cs="Arial"/>
                <w:sz w:val="16"/>
                <w:szCs w:val="16"/>
                <w:lang w:eastAsia="en-US"/>
              </w:rPr>
              <w:t>administration</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362BA98D" w14:textId="77777777" w:rsidR="008B433C" w:rsidRPr="00016DCC" w:rsidRDefault="008B433C" w:rsidP="008B433C">
            <w:pPr>
              <w:spacing w:before="0" w:after="0" w:line="240" w:lineRule="auto"/>
              <w:rPr>
                <w:rFonts w:ascii="Times New Roman" w:eastAsia="Times New Roman" w:hAnsi="Times New Roman" w:cs="Times New Roman"/>
                <w:sz w:val="20"/>
                <w:lang w:eastAsia="en-US"/>
              </w:rPr>
            </w:pPr>
          </w:p>
        </w:tc>
      </w:tr>
      <w:tr w:rsidR="008B433C" w:rsidRPr="00016DCC" w14:paraId="1A375C25" w14:textId="77777777" w:rsidTr="00A62FB1">
        <w:trPr>
          <w:trHeight w:val="1000"/>
        </w:trPr>
        <w:tc>
          <w:tcPr>
            <w:tcW w:w="430" w:type="dxa"/>
            <w:tcBorders>
              <w:top w:val="single" w:sz="4" w:space="0" w:color="auto"/>
              <w:left w:val="single" w:sz="4" w:space="0" w:color="auto"/>
              <w:bottom w:val="single" w:sz="4" w:space="0" w:color="auto"/>
              <w:right w:val="single" w:sz="4" w:space="0" w:color="auto"/>
            </w:tcBorders>
            <w:vAlign w:val="center"/>
          </w:tcPr>
          <w:p w14:paraId="314B77ED" w14:textId="21822728" w:rsidR="008B433C" w:rsidRDefault="008B433C" w:rsidP="008B433C">
            <w:pPr>
              <w:spacing w:before="0" w:after="0" w:line="240" w:lineRule="auto"/>
              <w:jc w:val="center"/>
              <w:rPr>
                <w:rFonts w:ascii="Calibri" w:eastAsia="Times New Roman" w:hAnsi="Calibri" w:cs="Times New Roman"/>
                <w:sz w:val="16"/>
                <w:szCs w:val="16"/>
                <w:lang w:eastAsia="en-US"/>
              </w:rPr>
            </w:pPr>
            <w:r>
              <w:rPr>
                <w:rFonts w:ascii="Calibri" w:eastAsia="Times New Roman" w:hAnsi="Calibri" w:cs="Times New Roman"/>
                <w:sz w:val="16"/>
                <w:szCs w:val="16"/>
                <w:lang w:eastAsia="en-US"/>
              </w:rPr>
              <w:t>23</w:t>
            </w:r>
          </w:p>
        </w:tc>
        <w:tc>
          <w:tcPr>
            <w:tcW w:w="5658" w:type="dxa"/>
            <w:tcBorders>
              <w:top w:val="single" w:sz="4" w:space="0" w:color="auto"/>
              <w:left w:val="single" w:sz="4" w:space="0" w:color="auto"/>
              <w:bottom w:val="single" w:sz="4" w:space="0" w:color="auto"/>
              <w:right w:val="single" w:sz="4" w:space="0" w:color="auto"/>
            </w:tcBorders>
            <w:vAlign w:val="center"/>
          </w:tcPr>
          <w:p w14:paraId="37447E30" w14:textId="58E0EEB0" w:rsidR="008B433C" w:rsidRPr="00016DCC" w:rsidRDefault="008B433C" w:rsidP="008B433C">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 xml:space="preserve">The SCADA system shall be designed to support a minimum of 20 login </w:t>
            </w:r>
            <w:proofErr w:type="spellStart"/>
            <w:r w:rsidRPr="00016DCC">
              <w:rPr>
                <w:rFonts w:ascii="Calibri" w:eastAsia="Times New Roman" w:hAnsi="Calibri" w:cs="Times New Roman"/>
                <w:sz w:val="16"/>
                <w:szCs w:val="16"/>
                <w:lang w:eastAsia="en-US"/>
              </w:rPr>
              <w:t>authorisation</w:t>
            </w:r>
            <w:proofErr w:type="spellEnd"/>
            <w:r w:rsidRPr="00016DCC">
              <w:rPr>
                <w:rFonts w:ascii="Calibri" w:eastAsia="Times New Roman" w:hAnsi="Calibri" w:cs="Times New Roman"/>
                <w:sz w:val="16"/>
                <w:szCs w:val="16"/>
                <w:lang w:eastAsia="en-US"/>
              </w:rPr>
              <w:t xml:space="preserve"> levels. It shall support 6 default login </w:t>
            </w:r>
            <w:proofErr w:type="spellStart"/>
            <w:r w:rsidRPr="00016DCC">
              <w:rPr>
                <w:rFonts w:ascii="Calibri" w:eastAsia="Times New Roman" w:hAnsi="Calibri" w:cs="Times New Roman"/>
                <w:sz w:val="16"/>
                <w:szCs w:val="16"/>
                <w:lang w:eastAsia="en-US"/>
              </w:rPr>
              <w:t>authorisation</w:t>
            </w:r>
            <w:proofErr w:type="spellEnd"/>
            <w:r w:rsidRPr="00016DCC">
              <w:rPr>
                <w:rFonts w:ascii="Calibri" w:eastAsia="Times New Roman" w:hAnsi="Calibri" w:cs="Times New Roman"/>
                <w:sz w:val="16"/>
                <w:szCs w:val="16"/>
                <w:lang w:eastAsia="en-US"/>
              </w:rPr>
              <w:t xml:space="preserve"> levels to </w:t>
            </w:r>
            <w:proofErr w:type="spellStart"/>
            <w:r w:rsidRPr="00016DCC">
              <w:rPr>
                <w:rFonts w:ascii="Calibri" w:eastAsia="Times New Roman" w:hAnsi="Calibri" w:cs="Times New Roman"/>
                <w:sz w:val="16"/>
                <w:szCs w:val="16"/>
                <w:lang w:eastAsia="en-US"/>
              </w:rPr>
              <w:t>minimise</w:t>
            </w:r>
            <w:proofErr w:type="spellEnd"/>
            <w:r w:rsidRPr="00016DCC">
              <w:rPr>
                <w:rFonts w:ascii="Calibri" w:eastAsia="Times New Roman" w:hAnsi="Calibri" w:cs="Times New Roman"/>
                <w:sz w:val="16"/>
                <w:szCs w:val="16"/>
                <w:lang w:eastAsia="en-US"/>
              </w:rPr>
              <w:t xml:space="preserve"> configuration work. There shall be levels for all operators, which include station operator, station supervisor, station manager, engineer, maintainer and administrator.</w:t>
            </w:r>
          </w:p>
        </w:tc>
        <w:tc>
          <w:tcPr>
            <w:tcW w:w="1079" w:type="dxa"/>
            <w:tcBorders>
              <w:top w:val="single" w:sz="4" w:space="0" w:color="auto"/>
              <w:left w:val="single" w:sz="4" w:space="0" w:color="auto"/>
              <w:bottom w:val="single" w:sz="4" w:space="0" w:color="auto"/>
              <w:right w:val="single" w:sz="4" w:space="0" w:color="auto"/>
            </w:tcBorders>
            <w:vAlign w:val="center"/>
          </w:tcPr>
          <w:p w14:paraId="59A9CF07" w14:textId="68490C1B" w:rsidR="008B433C" w:rsidRPr="00016DCC" w:rsidRDefault="008B433C" w:rsidP="008B433C">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tcPr>
          <w:p w14:paraId="62782658" w14:textId="77777777" w:rsidR="008B433C" w:rsidRPr="00016DCC" w:rsidRDefault="008B433C" w:rsidP="008B433C">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tcPr>
          <w:p w14:paraId="3663DFE7"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tcPr>
          <w:p w14:paraId="309163E8"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tcPr>
          <w:p w14:paraId="54B27D98"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tcPr>
          <w:p w14:paraId="5E89008A"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vAlign w:val="center"/>
          </w:tcPr>
          <w:p w14:paraId="48E6A38C" w14:textId="59ED2D46" w:rsidR="008B433C" w:rsidRPr="00016DCC" w:rsidRDefault="008B433C" w:rsidP="008B433C">
            <w:pPr>
              <w:spacing w:before="0" w:after="0" w:line="240" w:lineRule="auto"/>
              <w:rPr>
                <w:rFonts w:ascii="Times New Roman" w:eastAsia="Times New Roman" w:hAnsi="Times New Roman" w:cs="Times New Roman"/>
                <w:sz w:val="20"/>
                <w:lang w:eastAsia="en-US"/>
              </w:rPr>
            </w:pPr>
            <w:r w:rsidRPr="00100080">
              <w:rPr>
                <w:rFonts w:eastAsia="Times New Roman" w:cs="Arial"/>
                <w:sz w:val="16"/>
                <w:szCs w:val="16"/>
                <w:lang w:eastAsia="en-US"/>
              </w:rPr>
              <w:t>Section 5.3.5 User administration</w:t>
            </w:r>
          </w:p>
        </w:tc>
        <w:tc>
          <w:tcPr>
            <w:tcW w:w="1242" w:type="dxa"/>
            <w:tcBorders>
              <w:top w:val="single" w:sz="4" w:space="0" w:color="auto"/>
              <w:left w:val="single" w:sz="4" w:space="0" w:color="auto"/>
              <w:bottom w:val="single" w:sz="4" w:space="0" w:color="auto"/>
              <w:right w:val="single" w:sz="4" w:space="0" w:color="auto"/>
            </w:tcBorders>
            <w:vAlign w:val="center"/>
          </w:tcPr>
          <w:p w14:paraId="531CFD89" w14:textId="77777777" w:rsidR="008B433C" w:rsidRPr="00016DCC" w:rsidRDefault="008B433C" w:rsidP="008B433C">
            <w:pPr>
              <w:spacing w:before="0" w:after="0" w:line="240" w:lineRule="auto"/>
              <w:rPr>
                <w:rFonts w:ascii="Times New Roman" w:eastAsia="Times New Roman" w:hAnsi="Times New Roman" w:cs="Times New Roman"/>
                <w:sz w:val="20"/>
                <w:lang w:eastAsia="en-US"/>
              </w:rPr>
            </w:pPr>
          </w:p>
        </w:tc>
      </w:tr>
      <w:tr w:rsidR="008B433C" w:rsidRPr="00016DCC" w14:paraId="59E8B67B" w14:textId="77777777" w:rsidTr="00A62FB1">
        <w:trPr>
          <w:trHeight w:val="1428"/>
        </w:trPr>
        <w:tc>
          <w:tcPr>
            <w:tcW w:w="430"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489DAE07" w14:textId="1924FAFB" w:rsidR="008B433C" w:rsidRDefault="008B433C" w:rsidP="008B433C">
            <w:pPr>
              <w:spacing w:before="0" w:after="0" w:line="240" w:lineRule="auto"/>
              <w:jc w:val="center"/>
              <w:rPr>
                <w:rFonts w:ascii="Calibri" w:eastAsia="Times New Roman" w:hAnsi="Calibri" w:cs="Times New Roman"/>
                <w:sz w:val="16"/>
                <w:szCs w:val="16"/>
                <w:lang w:eastAsia="en-US"/>
              </w:rPr>
            </w:pPr>
            <w:r>
              <w:rPr>
                <w:rFonts w:ascii="Calibri" w:eastAsia="Times New Roman" w:hAnsi="Calibri" w:cs="Times New Roman"/>
                <w:sz w:val="16"/>
                <w:szCs w:val="16"/>
                <w:lang w:eastAsia="en-US"/>
              </w:rPr>
              <w:t>24</w:t>
            </w: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25AD6A25" w14:textId="77777777" w:rsidR="008B433C" w:rsidRDefault="008B433C" w:rsidP="008B433C">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 xml:space="preserve">Each login </w:t>
            </w:r>
            <w:proofErr w:type="spellStart"/>
            <w:r w:rsidRPr="00016DCC">
              <w:rPr>
                <w:rFonts w:ascii="Calibri" w:eastAsia="Times New Roman" w:hAnsi="Calibri" w:cs="Times New Roman"/>
                <w:sz w:val="16"/>
                <w:szCs w:val="16"/>
                <w:lang w:eastAsia="en-US"/>
              </w:rPr>
              <w:t>authorisation</w:t>
            </w:r>
            <w:proofErr w:type="spellEnd"/>
            <w:r w:rsidRPr="00016DCC">
              <w:rPr>
                <w:rFonts w:ascii="Calibri" w:eastAsia="Times New Roman" w:hAnsi="Calibri" w:cs="Times New Roman"/>
                <w:sz w:val="16"/>
                <w:szCs w:val="16"/>
                <w:lang w:eastAsia="en-US"/>
              </w:rPr>
              <w:t xml:space="preserve"> level shall be able to have defined, at a minimum, the following:</w:t>
            </w:r>
          </w:p>
          <w:p w14:paraId="030D3338" w14:textId="77777777" w:rsidR="008B433C" w:rsidRDefault="008B433C" w:rsidP="00B245D5">
            <w:pPr>
              <w:pStyle w:val="ListParagraph"/>
              <w:numPr>
                <w:ilvl w:val="0"/>
                <w:numId w:val="48"/>
              </w:numPr>
              <w:spacing w:before="0" w:after="0" w:line="240" w:lineRule="auto"/>
              <w:rPr>
                <w:rFonts w:ascii="Calibri" w:eastAsia="Times New Roman" w:hAnsi="Calibri" w:cs="Times New Roman"/>
                <w:sz w:val="16"/>
                <w:szCs w:val="16"/>
                <w:lang w:eastAsia="en-US"/>
              </w:rPr>
            </w:pPr>
            <w:proofErr w:type="spellStart"/>
            <w:r w:rsidRPr="00C63D2C">
              <w:rPr>
                <w:rFonts w:ascii="Calibri" w:eastAsia="Times New Roman" w:hAnsi="Calibri" w:cs="Times New Roman"/>
                <w:sz w:val="16"/>
                <w:szCs w:val="16"/>
                <w:lang w:eastAsia="en-US"/>
              </w:rPr>
              <w:t>Authorisation</w:t>
            </w:r>
            <w:proofErr w:type="spellEnd"/>
            <w:r w:rsidRPr="00C63D2C">
              <w:rPr>
                <w:rFonts w:ascii="Calibri" w:eastAsia="Times New Roman" w:hAnsi="Calibri" w:cs="Times New Roman"/>
                <w:sz w:val="16"/>
                <w:szCs w:val="16"/>
                <w:lang w:eastAsia="en-US"/>
              </w:rPr>
              <w:t xml:space="preserve"> to v</w:t>
            </w:r>
            <w:r>
              <w:rPr>
                <w:rFonts w:ascii="Calibri" w:eastAsia="Times New Roman" w:hAnsi="Calibri" w:cs="Times New Roman"/>
                <w:sz w:val="16"/>
                <w:szCs w:val="16"/>
                <w:lang w:eastAsia="en-US"/>
              </w:rPr>
              <w:t>iew GUI graphics status only.</w:t>
            </w:r>
          </w:p>
          <w:p w14:paraId="308AB358" w14:textId="77777777" w:rsidR="008B433C" w:rsidRDefault="008B433C" w:rsidP="00B245D5">
            <w:pPr>
              <w:pStyle w:val="ListParagraph"/>
              <w:numPr>
                <w:ilvl w:val="0"/>
                <w:numId w:val="48"/>
              </w:numPr>
              <w:spacing w:before="0" w:after="0" w:line="240" w:lineRule="auto"/>
              <w:rPr>
                <w:rFonts w:ascii="Calibri" w:eastAsia="Times New Roman" w:hAnsi="Calibri" w:cs="Times New Roman"/>
                <w:sz w:val="16"/>
                <w:szCs w:val="16"/>
                <w:lang w:eastAsia="en-US"/>
              </w:rPr>
            </w:pPr>
            <w:proofErr w:type="spellStart"/>
            <w:r w:rsidRPr="00C63D2C">
              <w:rPr>
                <w:rFonts w:ascii="Calibri" w:eastAsia="Times New Roman" w:hAnsi="Calibri" w:cs="Times New Roman"/>
                <w:sz w:val="16"/>
                <w:szCs w:val="16"/>
                <w:lang w:eastAsia="en-US"/>
              </w:rPr>
              <w:t>Authorisation</w:t>
            </w:r>
            <w:proofErr w:type="spellEnd"/>
            <w:r w:rsidRPr="00C63D2C">
              <w:rPr>
                <w:rFonts w:ascii="Calibri" w:eastAsia="Times New Roman" w:hAnsi="Calibri" w:cs="Times New Roman"/>
                <w:sz w:val="16"/>
                <w:szCs w:val="16"/>
                <w:lang w:eastAsia="en-US"/>
              </w:rPr>
              <w:t xml:space="preserve"> to operate the subsystems, i.e. C</w:t>
            </w:r>
            <w:r>
              <w:rPr>
                <w:rFonts w:ascii="Calibri" w:eastAsia="Times New Roman" w:hAnsi="Calibri" w:cs="Times New Roman"/>
                <w:sz w:val="16"/>
                <w:szCs w:val="16"/>
                <w:lang w:eastAsia="en-US"/>
              </w:rPr>
              <w:t>CTV / PA / PHP / PID systems.</w:t>
            </w:r>
          </w:p>
          <w:p w14:paraId="49AE3D7A" w14:textId="77777777" w:rsidR="008B433C" w:rsidRDefault="008B433C" w:rsidP="00B245D5">
            <w:pPr>
              <w:pStyle w:val="ListParagraph"/>
              <w:numPr>
                <w:ilvl w:val="0"/>
                <w:numId w:val="48"/>
              </w:numPr>
              <w:spacing w:before="0" w:after="0" w:line="240" w:lineRule="auto"/>
              <w:rPr>
                <w:rFonts w:ascii="Calibri" w:eastAsia="Times New Roman" w:hAnsi="Calibri" w:cs="Times New Roman"/>
                <w:sz w:val="16"/>
                <w:szCs w:val="16"/>
                <w:lang w:eastAsia="en-US"/>
              </w:rPr>
            </w:pPr>
            <w:proofErr w:type="spellStart"/>
            <w:r w:rsidRPr="00C63D2C">
              <w:rPr>
                <w:rFonts w:ascii="Calibri" w:eastAsia="Times New Roman" w:hAnsi="Calibri" w:cs="Times New Roman"/>
                <w:sz w:val="16"/>
                <w:szCs w:val="16"/>
                <w:lang w:eastAsia="en-US"/>
              </w:rPr>
              <w:t>Authorisation</w:t>
            </w:r>
            <w:proofErr w:type="spellEnd"/>
            <w:r w:rsidRPr="00C63D2C">
              <w:rPr>
                <w:rFonts w:ascii="Calibri" w:eastAsia="Times New Roman" w:hAnsi="Calibri" w:cs="Times New Roman"/>
                <w:sz w:val="16"/>
                <w:szCs w:val="16"/>
                <w:lang w:eastAsia="en-US"/>
              </w:rPr>
              <w:t xml:space="preserve"> to contr</w:t>
            </w:r>
            <w:r>
              <w:rPr>
                <w:rFonts w:ascii="Calibri" w:eastAsia="Times New Roman" w:hAnsi="Calibri" w:cs="Times New Roman"/>
                <w:sz w:val="16"/>
                <w:szCs w:val="16"/>
                <w:lang w:eastAsia="en-US"/>
              </w:rPr>
              <w:t>ol the M&amp;E plant through BMS.</w:t>
            </w:r>
          </w:p>
          <w:p w14:paraId="4230D768" w14:textId="77777777" w:rsidR="008B433C" w:rsidRDefault="008B433C" w:rsidP="00B245D5">
            <w:pPr>
              <w:pStyle w:val="ListParagraph"/>
              <w:numPr>
                <w:ilvl w:val="0"/>
                <w:numId w:val="48"/>
              </w:numPr>
              <w:spacing w:before="0" w:after="0" w:line="240" w:lineRule="auto"/>
              <w:rPr>
                <w:rFonts w:ascii="Calibri" w:eastAsia="Times New Roman" w:hAnsi="Calibri" w:cs="Times New Roman"/>
                <w:sz w:val="16"/>
                <w:szCs w:val="16"/>
                <w:lang w:eastAsia="en-US"/>
              </w:rPr>
            </w:pPr>
            <w:proofErr w:type="spellStart"/>
            <w:r w:rsidRPr="00C63D2C">
              <w:rPr>
                <w:rFonts w:ascii="Calibri" w:eastAsia="Times New Roman" w:hAnsi="Calibri" w:cs="Times New Roman"/>
                <w:sz w:val="16"/>
                <w:szCs w:val="16"/>
                <w:lang w:eastAsia="en-US"/>
              </w:rPr>
              <w:t>Authori</w:t>
            </w:r>
            <w:r>
              <w:rPr>
                <w:rFonts w:ascii="Calibri" w:eastAsia="Times New Roman" w:hAnsi="Calibri" w:cs="Times New Roman"/>
                <w:sz w:val="16"/>
                <w:szCs w:val="16"/>
                <w:lang w:eastAsia="en-US"/>
              </w:rPr>
              <w:t>sation</w:t>
            </w:r>
            <w:proofErr w:type="spellEnd"/>
            <w:r>
              <w:rPr>
                <w:rFonts w:ascii="Calibri" w:eastAsia="Times New Roman" w:hAnsi="Calibri" w:cs="Times New Roman"/>
                <w:sz w:val="16"/>
                <w:szCs w:val="16"/>
                <w:lang w:eastAsia="en-US"/>
              </w:rPr>
              <w:t xml:space="preserve"> to acknowledge alarms.</w:t>
            </w:r>
          </w:p>
          <w:p w14:paraId="048B7D64" w14:textId="77777777" w:rsidR="008B433C" w:rsidRDefault="008B433C" w:rsidP="00B245D5">
            <w:pPr>
              <w:pStyle w:val="ListParagraph"/>
              <w:numPr>
                <w:ilvl w:val="0"/>
                <w:numId w:val="48"/>
              </w:numPr>
              <w:spacing w:before="0" w:after="0" w:line="240" w:lineRule="auto"/>
              <w:rPr>
                <w:rFonts w:ascii="Calibri" w:eastAsia="Times New Roman" w:hAnsi="Calibri" w:cs="Times New Roman"/>
                <w:sz w:val="16"/>
                <w:szCs w:val="16"/>
                <w:lang w:eastAsia="en-US"/>
              </w:rPr>
            </w:pPr>
            <w:proofErr w:type="spellStart"/>
            <w:r w:rsidRPr="00C63D2C">
              <w:rPr>
                <w:rFonts w:ascii="Calibri" w:eastAsia="Times New Roman" w:hAnsi="Calibri" w:cs="Times New Roman"/>
                <w:sz w:val="16"/>
                <w:szCs w:val="16"/>
                <w:lang w:eastAsia="en-US"/>
              </w:rPr>
              <w:t>Authorisation</w:t>
            </w:r>
            <w:proofErr w:type="spellEnd"/>
            <w:r w:rsidRPr="00C63D2C">
              <w:rPr>
                <w:rFonts w:ascii="Calibri" w:eastAsia="Times New Roman" w:hAnsi="Calibri" w:cs="Times New Roman"/>
                <w:sz w:val="16"/>
                <w:szCs w:val="16"/>
                <w:lang w:eastAsia="en-US"/>
              </w:rPr>
              <w:t xml:space="preserve"> to</w:t>
            </w:r>
            <w:r>
              <w:rPr>
                <w:rFonts w:ascii="Calibri" w:eastAsia="Times New Roman" w:hAnsi="Calibri" w:cs="Times New Roman"/>
                <w:sz w:val="16"/>
                <w:szCs w:val="16"/>
                <w:lang w:eastAsia="en-US"/>
              </w:rPr>
              <w:t xml:space="preserve"> edit the parameters setting.</w:t>
            </w:r>
          </w:p>
          <w:p w14:paraId="60F29115" w14:textId="77777777" w:rsidR="008B433C" w:rsidRDefault="008B433C" w:rsidP="00B245D5">
            <w:pPr>
              <w:pStyle w:val="ListParagraph"/>
              <w:numPr>
                <w:ilvl w:val="0"/>
                <w:numId w:val="48"/>
              </w:numPr>
              <w:spacing w:before="0" w:after="0" w:line="240" w:lineRule="auto"/>
              <w:rPr>
                <w:rFonts w:ascii="Calibri" w:eastAsia="Times New Roman" w:hAnsi="Calibri" w:cs="Times New Roman"/>
                <w:sz w:val="16"/>
                <w:szCs w:val="16"/>
                <w:lang w:eastAsia="en-US"/>
              </w:rPr>
            </w:pPr>
            <w:proofErr w:type="spellStart"/>
            <w:r w:rsidRPr="00C63D2C">
              <w:rPr>
                <w:rFonts w:ascii="Calibri" w:eastAsia="Times New Roman" w:hAnsi="Calibri" w:cs="Times New Roman"/>
                <w:sz w:val="16"/>
                <w:szCs w:val="16"/>
                <w:lang w:eastAsia="en-US"/>
              </w:rPr>
              <w:t>Authorisation</w:t>
            </w:r>
            <w:proofErr w:type="spellEnd"/>
            <w:r w:rsidRPr="00C63D2C">
              <w:rPr>
                <w:rFonts w:ascii="Calibri" w:eastAsia="Times New Roman" w:hAnsi="Calibri" w:cs="Times New Roman"/>
                <w:sz w:val="16"/>
                <w:szCs w:val="16"/>
                <w:lang w:eastAsia="en-US"/>
              </w:rPr>
              <w:t xml:space="preserve"> to e</w:t>
            </w:r>
            <w:r>
              <w:rPr>
                <w:rFonts w:ascii="Calibri" w:eastAsia="Times New Roman" w:hAnsi="Calibri" w:cs="Times New Roman"/>
                <w:sz w:val="16"/>
                <w:szCs w:val="16"/>
                <w:lang w:eastAsia="en-US"/>
              </w:rPr>
              <w:t>dit graphics and I/O setting.</w:t>
            </w:r>
          </w:p>
          <w:p w14:paraId="3DCBDF48" w14:textId="77777777" w:rsidR="008B433C" w:rsidRDefault="008B433C" w:rsidP="00B245D5">
            <w:pPr>
              <w:pStyle w:val="ListParagraph"/>
              <w:numPr>
                <w:ilvl w:val="0"/>
                <w:numId w:val="48"/>
              </w:numPr>
              <w:spacing w:before="0" w:after="0" w:line="240" w:lineRule="auto"/>
              <w:rPr>
                <w:rFonts w:ascii="Calibri" w:eastAsia="Times New Roman" w:hAnsi="Calibri" w:cs="Times New Roman"/>
                <w:sz w:val="16"/>
                <w:szCs w:val="16"/>
                <w:lang w:eastAsia="en-US"/>
              </w:rPr>
            </w:pPr>
            <w:proofErr w:type="spellStart"/>
            <w:r>
              <w:rPr>
                <w:rFonts w:ascii="Calibri" w:eastAsia="Times New Roman" w:hAnsi="Calibri" w:cs="Times New Roman"/>
                <w:sz w:val="16"/>
                <w:szCs w:val="16"/>
                <w:lang w:eastAsia="en-US"/>
              </w:rPr>
              <w:t>Authorisation</w:t>
            </w:r>
            <w:proofErr w:type="spellEnd"/>
            <w:r>
              <w:rPr>
                <w:rFonts w:ascii="Calibri" w:eastAsia="Times New Roman" w:hAnsi="Calibri" w:cs="Times New Roman"/>
                <w:sz w:val="16"/>
                <w:szCs w:val="16"/>
                <w:lang w:eastAsia="en-US"/>
              </w:rPr>
              <w:t xml:space="preserve"> to print.</w:t>
            </w:r>
          </w:p>
          <w:p w14:paraId="642A2CCA" w14:textId="36FDB314" w:rsidR="008B433C" w:rsidRPr="00C63D2C" w:rsidRDefault="008B433C" w:rsidP="00B245D5">
            <w:pPr>
              <w:pStyle w:val="ListParagraph"/>
              <w:numPr>
                <w:ilvl w:val="0"/>
                <w:numId w:val="48"/>
              </w:numPr>
              <w:spacing w:before="0" w:after="0" w:line="240" w:lineRule="auto"/>
              <w:rPr>
                <w:rFonts w:ascii="Calibri" w:eastAsia="Times New Roman" w:hAnsi="Calibri" w:cs="Times New Roman"/>
                <w:sz w:val="16"/>
                <w:szCs w:val="16"/>
                <w:lang w:eastAsia="en-US"/>
              </w:rPr>
            </w:pPr>
            <w:proofErr w:type="spellStart"/>
            <w:r w:rsidRPr="00C63D2C">
              <w:rPr>
                <w:rFonts w:ascii="Calibri" w:eastAsia="Times New Roman" w:hAnsi="Calibri" w:cs="Times New Roman"/>
                <w:sz w:val="16"/>
                <w:szCs w:val="16"/>
                <w:lang w:eastAsia="en-US"/>
              </w:rPr>
              <w:t>Authorisation</w:t>
            </w:r>
            <w:proofErr w:type="spellEnd"/>
            <w:r w:rsidRPr="00C63D2C">
              <w:rPr>
                <w:rFonts w:ascii="Calibri" w:eastAsia="Times New Roman" w:hAnsi="Calibri" w:cs="Times New Roman"/>
                <w:sz w:val="16"/>
                <w:szCs w:val="16"/>
                <w:lang w:eastAsia="en-US"/>
              </w:rPr>
              <w:t xml:space="preserve"> to install software updates.</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410530F4" w14:textId="49332E2D" w:rsidR="008B433C" w:rsidRPr="00016DCC" w:rsidRDefault="00FE0FE2" w:rsidP="008B433C">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7F33C5DF" w14:textId="77777777" w:rsidR="008B433C" w:rsidRPr="00016DCC" w:rsidRDefault="008B433C" w:rsidP="008B433C">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003AF5ED"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70F92697"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214A501E"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3AF047EB"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2F03E4FA" w14:textId="58EDDA09" w:rsidR="008B433C" w:rsidRPr="00016DCC" w:rsidRDefault="004D1F4B" w:rsidP="004D1F4B">
            <w:pPr>
              <w:spacing w:before="0" w:after="0" w:line="240" w:lineRule="auto"/>
              <w:rPr>
                <w:rFonts w:ascii="Times New Roman" w:eastAsia="Times New Roman" w:hAnsi="Times New Roman" w:cs="Times New Roman"/>
                <w:sz w:val="20"/>
                <w:lang w:eastAsia="en-US"/>
              </w:rPr>
            </w:pPr>
            <w:r w:rsidRPr="00100080">
              <w:rPr>
                <w:rFonts w:eastAsia="Times New Roman" w:cs="Arial"/>
                <w:sz w:val="16"/>
                <w:szCs w:val="16"/>
                <w:lang w:eastAsia="en-US"/>
              </w:rPr>
              <w:t>Section 5.3.5 User administration</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43742628" w14:textId="77777777" w:rsidR="008B433C" w:rsidRPr="00016DCC" w:rsidRDefault="008B433C" w:rsidP="008B433C">
            <w:pPr>
              <w:spacing w:before="0" w:after="0" w:line="240" w:lineRule="auto"/>
              <w:rPr>
                <w:rFonts w:ascii="Times New Roman" w:eastAsia="Times New Roman" w:hAnsi="Times New Roman" w:cs="Times New Roman"/>
                <w:sz w:val="20"/>
                <w:lang w:eastAsia="en-US"/>
              </w:rPr>
            </w:pPr>
          </w:p>
        </w:tc>
      </w:tr>
      <w:tr w:rsidR="008B433C" w:rsidRPr="00016DCC" w14:paraId="5A89F3F7" w14:textId="77777777" w:rsidTr="00A62FB1">
        <w:trPr>
          <w:trHeight w:val="652"/>
        </w:trPr>
        <w:tc>
          <w:tcPr>
            <w:tcW w:w="430" w:type="dxa"/>
            <w:tcBorders>
              <w:top w:val="single" w:sz="4" w:space="0" w:color="auto"/>
              <w:left w:val="single" w:sz="4" w:space="0" w:color="auto"/>
              <w:bottom w:val="single" w:sz="4" w:space="0" w:color="auto"/>
              <w:right w:val="single" w:sz="4" w:space="0" w:color="auto"/>
            </w:tcBorders>
            <w:vAlign w:val="center"/>
          </w:tcPr>
          <w:p w14:paraId="2FC3C163" w14:textId="51419EE7" w:rsidR="008B433C" w:rsidRDefault="008B433C" w:rsidP="008B433C">
            <w:pPr>
              <w:spacing w:before="0" w:after="0" w:line="240" w:lineRule="auto"/>
              <w:jc w:val="center"/>
              <w:rPr>
                <w:rFonts w:ascii="Calibri" w:eastAsia="Times New Roman" w:hAnsi="Calibri" w:cs="Times New Roman"/>
                <w:sz w:val="16"/>
                <w:szCs w:val="16"/>
                <w:lang w:eastAsia="en-US"/>
              </w:rPr>
            </w:pPr>
            <w:r>
              <w:rPr>
                <w:rFonts w:ascii="Calibri" w:eastAsia="Times New Roman" w:hAnsi="Calibri" w:cs="Times New Roman"/>
                <w:sz w:val="16"/>
                <w:szCs w:val="16"/>
                <w:lang w:eastAsia="en-US"/>
              </w:rPr>
              <w:t>25</w:t>
            </w:r>
          </w:p>
        </w:tc>
        <w:tc>
          <w:tcPr>
            <w:tcW w:w="5658" w:type="dxa"/>
            <w:tcBorders>
              <w:top w:val="single" w:sz="4" w:space="0" w:color="auto"/>
              <w:left w:val="single" w:sz="4" w:space="0" w:color="auto"/>
              <w:bottom w:val="single" w:sz="4" w:space="0" w:color="auto"/>
              <w:right w:val="single" w:sz="4" w:space="0" w:color="auto"/>
            </w:tcBorders>
            <w:vAlign w:val="center"/>
          </w:tcPr>
          <w:p w14:paraId="03DED247" w14:textId="58BA41A5" w:rsidR="008B433C" w:rsidRPr="00016DCC" w:rsidRDefault="008B433C" w:rsidP="008B433C">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 xml:space="preserve">Within each </w:t>
            </w:r>
            <w:proofErr w:type="spellStart"/>
            <w:r w:rsidRPr="00016DCC">
              <w:rPr>
                <w:rFonts w:ascii="Calibri" w:eastAsia="Times New Roman" w:hAnsi="Calibri" w:cs="Times New Roman"/>
                <w:sz w:val="16"/>
                <w:szCs w:val="16"/>
                <w:lang w:eastAsia="en-US"/>
              </w:rPr>
              <w:t>authorisation</w:t>
            </w:r>
            <w:proofErr w:type="spellEnd"/>
            <w:r w:rsidRPr="00016DCC">
              <w:rPr>
                <w:rFonts w:ascii="Calibri" w:eastAsia="Times New Roman" w:hAnsi="Calibri" w:cs="Times New Roman"/>
                <w:sz w:val="16"/>
                <w:szCs w:val="16"/>
                <w:lang w:eastAsia="en-US"/>
              </w:rPr>
              <w:t xml:space="preserve"> level, there shall be the ability, on an individual data field basis, to hide the field from view entirely or restrict the field to being read only or read and write.</w:t>
            </w:r>
          </w:p>
        </w:tc>
        <w:tc>
          <w:tcPr>
            <w:tcW w:w="1079" w:type="dxa"/>
            <w:tcBorders>
              <w:top w:val="single" w:sz="4" w:space="0" w:color="auto"/>
              <w:left w:val="single" w:sz="4" w:space="0" w:color="auto"/>
              <w:bottom w:val="single" w:sz="4" w:space="0" w:color="auto"/>
              <w:right w:val="single" w:sz="4" w:space="0" w:color="auto"/>
            </w:tcBorders>
            <w:vAlign w:val="center"/>
          </w:tcPr>
          <w:p w14:paraId="1635A312" w14:textId="6584430E" w:rsidR="008B433C" w:rsidRPr="00016DCC" w:rsidRDefault="002819E0" w:rsidP="008B433C">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tcPr>
          <w:p w14:paraId="22BDA2A3" w14:textId="77777777" w:rsidR="008B433C" w:rsidRPr="00016DCC" w:rsidRDefault="008B433C" w:rsidP="008B433C">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tcPr>
          <w:p w14:paraId="60150A6D"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tcPr>
          <w:p w14:paraId="223DCED1"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tcPr>
          <w:p w14:paraId="3833EBE3"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tcPr>
          <w:p w14:paraId="3AED33A4"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vAlign w:val="center"/>
          </w:tcPr>
          <w:p w14:paraId="38E2DBB1" w14:textId="765DCA64" w:rsidR="008B433C" w:rsidRPr="00016DCC" w:rsidRDefault="002819E0" w:rsidP="002819E0">
            <w:pPr>
              <w:spacing w:before="0" w:after="0" w:line="240" w:lineRule="auto"/>
              <w:rPr>
                <w:rFonts w:ascii="Times New Roman" w:eastAsia="Times New Roman" w:hAnsi="Times New Roman" w:cs="Times New Roman"/>
                <w:sz w:val="20"/>
                <w:lang w:eastAsia="en-US"/>
              </w:rPr>
            </w:pPr>
            <w:r w:rsidRPr="00B709DF">
              <w:rPr>
                <w:rFonts w:eastAsia="Times New Roman" w:cs="Arial"/>
                <w:sz w:val="16"/>
                <w:szCs w:val="16"/>
                <w:lang w:eastAsia="en-US"/>
              </w:rPr>
              <w:t>Section 4.4.5 User administration</w:t>
            </w:r>
          </w:p>
        </w:tc>
        <w:tc>
          <w:tcPr>
            <w:tcW w:w="1242" w:type="dxa"/>
            <w:tcBorders>
              <w:top w:val="single" w:sz="4" w:space="0" w:color="auto"/>
              <w:left w:val="single" w:sz="4" w:space="0" w:color="auto"/>
              <w:bottom w:val="single" w:sz="4" w:space="0" w:color="auto"/>
              <w:right w:val="single" w:sz="4" w:space="0" w:color="auto"/>
            </w:tcBorders>
            <w:vAlign w:val="center"/>
          </w:tcPr>
          <w:p w14:paraId="7212E938" w14:textId="77777777" w:rsidR="008B433C" w:rsidRPr="00016DCC" w:rsidRDefault="008B433C" w:rsidP="008B433C">
            <w:pPr>
              <w:spacing w:before="0" w:after="0" w:line="240" w:lineRule="auto"/>
              <w:rPr>
                <w:rFonts w:ascii="Times New Roman" w:eastAsia="Times New Roman" w:hAnsi="Times New Roman" w:cs="Times New Roman"/>
                <w:sz w:val="20"/>
                <w:lang w:eastAsia="en-US"/>
              </w:rPr>
            </w:pPr>
          </w:p>
        </w:tc>
      </w:tr>
      <w:tr w:rsidR="008B433C" w:rsidRPr="00016DCC" w14:paraId="22C489EF" w14:textId="77777777" w:rsidTr="00A62FB1">
        <w:trPr>
          <w:trHeight w:val="532"/>
        </w:trPr>
        <w:tc>
          <w:tcPr>
            <w:tcW w:w="430"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38433AC7" w14:textId="3B7410A3" w:rsidR="008B433C" w:rsidRDefault="008B433C" w:rsidP="008B433C">
            <w:pPr>
              <w:spacing w:before="0" w:after="0" w:line="240" w:lineRule="auto"/>
              <w:jc w:val="center"/>
              <w:rPr>
                <w:rFonts w:ascii="Calibri" w:eastAsia="Times New Roman" w:hAnsi="Calibri" w:cs="Times New Roman"/>
                <w:sz w:val="16"/>
                <w:szCs w:val="16"/>
                <w:lang w:eastAsia="en-US"/>
              </w:rPr>
            </w:pPr>
            <w:r>
              <w:rPr>
                <w:rFonts w:ascii="Calibri" w:eastAsia="Times New Roman" w:hAnsi="Calibri" w:cs="Times New Roman"/>
                <w:sz w:val="16"/>
                <w:szCs w:val="16"/>
                <w:lang w:eastAsia="en-US"/>
              </w:rPr>
              <w:t>26</w:t>
            </w: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0632BF2F" w14:textId="7C752A2F" w:rsidR="008B433C" w:rsidRPr="00016DCC" w:rsidRDefault="008B433C" w:rsidP="008B433C">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The SCADA workstations shall display the name of the operator who is currently logged in.</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63DD2E36" w14:textId="54743234" w:rsidR="008B433C" w:rsidRPr="00016DCC" w:rsidRDefault="00B709DF" w:rsidP="008B433C">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3742BA0A" w14:textId="77777777" w:rsidR="008B433C" w:rsidRPr="00016DCC" w:rsidRDefault="008B433C" w:rsidP="008B433C">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15E7E51B"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7C4CFD9E"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30AA9B2C"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1C0FBBBB"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22A1B91F" w14:textId="32EE14C3" w:rsidR="008B433C" w:rsidRPr="00B709DF" w:rsidRDefault="00B709DF" w:rsidP="00B709DF">
            <w:pPr>
              <w:spacing w:before="0" w:after="0" w:line="240" w:lineRule="auto"/>
              <w:rPr>
                <w:rFonts w:eastAsia="Times New Roman" w:cs="Arial"/>
                <w:sz w:val="16"/>
                <w:szCs w:val="16"/>
                <w:lang w:eastAsia="en-US"/>
              </w:rPr>
            </w:pPr>
            <w:r w:rsidRPr="00B709DF">
              <w:rPr>
                <w:rFonts w:eastAsia="Times New Roman" w:cs="Arial"/>
                <w:sz w:val="16"/>
                <w:szCs w:val="16"/>
                <w:lang w:eastAsia="en-US"/>
              </w:rPr>
              <w:t>Section 4.4.5 User administration</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314798FA" w14:textId="77777777" w:rsidR="008B433C" w:rsidRPr="00016DCC" w:rsidRDefault="008B433C" w:rsidP="008B433C">
            <w:pPr>
              <w:spacing w:before="0" w:after="0" w:line="240" w:lineRule="auto"/>
              <w:rPr>
                <w:rFonts w:ascii="Times New Roman" w:eastAsia="Times New Roman" w:hAnsi="Times New Roman" w:cs="Times New Roman"/>
                <w:sz w:val="20"/>
                <w:lang w:eastAsia="en-US"/>
              </w:rPr>
            </w:pPr>
          </w:p>
        </w:tc>
      </w:tr>
      <w:tr w:rsidR="008B433C" w:rsidRPr="00016DCC" w14:paraId="3BE78EA2" w14:textId="77777777" w:rsidTr="00A62FB1">
        <w:trPr>
          <w:trHeight w:val="1050"/>
        </w:trPr>
        <w:tc>
          <w:tcPr>
            <w:tcW w:w="4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F6E3E8" w14:textId="6EAF1B8C" w:rsidR="008B433C" w:rsidRDefault="008B433C" w:rsidP="008B433C">
            <w:pPr>
              <w:spacing w:before="0" w:after="0" w:line="240" w:lineRule="auto"/>
              <w:jc w:val="center"/>
              <w:rPr>
                <w:rFonts w:ascii="Calibri" w:eastAsia="Times New Roman" w:hAnsi="Calibri" w:cs="Times New Roman"/>
                <w:sz w:val="16"/>
                <w:szCs w:val="16"/>
                <w:lang w:eastAsia="en-US"/>
              </w:rPr>
            </w:pPr>
            <w:r>
              <w:rPr>
                <w:rFonts w:ascii="Calibri" w:eastAsia="Times New Roman" w:hAnsi="Calibri" w:cs="Times New Roman"/>
                <w:sz w:val="16"/>
                <w:szCs w:val="16"/>
                <w:lang w:eastAsia="en-US"/>
              </w:rPr>
              <w:t>27</w:t>
            </w:r>
          </w:p>
        </w:tc>
        <w:tc>
          <w:tcPr>
            <w:tcW w:w="565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92266E" w14:textId="35E045B6" w:rsidR="008B433C" w:rsidRPr="00016DCC" w:rsidRDefault="008B433C" w:rsidP="008B433C">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The Operators login or logout for the SCADA servers / workstations shall be recorded. Access to maintenance functions and features such as alarm time adjustments shall be particularly safeguarded and, when accessed, the date, time and identification of the Operator shall be recorded in addition to any changes made or maintenance functions undertaken.</w:t>
            </w:r>
          </w:p>
        </w:tc>
        <w:tc>
          <w:tcPr>
            <w:tcW w:w="10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D91A10" w14:textId="77777777" w:rsidR="008B433C" w:rsidRPr="00016DCC" w:rsidRDefault="008B433C" w:rsidP="008B433C">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C991F4" w14:textId="77777777" w:rsidR="008B433C" w:rsidRPr="00016DCC" w:rsidRDefault="008B433C" w:rsidP="008B433C">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F13C0C"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995C3F"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74A618"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14ABF5"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158331" w14:textId="6C695C1B" w:rsidR="008B433C" w:rsidRPr="008C42FA" w:rsidRDefault="008C42FA" w:rsidP="008C42FA">
            <w:pPr>
              <w:spacing w:before="0" w:after="0" w:line="240" w:lineRule="auto"/>
              <w:rPr>
                <w:rFonts w:eastAsia="Times New Roman" w:cs="Arial"/>
                <w:sz w:val="16"/>
                <w:szCs w:val="16"/>
                <w:lang w:eastAsia="en-US"/>
              </w:rPr>
            </w:pPr>
            <w:r w:rsidRPr="008C42FA">
              <w:rPr>
                <w:rFonts w:eastAsia="Times New Roman" w:cs="Arial"/>
                <w:sz w:val="16"/>
                <w:szCs w:val="16"/>
                <w:lang w:eastAsia="en-US"/>
              </w:rPr>
              <w:t>Section 4.4.1 Historian</w:t>
            </w:r>
          </w:p>
        </w:tc>
        <w:tc>
          <w:tcPr>
            <w:tcW w:w="124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569038" w14:textId="77777777" w:rsidR="008B433C" w:rsidRPr="00016DCC" w:rsidRDefault="008B433C" w:rsidP="008B433C">
            <w:pPr>
              <w:spacing w:before="0" w:after="0" w:line="240" w:lineRule="auto"/>
              <w:rPr>
                <w:rFonts w:ascii="Times New Roman" w:eastAsia="Times New Roman" w:hAnsi="Times New Roman" w:cs="Times New Roman"/>
                <w:sz w:val="20"/>
                <w:lang w:eastAsia="en-US"/>
              </w:rPr>
            </w:pPr>
          </w:p>
        </w:tc>
      </w:tr>
      <w:tr w:rsidR="008B433C" w:rsidRPr="00016DCC" w14:paraId="0633E95C" w14:textId="77777777" w:rsidTr="00A62FB1">
        <w:trPr>
          <w:trHeight w:val="432"/>
        </w:trPr>
        <w:tc>
          <w:tcPr>
            <w:tcW w:w="430"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227C5520" w14:textId="77DF1BAC" w:rsidR="008B433C" w:rsidRDefault="008B433C" w:rsidP="008B433C">
            <w:pPr>
              <w:spacing w:before="0" w:after="0" w:line="240" w:lineRule="auto"/>
              <w:jc w:val="center"/>
              <w:rPr>
                <w:rFonts w:ascii="Calibri" w:eastAsia="Times New Roman" w:hAnsi="Calibri" w:cs="Times New Roman"/>
                <w:sz w:val="16"/>
                <w:szCs w:val="16"/>
                <w:lang w:eastAsia="en-US"/>
              </w:rPr>
            </w:pPr>
            <w:r>
              <w:rPr>
                <w:rFonts w:ascii="Calibri" w:eastAsia="Times New Roman" w:hAnsi="Calibri" w:cs="Times New Roman"/>
                <w:sz w:val="16"/>
                <w:szCs w:val="16"/>
                <w:lang w:eastAsia="en-US"/>
              </w:rPr>
              <w:lastRenderedPageBreak/>
              <w:t>28</w:t>
            </w: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16DA6AD1" w14:textId="6134FFFA" w:rsidR="008B433C" w:rsidRPr="00016DCC" w:rsidRDefault="008B433C" w:rsidP="008B433C">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User access rights shall be determined by use of a configuration table. Any changes to these rights shall be controlled and all changes recorded.</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5440A49F" w14:textId="11B263F6" w:rsidR="008B433C" w:rsidRPr="00016DCC" w:rsidRDefault="008B433C" w:rsidP="008B433C">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4EF859A7" w14:textId="77777777" w:rsidR="008B433C" w:rsidRPr="00016DCC" w:rsidRDefault="008B433C" w:rsidP="008B433C">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2894391B"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595F87B1"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40E564B2"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3B54E0DF"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4243AD8B" w14:textId="62EF83C4" w:rsidR="008B433C" w:rsidRPr="00B1323D" w:rsidRDefault="008B433C" w:rsidP="008B433C">
            <w:pPr>
              <w:spacing w:before="0" w:after="0" w:line="240" w:lineRule="auto"/>
              <w:rPr>
                <w:rFonts w:eastAsia="Times New Roman" w:cs="Arial"/>
                <w:sz w:val="16"/>
                <w:szCs w:val="16"/>
                <w:lang w:eastAsia="en-US"/>
              </w:rPr>
            </w:pPr>
            <w:r w:rsidRPr="00B1323D">
              <w:rPr>
                <w:rFonts w:eastAsia="Times New Roman" w:cs="Arial"/>
                <w:sz w:val="16"/>
                <w:szCs w:val="16"/>
                <w:lang w:eastAsia="en-US"/>
              </w:rPr>
              <w:t>Section 4.3.5 User administration</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396581DE" w14:textId="77777777" w:rsidR="008B433C" w:rsidRPr="00016DCC" w:rsidRDefault="008B433C" w:rsidP="008B433C">
            <w:pPr>
              <w:spacing w:before="0" w:after="0" w:line="240" w:lineRule="auto"/>
              <w:rPr>
                <w:rFonts w:ascii="Times New Roman" w:eastAsia="Times New Roman" w:hAnsi="Times New Roman" w:cs="Times New Roman"/>
                <w:sz w:val="20"/>
                <w:lang w:eastAsia="en-US"/>
              </w:rPr>
            </w:pPr>
          </w:p>
        </w:tc>
      </w:tr>
      <w:tr w:rsidR="008B433C" w:rsidRPr="00016DCC" w14:paraId="6FE34C01" w14:textId="77777777" w:rsidTr="00616FD2">
        <w:trPr>
          <w:trHeight w:val="396"/>
        </w:trPr>
        <w:tc>
          <w:tcPr>
            <w:tcW w:w="430" w:type="dxa"/>
            <w:tcBorders>
              <w:top w:val="single" w:sz="4" w:space="0" w:color="auto"/>
              <w:left w:val="single" w:sz="4" w:space="0" w:color="auto"/>
              <w:bottom w:val="single" w:sz="4" w:space="0" w:color="auto"/>
              <w:right w:val="single" w:sz="4" w:space="0" w:color="auto"/>
            </w:tcBorders>
            <w:shd w:val="clear" w:color="auto" w:fill="60B4FF" w:themeFill="background2" w:themeFillShade="BF"/>
            <w:vAlign w:val="center"/>
          </w:tcPr>
          <w:p w14:paraId="68FFE51E" w14:textId="77777777" w:rsidR="008B433C" w:rsidRDefault="008B433C" w:rsidP="008B433C">
            <w:pPr>
              <w:spacing w:before="0" w:after="0" w:line="240" w:lineRule="auto"/>
              <w:jc w:val="center"/>
              <w:rPr>
                <w:rFonts w:ascii="Calibri" w:eastAsia="Times New Roman" w:hAnsi="Calibri" w:cs="Times New Roman"/>
                <w:sz w:val="16"/>
                <w:szCs w:val="16"/>
                <w:lang w:eastAsia="en-US"/>
              </w:rPr>
            </w:pPr>
          </w:p>
        </w:tc>
        <w:tc>
          <w:tcPr>
            <w:tcW w:w="15320" w:type="dxa"/>
            <w:gridSpan w:val="9"/>
            <w:tcBorders>
              <w:top w:val="single" w:sz="4" w:space="0" w:color="auto"/>
              <w:left w:val="single" w:sz="4" w:space="0" w:color="auto"/>
              <w:bottom w:val="single" w:sz="4" w:space="0" w:color="auto"/>
              <w:right w:val="single" w:sz="4" w:space="0" w:color="auto"/>
            </w:tcBorders>
            <w:shd w:val="clear" w:color="auto" w:fill="60B4FF" w:themeFill="background2" w:themeFillShade="BF"/>
            <w:vAlign w:val="center"/>
          </w:tcPr>
          <w:p w14:paraId="28DE36A6" w14:textId="4C9088CA" w:rsidR="008B433C" w:rsidRPr="00016DCC" w:rsidRDefault="008B433C" w:rsidP="008B433C">
            <w:pPr>
              <w:spacing w:before="0" w:after="0" w:line="240" w:lineRule="auto"/>
              <w:rPr>
                <w:rFonts w:ascii="Times New Roman" w:eastAsia="Times New Roman" w:hAnsi="Times New Roman" w:cs="Times New Roman"/>
                <w:sz w:val="20"/>
                <w:lang w:eastAsia="en-US"/>
              </w:rPr>
            </w:pPr>
            <w:r w:rsidRPr="00016DCC">
              <w:rPr>
                <w:rFonts w:ascii="Calibri" w:eastAsia="Times New Roman" w:hAnsi="Calibri" w:cs="Times New Roman"/>
                <w:sz w:val="16"/>
                <w:szCs w:val="16"/>
                <w:lang w:eastAsia="en-US"/>
              </w:rPr>
              <w:t>Performance Requirements for SCADA</w:t>
            </w:r>
          </w:p>
        </w:tc>
      </w:tr>
      <w:tr w:rsidR="008B433C" w:rsidRPr="00016DCC" w14:paraId="4D6FA18C" w14:textId="77777777" w:rsidTr="00A62FB1">
        <w:trPr>
          <w:trHeight w:val="941"/>
        </w:trPr>
        <w:tc>
          <w:tcPr>
            <w:tcW w:w="430" w:type="dxa"/>
            <w:tcBorders>
              <w:top w:val="single" w:sz="4" w:space="0" w:color="auto"/>
              <w:left w:val="single" w:sz="4" w:space="0" w:color="auto"/>
              <w:bottom w:val="single" w:sz="4" w:space="0" w:color="auto"/>
              <w:right w:val="single" w:sz="4" w:space="0" w:color="auto"/>
            </w:tcBorders>
            <w:vAlign w:val="center"/>
          </w:tcPr>
          <w:p w14:paraId="45334EFB" w14:textId="6644F828" w:rsidR="008B433C" w:rsidRDefault="008B433C" w:rsidP="008B433C">
            <w:pPr>
              <w:spacing w:before="0" w:after="0" w:line="240" w:lineRule="auto"/>
              <w:jc w:val="center"/>
              <w:rPr>
                <w:rFonts w:ascii="Calibri" w:eastAsia="Times New Roman" w:hAnsi="Calibri" w:cs="Times New Roman"/>
                <w:sz w:val="16"/>
                <w:szCs w:val="16"/>
                <w:lang w:eastAsia="en-US"/>
              </w:rPr>
            </w:pPr>
            <w:r>
              <w:rPr>
                <w:rFonts w:ascii="Calibri" w:eastAsia="Times New Roman" w:hAnsi="Calibri" w:cs="Times New Roman"/>
                <w:sz w:val="16"/>
                <w:szCs w:val="16"/>
                <w:lang w:eastAsia="en-US"/>
              </w:rPr>
              <w:t>1</w:t>
            </w:r>
          </w:p>
        </w:tc>
        <w:tc>
          <w:tcPr>
            <w:tcW w:w="5658" w:type="dxa"/>
            <w:tcBorders>
              <w:top w:val="single" w:sz="4" w:space="0" w:color="auto"/>
              <w:left w:val="single" w:sz="4" w:space="0" w:color="auto"/>
              <w:bottom w:val="single" w:sz="4" w:space="0" w:color="auto"/>
              <w:right w:val="single" w:sz="4" w:space="0" w:color="auto"/>
            </w:tcBorders>
            <w:vAlign w:val="center"/>
          </w:tcPr>
          <w:p w14:paraId="5C69C634" w14:textId="47098D5F" w:rsidR="008B433C" w:rsidRPr="00016DCC" w:rsidRDefault="008B433C" w:rsidP="008B433C">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 xml:space="preserve">The SCADA system shall incorporate redundancy and diversity techniques to </w:t>
            </w:r>
            <w:proofErr w:type="spellStart"/>
            <w:r w:rsidRPr="00016DCC">
              <w:rPr>
                <w:rFonts w:ascii="Calibri" w:eastAsia="Times New Roman" w:hAnsi="Calibri" w:cs="Times New Roman"/>
                <w:sz w:val="16"/>
                <w:szCs w:val="16"/>
                <w:lang w:eastAsia="en-US"/>
              </w:rPr>
              <w:t>minimise</w:t>
            </w:r>
            <w:proofErr w:type="spellEnd"/>
            <w:r w:rsidRPr="00016DCC">
              <w:rPr>
                <w:rFonts w:ascii="Calibri" w:eastAsia="Times New Roman" w:hAnsi="Calibri" w:cs="Times New Roman"/>
                <w:sz w:val="16"/>
                <w:szCs w:val="16"/>
                <w:lang w:eastAsia="en-US"/>
              </w:rPr>
              <w:t xml:space="preserve"> the effect of equipment failure. Access to equipment installed inside the station, </w:t>
            </w:r>
            <w:proofErr w:type="gramStart"/>
            <w:r w:rsidRPr="00016DCC">
              <w:rPr>
                <w:rFonts w:ascii="Calibri" w:eastAsia="Times New Roman" w:hAnsi="Calibri" w:cs="Times New Roman"/>
                <w:sz w:val="16"/>
                <w:szCs w:val="16"/>
                <w:lang w:eastAsia="en-US"/>
              </w:rPr>
              <w:t>in particular the</w:t>
            </w:r>
            <w:proofErr w:type="gramEnd"/>
            <w:r w:rsidRPr="00016DCC">
              <w:rPr>
                <w:rFonts w:ascii="Calibri" w:eastAsia="Times New Roman" w:hAnsi="Calibri" w:cs="Times New Roman"/>
                <w:sz w:val="16"/>
                <w:szCs w:val="16"/>
                <w:lang w:eastAsia="en-US"/>
              </w:rPr>
              <w:t xml:space="preserve"> substation, is normally restricted. It is therefore essential that the SCADA equipment installed within these areas shall survive failure of any single item of equipment without significant loss of function.</w:t>
            </w:r>
          </w:p>
        </w:tc>
        <w:tc>
          <w:tcPr>
            <w:tcW w:w="1079" w:type="dxa"/>
            <w:tcBorders>
              <w:top w:val="single" w:sz="4" w:space="0" w:color="auto"/>
              <w:left w:val="single" w:sz="4" w:space="0" w:color="auto"/>
              <w:bottom w:val="single" w:sz="4" w:space="0" w:color="auto"/>
              <w:right w:val="single" w:sz="4" w:space="0" w:color="auto"/>
            </w:tcBorders>
            <w:vAlign w:val="center"/>
          </w:tcPr>
          <w:p w14:paraId="60E59C9E" w14:textId="1F659014" w:rsidR="008B433C" w:rsidRPr="00016DCC" w:rsidRDefault="00103EF6" w:rsidP="008B433C">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tcPr>
          <w:p w14:paraId="63B65088" w14:textId="77777777" w:rsidR="008B433C" w:rsidRPr="00016DCC" w:rsidRDefault="008B433C" w:rsidP="008B433C">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tcPr>
          <w:p w14:paraId="643C6A44"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tcPr>
          <w:p w14:paraId="7CC58C04"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tcPr>
          <w:p w14:paraId="41996313"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tcPr>
          <w:p w14:paraId="347A9FDA"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vAlign w:val="center"/>
          </w:tcPr>
          <w:p w14:paraId="5F5340C4" w14:textId="1554A96D" w:rsidR="008B433C" w:rsidRPr="00103EF6" w:rsidRDefault="00103EF6" w:rsidP="008B433C">
            <w:pPr>
              <w:spacing w:before="0" w:after="0" w:line="240" w:lineRule="auto"/>
              <w:jc w:val="center"/>
              <w:rPr>
                <w:rFonts w:eastAsia="Times New Roman" w:cs="Arial"/>
                <w:sz w:val="16"/>
                <w:szCs w:val="16"/>
                <w:lang w:eastAsia="en-US"/>
              </w:rPr>
            </w:pPr>
            <w:r w:rsidRPr="00103EF6">
              <w:rPr>
                <w:rFonts w:eastAsia="Times New Roman" w:cs="Arial"/>
                <w:sz w:val="16"/>
                <w:szCs w:val="16"/>
                <w:lang w:eastAsia="en-US"/>
              </w:rPr>
              <w:t>Section 5.1 Redundancy</w:t>
            </w:r>
          </w:p>
        </w:tc>
        <w:tc>
          <w:tcPr>
            <w:tcW w:w="1242" w:type="dxa"/>
            <w:tcBorders>
              <w:top w:val="single" w:sz="4" w:space="0" w:color="auto"/>
              <w:left w:val="single" w:sz="4" w:space="0" w:color="auto"/>
              <w:bottom w:val="single" w:sz="4" w:space="0" w:color="auto"/>
              <w:right w:val="single" w:sz="4" w:space="0" w:color="auto"/>
            </w:tcBorders>
            <w:vAlign w:val="center"/>
          </w:tcPr>
          <w:p w14:paraId="17E87F7D" w14:textId="77777777" w:rsidR="008B433C" w:rsidRPr="00016DCC" w:rsidRDefault="008B433C" w:rsidP="008B433C">
            <w:pPr>
              <w:spacing w:before="0" w:after="0" w:line="240" w:lineRule="auto"/>
              <w:rPr>
                <w:rFonts w:ascii="Times New Roman" w:eastAsia="Times New Roman" w:hAnsi="Times New Roman" w:cs="Times New Roman"/>
                <w:sz w:val="20"/>
                <w:lang w:eastAsia="en-US"/>
              </w:rPr>
            </w:pPr>
          </w:p>
        </w:tc>
      </w:tr>
      <w:tr w:rsidR="008B433C" w:rsidRPr="00016DCC" w14:paraId="4CC58AF1" w14:textId="77777777" w:rsidTr="00A62FB1">
        <w:trPr>
          <w:trHeight w:val="928"/>
        </w:trPr>
        <w:tc>
          <w:tcPr>
            <w:tcW w:w="430"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320A3578" w14:textId="7EF108CB" w:rsidR="008B433C" w:rsidRDefault="008B433C" w:rsidP="008B433C">
            <w:pPr>
              <w:spacing w:before="0" w:after="0" w:line="240" w:lineRule="auto"/>
              <w:jc w:val="center"/>
              <w:rPr>
                <w:rFonts w:ascii="Calibri" w:eastAsia="Times New Roman" w:hAnsi="Calibri" w:cs="Times New Roman"/>
                <w:sz w:val="16"/>
                <w:szCs w:val="16"/>
                <w:lang w:eastAsia="en-US"/>
              </w:rPr>
            </w:pPr>
            <w:r>
              <w:rPr>
                <w:rFonts w:ascii="Calibri" w:eastAsia="Times New Roman" w:hAnsi="Calibri" w:cs="Times New Roman"/>
                <w:sz w:val="16"/>
                <w:szCs w:val="16"/>
                <w:lang w:eastAsia="en-US"/>
              </w:rPr>
              <w:t>2</w:t>
            </w: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4CB212B0" w14:textId="54815724" w:rsidR="008B433C" w:rsidRPr="00016DCC" w:rsidRDefault="008B433C" w:rsidP="008B433C">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 xml:space="preserve">All monitoring and control signals of SCADA system shall be transmitted via the </w:t>
            </w:r>
            <w:proofErr w:type="spellStart"/>
            <w:r w:rsidRPr="00016DCC">
              <w:rPr>
                <w:rFonts w:ascii="Calibri" w:eastAsia="Times New Roman" w:hAnsi="Calibri" w:cs="Times New Roman"/>
                <w:sz w:val="16"/>
                <w:szCs w:val="16"/>
                <w:lang w:eastAsia="en-US"/>
              </w:rPr>
              <w:t>Fibre</w:t>
            </w:r>
            <w:proofErr w:type="spellEnd"/>
            <w:r w:rsidRPr="00016DCC">
              <w:rPr>
                <w:rFonts w:ascii="Calibri" w:eastAsia="Times New Roman" w:hAnsi="Calibri" w:cs="Times New Roman"/>
                <w:sz w:val="16"/>
                <w:szCs w:val="16"/>
                <w:lang w:eastAsia="en-US"/>
              </w:rPr>
              <w:t xml:space="preserve"> Optic Transmission system. The bandwidth required by the SCADA system shall depend on the functions of operation at that time. The bandwidth required for the SCADA system shall be a minimum of 1Mb/s.</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6683B876" w14:textId="15A1D134" w:rsidR="008B433C" w:rsidRPr="00016DCC" w:rsidRDefault="008B433C" w:rsidP="008B433C">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66486E7E" w14:textId="77777777" w:rsidR="008B433C" w:rsidRPr="00016DCC" w:rsidRDefault="008B433C" w:rsidP="008B433C">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03C3B9A2"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06B537DF"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712D2C71"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6D0EE15C"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6EE87F6E" w14:textId="0812E4FD" w:rsidR="008B433C" w:rsidRPr="00A440D3" w:rsidRDefault="008B433C" w:rsidP="008B433C">
            <w:pPr>
              <w:spacing w:before="0" w:after="0" w:line="240" w:lineRule="auto"/>
              <w:rPr>
                <w:rFonts w:eastAsia="Times New Roman" w:cs="Arial"/>
                <w:sz w:val="16"/>
                <w:szCs w:val="16"/>
                <w:lang w:eastAsia="en-US"/>
              </w:rPr>
            </w:pPr>
            <w:r w:rsidRPr="00A440D3">
              <w:rPr>
                <w:rFonts w:eastAsia="Times New Roman" w:cs="Arial"/>
                <w:sz w:val="16"/>
                <w:szCs w:val="16"/>
                <w:lang w:eastAsia="en-US"/>
              </w:rPr>
              <w:t>Section 2.2.7 Bandwidth Utilization</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686D8649" w14:textId="77777777" w:rsidR="008B433C" w:rsidRPr="00016DCC" w:rsidRDefault="008B433C" w:rsidP="008B433C">
            <w:pPr>
              <w:spacing w:before="0" w:after="0" w:line="240" w:lineRule="auto"/>
              <w:rPr>
                <w:rFonts w:ascii="Times New Roman" w:eastAsia="Times New Roman" w:hAnsi="Times New Roman" w:cs="Times New Roman"/>
                <w:sz w:val="20"/>
                <w:lang w:eastAsia="en-US"/>
              </w:rPr>
            </w:pPr>
          </w:p>
        </w:tc>
      </w:tr>
      <w:tr w:rsidR="008B433C" w:rsidRPr="00016DCC" w14:paraId="2FD15033" w14:textId="77777777" w:rsidTr="00B709DF">
        <w:trPr>
          <w:trHeight w:val="908"/>
        </w:trPr>
        <w:tc>
          <w:tcPr>
            <w:tcW w:w="430" w:type="dxa"/>
            <w:tcBorders>
              <w:top w:val="single" w:sz="4" w:space="0" w:color="auto"/>
              <w:left w:val="single" w:sz="4" w:space="0" w:color="auto"/>
              <w:bottom w:val="single" w:sz="4" w:space="0" w:color="auto"/>
              <w:right w:val="single" w:sz="4" w:space="0" w:color="auto"/>
            </w:tcBorders>
            <w:vAlign w:val="center"/>
          </w:tcPr>
          <w:p w14:paraId="370B1355" w14:textId="7FEB5405" w:rsidR="008B433C" w:rsidRDefault="008B433C" w:rsidP="008B433C">
            <w:pPr>
              <w:spacing w:before="0" w:after="0" w:line="240" w:lineRule="auto"/>
              <w:jc w:val="center"/>
              <w:rPr>
                <w:rFonts w:ascii="Calibri" w:eastAsia="Times New Roman" w:hAnsi="Calibri" w:cs="Times New Roman"/>
                <w:sz w:val="16"/>
                <w:szCs w:val="16"/>
                <w:lang w:eastAsia="en-US"/>
              </w:rPr>
            </w:pPr>
            <w:r>
              <w:rPr>
                <w:rFonts w:ascii="Calibri" w:eastAsia="Times New Roman" w:hAnsi="Calibri" w:cs="Times New Roman"/>
                <w:sz w:val="16"/>
                <w:szCs w:val="16"/>
                <w:lang w:eastAsia="en-US"/>
              </w:rPr>
              <w:t>3</w:t>
            </w: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3EF16AD6" w14:textId="00F8F3EC" w:rsidR="008B433C" w:rsidRPr="00016DCC" w:rsidRDefault="008B433C" w:rsidP="008B433C">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Ideally, the SCADA system shall provide continue real-time monitoring and a fine closed loop control of the M&amp;E plant and subsystems to enhance the efficiency of operation. The response time of command signal sending from the SCADA workstations to the field equipment at any locations shall be within 1 second, while the response time of alarm signal sending to the SCADA workstations from the field equipment at any locations shall be within 1 second.</w:t>
            </w:r>
          </w:p>
        </w:tc>
        <w:tc>
          <w:tcPr>
            <w:tcW w:w="1079" w:type="dxa"/>
            <w:tcBorders>
              <w:top w:val="single" w:sz="4" w:space="0" w:color="auto"/>
              <w:left w:val="single" w:sz="4" w:space="0" w:color="auto"/>
              <w:bottom w:val="single" w:sz="4" w:space="0" w:color="auto"/>
              <w:right w:val="single" w:sz="4" w:space="0" w:color="auto"/>
            </w:tcBorders>
            <w:vAlign w:val="center"/>
          </w:tcPr>
          <w:p w14:paraId="4E9C6E1B" w14:textId="77777777" w:rsidR="008B433C" w:rsidRPr="00016DCC" w:rsidRDefault="008B433C" w:rsidP="008B433C">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tcPr>
          <w:p w14:paraId="6238DDE5" w14:textId="77777777" w:rsidR="008B433C" w:rsidRPr="00016DCC" w:rsidRDefault="008B433C" w:rsidP="008B433C">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tcPr>
          <w:p w14:paraId="3AA57D19"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tcPr>
          <w:p w14:paraId="79BCF8ED"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tcPr>
          <w:p w14:paraId="61A69BEC"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tcPr>
          <w:p w14:paraId="4FB8A871" w14:textId="77777777" w:rsidR="008B433C" w:rsidRPr="00016DCC" w:rsidRDefault="008B433C" w:rsidP="008B433C">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vAlign w:val="center"/>
          </w:tcPr>
          <w:p w14:paraId="7A22CC9E" w14:textId="37261215" w:rsidR="008B433C" w:rsidRPr="00016DCC" w:rsidRDefault="00352E5D" w:rsidP="00352E5D">
            <w:pPr>
              <w:spacing w:before="0" w:after="0" w:line="240" w:lineRule="auto"/>
              <w:rPr>
                <w:rFonts w:ascii="Times New Roman" w:eastAsia="Times New Roman" w:hAnsi="Times New Roman" w:cs="Times New Roman"/>
                <w:sz w:val="20"/>
                <w:lang w:eastAsia="en-US"/>
              </w:rPr>
            </w:pPr>
            <w:r>
              <w:rPr>
                <w:rFonts w:eastAsia="Times New Roman" w:cs="Arial"/>
                <w:sz w:val="16"/>
                <w:szCs w:val="16"/>
                <w:lang w:eastAsia="en-US"/>
              </w:rPr>
              <w:t>Response time</w:t>
            </w:r>
            <w:r w:rsidR="006E7209" w:rsidRPr="006E7209">
              <w:rPr>
                <w:rFonts w:eastAsia="Times New Roman" w:cs="Arial"/>
                <w:sz w:val="16"/>
                <w:szCs w:val="16"/>
                <w:lang w:eastAsia="en-US"/>
              </w:rPr>
              <w:t xml:space="preserve"> can’t be </w:t>
            </w:r>
            <w:proofErr w:type="spellStart"/>
            <w:r w:rsidR="006E7209" w:rsidRPr="006E7209">
              <w:rPr>
                <w:rFonts w:eastAsia="Times New Roman" w:cs="Arial"/>
                <w:sz w:val="16"/>
                <w:szCs w:val="16"/>
                <w:lang w:eastAsia="en-US"/>
              </w:rPr>
              <w:t>consider</w:t>
            </w:r>
            <w:r w:rsidR="006E7209">
              <w:rPr>
                <w:rFonts w:eastAsia="Times New Roman" w:cs="Arial"/>
                <w:sz w:val="16"/>
                <w:szCs w:val="16"/>
                <w:lang w:eastAsia="en-US"/>
              </w:rPr>
              <w:t>e</w:t>
            </w:r>
            <w:proofErr w:type="spellEnd"/>
            <w:r w:rsidR="006E7209">
              <w:rPr>
                <w:rFonts w:eastAsia="Times New Roman" w:cs="Arial"/>
                <w:sz w:val="16"/>
                <w:szCs w:val="16"/>
                <w:lang w:eastAsia="en-US"/>
              </w:rPr>
              <w:t xml:space="preserve"> </w:t>
            </w:r>
            <w:r>
              <w:rPr>
                <w:rFonts w:eastAsia="Times New Roman" w:cs="Arial"/>
                <w:sz w:val="16"/>
                <w:szCs w:val="16"/>
                <w:lang w:eastAsia="en-US"/>
              </w:rPr>
              <w:t xml:space="preserve">now </w:t>
            </w:r>
            <w:r w:rsidR="006E7209">
              <w:rPr>
                <w:rFonts w:eastAsia="Times New Roman" w:cs="Arial"/>
                <w:sz w:val="16"/>
                <w:szCs w:val="16"/>
                <w:lang w:eastAsia="en-US"/>
              </w:rPr>
              <w:t>and w</w:t>
            </w:r>
            <w:r w:rsidR="006E7209" w:rsidRPr="006E7209">
              <w:rPr>
                <w:rFonts w:eastAsia="Times New Roman" w:cs="Arial"/>
                <w:sz w:val="16"/>
                <w:szCs w:val="16"/>
                <w:lang w:eastAsia="en-US"/>
              </w:rPr>
              <w:t>ill be report on FAT.</w:t>
            </w:r>
          </w:p>
        </w:tc>
        <w:tc>
          <w:tcPr>
            <w:tcW w:w="1242" w:type="dxa"/>
            <w:tcBorders>
              <w:top w:val="single" w:sz="4" w:space="0" w:color="auto"/>
              <w:left w:val="single" w:sz="4" w:space="0" w:color="auto"/>
              <w:bottom w:val="single" w:sz="4" w:space="0" w:color="auto"/>
              <w:right w:val="single" w:sz="4" w:space="0" w:color="auto"/>
            </w:tcBorders>
            <w:vAlign w:val="center"/>
          </w:tcPr>
          <w:p w14:paraId="2410B3E0" w14:textId="77777777" w:rsidR="008B433C" w:rsidRPr="00016DCC" w:rsidRDefault="008B433C" w:rsidP="008B433C">
            <w:pPr>
              <w:spacing w:before="0" w:after="0" w:line="240" w:lineRule="auto"/>
              <w:rPr>
                <w:rFonts w:ascii="Times New Roman" w:eastAsia="Times New Roman" w:hAnsi="Times New Roman" w:cs="Times New Roman"/>
                <w:sz w:val="20"/>
                <w:lang w:eastAsia="en-US"/>
              </w:rPr>
            </w:pPr>
          </w:p>
        </w:tc>
      </w:tr>
      <w:tr w:rsidR="00103EF6" w:rsidRPr="00016DCC" w14:paraId="0831EEA1" w14:textId="77777777" w:rsidTr="00B709DF">
        <w:trPr>
          <w:trHeight w:val="1428"/>
        </w:trPr>
        <w:tc>
          <w:tcPr>
            <w:tcW w:w="430"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00654444" w14:textId="020342D3" w:rsidR="00103EF6" w:rsidRDefault="00103EF6" w:rsidP="00103EF6">
            <w:pPr>
              <w:spacing w:before="0" w:after="0" w:line="240" w:lineRule="auto"/>
              <w:jc w:val="center"/>
              <w:rPr>
                <w:rFonts w:ascii="Calibri" w:eastAsia="Times New Roman" w:hAnsi="Calibri" w:cs="Times New Roman"/>
                <w:sz w:val="16"/>
                <w:szCs w:val="16"/>
                <w:lang w:eastAsia="en-US"/>
              </w:rPr>
            </w:pPr>
            <w:r>
              <w:rPr>
                <w:rFonts w:ascii="Calibri" w:eastAsia="Times New Roman" w:hAnsi="Calibri" w:cs="Times New Roman"/>
                <w:sz w:val="16"/>
                <w:szCs w:val="16"/>
                <w:lang w:eastAsia="en-US"/>
              </w:rPr>
              <w:t>4</w:t>
            </w: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16141840" w14:textId="14305DBD" w:rsidR="00103EF6" w:rsidRDefault="00103EF6" w:rsidP="00103EF6">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The response time of the SCAD</w:t>
            </w:r>
            <w:r>
              <w:rPr>
                <w:rFonts w:ascii="Calibri" w:eastAsia="Times New Roman" w:hAnsi="Calibri" w:cs="Times New Roman"/>
                <w:sz w:val="16"/>
                <w:szCs w:val="16"/>
                <w:lang w:eastAsia="en-US"/>
              </w:rPr>
              <w:t>A system shall be as follows:</w:t>
            </w:r>
          </w:p>
          <w:p w14:paraId="29F35D3D" w14:textId="77777777" w:rsidR="00103EF6" w:rsidRDefault="00103EF6" w:rsidP="00B245D5">
            <w:pPr>
              <w:pStyle w:val="ListParagraph"/>
              <w:numPr>
                <w:ilvl w:val="0"/>
                <w:numId w:val="47"/>
              </w:numPr>
              <w:spacing w:before="0" w:after="0" w:line="240" w:lineRule="auto"/>
              <w:rPr>
                <w:rFonts w:ascii="Calibri" w:eastAsia="Times New Roman" w:hAnsi="Calibri" w:cs="Times New Roman"/>
                <w:sz w:val="16"/>
                <w:szCs w:val="16"/>
                <w:lang w:eastAsia="en-US"/>
              </w:rPr>
            </w:pPr>
            <w:r w:rsidRPr="00C63D2C">
              <w:rPr>
                <w:rFonts w:ascii="Calibri" w:eastAsia="Times New Roman" w:hAnsi="Calibri" w:cs="Times New Roman"/>
                <w:sz w:val="16"/>
                <w:szCs w:val="16"/>
                <w:lang w:eastAsia="en-US"/>
              </w:rPr>
              <w:t>SCADA GUI maxi</w:t>
            </w:r>
            <w:r>
              <w:rPr>
                <w:rFonts w:ascii="Calibri" w:eastAsia="Times New Roman" w:hAnsi="Calibri" w:cs="Times New Roman"/>
                <w:sz w:val="16"/>
                <w:szCs w:val="16"/>
                <w:lang w:eastAsia="en-US"/>
              </w:rPr>
              <w:t>mum scan time: &lt; 500m seconds</w:t>
            </w:r>
          </w:p>
          <w:p w14:paraId="50B9BE15" w14:textId="77777777" w:rsidR="00103EF6" w:rsidRDefault="00103EF6" w:rsidP="00B245D5">
            <w:pPr>
              <w:pStyle w:val="ListParagraph"/>
              <w:numPr>
                <w:ilvl w:val="0"/>
                <w:numId w:val="47"/>
              </w:numPr>
              <w:spacing w:before="0" w:after="0" w:line="240" w:lineRule="auto"/>
              <w:rPr>
                <w:rFonts w:ascii="Calibri" w:eastAsia="Times New Roman" w:hAnsi="Calibri" w:cs="Times New Roman"/>
                <w:sz w:val="16"/>
                <w:szCs w:val="16"/>
                <w:lang w:eastAsia="en-US"/>
              </w:rPr>
            </w:pPr>
            <w:r w:rsidRPr="00C63D2C">
              <w:rPr>
                <w:rFonts w:ascii="Calibri" w:eastAsia="Times New Roman" w:hAnsi="Calibri" w:cs="Times New Roman"/>
                <w:sz w:val="16"/>
                <w:szCs w:val="16"/>
                <w:lang w:eastAsia="en-US"/>
              </w:rPr>
              <w:t xml:space="preserve">SCADA </w:t>
            </w:r>
            <w:proofErr w:type="gramStart"/>
            <w:r w:rsidRPr="00C63D2C">
              <w:rPr>
                <w:rFonts w:ascii="Calibri" w:eastAsia="Times New Roman" w:hAnsi="Calibri" w:cs="Times New Roman"/>
                <w:sz w:val="16"/>
                <w:szCs w:val="16"/>
                <w:lang w:eastAsia="en-US"/>
              </w:rPr>
              <w:t>servers</w:t>
            </w:r>
            <w:proofErr w:type="gramEnd"/>
            <w:r w:rsidRPr="00C63D2C">
              <w:rPr>
                <w:rFonts w:ascii="Calibri" w:eastAsia="Times New Roman" w:hAnsi="Calibri" w:cs="Times New Roman"/>
                <w:sz w:val="16"/>
                <w:szCs w:val="16"/>
                <w:lang w:eastAsia="en-US"/>
              </w:rPr>
              <w:t xml:space="preserve"> duty</w:t>
            </w:r>
            <w:r>
              <w:rPr>
                <w:rFonts w:ascii="Calibri" w:eastAsia="Times New Roman" w:hAnsi="Calibri" w:cs="Times New Roman"/>
                <w:sz w:val="16"/>
                <w:szCs w:val="16"/>
                <w:lang w:eastAsia="en-US"/>
              </w:rPr>
              <w:t xml:space="preserve"> changeover time: &lt; 2 seconds</w:t>
            </w:r>
          </w:p>
          <w:p w14:paraId="626CC504" w14:textId="77777777" w:rsidR="00103EF6" w:rsidRDefault="00103EF6" w:rsidP="00B245D5">
            <w:pPr>
              <w:pStyle w:val="ListParagraph"/>
              <w:numPr>
                <w:ilvl w:val="0"/>
                <w:numId w:val="47"/>
              </w:numPr>
              <w:spacing w:before="0" w:after="0" w:line="240" w:lineRule="auto"/>
              <w:rPr>
                <w:rFonts w:ascii="Calibri" w:eastAsia="Times New Roman" w:hAnsi="Calibri" w:cs="Times New Roman"/>
                <w:sz w:val="16"/>
                <w:szCs w:val="16"/>
                <w:lang w:eastAsia="en-US"/>
              </w:rPr>
            </w:pPr>
            <w:r w:rsidRPr="00C63D2C">
              <w:rPr>
                <w:rFonts w:ascii="Calibri" w:eastAsia="Times New Roman" w:hAnsi="Calibri" w:cs="Times New Roman"/>
                <w:sz w:val="16"/>
                <w:szCs w:val="16"/>
                <w:lang w:eastAsia="en-US"/>
              </w:rPr>
              <w:t>RTU program maxi</w:t>
            </w:r>
            <w:r>
              <w:rPr>
                <w:rFonts w:ascii="Calibri" w:eastAsia="Times New Roman" w:hAnsi="Calibri" w:cs="Times New Roman"/>
                <w:sz w:val="16"/>
                <w:szCs w:val="16"/>
                <w:lang w:eastAsia="en-US"/>
              </w:rPr>
              <w:t>mum scan time: &lt; 500m seconds</w:t>
            </w:r>
          </w:p>
          <w:p w14:paraId="613CC47C" w14:textId="77777777" w:rsidR="00103EF6" w:rsidRDefault="00103EF6" w:rsidP="00B245D5">
            <w:pPr>
              <w:pStyle w:val="ListParagraph"/>
              <w:numPr>
                <w:ilvl w:val="0"/>
                <w:numId w:val="47"/>
              </w:numPr>
              <w:spacing w:before="0" w:after="0" w:line="240" w:lineRule="auto"/>
              <w:rPr>
                <w:rFonts w:ascii="Calibri" w:eastAsia="Times New Roman" w:hAnsi="Calibri" w:cs="Times New Roman"/>
                <w:sz w:val="16"/>
                <w:szCs w:val="16"/>
                <w:lang w:eastAsia="en-US"/>
              </w:rPr>
            </w:pPr>
            <w:r w:rsidRPr="00C63D2C">
              <w:rPr>
                <w:rFonts w:ascii="Calibri" w:eastAsia="Times New Roman" w:hAnsi="Calibri" w:cs="Times New Roman"/>
                <w:sz w:val="16"/>
                <w:szCs w:val="16"/>
                <w:lang w:eastAsia="en-US"/>
              </w:rPr>
              <w:t>RTU duty</w:t>
            </w:r>
            <w:r>
              <w:rPr>
                <w:rFonts w:ascii="Calibri" w:eastAsia="Times New Roman" w:hAnsi="Calibri" w:cs="Times New Roman"/>
                <w:sz w:val="16"/>
                <w:szCs w:val="16"/>
                <w:lang w:eastAsia="en-US"/>
              </w:rPr>
              <w:t xml:space="preserve"> changeover time: &lt; 2 seconds</w:t>
            </w:r>
          </w:p>
          <w:p w14:paraId="332D8BC7" w14:textId="77777777" w:rsidR="00103EF6" w:rsidRDefault="00103EF6" w:rsidP="00B245D5">
            <w:pPr>
              <w:pStyle w:val="ListParagraph"/>
              <w:numPr>
                <w:ilvl w:val="0"/>
                <w:numId w:val="47"/>
              </w:numPr>
              <w:spacing w:before="0" w:after="0" w:line="240" w:lineRule="auto"/>
              <w:rPr>
                <w:rFonts w:ascii="Calibri" w:eastAsia="Times New Roman" w:hAnsi="Calibri" w:cs="Times New Roman"/>
                <w:sz w:val="16"/>
                <w:szCs w:val="16"/>
                <w:lang w:eastAsia="en-US"/>
              </w:rPr>
            </w:pPr>
            <w:r w:rsidRPr="00C63D2C">
              <w:rPr>
                <w:rFonts w:ascii="Calibri" w:eastAsia="Times New Roman" w:hAnsi="Calibri" w:cs="Times New Roman"/>
                <w:sz w:val="16"/>
                <w:szCs w:val="16"/>
                <w:lang w:eastAsia="en-US"/>
              </w:rPr>
              <w:t>Field alarm i</w:t>
            </w:r>
            <w:r>
              <w:rPr>
                <w:rFonts w:ascii="Calibri" w:eastAsia="Times New Roman" w:hAnsi="Calibri" w:cs="Times New Roman"/>
                <w:sz w:val="16"/>
                <w:szCs w:val="16"/>
                <w:lang w:eastAsia="en-US"/>
              </w:rPr>
              <w:t>nput to SCADA GUI: &lt; 1 second</w:t>
            </w:r>
          </w:p>
          <w:p w14:paraId="7C61733E" w14:textId="77777777" w:rsidR="00103EF6" w:rsidRDefault="00103EF6" w:rsidP="00B245D5">
            <w:pPr>
              <w:pStyle w:val="ListParagraph"/>
              <w:numPr>
                <w:ilvl w:val="0"/>
                <w:numId w:val="47"/>
              </w:numPr>
              <w:spacing w:before="0" w:after="0" w:line="240" w:lineRule="auto"/>
              <w:rPr>
                <w:rFonts w:ascii="Calibri" w:eastAsia="Times New Roman" w:hAnsi="Calibri" w:cs="Times New Roman"/>
                <w:sz w:val="16"/>
                <w:szCs w:val="16"/>
                <w:lang w:eastAsia="en-US"/>
              </w:rPr>
            </w:pPr>
            <w:r w:rsidRPr="00C63D2C">
              <w:rPr>
                <w:rFonts w:ascii="Calibri" w:eastAsia="Times New Roman" w:hAnsi="Calibri" w:cs="Times New Roman"/>
                <w:sz w:val="16"/>
                <w:szCs w:val="16"/>
                <w:lang w:eastAsia="en-US"/>
              </w:rPr>
              <w:t>Command output from SCADA GUI to fiel</w:t>
            </w:r>
            <w:r>
              <w:rPr>
                <w:rFonts w:ascii="Calibri" w:eastAsia="Times New Roman" w:hAnsi="Calibri" w:cs="Times New Roman"/>
                <w:sz w:val="16"/>
                <w:szCs w:val="16"/>
                <w:lang w:eastAsia="en-US"/>
              </w:rPr>
              <w:t>d: &lt; 1 second</w:t>
            </w:r>
          </w:p>
          <w:p w14:paraId="47F887D8" w14:textId="4FF4C61F" w:rsidR="00103EF6" w:rsidRPr="00C63D2C" w:rsidRDefault="00103EF6" w:rsidP="00B245D5">
            <w:pPr>
              <w:pStyle w:val="ListParagraph"/>
              <w:numPr>
                <w:ilvl w:val="0"/>
                <w:numId w:val="47"/>
              </w:numPr>
              <w:spacing w:before="0" w:after="0" w:line="240" w:lineRule="auto"/>
              <w:rPr>
                <w:rFonts w:ascii="Calibri" w:eastAsia="Times New Roman" w:hAnsi="Calibri" w:cs="Times New Roman"/>
                <w:sz w:val="16"/>
                <w:szCs w:val="16"/>
                <w:lang w:eastAsia="en-US"/>
              </w:rPr>
            </w:pPr>
            <w:r w:rsidRPr="00C63D2C">
              <w:rPr>
                <w:rFonts w:ascii="Calibri" w:eastAsia="Times New Roman" w:hAnsi="Calibri" w:cs="Times New Roman"/>
                <w:sz w:val="16"/>
                <w:szCs w:val="16"/>
                <w:lang w:eastAsia="en-US"/>
              </w:rPr>
              <w:t>GUI navigation time: &lt; 1.5 seconds</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tcPr>
          <w:p w14:paraId="24804A94" w14:textId="27902429" w:rsidR="00103EF6" w:rsidRPr="00016DCC" w:rsidRDefault="00103EF6" w:rsidP="00EB4D0A">
            <w:pPr>
              <w:spacing w:before="0" w:after="0" w:line="72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68B9E136" w14:textId="5FC7F3DD" w:rsidR="00103EF6" w:rsidRPr="00016DCC" w:rsidRDefault="00FE0FE2" w:rsidP="00103EF6">
            <w:pPr>
              <w:spacing w:before="0" w:after="0" w:line="240" w:lineRule="auto"/>
              <w:jc w:val="center"/>
              <w:rPr>
                <w:rFonts w:ascii="Calibri" w:eastAsia="Times New Roman" w:hAnsi="Calibri" w:cs="Times New Roman"/>
                <w:sz w:val="16"/>
                <w:szCs w:val="16"/>
                <w:lang w:eastAsia="en-US"/>
              </w:rPr>
            </w:pPr>
            <w:r w:rsidRPr="004A0329">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3E01BF77" w14:textId="77777777" w:rsidR="00103EF6" w:rsidRPr="00016DCC" w:rsidRDefault="00103EF6" w:rsidP="00103EF6">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641B12D1" w14:textId="77777777" w:rsidR="00103EF6" w:rsidRPr="00016DCC" w:rsidRDefault="00103EF6" w:rsidP="00103EF6">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7DADCCEA" w14:textId="77777777" w:rsidR="00103EF6" w:rsidRPr="00016DCC" w:rsidRDefault="00103EF6" w:rsidP="00103EF6">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0F9B29EB" w14:textId="77777777" w:rsidR="00103EF6" w:rsidRPr="00016DCC" w:rsidRDefault="00103EF6" w:rsidP="00103EF6">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tcPr>
          <w:p w14:paraId="793D96B2" w14:textId="4ACB13B7" w:rsidR="00103EF6" w:rsidRDefault="00103EF6" w:rsidP="00103EF6">
            <w:pPr>
              <w:spacing w:before="0" w:after="0" w:line="240" w:lineRule="auto"/>
              <w:rPr>
                <w:rFonts w:eastAsia="Times New Roman" w:cs="Arial"/>
                <w:sz w:val="16"/>
                <w:szCs w:val="16"/>
                <w:lang w:eastAsia="en-US"/>
              </w:rPr>
            </w:pPr>
            <w:r>
              <w:rPr>
                <w:rFonts w:eastAsia="Times New Roman" w:cs="Arial"/>
                <w:sz w:val="16"/>
                <w:szCs w:val="16"/>
                <w:lang w:eastAsia="en-US"/>
              </w:rPr>
              <w:t>RTU Response time</w:t>
            </w:r>
          </w:p>
          <w:p w14:paraId="5AD6E8AC" w14:textId="77777777" w:rsidR="00103EF6" w:rsidRDefault="00103EF6" w:rsidP="00103EF6">
            <w:pPr>
              <w:spacing w:before="0" w:after="0" w:line="240" w:lineRule="auto"/>
              <w:rPr>
                <w:rFonts w:eastAsia="Times New Roman" w:cs="Arial"/>
                <w:sz w:val="16"/>
                <w:szCs w:val="16"/>
                <w:lang w:eastAsia="en-US"/>
              </w:rPr>
            </w:pPr>
            <w:r w:rsidRPr="00552B12">
              <w:rPr>
                <w:rFonts w:eastAsia="Times New Roman" w:cs="Arial"/>
                <w:sz w:val="16"/>
                <w:szCs w:val="16"/>
                <w:lang w:eastAsia="en-US"/>
              </w:rPr>
              <w:t>Cover on Detail Design of RTU Document</w:t>
            </w:r>
          </w:p>
          <w:p w14:paraId="01A8EEB2" w14:textId="77777777" w:rsidR="00FE25E7" w:rsidRDefault="00FE25E7" w:rsidP="00103EF6">
            <w:pPr>
              <w:spacing w:before="0" w:after="0" w:line="240" w:lineRule="auto"/>
              <w:rPr>
                <w:rFonts w:eastAsia="Times New Roman" w:cs="Arial"/>
                <w:sz w:val="16"/>
                <w:szCs w:val="16"/>
                <w:lang w:eastAsia="en-US"/>
              </w:rPr>
            </w:pPr>
          </w:p>
          <w:p w14:paraId="4EA3C80E" w14:textId="26B06146" w:rsidR="00FE25E7" w:rsidRPr="00016DCC" w:rsidRDefault="00FE25E7" w:rsidP="00FE25E7">
            <w:pPr>
              <w:spacing w:before="0" w:after="0" w:line="240" w:lineRule="auto"/>
              <w:rPr>
                <w:rFonts w:ascii="Times New Roman" w:eastAsia="Times New Roman" w:hAnsi="Times New Roman" w:cs="Times New Roman"/>
                <w:sz w:val="20"/>
                <w:lang w:eastAsia="en-US"/>
              </w:rPr>
            </w:pPr>
            <w:r>
              <w:rPr>
                <w:rFonts w:eastAsia="Times New Roman" w:cs="Arial"/>
                <w:sz w:val="16"/>
                <w:szCs w:val="16"/>
                <w:lang w:eastAsia="en-US"/>
              </w:rPr>
              <w:t xml:space="preserve">GUI response time </w:t>
            </w:r>
            <w:r w:rsidRPr="006E7209">
              <w:rPr>
                <w:rFonts w:eastAsia="Times New Roman" w:cs="Arial"/>
                <w:sz w:val="16"/>
                <w:szCs w:val="16"/>
                <w:lang w:eastAsia="en-US"/>
              </w:rPr>
              <w:t xml:space="preserve">can’t be </w:t>
            </w:r>
            <w:proofErr w:type="spellStart"/>
            <w:r w:rsidRPr="006E7209">
              <w:rPr>
                <w:rFonts w:eastAsia="Times New Roman" w:cs="Arial"/>
                <w:sz w:val="16"/>
                <w:szCs w:val="16"/>
                <w:lang w:eastAsia="en-US"/>
              </w:rPr>
              <w:t>consider</w:t>
            </w:r>
            <w:r>
              <w:rPr>
                <w:rFonts w:eastAsia="Times New Roman" w:cs="Arial"/>
                <w:sz w:val="16"/>
                <w:szCs w:val="16"/>
                <w:lang w:eastAsia="en-US"/>
              </w:rPr>
              <w:t>e</w:t>
            </w:r>
            <w:proofErr w:type="spellEnd"/>
            <w:r>
              <w:rPr>
                <w:rFonts w:eastAsia="Times New Roman" w:cs="Arial"/>
                <w:sz w:val="16"/>
                <w:szCs w:val="16"/>
                <w:lang w:eastAsia="en-US"/>
              </w:rPr>
              <w:t xml:space="preserve"> now and w</w:t>
            </w:r>
            <w:r w:rsidRPr="006E7209">
              <w:rPr>
                <w:rFonts w:eastAsia="Times New Roman" w:cs="Arial"/>
                <w:sz w:val="16"/>
                <w:szCs w:val="16"/>
                <w:lang w:eastAsia="en-US"/>
              </w:rPr>
              <w:t>ill be report on FAT.</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tcPr>
          <w:p w14:paraId="7C3E96F3" w14:textId="10466FD9" w:rsidR="00103EF6" w:rsidRPr="00016DCC" w:rsidRDefault="00103EF6" w:rsidP="00103EF6">
            <w:pPr>
              <w:spacing w:before="0" w:after="0" w:line="240" w:lineRule="auto"/>
              <w:rPr>
                <w:rFonts w:ascii="Times New Roman" w:eastAsia="Times New Roman" w:hAnsi="Times New Roman" w:cs="Times New Roman"/>
                <w:sz w:val="20"/>
                <w:lang w:eastAsia="en-US"/>
              </w:rPr>
            </w:pPr>
            <w:r w:rsidRPr="00311643">
              <w:rPr>
                <w:rFonts w:eastAsia="Times New Roman" w:cs="Arial"/>
                <w:sz w:val="16"/>
                <w:szCs w:val="16"/>
                <w:lang w:eastAsia="en-US"/>
              </w:rPr>
              <w:t>Comply</w:t>
            </w:r>
          </w:p>
        </w:tc>
      </w:tr>
      <w:tr w:rsidR="00103EF6" w:rsidRPr="00016DCC" w14:paraId="734C840B" w14:textId="77777777" w:rsidTr="00B709DF">
        <w:trPr>
          <w:trHeight w:val="398"/>
        </w:trPr>
        <w:tc>
          <w:tcPr>
            <w:tcW w:w="430" w:type="dxa"/>
            <w:tcBorders>
              <w:top w:val="single" w:sz="4" w:space="0" w:color="auto"/>
              <w:left w:val="single" w:sz="4" w:space="0" w:color="auto"/>
              <w:bottom w:val="single" w:sz="4" w:space="0" w:color="auto"/>
              <w:right w:val="single" w:sz="4" w:space="0" w:color="auto"/>
            </w:tcBorders>
            <w:vAlign w:val="center"/>
          </w:tcPr>
          <w:p w14:paraId="521CDA27" w14:textId="418F0583" w:rsidR="00103EF6" w:rsidRDefault="00103EF6" w:rsidP="00103EF6">
            <w:pPr>
              <w:spacing w:before="0" w:after="0" w:line="240" w:lineRule="auto"/>
              <w:jc w:val="center"/>
              <w:rPr>
                <w:rFonts w:ascii="Calibri" w:eastAsia="Times New Roman" w:hAnsi="Calibri" w:cs="Times New Roman"/>
                <w:sz w:val="16"/>
                <w:szCs w:val="16"/>
                <w:lang w:eastAsia="en-US"/>
              </w:rPr>
            </w:pPr>
            <w:r>
              <w:rPr>
                <w:rFonts w:ascii="Calibri" w:eastAsia="Times New Roman" w:hAnsi="Calibri" w:cs="Times New Roman"/>
                <w:sz w:val="16"/>
                <w:szCs w:val="16"/>
                <w:lang w:eastAsia="en-US"/>
              </w:rPr>
              <w:t>5</w:t>
            </w:r>
          </w:p>
        </w:tc>
        <w:tc>
          <w:tcPr>
            <w:tcW w:w="5658" w:type="dxa"/>
            <w:tcBorders>
              <w:top w:val="single" w:sz="4" w:space="0" w:color="auto"/>
              <w:left w:val="single" w:sz="4" w:space="0" w:color="auto"/>
              <w:bottom w:val="single" w:sz="4" w:space="0" w:color="auto"/>
              <w:right w:val="single" w:sz="4" w:space="0" w:color="auto"/>
            </w:tcBorders>
            <w:vAlign w:val="center"/>
          </w:tcPr>
          <w:p w14:paraId="73DED409" w14:textId="6308375F" w:rsidR="00103EF6" w:rsidRDefault="00103EF6" w:rsidP="00103EF6">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The allocation of spare capacity for the SC</w:t>
            </w:r>
            <w:r>
              <w:rPr>
                <w:rFonts w:ascii="Calibri" w:eastAsia="Times New Roman" w:hAnsi="Calibri" w:cs="Times New Roman"/>
                <w:sz w:val="16"/>
                <w:szCs w:val="16"/>
                <w:lang w:eastAsia="en-US"/>
              </w:rPr>
              <w:t>ADA system shall be as follows:</w:t>
            </w:r>
          </w:p>
          <w:p w14:paraId="4B9DB1D0" w14:textId="77777777" w:rsidR="00103EF6" w:rsidRDefault="00103EF6" w:rsidP="00B245D5">
            <w:pPr>
              <w:pStyle w:val="ListParagraph"/>
              <w:numPr>
                <w:ilvl w:val="0"/>
                <w:numId w:val="46"/>
              </w:numPr>
              <w:spacing w:before="0" w:after="0" w:line="240" w:lineRule="auto"/>
              <w:rPr>
                <w:rFonts w:ascii="Calibri" w:eastAsia="Times New Roman" w:hAnsi="Calibri" w:cs="Times New Roman"/>
                <w:sz w:val="16"/>
                <w:szCs w:val="16"/>
                <w:lang w:eastAsia="en-US"/>
              </w:rPr>
            </w:pPr>
            <w:r w:rsidRPr="00AE5D72">
              <w:rPr>
                <w:rFonts w:ascii="Calibri" w:eastAsia="Times New Roman" w:hAnsi="Calibri" w:cs="Times New Roman"/>
                <w:sz w:val="16"/>
                <w:szCs w:val="16"/>
                <w:lang w:eastAsia="en-US"/>
              </w:rPr>
              <w:t>SCADA I/O s</w:t>
            </w:r>
            <w:r>
              <w:rPr>
                <w:rFonts w:ascii="Calibri" w:eastAsia="Times New Roman" w:hAnsi="Calibri" w:cs="Times New Roman"/>
                <w:sz w:val="16"/>
                <w:szCs w:val="16"/>
                <w:lang w:eastAsia="en-US"/>
              </w:rPr>
              <w:t>pare capacity – wired: &gt;= 25%</w:t>
            </w:r>
          </w:p>
          <w:p w14:paraId="242A1FC6" w14:textId="77777777" w:rsidR="00103EF6" w:rsidRDefault="00103EF6" w:rsidP="00B245D5">
            <w:pPr>
              <w:pStyle w:val="ListParagraph"/>
              <w:numPr>
                <w:ilvl w:val="0"/>
                <w:numId w:val="46"/>
              </w:numPr>
              <w:spacing w:before="0" w:after="0" w:line="240" w:lineRule="auto"/>
              <w:rPr>
                <w:rFonts w:ascii="Calibri" w:eastAsia="Times New Roman" w:hAnsi="Calibri" w:cs="Times New Roman"/>
                <w:sz w:val="16"/>
                <w:szCs w:val="16"/>
                <w:lang w:eastAsia="en-US"/>
              </w:rPr>
            </w:pPr>
            <w:r w:rsidRPr="00AE5D72">
              <w:rPr>
                <w:rFonts w:ascii="Calibri" w:eastAsia="Times New Roman" w:hAnsi="Calibri" w:cs="Times New Roman"/>
                <w:sz w:val="16"/>
                <w:szCs w:val="16"/>
                <w:lang w:eastAsia="en-US"/>
              </w:rPr>
              <w:t>SCADA I/O s</w:t>
            </w:r>
            <w:r>
              <w:rPr>
                <w:rFonts w:ascii="Calibri" w:eastAsia="Times New Roman" w:hAnsi="Calibri" w:cs="Times New Roman"/>
                <w:sz w:val="16"/>
                <w:szCs w:val="16"/>
                <w:lang w:eastAsia="en-US"/>
              </w:rPr>
              <w:t>pare capacity – space: &gt;= 25%</w:t>
            </w:r>
          </w:p>
          <w:p w14:paraId="37E9EBF3" w14:textId="5C076E95" w:rsidR="00103EF6" w:rsidRPr="00AE5D72" w:rsidRDefault="00103EF6" w:rsidP="00B245D5">
            <w:pPr>
              <w:pStyle w:val="ListParagraph"/>
              <w:numPr>
                <w:ilvl w:val="0"/>
                <w:numId w:val="46"/>
              </w:numPr>
              <w:spacing w:before="0" w:after="0" w:line="240" w:lineRule="auto"/>
              <w:rPr>
                <w:rFonts w:ascii="Calibri" w:eastAsia="Times New Roman" w:hAnsi="Calibri" w:cs="Times New Roman"/>
                <w:sz w:val="16"/>
                <w:szCs w:val="16"/>
                <w:lang w:eastAsia="en-US"/>
              </w:rPr>
            </w:pPr>
            <w:r w:rsidRPr="00AE5D72">
              <w:rPr>
                <w:rFonts w:ascii="Calibri" w:eastAsia="Times New Roman" w:hAnsi="Calibri" w:cs="Times New Roman"/>
                <w:sz w:val="16"/>
                <w:szCs w:val="16"/>
                <w:lang w:eastAsia="en-US"/>
              </w:rPr>
              <w:t>RTU memory spare capacity: &gt;= 25%</w:t>
            </w:r>
          </w:p>
        </w:tc>
        <w:tc>
          <w:tcPr>
            <w:tcW w:w="1079" w:type="dxa"/>
            <w:tcBorders>
              <w:top w:val="single" w:sz="4" w:space="0" w:color="auto"/>
              <w:left w:val="single" w:sz="4" w:space="0" w:color="auto"/>
              <w:bottom w:val="single" w:sz="4" w:space="0" w:color="auto"/>
              <w:right w:val="single" w:sz="4" w:space="0" w:color="auto"/>
            </w:tcBorders>
          </w:tcPr>
          <w:p w14:paraId="240DA4B1" w14:textId="3ED09CA1" w:rsidR="00103EF6" w:rsidRPr="00016DCC" w:rsidRDefault="00103EF6" w:rsidP="00FE0FE2">
            <w:pPr>
              <w:spacing w:before="240" w:after="0" w:line="240" w:lineRule="auto"/>
              <w:jc w:val="center"/>
              <w:rPr>
                <w:rFonts w:ascii="Calibri" w:eastAsia="Times New Roman" w:hAnsi="Calibri" w:cs="Times New Roman"/>
                <w:sz w:val="16"/>
                <w:szCs w:val="16"/>
                <w:lang w:eastAsia="en-US"/>
              </w:rPr>
            </w:pPr>
            <w:r w:rsidRPr="004A0329">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tcPr>
          <w:p w14:paraId="3A73E4DB" w14:textId="77777777" w:rsidR="00103EF6" w:rsidRPr="00016DCC" w:rsidRDefault="00103EF6" w:rsidP="00103EF6">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tcPr>
          <w:p w14:paraId="0B1F7523" w14:textId="77777777" w:rsidR="00103EF6" w:rsidRPr="00016DCC" w:rsidRDefault="00103EF6" w:rsidP="00103EF6">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tcPr>
          <w:p w14:paraId="50DD6F72" w14:textId="77777777" w:rsidR="00103EF6" w:rsidRPr="00016DCC" w:rsidRDefault="00103EF6" w:rsidP="00103EF6">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tcPr>
          <w:p w14:paraId="5A0936F0" w14:textId="77777777" w:rsidR="00103EF6" w:rsidRPr="00016DCC" w:rsidRDefault="00103EF6" w:rsidP="00103EF6">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tcPr>
          <w:p w14:paraId="2E8D7CD1" w14:textId="77777777" w:rsidR="00103EF6" w:rsidRPr="00016DCC" w:rsidRDefault="00103EF6" w:rsidP="00103EF6">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tcPr>
          <w:p w14:paraId="04FA196C" w14:textId="6415A906" w:rsidR="00103EF6" w:rsidRPr="00016DCC" w:rsidRDefault="00103EF6" w:rsidP="002819E0">
            <w:pPr>
              <w:spacing w:before="0" w:after="0" w:line="240" w:lineRule="auto"/>
              <w:rPr>
                <w:rFonts w:ascii="Times New Roman" w:eastAsia="Times New Roman" w:hAnsi="Times New Roman" w:cs="Times New Roman"/>
                <w:sz w:val="20"/>
                <w:lang w:eastAsia="en-US"/>
              </w:rPr>
            </w:pPr>
            <w:r w:rsidRPr="00552B12">
              <w:rPr>
                <w:rFonts w:eastAsia="Times New Roman" w:cs="Arial"/>
                <w:sz w:val="16"/>
                <w:szCs w:val="16"/>
                <w:lang w:eastAsia="en-US"/>
              </w:rPr>
              <w:t>Cover on Detail Design of RTU Document</w:t>
            </w:r>
          </w:p>
        </w:tc>
        <w:tc>
          <w:tcPr>
            <w:tcW w:w="1242" w:type="dxa"/>
            <w:tcBorders>
              <w:top w:val="single" w:sz="4" w:space="0" w:color="auto"/>
              <w:left w:val="single" w:sz="4" w:space="0" w:color="auto"/>
              <w:bottom w:val="single" w:sz="4" w:space="0" w:color="auto"/>
              <w:right w:val="single" w:sz="4" w:space="0" w:color="auto"/>
            </w:tcBorders>
          </w:tcPr>
          <w:p w14:paraId="09AE0041" w14:textId="2E023188" w:rsidR="00103EF6" w:rsidRPr="00016DCC" w:rsidRDefault="00103EF6" w:rsidP="00103EF6">
            <w:pPr>
              <w:spacing w:before="0" w:after="0" w:line="240" w:lineRule="auto"/>
              <w:rPr>
                <w:rFonts w:ascii="Times New Roman" w:eastAsia="Times New Roman" w:hAnsi="Times New Roman" w:cs="Times New Roman"/>
                <w:sz w:val="20"/>
                <w:lang w:eastAsia="en-US"/>
              </w:rPr>
            </w:pPr>
            <w:r w:rsidRPr="00311643">
              <w:rPr>
                <w:rFonts w:eastAsia="Times New Roman" w:cs="Arial"/>
                <w:sz w:val="16"/>
                <w:szCs w:val="16"/>
                <w:lang w:eastAsia="en-US"/>
              </w:rPr>
              <w:t>Comply</w:t>
            </w:r>
          </w:p>
        </w:tc>
      </w:tr>
      <w:tr w:rsidR="00103EF6" w:rsidRPr="00016DCC" w14:paraId="17565699" w14:textId="77777777" w:rsidTr="00A62FB1">
        <w:trPr>
          <w:trHeight w:val="638"/>
        </w:trPr>
        <w:tc>
          <w:tcPr>
            <w:tcW w:w="430"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3A3108AB" w14:textId="7F11BA01" w:rsidR="00103EF6" w:rsidRDefault="00103EF6" w:rsidP="00103EF6">
            <w:pPr>
              <w:spacing w:before="0" w:after="0" w:line="240" w:lineRule="auto"/>
              <w:jc w:val="center"/>
              <w:rPr>
                <w:rFonts w:ascii="Calibri" w:eastAsia="Times New Roman" w:hAnsi="Calibri" w:cs="Times New Roman"/>
                <w:sz w:val="16"/>
                <w:szCs w:val="16"/>
                <w:lang w:eastAsia="en-US"/>
              </w:rPr>
            </w:pPr>
            <w:r>
              <w:rPr>
                <w:rFonts w:ascii="Calibri" w:eastAsia="Times New Roman" w:hAnsi="Calibri" w:cs="Times New Roman"/>
                <w:sz w:val="16"/>
                <w:szCs w:val="16"/>
                <w:lang w:eastAsia="en-US"/>
              </w:rPr>
              <w:t>6</w:t>
            </w: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06266722" w14:textId="5E6AD703" w:rsidR="00103EF6" w:rsidRPr="00016DCC" w:rsidRDefault="00103EF6" w:rsidP="00103EF6">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 xml:space="preserve">All SCADA cables shall be LSOH sheathed and those potentially exposed to mechanical damage shall also be </w:t>
            </w:r>
            <w:proofErr w:type="spellStart"/>
            <w:r w:rsidRPr="00016DCC">
              <w:rPr>
                <w:rFonts w:ascii="Calibri" w:eastAsia="Times New Roman" w:hAnsi="Calibri" w:cs="Times New Roman"/>
                <w:sz w:val="16"/>
                <w:szCs w:val="16"/>
                <w:lang w:eastAsia="en-US"/>
              </w:rPr>
              <w:t>armoured</w:t>
            </w:r>
            <w:proofErr w:type="spellEnd"/>
            <w:r w:rsidRPr="00016DCC">
              <w:rPr>
                <w:rFonts w:ascii="Calibri" w:eastAsia="Times New Roman" w:hAnsi="Calibri" w:cs="Times New Roman"/>
                <w:sz w:val="16"/>
                <w:szCs w:val="16"/>
                <w:lang w:eastAsia="en-US"/>
              </w:rPr>
              <w:t>. Primary communication cables shall be run in enclosed cable routes.</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0A4F431F" w14:textId="605B5A7C" w:rsidR="00103EF6" w:rsidRPr="00016DCC" w:rsidRDefault="003672BF" w:rsidP="00103EF6">
            <w:pPr>
              <w:spacing w:before="0" w:after="0" w:line="240" w:lineRule="auto"/>
              <w:jc w:val="center"/>
              <w:rPr>
                <w:rFonts w:ascii="Calibri" w:eastAsia="Times New Roman" w:hAnsi="Calibri" w:cs="Times New Roman"/>
                <w:sz w:val="16"/>
                <w:szCs w:val="16"/>
                <w:lang w:eastAsia="en-US"/>
              </w:rPr>
            </w:pPr>
            <w:r w:rsidRPr="004A0329">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1DCE9F7B" w14:textId="77777777" w:rsidR="00103EF6" w:rsidRPr="00016DCC" w:rsidRDefault="00103EF6" w:rsidP="00103EF6">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1AC8F366" w14:textId="77777777" w:rsidR="00103EF6" w:rsidRPr="00016DCC" w:rsidRDefault="00103EF6" w:rsidP="00103EF6">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2A2E4EFF" w14:textId="77777777" w:rsidR="00103EF6" w:rsidRPr="00016DCC" w:rsidRDefault="00103EF6" w:rsidP="00103EF6">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4D99564A" w14:textId="77777777" w:rsidR="00103EF6" w:rsidRPr="00016DCC" w:rsidRDefault="00103EF6" w:rsidP="00103EF6">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0E9043EE" w14:textId="77777777" w:rsidR="00103EF6" w:rsidRPr="00016DCC" w:rsidRDefault="00103EF6" w:rsidP="00103EF6">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4F8ABC47" w14:textId="2BAB23F6" w:rsidR="00103EF6" w:rsidRPr="003672BF" w:rsidRDefault="003672BF" w:rsidP="003672BF">
            <w:pPr>
              <w:spacing w:before="0" w:after="0" w:line="240" w:lineRule="auto"/>
              <w:rPr>
                <w:rFonts w:eastAsia="Times New Roman" w:cs="Arial"/>
                <w:sz w:val="16"/>
                <w:szCs w:val="16"/>
                <w:lang w:eastAsia="en-US"/>
              </w:rPr>
            </w:pPr>
            <w:r w:rsidRPr="003672BF">
              <w:rPr>
                <w:rFonts w:eastAsia="Times New Roman" w:cs="Arial"/>
                <w:sz w:val="16"/>
                <w:szCs w:val="16"/>
                <w:lang w:eastAsia="en-US"/>
              </w:rPr>
              <w:t>Section 6.13 Cabling System</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1865E030" w14:textId="77777777" w:rsidR="00103EF6" w:rsidRPr="00016DCC" w:rsidRDefault="00103EF6" w:rsidP="00103EF6">
            <w:pPr>
              <w:spacing w:before="0" w:after="0" w:line="240" w:lineRule="auto"/>
              <w:rPr>
                <w:rFonts w:ascii="Times New Roman" w:eastAsia="Times New Roman" w:hAnsi="Times New Roman" w:cs="Times New Roman"/>
                <w:sz w:val="20"/>
                <w:lang w:eastAsia="en-US"/>
              </w:rPr>
            </w:pPr>
          </w:p>
        </w:tc>
      </w:tr>
      <w:tr w:rsidR="00103EF6" w:rsidRPr="00016DCC" w14:paraId="5B9AEE46" w14:textId="77777777" w:rsidTr="00A62FB1">
        <w:trPr>
          <w:trHeight w:val="378"/>
        </w:trPr>
        <w:tc>
          <w:tcPr>
            <w:tcW w:w="430" w:type="dxa"/>
            <w:tcBorders>
              <w:top w:val="single" w:sz="4" w:space="0" w:color="auto"/>
              <w:left w:val="single" w:sz="4" w:space="0" w:color="auto"/>
              <w:bottom w:val="single" w:sz="4" w:space="0" w:color="auto"/>
              <w:right w:val="single" w:sz="4" w:space="0" w:color="auto"/>
            </w:tcBorders>
            <w:vAlign w:val="center"/>
          </w:tcPr>
          <w:p w14:paraId="0EC82D8F" w14:textId="6D4906F1" w:rsidR="00103EF6" w:rsidRDefault="00103EF6" w:rsidP="00103EF6">
            <w:pPr>
              <w:spacing w:before="0" w:after="0" w:line="240" w:lineRule="auto"/>
              <w:jc w:val="center"/>
              <w:rPr>
                <w:rFonts w:ascii="Calibri" w:eastAsia="Times New Roman" w:hAnsi="Calibri" w:cs="Times New Roman"/>
                <w:sz w:val="16"/>
                <w:szCs w:val="16"/>
                <w:lang w:eastAsia="en-US"/>
              </w:rPr>
            </w:pPr>
            <w:r>
              <w:rPr>
                <w:rFonts w:ascii="Calibri" w:eastAsia="Times New Roman" w:hAnsi="Calibri" w:cs="Times New Roman"/>
                <w:sz w:val="16"/>
                <w:szCs w:val="16"/>
                <w:lang w:eastAsia="en-US"/>
              </w:rPr>
              <w:t>7</w:t>
            </w:r>
          </w:p>
        </w:tc>
        <w:tc>
          <w:tcPr>
            <w:tcW w:w="5658" w:type="dxa"/>
            <w:tcBorders>
              <w:top w:val="single" w:sz="4" w:space="0" w:color="auto"/>
              <w:left w:val="single" w:sz="4" w:space="0" w:color="auto"/>
              <w:bottom w:val="single" w:sz="4" w:space="0" w:color="auto"/>
              <w:right w:val="single" w:sz="4" w:space="0" w:color="auto"/>
            </w:tcBorders>
            <w:vAlign w:val="center"/>
          </w:tcPr>
          <w:p w14:paraId="30887D6C" w14:textId="43C77DCF" w:rsidR="00103EF6" w:rsidRPr="00016DCC" w:rsidRDefault="00103EF6" w:rsidP="00103EF6">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 xml:space="preserve">The SCADA equipment shall be suitably protected against the effects of heat, vandalism and damage, and be located out of sight of the </w:t>
            </w:r>
            <w:proofErr w:type="gramStart"/>
            <w:r w:rsidRPr="00016DCC">
              <w:rPr>
                <w:rFonts w:ascii="Calibri" w:eastAsia="Times New Roman" w:hAnsi="Calibri" w:cs="Times New Roman"/>
                <w:sz w:val="16"/>
                <w:szCs w:val="16"/>
                <w:lang w:eastAsia="en-US"/>
              </w:rPr>
              <w:t>general public</w:t>
            </w:r>
            <w:proofErr w:type="gramEnd"/>
          </w:p>
        </w:tc>
        <w:tc>
          <w:tcPr>
            <w:tcW w:w="1079" w:type="dxa"/>
            <w:tcBorders>
              <w:top w:val="single" w:sz="4" w:space="0" w:color="auto"/>
              <w:left w:val="single" w:sz="4" w:space="0" w:color="auto"/>
              <w:bottom w:val="single" w:sz="4" w:space="0" w:color="auto"/>
              <w:right w:val="single" w:sz="4" w:space="0" w:color="auto"/>
            </w:tcBorders>
            <w:vAlign w:val="center"/>
          </w:tcPr>
          <w:p w14:paraId="7F407418" w14:textId="108159D9" w:rsidR="00103EF6" w:rsidRPr="00016DCC" w:rsidRDefault="002F27C5" w:rsidP="00103EF6">
            <w:pPr>
              <w:spacing w:before="0" w:after="0" w:line="240" w:lineRule="auto"/>
              <w:jc w:val="center"/>
              <w:rPr>
                <w:rFonts w:ascii="Calibri" w:eastAsia="Times New Roman" w:hAnsi="Calibri" w:cs="Times New Roman"/>
                <w:sz w:val="16"/>
                <w:szCs w:val="16"/>
                <w:lang w:eastAsia="en-US"/>
              </w:rPr>
            </w:pPr>
            <w:r w:rsidRPr="004A0329">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tcPr>
          <w:p w14:paraId="66B2B115" w14:textId="77777777" w:rsidR="00103EF6" w:rsidRPr="00016DCC" w:rsidRDefault="00103EF6" w:rsidP="00103EF6">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tcPr>
          <w:p w14:paraId="70404FE9" w14:textId="77777777" w:rsidR="00103EF6" w:rsidRPr="00016DCC" w:rsidRDefault="00103EF6" w:rsidP="00103EF6">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tcPr>
          <w:p w14:paraId="6E46A350" w14:textId="77777777" w:rsidR="00103EF6" w:rsidRPr="00016DCC" w:rsidRDefault="00103EF6" w:rsidP="00103EF6">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tcPr>
          <w:p w14:paraId="26F43611" w14:textId="77777777" w:rsidR="00103EF6" w:rsidRPr="00016DCC" w:rsidRDefault="00103EF6" w:rsidP="00103EF6">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tcPr>
          <w:p w14:paraId="01CAE35A" w14:textId="77777777" w:rsidR="00103EF6" w:rsidRPr="00016DCC" w:rsidRDefault="00103EF6" w:rsidP="00103EF6">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vAlign w:val="center"/>
          </w:tcPr>
          <w:p w14:paraId="5F809782" w14:textId="4D60A13D" w:rsidR="00103EF6" w:rsidRPr="002F27C5" w:rsidRDefault="002F27C5" w:rsidP="002F27C5">
            <w:pPr>
              <w:spacing w:before="0" w:after="0" w:line="240" w:lineRule="auto"/>
              <w:rPr>
                <w:rFonts w:eastAsia="Times New Roman" w:cs="Arial"/>
                <w:sz w:val="16"/>
                <w:szCs w:val="16"/>
                <w:lang w:eastAsia="en-US"/>
              </w:rPr>
            </w:pPr>
            <w:r w:rsidRPr="002F27C5">
              <w:rPr>
                <w:rFonts w:eastAsia="Times New Roman" w:cs="Arial"/>
                <w:sz w:val="16"/>
                <w:szCs w:val="16"/>
                <w:lang w:eastAsia="en-US"/>
              </w:rPr>
              <w:t>Equipment SCADA install in the room</w:t>
            </w:r>
          </w:p>
        </w:tc>
        <w:tc>
          <w:tcPr>
            <w:tcW w:w="1242" w:type="dxa"/>
            <w:tcBorders>
              <w:top w:val="single" w:sz="4" w:space="0" w:color="auto"/>
              <w:left w:val="single" w:sz="4" w:space="0" w:color="auto"/>
              <w:bottom w:val="single" w:sz="4" w:space="0" w:color="auto"/>
              <w:right w:val="single" w:sz="4" w:space="0" w:color="auto"/>
            </w:tcBorders>
            <w:vAlign w:val="center"/>
          </w:tcPr>
          <w:p w14:paraId="63414FB0" w14:textId="77777777" w:rsidR="00103EF6" w:rsidRPr="00016DCC" w:rsidRDefault="00103EF6" w:rsidP="00103EF6">
            <w:pPr>
              <w:spacing w:before="0" w:after="0" w:line="240" w:lineRule="auto"/>
              <w:rPr>
                <w:rFonts w:ascii="Times New Roman" w:eastAsia="Times New Roman" w:hAnsi="Times New Roman" w:cs="Times New Roman"/>
                <w:sz w:val="20"/>
                <w:lang w:eastAsia="en-US"/>
              </w:rPr>
            </w:pPr>
          </w:p>
        </w:tc>
      </w:tr>
      <w:tr w:rsidR="00103EF6" w:rsidRPr="00016DCC" w14:paraId="07E8D9F2" w14:textId="77777777" w:rsidTr="00A62FB1">
        <w:trPr>
          <w:trHeight w:val="668"/>
        </w:trPr>
        <w:tc>
          <w:tcPr>
            <w:tcW w:w="430"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3B52BB75" w14:textId="259C3D4C" w:rsidR="00103EF6" w:rsidRDefault="00103EF6" w:rsidP="00103EF6">
            <w:pPr>
              <w:spacing w:before="0" w:after="0" w:line="240" w:lineRule="auto"/>
              <w:jc w:val="center"/>
              <w:rPr>
                <w:rFonts w:ascii="Calibri" w:eastAsia="Times New Roman" w:hAnsi="Calibri" w:cs="Times New Roman"/>
                <w:sz w:val="16"/>
                <w:szCs w:val="16"/>
                <w:lang w:eastAsia="en-US"/>
              </w:rPr>
            </w:pPr>
            <w:r>
              <w:rPr>
                <w:rFonts w:ascii="Calibri" w:eastAsia="Times New Roman" w:hAnsi="Calibri" w:cs="Times New Roman"/>
                <w:sz w:val="16"/>
                <w:szCs w:val="16"/>
                <w:lang w:eastAsia="en-US"/>
              </w:rPr>
              <w:lastRenderedPageBreak/>
              <w:t>8</w:t>
            </w: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15806DBD" w14:textId="750C4C7A" w:rsidR="00103EF6" w:rsidRDefault="00103EF6" w:rsidP="00103EF6">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All SCADA equipment shall operate in the foll</w:t>
            </w:r>
            <w:r>
              <w:rPr>
                <w:rFonts w:ascii="Calibri" w:eastAsia="Times New Roman" w:hAnsi="Calibri" w:cs="Times New Roman"/>
                <w:sz w:val="16"/>
                <w:szCs w:val="16"/>
                <w:lang w:eastAsia="en-US"/>
              </w:rPr>
              <w:t xml:space="preserve">owing </w:t>
            </w:r>
            <w:proofErr w:type="gramStart"/>
            <w:r>
              <w:rPr>
                <w:rFonts w:ascii="Calibri" w:eastAsia="Times New Roman" w:hAnsi="Calibri" w:cs="Times New Roman"/>
                <w:sz w:val="16"/>
                <w:szCs w:val="16"/>
                <w:lang w:eastAsia="en-US"/>
              </w:rPr>
              <w:t>worst case</w:t>
            </w:r>
            <w:proofErr w:type="gramEnd"/>
            <w:r>
              <w:rPr>
                <w:rFonts w:ascii="Calibri" w:eastAsia="Times New Roman" w:hAnsi="Calibri" w:cs="Times New Roman"/>
                <w:sz w:val="16"/>
                <w:szCs w:val="16"/>
                <w:lang w:eastAsia="en-US"/>
              </w:rPr>
              <w:t xml:space="preserve"> environment:</w:t>
            </w:r>
          </w:p>
          <w:p w14:paraId="68E9ABDF" w14:textId="77777777" w:rsidR="00103EF6" w:rsidRDefault="00103EF6" w:rsidP="00B245D5">
            <w:pPr>
              <w:pStyle w:val="ListParagraph"/>
              <w:numPr>
                <w:ilvl w:val="0"/>
                <w:numId w:val="45"/>
              </w:numPr>
              <w:spacing w:before="0" w:after="0" w:line="240" w:lineRule="auto"/>
              <w:rPr>
                <w:rFonts w:ascii="Calibri" w:eastAsia="Times New Roman" w:hAnsi="Calibri" w:cs="Times New Roman"/>
                <w:sz w:val="16"/>
                <w:szCs w:val="16"/>
                <w:lang w:eastAsia="en-US"/>
              </w:rPr>
            </w:pPr>
            <w:r w:rsidRPr="00AE5D72">
              <w:rPr>
                <w:rFonts w:ascii="Calibri" w:eastAsia="Times New Roman" w:hAnsi="Calibri" w:cs="Times New Roman"/>
                <w:sz w:val="16"/>
                <w:szCs w:val="16"/>
                <w:lang w:eastAsia="en-US"/>
              </w:rPr>
              <w:t>Temp</w:t>
            </w:r>
            <w:r>
              <w:rPr>
                <w:rFonts w:ascii="Calibri" w:eastAsia="Times New Roman" w:hAnsi="Calibri" w:cs="Times New Roman"/>
                <w:sz w:val="16"/>
                <w:szCs w:val="16"/>
                <w:lang w:eastAsia="en-US"/>
              </w:rPr>
              <w:t>erature: up to at least 55°C.</w:t>
            </w:r>
          </w:p>
          <w:p w14:paraId="6FEE5889" w14:textId="5A4A213B" w:rsidR="00103EF6" w:rsidRPr="00AE5D72" w:rsidRDefault="00103EF6" w:rsidP="00B245D5">
            <w:pPr>
              <w:pStyle w:val="ListParagraph"/>
              <w:numPr>
                <w:ilvl w:val="0"/>
                <w:numId w:val="45"/>
              </w:numPr>
              <w:spacing w:before="0" w:after="0" w:line="240" w:lineRule="auto"/>
              <w:rPr>
                <w:rFonts w:ascii="Calibri" w:eastAsia="Times New Roman" w:hAnsi="Calibri" w:cs="Times New Roman"/>
                <w:sz w:val="16"/>
                <w:szCs w:val="16"/>
                <w:lang w:eastAsia="en-US"/>
              </w:rPr>
            </w:pPr>
            <w:r w:rsidRPr="00AE5D72">
              <w:rPr>
                <w:rFonts w:ascii="Calibri" w:eastAsia="Times New Roman" w:hAnsi="Calibri" w:cs="Times New Roman"/>
                <w:sz w:val="16"/>
                <w:szCs w:val="16"/>
                <w:lang w:eastAsia="en-US"/>
              </w:rPr>
              <w:t>Relative humidity: up to 100% RH.</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25C7623A" w14:textId="77777777" w:rsidR="00103EF6" w:rsidRPr="00016DCC" w:rsidRDefault="00103EF6" w:rsidP="00103EF6">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6D10189E" w14:textId="77777777" w:rsidR="00103EF6" w:rsidRPr="00016DCC" w:rsidRDefault="00103EF6" w:rsidP="00103EF6">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1D8D6587" w14:textId="2BF92D80" w:rsidR="00103EF6" w:rsidRPr="00016DCC" w:rsidRDefault="003672BF" w:rsidP="00103EF6">
            <w:pPr>
              <w:spacing w:before="0" w:after="0" w:line="240" w:lineRule="auto"/>
              <w:jc w:val="center"/>
              <w:rPr>
                <w:rFonts w:ascii="Times New Roman" w:eastAsia="Times New Roman" w:hAnsi="Times New Roman" w:cs="Times New Roman"/>
                <w:sz w:val="20"/>
                <w:lang w:eastAsia="en-US"/>
              </w:rPr>
            </w:pPr>
            <w:r w:rsidRPr="00016DCC">
              <w:rPr>
                <w:rFonts w:ascii="Calibri" w:eastAsia="Times New Roman" w:hAnsi="Calibri" w:cs="Times New Roman"/>
                <w:sz w:val="16"/>
                <w:szCs w:val="16"/>
                <w:lang w:eastAsia="en-US"/>
              </w:rPr>
              <w:t>√</w:t>
            </w: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547CB6E5" w14:textId="31E15150" w:rsidR="00103EF6" w:rsidRPr="00016DCC" w:rsidRDefault="00103EF6" w:rsidP="00103EF6">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4F815AA3" w14:textId="77777777" w:rsidR="00103EF6" w:rsidRPr="00016DCC" w:rsidRDefault="00103EF6" w:rsidP="00103EF6">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307F0B30" w14:textId="77777777" w:rsidR="00103EF6" w:rsidRPr="00016DCC" w:rsidRDefault="00103EF6" w:rsidP="00103EF6">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14DD0077" w14:textId="1813F119" w:rsidR="00103EF6" w:rsidRPr="005357E0" w:rsidRDefault="00103EF6" w:rsidP="00103EF6">
            <w:pPr>
              <w:spacing w:before="0" w:after="0" w:line="240" w:lineRule="auto"/>
              <w:rPr>
                <w:rFonts w:eastAsia="Times New Roman" w:cs="Arial"/>
                <w:sz w:val="16"/>
                <w:szCs w:val="16"/>
                <w:lang w:eastAsia="en-US"/>
              </w:rPr>
            </w:pPr>
            <w:r w:rsidRPr="005357E0">
              <w:rPr>
                <w:rFonts w:eastAsia="Times New Roman" w:cs="Arial"/>
                <w:sz w:val="16"/>
                <w:szCs w:val="16"/>
                <w:lang w:eastAsia="en-US"/>
              </w:rPr>
              <w:t xml:space="preserve">Section Appendix C – SCADA Product Technical </w:t>
            </w:r>
            <w:proofErr w:type="spellStart"/>
            <w:r w:rsidRPr="005357E0">
              <w:rPr>
                <w:rFonts w:eastAsia="Times New Roman" w:cs="Arial"/>
                <w:sz w:val="16"/>
                <w:szCs w:val="16"/>
                <w:lang w:eastAsia="en-US"/>
              </w:rPr>
              <w:t>spesification</w:t>
            </w:r>
            <w:proofErr w:type="spellEnd"/>
            <w:r w:rsidRPr="005357E0">
              <w:rPr>
                <w:rFonts w:eastAsia="Times New Roman" w:cs="Arial"/>
                <w:sz w:val="16"/>
                <w:szCs w:val="16"/>
                <w:lang w:eastAsia="en-US"/>
              </w:rPr>
              <w:t xml:space="preserve"> </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14:paraId="7D678867" w14:textId="7968EB01" w:rsidR="00103EF6" w:rsidRPr="003658C7" w:rsidRDefault="00103EF6" w:rsidP="003672BF">
            <w:pPr>
              <w:spacing w:before="0" w:after="0" w:line="240" w:lineRule="auto"/>
              <w:rPr>
                <w:rFonts w:eastAsia="Times New Roman" w:cs="Arial"/>
                <w:sz w:val="16"/>
                <w:szCs w:val="16"/>
                <w:lang w:eastAsia="en-US"/>
              </w:rPr>
            </w:pPr>
            <w:r w:rsidRPr="003658C7">
              <w:rPr>
                <w:rFonts w:eastAsia="Times New Roman" w:cs="Arial"/>
                <w:sz w:val="16"/>
                <w:szCs w:val="16"/>
                <w:lang w:eastAsia="en-US"/>
              </w:rPr>
              <w:t>Relative H</w:t>
            </w:r>
            <w:r w:rsidR="003672BF">
              <w:rPr>
                <w:rFonts w:eastAsia="Times New Roman" w:cs="Arial"/>
                <w:sz w:val="16"/>
                <w:szCs w:val="16"/>
                <w:lang w:eastAsia="en-US"/>
              </w:rPr>
              <w:t>umidity up to 100%RH not Comply</w:t>
            </w:r>
            <w:r w:rsidRPr="003658C7">
              <w:rPr>
                <w:rFonts w:eastAsia="Times New Roman" w:cs="Arial"/>
                <w:sz w:val="16"/>
                <w:szCs w:val="16"/>
                <w:lang w:eastAsia="en-US"/>
              </w:rPr>
              <w:t xml:space="preserve"> </w:t>
            </w:r>
            <w:r w:rsidR="003672BF">
              <w:rPr>
                <w:rFonts w:eastAsia="Times New Roman" w:cs="Arial"/>
                <w:sz w:val="16"/>
                <w:szCs w:val="16"/>
                <w:lang w:eastAsia="en-US"/>
              </w:rPr>
              <w:t>and the server temperature max 35C. N</w:t>
            </w:r>
            <w:r w:rsidR="003672BF" w:rsidRPr="003658C7">
              <w:rPr>
                <w:rFonts w:eastAsia="Times New Roman" w:cs="Arial"/>
                <w:sz w:val="16"/>
                <w:szCs w:val="16"/>
                <w:lang w:eastAsia="en-US"/>
              </w:rPr>
              <w:t>eed Change Request</w:t>
            </w:r>
          </w:p>
        </w:tc>
      </w:tr>
      <w:tr w:rsidR="00103EF6" w:rsidRPr="00016DCC" w14:paraId="027F6B6E" w14:textId="77777777" w:rsidTr="00A62FB1">
        <w:trPr>
          <w:trHeight w:val="1428"/>
        </w:trPr>
        <w:tc>
          <w:tcPr>
            <w:tcW w:w="430" w:type="dxa"/>
            <w:tcBorders>
              <w:top w:val="single" w:sz="4" w:space="0" w:color="auto"/>
              <w:left w:val="single" w:sz="4" w:space="0" w:color="auto"/>
              <w:bottom w:val="single" w:sz="4" w:space="0" w:color="auto"/>
              <w:right w:val="single" w:sz="4" w:space="0" w:color="auto"/>
            </w:tcBorders>
            <w:vAlign w:val="center"/>
          </w:tcPr>
          <w:p w14:paraId="3FB3D3EB" w14:textId="6773893D" w:rsidR="00103EF6" w:rsidRDefault="00103EF6" w:rsidP="00103EF6">
            <w:pPr>
              <w:spacing w:before="0" w:after="0" w:line="240" w:lineRule="auto"/>
              <w:jc w:val="center"/>
              <w:rPr>
                <w:rFonts w:ascii="Calibri" w:eastAsia="Times New Roman" w:hAnsi="Calibri" w:cs="Times New Roman"/>
                <w:sz w:val="16"/>
                <w:szCs w:val="16"/>
                <w:lang w:eastAsia="en-US"/>
              </w:rPr>
            </w:pPr>
            <w:r>
              <w:rPr>
                <w:rFonts w:ascii="Calibri" w:eastAsia="Times New Roman" w:hAnsi="Calibri" w:cs="Times New Roman"/>
                <w:sz w:val="16"/>
                <w:szCs w:val="16"/>
                <w:lang w:eastAsia="en-US"/>
              </w:rPr>
              <w:t>9</w:t>
            </w:r>
          </w:p>
        </w:tc>
        <w:tc>
          <w:tcPr>
            <w:tcW w:w="5658" w:type="dxa"/>
            <w:tcBorders>
              <w:top w:val="single" w:sz="4" w:space="0" w:color="auto"/>
              <w:left w:val="single" w:sz="4" w:space="0" w:color="auto"/>
              <w:bottom w:val="single" w:sz="4" w:space="0" w:color="auto"/>
              <w:right w:val="single" w:sz="4" w:space="0" w:color="auto"/>
            </w:tcBorders>
            <w:vAlign w:val="center"/>
          </w:tcPr>
          <w:p w14:paraId="5035F0A7" w14:textId="1EF88031" w:rsidR="00103EF6" w:rsidRDefault="00103EF6" w:rsidP="00103EF6">
            <w:pPr>
              <w:spacing w:before="0" w:after="0" w:line="240" w:lineRule="auto"/>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 xml:space="preserve">The SCADA system shall be designed in such a way that no single point of failure shall cause in loss of a full SCADA system. All critical components shall be </w:t>
            </w:r>
            <w:r>
              <w:rPr>
                <w:rFonts w:ascii="Calibri" w:eastAsia="Times New Roman" w:hAnsi="Calibri" w:cs="Times New Roman"/>
                <w:sz w:val="16"/>
                <w:szCs w:val="16"/>
                <w:lang w:eastAsia="en-US"/>
              </w:rPr>
              <w:t>configured as follows:</w:t>
            </w:r>
          </w:p>
          <w:p w14:paraId="64A136E7" w14:textId="77777777" w:rsidR="00103EF6" w:rsidRDefault="00103EF6" w:rsidP="00B245D5">
            <w:pPr>
              <w:pStyle w:val="ListParagraph"/>
              <w:numPr>
                <w:ilvl w:val="0"/>
                <w:numId w:val="44"/>
              </w:numPr>
              <w:spacing w:before="0" w:after="0" w:line="240" w:lineRule="auto"/>
              <w:rPr>
                <w:rFonts w:ascii="Calibri" w:eastAsia="Times New Roman" w:hAnsi="Calibri" w:cs="Times New Roman"/>
                <w:sz w:val="16"/>
                <w:szCs w:val="16"/>
                <w:lang w:eastAsia="en-US"/>
              </w:rPr>
            </w:pPr>
            <w:r w:rsidRPr="00AE5D72">
              <w:rPr>
                <w:rFonts w:ascii="Calibri" w:eastAsia="Times New Roman" w:hAnsi="Calibri" w:cs="Times New Roman"/>
                <w:sz w:val="16"/>
                <w:szCs w:val="16"/>
                <w:lang w:eastAsia="en-US"/>
              </w:rPr>
              <w:t xml:space="preserve">Each critical component shall consist of a pair of redundant hardware configured in a hot-standby configuration to provide resilience and secondary recovery control positions. These servers shall </w:t>
            </w:r>
            <w:proofErr w:type="gramStart"/>
            <w:r w:rsidRPr="00AE5D72">
              <w:rPr>
                <w:rFonts w:ascii="Calibri" w:eastAsia="Times New Roman" w:hAnsi="Calibri" w:cs="Times New Roman"/>
                <w:sz w:val="16"/>
                <w:szCs w:val="16"/>
                <w:lang w:eastAsia="en-US"/>
              </w:rPr>
              <w:t>be located in</w:t>
            </w:r>
            <w:proofErr w:type="gramEnd"/>
            <w:r w:rsidRPr="00AE5D72">
              <w:rPr>
                <w:rFonts w:ascii="Calibri" w:eastAsia="Times New Roman" w:hAnsi="Calibri" w:cs="Times New Roman"/>
                <w:sz w:val="16"/>
                <w:szCs w:val="16"/>
                <w:lang w:eastAsia="en-US"/>
              </w:rPr>
              <w:t xml:space="preserve"> separate buildings to </w:t>
            </w:r>
            <w:r>
              <w:rPr>
                <w:rFonts w:ascii="Calibri" w:eastAsia="Times New Roman" w:hAnsi="Calibri" w:cs="Times New Roman"/>
                <w:sz w:val="16"/>
                <w:szCs w:val="16"/>
                <w:lang w:eastAsia="en-US"/>
              </w:rPr>
              <w:t>offer the highest resilience.</w:t>
            </w:r>
          </w:p>
          <w:p w14:paraId="250592DF" w14:textId="77777777" w:rsidR="00103EF6" w:rsidRDefault="00103EF6" w:rsidP="00B245D5">
            <w:pPr>
              <w:pStyle w:val="ListParagraph"/>
              <w:numPr>
                <w:ilvl w:val="0"/>
                <w:numId w:val="44"/>
              </w:numPr>
              <w:spacing w:before="0" w:after="0" w:line="240" w:lineRule="auto"/>
              <w:rPr>
                <w:rFonts w:ascii="Calibri" w:eastAsia="Times New Roman" w:hAnsi="Calibri" w:cs="Times New Roman"/>
                <w:sz w:val="16"/>
                <w:szCs w:val="16"/>
                <w:lang w:eastAsia="en-US"/>
              </w:rPr>
            </w:pPr>
            <w:r w:rsidRPr="00AE5D72">
              <w:rPr>
                <w:rFonts w:ascii="Calibri" w:eastAsia="Times New Roman" w:hAnsi="Calibri" w:cs="Times New Roman"/>
                <w:sz w:val="16"/>
                <w:szCs w:val="16"/>
                <w:lang w:eastAsia="en-US"/>
              </w:rPr>
              <w:t>Each critical component shall consist of a pair of network connections to separated network switches to p</w:t>
            </w:r>
            <w:r>
              <w:rPr>
                <w:rFonts w:ascii="Calibri" w:eastAsia="Times New Roman" w:hAnsi="Calibri" w:cs="Times New Roman"/>
                <w:sz w:val="16"/>
                <w:szCs w:val="16"/>
                <w:lang w:eastAsia="en-US"/>
              </w:rPr>
              <w:t xml:space="preserve">rovide </w:t>
            </w:r>
            <w:proofErr w:type="spellStart"/>
            <w:r>
              <w:rPr>
                <w:rFonts w:ascii="Calibri" w:eastAsia="Times New Roman" w:hAnsi="Calibri" w:cs="Times New Roman"/>
                <w:sz w:val="16"/>
                <w:szCs w:val="16"/>
                <w:lang w:eastAsia="en-US"/>
              </w:rPr>
              <w:t>comms</w:t>
            </w:r>
            <w:proofErr w:type="spellEnd"/>
            <w:r>
              <w:rPr>
                <w:rFonts w:ascii="Calibri" w:eastAsia="Times New Roman" w:hAnsi="Calibri" w:cs="Times New Roman"/>
                <w:sz w:val="16"/>
                <w:szCs w:val="16"/>
                <w:lang w:eastAsia="en-US"/>
              </w:rPr>
              <w:t xml:space="preserve"> link resilience.</w:t>
            </w:r>
          </w:p>
          <w:p w14:paraId="70D5AC25" w14:textId="59441C7B" w:rsidR="00103EF6" w:rsidRPr="00AE5D72" w:rsidRDefault="00103EF6" w:rsidP="00B245D5">
            <w:pPr>
              <w:pStyle w:val="ListParagraph"/>
              <w:numPr>
                <w:ilvl w:val="0"/>
                <w:numId w:val="44"/>
              </w:numPr>
              <w:spacing w:before="0" w:after="0" w:line="240" w:lineRule="auto"/>
              <w:rPr>
                <w:rFonts w:ascii="Calibri" w:eastAsia="Times New Roman" w:hAnsi="Calibri" w:cs="Times New Roman"/>
                <w:sz w:val="16"/>
                <w:szCs w:val="16"/>
                <w:lang w:eastAsia="en-US"/>
              </w:rPr>
            </w:pPr>
            <w:r w:rsidRPr="00AE5D72">
              <w:rPr>
                <w:rFonts w:ascii="Calibri" w:eastAsia="Times New Roman" w:hAnsi="Calibri" w:cs="Times New Roman"/>
                <w:sz w:val="16"/>
                <w:szCs w:val="16"/>
                <w:lang w:eastAsia="en-US"/>
              </w:rPr>
              <w:t>Each critical component shall be powered from the UPS with at least two hours power backup.</w:t>
            </w:r>
          </w:p>
        </w:tc>
        <w:tc>
          <w:tcPr>
            <w:tcW w:w="1079" w:type="dxa"/>
            <w:tcBorders>
              <w:top w:val="single" w:sz="4" w:space="0" w:color="auto"/>
              <w:left w:val="single" w:sz="4" w:space="0" w:color="auto"/>
              <w:bottom w:val="single" w:sz="4" w:space="0" w:color="auto"/>
              <w:right w:val="single" w:sz="4" w:space="0" w:color="auto"/>
            </w:tcBorders>
            <w:vAlign w:val="center"/>
          </w:tcPr>
          <w:p w14:paraId="5039F61C" w14:textId="06D18F20" w:rsidR="00103EF6" w:rsidRPr="00016DCC" w:rsidRDefault="00FE0FE2" w:rsidP="00103EF6">
            <w:pPr>
              <w:spacing w:before="0" w:after="0" w:line="240" w:lineRule="auto"/>
              <w:jc w:val="center"/>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tcPr>
          <w:p w14:paraId="5AA374F3" w14:textId="77777777" w:rsidR="00103EF6" w:rsidRPr="00016DCC" w:rsidRDefault="00103EF6" w:rsidP="00103EF6">
            <w:pPr>
              <w:spacing w:before="0" w:after="0" w:line="240" w:lineRule="auto"/>
              <w:jc w:val="center"/>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tcPr>
          <w:p w14:paraId="4BCA73E1" w14:textId="77777777" w:rsidR="00103EF6" w:rsidRPr="00016DCC" w:rsidRDefault="00103EF6" w:rsidP="00103EF6">
            <w:pPr>
              <w:spacing w:before="0" w:after="0" w:line="240" w:lineRule="auto"/>
              <w:jc w:val="center"/>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tcPr>
          <w:p w14:paraId="30CC6444" w14:textId="77777777" w:rsidR="00103EF6" w:rsidRPr="00016DCC" w:rsidRDefault="00103EF6" w:rsidP="00103EF6">
            <w:pPr>
              <w:spacing w:before="0" w:after="0" w:line="240" w:lineRule="auto"/>
              <w:jc w:val="center"/>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tcPr>
          <w:p w14:paraId="2C2F6344" w14:textId="77777777" w:rsidR="00103EF6" w:rsidRPr="00016DCC" w:rsidRDefault="00103EF6" w:rsidP="00103EF6">
            <w:pPr>
              <w:spacing w:before="0" w:after="0" w:line="240" w:lineRule="auto"/>
              <w:jc w:val="center"/>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tcPr>
          <w:p w14:paraId="30FFE406" w14:textId="77777777" w:rsidR="00103EF6" w:rsidRPr="00016DCC" w:rsidRDefault="00103EF6" w:rsidP="00103EF6">
            <w:pPr>
              <w:spacing w:before="0" w:after="0" w:line="240" w:lineRule="auto"/>
              <w:jc w:val="center"/>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vAlign w:val="center"/>
          </w:tcPr>
          <w:p w14:paraId="63DB761F" w14:textId="452FA99B" w:rsidR="00103EF6" w:rsidRPr="00016DCC" w:rsidRDefault="00B54653" w:rsidP="00B54653">
            <w:pPr>
              <w:spacing w:before="0" w:after="0" w:line="240" w:lineRule="auto"/>
              <w:rPr>
                <w:rFonts w:ascii="Times New Roman" w:eastAsia="Times New Roman" w:hAnsi="Times New Roman" w:cs="Times New Roman"/>
                <w:sz w:val="20"/>
                <w:lang w:eastAsia="en-US"/>
              </w:rPr>
            </w:pPr>
            <w:r w:rsidRPr="005357E0">
              <w:rPr>
                <w:rFonts w:eastAsia="Times New Roman" w:cs="Arial"/>
                <w:sz w:val="16"/>
                <w:szCs w:val="16"/>
                <w:lang w:eastAsia="en-US"/>
              </w:rPr>
              <w:t>Section</w:t>
            </w:r>
            <w:r>
              <w:rPr>
                <w:rFonts w:eastAsia="Times New Roman" w:cs="Arial"/>
                <w:sz w:val="16"/>
                <w:szCs w:val="16"/>
                <w:lang w:eastAsia="en-US"/>
              </w:rPr>
              <w:t xml:space="preserve"> 5.1 Redundancy</w:t>
            </w:r>
          </w:p>
        </w:tc>
        <w:tc>
          <w:tcPr>
            <w:tcW w:w="1242" w:type="dxa"/>
            <w:tcBorders>
              <w:top w:val="single" w:sz="4" w:space="0" w:color="auto"/>
              <w:left w:val="single" w:sz="4" w:space="0" w:color="auto"/>
              <w:bottom w:val="single" w:sz="4" w:space="0" w:color="auto"/>
              <w:right w:val="single" w:sz="4" w:space="0" w:color="auto"/>
            </w:tcBorders>
            <w:vAlign w:val="center"/>
          </w:tcPr>
          <w:p w14:paraId="754F6916" w14:textId="77777777" w:rsidR="00103EF6" w:rsidRPr="00016DCC" w:rsidRDefault="00103EF6" w:rsidP="00103EF6">
            <w:pPr>
              <w:spacing w:before="0" w:after="0" w:line="240" w:lineRule="auto"/>
              <w:rPr>
                <w:rFonts w:ascii="Times New Roman" w:eastAsia="Times New Roman" w:hAnsi="Times New Roman" w:cs="Times New Roman"/>
                <w:sz w:val="20"/>
                <w:lang w:eastAsia="en-US"/>
              </w:rPr>
            </w:pPr>
          </w:p>
        </w:tc>
      </w:tr>
    </w:tbl>
    <w:p w14:paraId="318CC745" w14:textId="61E035F9" w:rsidR="00F50C06" w:rsidRPr="002B5704" w:rsidRDefault="00F50C06" w:rsidP="00FB5951">
      <w:pPr>
        <w:rPr>
          <w:rFonts w:cs="Arial"/>
          <w:b/>
          <w:sz w:val="32"/>
          <w:szCs w:val="32"/>
        </w:rPr>
      </w:pPr>
    </w:p>
    <w:p w14:paraId="00C56056" w14:textId="77777777" w:rsidR="00F50C06" w:rsidRPr="002B5704" w:rsidRDefault="00F50C06" w:rsidP="00FB5951">
      <w:pPr>
        <w:rPr>
          <w:rFonts w:cs="Arial"/>
          <w:b/>
          <w:sz w:val="32"/>
          <w:szCs w:val="32"/>
        </w:rPr>
      </w:pPr>
    </w:p>
    <w:p w14:paraId="6C58E429" w14:textId="77777777" w:rsidR="000826EA" w:rsidRDefault="000826EA" w:rsidP="00FB5951">
      <w:pPr>
        <w:rPr>
          <w:rFonts w:cs="Arial"/>
          <w:b/>
          <w:sz w:val="32"/>
          <w:szCs w:val="32"/>
        </w:rPr>
      </w:pPr>
    </w:p>
    <w:p w14:paraId="33D19E3F" w14:textId="77777777" w:rsidR="000826EA" w:rsidRDefault="000826EA" w:rsidP="00FB5951">
      <w:pPr>
        <w:rPr>
          <w:rFonts w:cs="Arial"/>
          <w:b/>
          <w:sz w:val="32"/>
          <w:szCs w:val="32"/>
        </w:rPr>
        <w:sectPr w:rsidR="000826EA" w:rsidSect="000826EA">
          <w:pgSz w:w="16834" w:h="11909" w:orient="landscape" w:code="9"/>
          <w:pgMar w:top="1729" w:right="1729" w:bottom="1440" w:left="1440" w:header="720" w:footer="720" w:gutter="0"/>
          <w:pgNumType w:start="75"/>
          <w:cols w:space="720"/>
          <w:docGrid w:linePitch="360"/>
        </w:sectPr>
      </w:pPr>
    </w:p>
    <w:p w14:paraId="2935E086" w14:textId="74A9DEB4" w:rsidR="000826EA" w:rsidRDefault="000826EA" w:rsidP="00FB5951">
      <w:pPr>
        <w:rPr>
          <w:rFonts w:cs="Arial"/>
          <w:b/>
          <w:sz w:val="32"/>
          <w:szCs w:val="32"/>
        </w:rPr>
      </w:pPr>
    </w:p>
    <w:p w14:paraId="12F33040" w14:textId="77777777" w:rsidR="000826EA" w:rsidRDefault="000826EA" w:rsidP="00FB5951">
      <w:pPr>
        <w:rPr>
          <w:rFonts w:cs="Arial"/>
          <w:b/>
          <w:sz w:val="32"/>
          <w:szCs w:val="32"/>
        </w:rPr>
      </w:pPr>
    </w:p>
    <w:p w14:paraId="168ECA3D" w14:textId="77777777" w:rsidR="000826EA" w:rsidRDefault="000826EA" w:rsidP="00FB5951">
      <w:pPr>
        <w:rPr>
          <w:rFonts w:cs="Arial"/>
          <w:b/>
          <w:sz w:val="32"/>
          <w:szCs w:val="32"/>
        </w:rPr>
      </w:pPr>
    </w:p>
    <w:p w14:paraId="7EF14878" w14:textId="77777777" w:rsidR="000826EA" w:rsidRDefault="000826EA" w:rsidP="00FB5951">
      <w:pPr>
        <w:rPr>
          <w:rFonts w:cs="Arial"/>
          <w:b/>
          <w:sz w:val="32"/>
          <w:szCs w:val="32"/>
        </w:rPr>
      </w:pPr>
    </w:p>
    <w:p w14:paraId="09761A49" w14:textId="77777777" w:rsidR="000826EA" w:rsidRDefault="000826EA" w:rsidP="00FB5951">
      <w:pPr>
        <w:rPr>
          <w:rFonts w:cs="Arial"/>
          <w:b/>
          <w:sz w:val="32"/>
          <w:szCs w:val="32"/>
        </w:rPr>
      </w:pPr>
    </w:p>
    <w:p w14:paraId="12DB0B35" w14:textId="101BD995" w:rsidR="000826EA" w:rsidRDefault="000826EA" w:rsidP="00FB5951">
      <w:pPr>
        <w:rPr>
          <w:rFonts w:cs="Arial"/>
          <w:b/>
          <w:sz w:val="32"/>
          <w:szCs w:val="32"/>
        </w:rPr>
      </w:pPr>
    </w:p>
    <w:p w14:paraId="1776E9B8" w14:textId="77777777" w:rsidR="00326C2F" w:rsidRDefault="00326C2F" w:rsidP="001C408A">
      <w:pPr>
        <w:jc w:val="right"/>
        <w:rPr>
          <w:rFonts w:cs="Arial"/>
          <w:b/>
          <w:sz w:val="32"/>
          <w:szCs w:val="32"/>
        </w:rPr>
      </w:pPr>
    </w:p>
    <w:p w14:paraId="6E0ED1A7" w14:textId="77777777" w:rsidR="00D6191A" w:rsidRDefault="00326C2F" w:rsidP="001C408A">
      <w:pPr>
        <w:pStyle w:val="TCHeading1"/>
        <w:jc w:val="right"/>
        <w:rPr>
          <w:rFonts w:ascii="Arial" w:hAnsi="Arial" w:cs="Arial"/>
          <w:sz w:val="32"/>
        </w:rPr>
      </w:pPr>
      <w:r w:rsidRPr="001C408A">
        <w:rPr>
          <w:rFonts w:ascii="Arial" w:hAnsi="Arial" w:cs="Arial"/>
          <w:sz w:val="32"/>
        </w:rPr>
        <w:t>APPENDIX B:</w:t>
      </w:r>
    </w:p>
    <w:p w14:paraId="7849BBEE" w14:textId="6CE94B60" w:rsidR="00326C2F" w:rsidRPr="00D6191A" w:rsidRDefault="00D6191A" w:rsidP="00D6191A">
      <w:pPr>
        <w:pStyle w:val="TCHeading1"/>
        <w:jc w:val="right"/>
        <w:rPr>
          <w:rFonts w:ascii="Arial" w:hAnsi="Arial" w:cs="Arial"/>
          <w:sz w:val="32"/>
        </w:rPr>
      </w:pPr>
      <w:r w:rsidRPr="00D6191A">
        <w:rPr>
          <w:rFonts w:ascii="Arial" w:hAnsi="Arial" w:cs="Arial"/>
          <w:sz w:val="32"/>
        </w:rPr>
        <w:t>LIST OF DRAWINGS</w:t>
      </w:r>
      <w:r w:rsidRPr="001C408A">
        <w:rPr>
          <w:rFonts w:ascii="Arial" w:hAnsi="Arial" w:cs="Arial"/>
          <w:sz w:val="32"/>
        </w:rPr>
        <w:t xml:space="preserve"> </w:t>
      </w:r>
      <w:r w:rsidR="001C408A" w:rsidRPr="001C408A">
        <w:rPr>
          <w:rFonts w:ascii="Arial" w:hAnsi="Arial" w:cs="Arial"/>
          <w:noProof/>
          <w:sz w:val="32"/>
        </w:rPr>
        <mc:AlternateContent>
          <mc:Choice Requires="wps">
            <w:drawing>
              <wp:anchor distT="0" distB="0" distL="114300" distR="114300" simplePos="0" relativeHeight="251658259" behindDoc="0" locked="0" layoutInCell="1" allowOverlap="1" wp14:anchorId="07848C27" wp14:editId="220112DF">
                <wp:simplePos x="0" y="0"/>
                <wp:positionH relativeFrom="column">
                  <wp:posOffset>3550285</wp:posOffset>
                </wp:positionH>
                <wp:positionV relativeFrom="paragraph">
                  <wp:posOffset>262890</wp:posOffset>
                </wp:positionV>
                <wp:extent cx="2000250" cy="0"/>
                <wp:effectExtent l="0" t="19050" r="38100" b="38100"/>
                <wp:wrapNone/>
                <wp:docPr id="317" name="Straight Connector 317"/>
                <wp:cNvGraphicFramePr/>
                <a:graphic xmlns:a="http://schemas.openxmlformats.org/drawingml/2006/main">
                  <a:graphicData uri="http://schemas.microsoft.com/office/word/2010/wordprocessingShape">
                    <wps:wsp>
                      <wps:cNvCnPr/>
                      <wps:spPr>
                        <a:xfrm>
                          <a:off x="0" y="0"/>
                          <a:ext cx="2000250" cy="0"/>
                        </a:xfrm>
                        <a:prstGeom prst="line">
                          <a:avLst/>
                        </a:prstGeom>
                        <a:ln w="571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CE2AF0D" id="Straight Connector 317" o:spid="_x0000_s1026" style="position:absolute;z-index:251658259;visibility:visible;mso-wrap-style:square;mso-wrap-distance-left:9pt;mso-wrap-distance-top:0;mso-wrap-distance-right:9pt;mso-wrap-distance-bottom:0;mso-position-horizontal:absolute;mso-position-horizontal-relative:text;mso-position-vertical:absolute;mso-position-vertical-relative:text" from="279.55pt,20.7pt" to="437.05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" strokecolor="black [3040]" strokeweight="4.5pt"/>
            </w:pict>
          </mc:Fallback>
        </mc:AlternateContent>
      </w:r>
      <w:r w:rsidR="001C408A" w:rsidRPr="001C408A">
        <w:rPr>
          <w:rFonts w:ascii="Arial" w:hAnsi="Arial" w:cs="Arial"/>
          <w:noProof/>
          <w:sz w:val="32"/>
        </w:rPr>
        <mc:AlternateContent>
          <mc:Choice Requires="wps">
            <w:drawing>
              <wp:anchor distT="0" distB="0" distL="114300" distR="114300" simplePos="0" relativeHeight="251658260" behindDoc="0" locked="0" layoutInCell="1" allowOverlap="1" wp14:anchorId="680055F7" wp14:editId="5E273DA8">
                <wp:simplePos x="0" y="0"/>
                <wp:positionH relativeFrom="column">
                  <wp:posOffset>2964180</wp:posOffset>
                </wp:positionH>
                <wp:positionV relativeFrom="paragraph">
                  <wp:posOffset>351155</wp:posOffset>
                </wp:positionV>
                <wp:extent cx="2590800" cy="0"/>
                <wp:effectExtent l="0" t="19050" r="38100" b="38100"/>
                <wp:wrapNone/>
                <wp:docPr id="318" name="Straight Connector 318"/>
                <wp:cNvGraphicFramePr/>
                <a:graphic xmlns:a="http://schemas.openxmlformats.org/drawingml/2006/main">
                  <a:graphicData uri="http://schemas.microsoft.com/office/word/2010/wordprocessingShape">
                    <wps:wsp>
                      <wps:cNvCnPr/>
                      <wps:spPr>
                        <a:xfrm>
                          <a:off x="0" y="0"/>
                          <a:ext cx="2590800" cy="0"/>
                        </a:xfrm>
                        <a:prstGeom prst="line">
                          <a:avLst/>
                        </a:prstGeom>
                        <a:ln w="571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8981080" id="Straight Connector 318" o:spid="_x0000_s1026" style="position:absolute;z-index:2516582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3.4pt,27.65pt" to="437.4pt,2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" strokecolor="black [3040]" strokeweight="4.5pt"/>
            </w:pict>
          </mc:Fallback>
        </mc:AlternateContent>
      </w:r>
    </w:p>
    <w:p w14:paraId="2B6E29DC" w14:textId="77777777" w:rsidR="00326C2F" w:rsidRPr="00326C2F" w:rsidRDefault="00326C2F" w:rsidP="00326C2F">
      <w:pPr>
        <w:rPr>
          <w:rFonts w:cs="Arial"/>
          <w:sz w:val="32"/>
          <w:szCs w:val="32"/>
        </w:rPr>
      </w:pPr>
    </w:p>
    <w:p w14:paraId="3C7C9801" w14:textId="3C48B843" w:rsidR="00326C2F" w:rsidRDefault="00326C2F" w:rsidP="00326C2F">
      <w:pPr>
        <w:rPr>
          <w:rFonts w:cs="Arial"/>
          <w:sz w:val="32"/>
          <w:szCs w:val="32"/>
        </w:rPr>
      </w:pPr>
    </w:p>
    <w:p w14:paraId="04131FE1" w14:textId="77777777" w:rsidR="00326C2F" w:rsidRDefault="00326C2F" w:rsidP="00326C2F">
      <w:pPr>
        <w:rPr>
          <w:rFonts w:cs="Arial"/>
          <w:sz w:val="32"/>
          <w:szCs w:val="32"/>
        </w:rPr>
        <w:sectPr w:rsidR="00326C2F" w:rsidSect="00157F62">
          <w:pgSz w:w="11909" w:h="16834" w:code="9"/>
          <w:pgMar w:top="1729" w:right="1440" w:bottom="1440" w:left="1729" w:header="720" w:footer="720" w:gutter="0"/>
          <w:pgNumType w:start="75"/>
          <w:cols w:space="720"/>
          <w:docGrid w:linePitch="360"/>
        </w:sectPr>
      </w:pPr>
    </w:p>
    <w:p w14:paraId="7273CA3E" w14:textId="77777777" w:rsidR="00326C2F" w:rsidRDefault="00326C2F" w:rsidP="00326C2F">
      <w:pPr>
        <w:pStyle w:val="TCHeading1"/>
      </w:pPr>
    </w:p>
    <w:p w14:paraId="4D43F02E" w14:textId="77777777" w:rsidR="00326C2F" w:rsidRDefault="00326C2F" w:rsidP="00326C2F">
      <w:pPr>
        <w:pStyle w:val="TCHeading1"/>
      </w:pPr>
    </w:p>
    <w:p w14:paraId="43767878" w14:textId="77777777" w:rsidR="00326C2F" w:rsidRDefault="00326C2F" w:rsidP="00326C2F">
      <w:pPr>
        <w:pStyle w:val="TCHeading1"/>
      </w:pPr>
    </w:p>
    <w:p w14:paraId="0187D61C" w14:textId="77777777" w:rsidR="00326C2F" w:rsidRDefault="00326C2F" w:rsidP="00326C2F">
      <w:pPr>
        <w:pStyle w:val="TCHeading1"/>
      </w:pPr>
    </w:p>
    <w:p w14:paraId="18C68AA9" w14:textId="77777777" w:rsidR="00326C2F" w:rsidRDefault="00326C2F" w:rsidP="00326C2F">
      <w:pPr>
        <w:pStyle w:val="TCHeading1"/>
      </w:pPr>
    </w:p>
    <w:p w14:paraId="1E94D76C" w14:textId="77777777" w:rsidR="00326C2F" w:rsidRDefault="00326C2F" w:rsidP="00326C2F">
      <w:pPr>
        <w:pStyle w:val="TCHeading1"/>
      </w:pPr>
    </w:p>
    <w:p w14:paraId="0F08E6ED" w14:textId="77777777" w:rsidR="00326C2F" w:rsidRDefault="00326C2F" w:rsidP="00326C2F">
      <w:pPr>
        <w:pStyle w:val="TCHeading1"/>
      </w:pPr>
    </w:p>
    <w:p w14:paraId="208108B6" w14:textId="77777777" w:rsidR="00326C2F" w:rsidRDefault="00326C2F" w:rsidP="00326C2F">
      <w:pPr>
        <w:pStyle w:val="TCHeading1"/>
      </w:pPr>
    </w:p>
    <w:p w14:paraId="581B2573" w14:textId="77777777" w:rsidR="00D6191A" w:rsidRDefault="00326C2F" w:rsidP="001C408A">
      <w:pPr>
        <w:pStyle w:val="TCHeading1"/>
        <w:jc w:val="right"/>
        <w:rPr>
          <w:rFonts w:ascii="Arial" w:hAnsi="Arial" w:cs="Arial"/>
          <w:sz w:val="32"/>
        </w:rPr>
      </w:pPr>
      <w:r w:rsidRPr="001C408A">
        <w:rPr>
          <w:rFonts w:ascii="Arial" w:hAnsi="Arial" w:cs="Arial"/>
          <w:sz w:val="32"/>
        </w:rPr>
        <w:t>APPENDIX C:</w:t>
      </w:r>
    </w:p>
    <w:p w14:paraId="5341868B" w14:textId="2103F982" w:rsidR="00326C2F" w:rsidRPr="001C408A" w:rsidRDefault="00D6191A" w:rsidP="00D6191A">
      <w:pPr>
        <w:pStyle w:val="TCHeading1"/>
        <w:jc w:val="right"/>
        <w:rPr>
          <w:rFonts w:ascii="Arial" w:hAnsi="Arial" w:cs="Arial"/>
          <w:sz w:val="32"/>
        </w:rPr>
      </w:pPr>
      <w:r w:rsidRPr="001C408A">
        <w:rPr>
          <w:rFonts w:ascii="Arial" w:hAnsi="Arial" w:cs="Arial"/>
          <w:sz w:val="32"/>
        </w:rPr>
        <w:t>SIL 2 CERTIFICATE</w:t>
      </w:r>
      <w:r w:rsidR="001C408A" w:rsidRPr="001C408A">
        <w:rPr>
          <w:rFonts w:ascii="Arial" w:hAnsi="Arial" w:cs="Arial"/>
          <w:noProof/>
          <w:sz w:val="32"/>
        </w:rPr>
        <mc:AlternateContent>
          <mc:Choice Requires="wps">
            <w:drawing>
              <wp:anchor distT="0" distB="0" distL="114300" distR="114300" simplePos="0" relativeHeight="251658261" behindDoc="0" locked="0" layoutInCell="1" allowOverlap="1" wp14:anchorId="322D7703" wp14:editId="7804DDF3">
                <wp:simplePos x="0" y="0"/>
                <wp:positionH relativeFrom="column">
                  <wp:posOffset>3550285</wp:posOffset>
                </wp:positionH>
                <wp:positionV relativeFrom="paragraph">
                  <wp:posOffset>281940</wp:posOffset>
                </wp:positionV>
                <wp:extent cx="2000250" cy="0"/>
                <wp:effectExtent l="0" t="19050" r="38100" b="38100"/>
                <wp:wrapNone/>
                <wp:docPr id="64" name="Straight Connector 64"/>
                <wp:cNvGraphicFramePr/>
                <a:graphic xmlns:a="http://schemas.openxmlformats.org/drawingml/2006/main">
                  <a:graphicData uri="http://schemas.microsoft.com/office/word/2010/wordprocessingShape">
                    <wps:wsp>
                      <wps:cNvCnPr/>
                      <wps:spPr>
                        <a:xfrm>
                          <a:off x="0" y="0"/>
                          <a:ext cx="2000250" cy="0"/>
                        </a:xfrm>
                        <a:prstGeom prst="line">
                          <a:avLst/>
                        </a:prstGeom>
                        <a:ln w="571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8FC89B6" id="Straight Connector 64" o:spid="_x0000_s1026" style="position:absolute;z-index:251658261;visibility:visible;mso-wrap-style:square;mso-wrap-distance-left:9pt;mso-wrap-distance-top:0;mso-wrap-distance-right:9pt;mso-wrap-distance-bottom:0;mso-position-horizontal:absolute;mso-position-horizontal-relative:text;mso-position-vertical:absolute;mso-position-vertical-relative:text" from="279.55pt,22.2pt" to="437.05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" strokecolor="black [3040]" strokeweight="4.5pt"/>
            </w:pict>
          </mc:Fallback>
        </mc:AlternateContent>
      </w:r>
    </w:p>
    <w:p w14:paraId="13D3749D" w14:textId="7B2A3FE0" w:rsidR="00326C2F" w:rsidRDefault="001C408A" w:rsidP="00326C2F">
      <w:pPr>
        <w:rPr>
          <w:rFonts w:cs="Arial"/>
          <w:b/>
          <w:sz w:val="32"/>
          <w:szCs w:val="32"/>
        </w:rPr>
      </w:pPr>
      <w:r>
        <w:rPr>
          <w:noProof/>
        </w:rPr>
        <mc:AlternateContent>
          <mc:Choice Requires="wps">
            <w:drawing>
              <wp:anchor distT="0" distB="0" distL="114300" distR="114300" simplePos="0" relativeHeight="251658262" behindDoc="0" locked="0" layoutInCell="1" allowOverlap="1" wp14:anchorId="28E8BAFA" wp14:editId="135423A3">
                <wp:simplePos x="0" y="0"/>
                <wp:positionH relativeFrom="column">
                  <wp:posOffset>2964180</wp:posOffset>
                </wp:positionH>
                <wp:positionV relativeFrom="paragraph">
                  <wp:posOffset>78740</wp:posOffset>
                </wp:positionV>
                <wp:extent cx="2590800" cy="0"/>
                <wp:effectExtent l="0" t="19050" r="38100" b="38100"/>
                <wp:wrapNone/>
                <wp:docPr id="65" name="Straight Connector 65"/>
                <wp:cNvGraphicFramePr/>
                <a:graphic xmlns:a="http://schemas.openxmlformats.org/drawingml/2006/main">
                  <a:graphicData uri="http://schemas.microsoft.com/office/word/2010/wordprocessingShape">
                    <wps:wsp>
                      <wps:cNvCnPr/>
                      <wps:spPr>
                        <a:xfrm>
                          <a:off x="0" y="0"/>
                          <a:ext cx="2590800" cy="0"/>
                        </a:xfrm>
                        <a:prstGeom prst="line">
                          <a:avLst/>
                        </a:prstGeom>
                        <a:ln w="571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15E2F31" id="Straight Connector 65" o:spid="_x0000_s1026" style="position:absolute;z-index:2516582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3.4pt,6.2pt" to="437.4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" strokecolor="black [3040]" strokeweight="4.5pt"/>
            </w:pict>
          </mc:Fallback>
        </mc:AlternateContent>
      </w:r>
    </w:p>
    <w:p w14:paraId="0ED5FE75" w14:textId="77777777" w:rsidR="00326C2F" w:rsidRDefault="00326C2F" w:rsidP="00326C2F">
      <w:pPr>
        <w:rPr>
          <w:rFonts w:cs="Arial"/>
          <w:sz w:val="32"/>
          <w:szCs w:val="32"/>
        </w:rPr>
        <w:sectPr w:rsidR="00326C2F" w:rsidSect="00157F62">
          <w:pgSz w:w="11909" w:h="16834" w:code="9"/>
          <w:pgMar w:top="1729" w:right="1440" w:bottom="1440" w:left="1729" w:header="720" w:footer="720" w:gutter="0"/>
          <w:pgNumType w:start="75"/>
          <w:cols w:space="720"/>
          <w:docGrid w:linePitch="360"/>
        </w:sectPr>
      </w:pPr>
    </w:p>
    <w:p w14:paraId="11CFECE0" w14:textId="7B84F871" w:rsidR="00326C2F" w:rsidRDefault="00326C2F" w:rsidP="00326C2F">
      <w:pPr>
        <w:pStyle w:val="TCHeading1"/>
      </w:pPr>
    </w:p>
    <w:p w14:paraId="373BF4BF" w14:textId="12291A3B" w:rsidR="00326C2F" w:rsidRDefault="00326C2F" w:rsidP="00326C2F">
      <w:pPr>
        <w:rPr>
          <w:lang w:val="en-GB" w:eastAsia="en-US" w:bidi="th-TH"/>
        </w:rPr>
      </w:pPr>
    </w:p>
    <w:p w14:paraId="4DE010EA" w14:textId="27F5C5CA" w:rsidR="00326C2F" w:rsidRDefault="00326C2F" w:rsidP="00326C2F">
      <w:pPr>
        <w:rPr>
          <w:lang w:val="en-GB" w:eastAsia="en-US" w:bidi="th-TH"/>
        </w:rPr>
      </w:pPr>
    </w:p>
    <w:p w14:paraId="1AB195A0" w14:textId="29C5DA4B" w:rsidR="00326C2F" w:rsidRDefault="00326C2F" w:rsidP="00326C2F">
      <w:pPr>
        <w:rPr>
          <w:lang w:val="en-GB" w:eastAsia="en-US" w:bidi="th-TH"/>
        </w:rPr>
      </w:pPr>
    </w:p>
    <w:p w14:paraId="26542772" w14:textId="0579FCBC" w:rsidR="00326C2F" w:rsidRDefault="00326C2F" w:rsidP="00326C2F">
      <w:pPr>
        <w:rPr>
          <w:lang w:val="en-GB" w:eastAsia="en-US" w:bidi="th-TH"/>
        </w:rPr>
      </w:pPr>
    </w:p>
    <w:p w14:paraId="33E1743E" w14:textId="6B352DFC" w:rsidR="00326C2F" w:rsidRDefault="00326C2F" w:rsidP="00326C2F">
      <w:pPr>
        <w:rPr>
          <w:lang w:val="en-GB" w:eastAsia="en-US" w:bidi="th-TH"/>
        </w:rPr>
      </w:pPr>
    </w:p>
    <w:p w14:paraId="723216FA" w14:textId="06A86D89" w:rsidR="00326C2F" w:rsidRDefault="00326C2F" w:rsidP="00326C2F">
      <w:pPr>
        <w:rPr>
          <w:lang w:val="en-GB" w:eastAsia="en-US" w:bidi="th-TH"/>
        </w:rPr>
      </w:pPr>
    </w:p>
    <w:p w14:paraId="067EC5DD" w14:textId="77777777" w:rsidR="00326C2F" w:rsidRPr="001C408A" w:rsidRDefault="00326C2F" w:rsidP="001C408A">
      <w:pPr>
        <w:pStyle w:val="TCHeading1"/>
        <w:jc w:val="right"/>
        <w:rPr>
          <w:rFonts w:ascii="Arial" w:hAnsi="Arial" w:cs="Arial"/>
          <w:sz w:val="32"/>
        </w:rPr>
      </w:pPr>
    </w:p>
    <w:p w14:paraId="4FEAFF9B" w14:textId="77777777" w:rsidR="00D6191A" w:rsidRDefault="0076615D" w:rsidP="001C408A">
      <w:pPr>
        <w:pStyle w:val="TCHeading1"/>
        <w:jc w:val="right"/>
        <w:rPr>
          <w:rFonts w:ascii="Arial" w:hAnsi="Arial" w:cs="Arial"/>
          <w:sz w:val="32"/>
        </w:rPr>
      </w:pPr>
      <w:r>
        <w:rPr>
          <w:rFonts w:ascii="Arial" w:hAnsi="Arial" w:cs="Arial"/>
          <w:sz w:val="32"/>
        </w:rPr>
        <w:t>APPENDIX D</w:t>
      </w:r>
      <w:r w:rsidR="00326C2F" w:rsidRPr="001C408A">
        <w:rPr>
          <w:rFonts w:ascii="Arial" w:hAnsi="Arial" w:cs="Arial"/>
          <w:sz w:val="32"/>
        </w:rPr>
        <w:t>:</w:t>
      </w:r>
    </w:p>
    <w:p w14:paraId="208D107B" w14:textId="1092D5DC" w:rsidR="00326C2F" w:rsidRPr="001C408A" w:rsidRDefault="00D6191A" w:rsidP="00D6191A">
      <w:pPr>
        <w:pStyle w:val="TCHeading1"/>
        <w:jc w:val="right"/>
        <w:rPr>
          <w:rFonts w:ascii="Arial" w:hAnsi="Arial" w:cs="Arial"/>
          <w:sz w:val="32"/>
        </w:rPr>
      </w:pPr>
      <w:r w:rsidRPr="001C408A">
        <w:rPr>
          <w:rFonts w:ascii="Arial" w:hAnsi="Arial" w:cs="Arial"/>
          <w:sz w:val="32"/>
        </w:rPr>
        <w:t>TE</w:t>
      </w:r>
      <w:r>
        <w:rPr>
          <w:rFonts w:ascii="Arial" w:hAnsi="Arial" w:cs="Arial"/>
          <w:sz w:val="32"/>
        </w:rPr>
        <w:t xml:space="preserve">CHNICAL SPESIFICATION OF SCADA </w:t>
      </w:r>
      <w:r w:rsidR="001C408A" w:rsidRPr="001C408A">
        <w:rPr>
          <w:rFonts w:ascii="Arial" w:hAnsi="Arial" w:cs="Arial"/>
          <w:noProof/>
          <w:sz w:val="32"/>
        </w:rPr>
        <mc:AlternateContent>
          <mc:Choice Requires="wps">
            <w:drawing>
              <wp:anchor distT="0" distB="0" distL="114300" distR="114300" simplePos="0" relativeHeight="251658263" behindDoc="0" locked="0" layoutInCell="1" allowOverlap="1" wp14:anchorId="38BA9E34" wp14:editId="373B0AC7">
                <wp:simplePos x="0" y="0"/>
                <wp:positionH relativeFrom="column">
                  <wp:posOffset>3550285</wp:posOffset>
                </wp:positionH>
                <wp:positionV relativeFrom="paragraph">
                  <wp:posOffset>281940</wp:posOffset>
                </wp:positionV>
                <wp:extent cx="2000250" cy="0"/>
                <wp:effectExtent l="0" t="19050" r="38100" b="38100"/>
                <wp:wrapNone/>
                <wp:docPr id="66" name="Straight Connector 66"/>
                <wp:cNvGraphicFramePr/>
                <a:graphic xmlns:a="http://schemas.openxmlformats.org/drawingml/2006/main">
                  <a:graphicData uri="http://schemas.microsoft.com/office/word/2010/wordprocessingShape">
                    <wps:wsp>
                      <wps:cNvCnPr/>
                      <wps:spPr>
                        <a:xfrm>
                          <a:off x="0" y="0"/>
                          <a:ext cx="2000250" cy="0"/>
                        </a:xfrm>
                        <a:prstGeom prst="line">
                          <a:avLst/>
                        </a:prstGeom>
                        <a:ln w="571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04550F" id="Straight Connector 66" o:spid="_x0000_s1026" style="position:absolute;z-index:251658263;visibility:visible;mso-wrap-style:square;mso-wrap-distance-left:9pt;mso-wrap-distance-top:0;mso-wrap-distance-right:9pt;mso-wrap-distance-bottom:0;mso-position-horizontal:absolute;mso-position-horizontal-relative:text;mso-position-vertical:absolute;mso-position-vertical-relative:text" from="279.55pt,22.2pt" to="437.05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" strokecolor="black [3040]" strokeweight="4.5pt"/>
            </w:pict>
          </mc:Fallback>
        </mc:AlternateContent>
      </w:r>
    </w:p>
    <w:p w14:paraId="699C27DC" w14:textId="0A221073" w:rsidR="00326C2F" w:rsidRPr="00326C2F" w:rsidRDefault="00326C2F" w:rsidP="00326C2F">
      <w:pPr>
        <w:pStyle w:val="TCHeading1"/>
        <w:rPr>
          <w:sz w:val="40"/>
        </w:rPr>
      </w:pPr>
      <w:r>
        <w:rPr>
          <w:noProof/>
        </w:rPr>
        <mc:AlternateContent>
          <mc:Choice Requires="wps">
            <w:drawing>
              <wp:anchor distT="0" distB="0" distL="114300" distR="114300" simplePos="0" relativeHeight="251658264" behindDoc="0" locked="0" layoutInCell="1" allowOverlap="1" wp14:anchorId="312A47C7" wp14:editId="2D5079F3">
                <wp:simplePos x="0" y="0"/>
                <wp:positionH relativeFrom="column">
                  <wp:posOffset>2973705</wp:posOffset>
                </wp:positionH>
                <wp:positionV relativeFrom="paragraph">
                  <wp:posOffset>76200</wp:posOffset>
                </wp:positionV>
                <wp:extent cx="2590800" cy="0"/>
                <wp:effectExtent l="0" t="19050" r="38100" b="38100"/>
                <wp:wrapNone/>
                <wp:docPr id="69" name="Straight Connector 69"/>
                <wp:cNvGraphicFramePr/>
                <a:graphic xmlns:a="http://schemas.openxmlformats.org/drawingml/2006/main">
                  <a:graphicData uri="http://schemas.microsoft.com/office/word/2010/wordprocessingShape">
                    <wps:wsp>
                      <wps:cNvCnPr/>
                      <wps:spPr>
                        <a:xfrm>
                          <a:off x="0" y="0"/>
                          <a:ext cx="2590800" cy="0"/>
                        </a:xfrm>
                        <a:prstGeom prst="line">
                          <a:avLst/>
                        </a:prstGeom>
                        <a:ln w="571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B919CC" id="Straight Connector 69" o:spid="_x0000_s1026" style="position:absolute;z-index:251658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4.15pt,6pt" to="438.1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" strokecolor="black [3040]" strokeweight="4.5pt"/>
            </w:pict>
          </mc:Fallback>
        </mc:AlternateContent>
      </w:r>
    </w:p>
    <w:p w14:paraId="26B20169" w14:textId="2D752C83" w:rsidR="00326C2F" w:rsidRDefault="00326C2F" w:rsidP="00326C2F">
      <w:pPr>
        <w:rPr>
          <w:rFonts w:cs="Arial"/>
          <w:b/>
          <w:sz w:val="32"/>
          <w:szCs w:val="32"/>
        </w:rPr>
      </w:pPr>
    </w:p>
    <w:p w14:paraId="15ECCE7F" w14:textId="77777777" w:rsidR="00326C2F" w:rsidRPr="00326C2F" w:rsidRDefault="00326C2F" w:rsidP="00326C2F">
      <w:pPr>
        <w:rPr>
          <w:rFonts w:cs="Arial"/>
          <w:sz w:val="32"/>
          <w:szCs w:val="32"/>
        </w:rPr>
      </w:pPr>
    </w:p>
    <w:p w14:paraId="4CD1A5ED" w14:textId="4F5D0119" w:rsidR="00D6191A" w:rsidRDefault="00D6191A" w:rsidP="00326C2F">
      <w:pPr>
        <w:rPr>
          <w:rFonts w:cs="Arial"/>
          <w:sz w:val="32"/>
          <w:szCs w:val="32"/>
        </w:rPr>
      </w:pPr>
      <w:r>
        <w:rPr>
          <w:rFonts w:cs="Arial"/>
          <w:sz w:val="32"/>
          <w:szCs w:val="32"/>
        </w:rPr>
        <w:br w:type="page"/>
      </w:r>
    </w:p>
    <w:p w14:paraId="6D61C178" w14:textId="77777777" w:rsidR="00D6191A" w:rsidRDefault="00D6191A" w:rsidP="00D6191A">
      <w:pPr>
        <w:pStyle w:val="TCHeading1"/>
        <w:jc w:val="right"/>
        <w:rPr>
          <w:rFonts w:ascii="Arial" w:hAnsi="Arial" w:cs="Arial"/>
          <w:sz w:val="32"/>
        </w:rPr>
      </w:pPr>
    </w:p>
    <w:p w14:paraId="17B600D9" w14:textId="77777777" w:rsidR="00D6191A" w:rsidRDefault="00D6191A" w:rsidP="00D6191A">
      <w:pPr>
        <w:pStyle w:val="TCHeading1"/>
        <w:jc w:val="right"/>
        <w:rPr>
          <w:rFonts w:ascii="Arial" w:hAnsi="Arial" w:cs="Arial"/>
          <w:sz w:val="32"/>
        </w:rPr>
      </w:pPr>
    </w:p>
    <w:p w14:paraId="2C1DE77C" w14:textId="77777777" w:rsidR="00D6191A" w:rsidRDefault="00D6191A" w:rsidP="00D6191A">
      <w:pPr>
        <w:pStyle w:val="TCHeading1"/>
        <w:jc w:val="right"/>
        <w:rPr>
          <w:rFonts w:ascii="Arial" w:hAnsi="Arial" w:cs="Arial"/>
          <w:sz w:val="32"/>
        </w:rPr>
      </w:pPr>
    </w:p>
    <w:p w14:paraId="2F5AD1FE" w14:textId="77777777" w:rsidR="00D6191A" w:rsidRDefault="00D6191A" w:rsidP="00D6191A">
      <w:pPr>
        <w:pStyle w:val="TCHeading1"/>
        <w:jc w:val="right"/>
        <w:rPr>
          <w:rFonts w:ascii="Arial" w:hAnsi="Arial" w:cs="Arial"/>
          <w:sz w:val="32"/>
        </w:rPr>
      </w:pPr>
    </w:p>
    <w:p w14:paraId="3312BA4A" w14:textId="77777777" w:rsidR="00D6191A" w:rsidRDefault="00D6191A" w:rsidP="00D6191A">
      <w:pPr>
        <w:pStyle w:val="TCHeading1"/>
        <w:jc w:val="right"/>
        <w:rPr>
          <w:rFonts w:ascii="Arial" w:hAnsi="Arial" w:cs="Arial"/>
          <w:sz w:val="32"/>
        </w:rPr>
      </w:pPr>
    </w:p>
    <w:p w14:paraId="309E061E" w14:textId="77777777" w:rsidR="00D6191A" w:rsidRDefault="00D6191A" w:rsidP="00D6191A">
      <w:pPr>
        <w:pStyle w:val="TCHeading1"/>
        <w:jc w:val="right"/>
        <w:rPr>
          <w:rFonts w:ascii="Arial" w:hAnsi="Arial" w:cs="Arial"/>
          <w:sz w:val="32"/>
        </w:rPr>
      </w:pPr>
    </w:p>
    <w:p w14:paraId="391036EB" w14:textId="77777777" w:rsidR="00D6191A" w:rsidRDefault="00D6191A" w:rsidP="00D6191A">
      <w:pPr>
        <w:pStyle w:val="TCHeading1"/>
        <w:jc w:val="right"/>
        <w:rPr>
          <w:rFonts w:ascii="Arial" w:hAnsi="Arial" w:cs="Arial"/>
          <w:sz w:val="32"/>
        </w:rPr>
      </w:pPr>
    </w:p>
    <w:p w14:paraId="2C536BAE" w14:textId="77777777" w:rsidR="00D6191A" w:rsidRDefault="00D6191A" w:rsidP="00D6191A">
      <w:pPr>
        <w:pStyle w:val="TCHeading1"/>
        <w:jc w:val="right"/>
        <w:rPr>
          <w:rFonts w:ascii="Arial" w:hAnsi="Arial" w:cs="Arial"/>
          <w:sz w:val="32"/>
        </w:rPr>
      </w:pPr>
    </w:p>
    <w:p w14:paraId="768E8F86" w14:textId="77777777" w:rsidR="00D6191A" w:rsidRDefault="00D6191A" w:rsidP="00D6191A">
      <w:pPr>
        <w:pStyle w:val="TCHeading1"/>
        <w:jc w:val="right"/>
        <w:rPr>
          <w:rFonts w:ascii="Arial" w:hAnsi="Arial" w:cs="Arial"/>
          <w:sz w:val="32"/>
        </w:rPr>
      </w:pPr>
    </w:p>
    <w:p w14:paraId="631FB821" w14:textId="77777777" w:rsidR="00D6191A" w:rsidRDefault="00D6191A" w:rsidP="00D6191A">
      <w:pPr>
        <w:pStyle w:val="TCHeading1"/>
        <w:jc w:val="right"/>
        <w:rPr>
          <w:rFonts w:ascii="Arial" w:hAnsi="Arial" w:cs="Arial"/>
          <w:sz w:val="32"/>
        </w:rPr>
      </w:pPr>
    </w:p>
    <w:p w14:paraId="1098C200" w14:textId="77777777" w:rsidR="00D6191A" w:rsidRDefault="00D6191A" w:rsidP="00D6191A">
      <w:pPr>
        <w:pStyle w:val="TCHeading1"/>
        <w:jc w:val="right"/>
        <w:rPr>
          <w:rFonts w:ascii="Arial" w:hAnsi="Arial" w:cs="Arial"/>
          <w:sz w:val="32"/>
        </w:rPr>
      </w:pPr>
    </w:p>
    <w:p w14:paraId="6F44197D" w14:textId="77777777" w:rsidR="00D6191A" w:rsidRDefault="00D6191A" w:rsidP="00D6191A">
      <w:pPr>
        <w:pStyle w:val="TCHeading1"/>
        <w:jc w:val="right"/>
        <w:rPr>
          <w:rFonts w:ascii="Arial" w:hAnsi="Arial" w:cs="Arial"/>
          <w:sz w:val="32"/>
        </w:rPr>
      </w:pPr>
    </w:p>
    <w:p w14:paraId="76C322D9" w14:textId="5D8916FF" w:rsidR="00D6191A" w:rsidRDefault="00D6191A" w:rsidP="00D6191A">
      <w:pPr>
        <w:pStyle w:val="TCHeading1"/>
        <w:jc w:val="right"/>
        <w:rPr>
          <w:rFonts w:ascii="Arial" w:hAnsi="Arial" w:cs="Arial"/>
          <w:sz w:val="32"/>
        </w:rPr>
      </w:pPr>
      <w:r>
        <w:rPr>
          <w:rFonts w:ascii="Arial" w:hAnsi="Arial" w:cs="Arial"/>
          <w:sz w:val="32"/>
        </w:rPr>
        <w:t>APPENDIX E</w:t>
      </w:r>
      <w:r w:rsidRPr="001C408A">
        <w:rPr>
          <w:rFonts w:ascii="Arial" w:hAnsi="Arial" w:cs="Arial"/>
          <w:sz w:val="32"/>
        </w:rPr>
        <w:t>:</w:t>
      </w:r>
    </w:p>
    <w:p w14:paraId="371CD9CA" w14:textId="795640B0" w:rsidR="00D6191A" w:rsidRPr="001C408A" w:rsidRDefault="00D6191A" w:rsidP="00D6191A">
      <w:pPr>
        <w:pStyle w:val="TCHeading1"/>
        <w:jc w:val="right"/>
        <w:rPr>
          <w:rFonts w:ascii="Arial" w:hAnsi="Arial" w:cs="Arial"/>
          <w:sz w:val="32"/>
        </w:rPr>
      </w:pPr>
      <w:r>
        <w:rPr>
          <w:rFonts w:ascii="Arial" w:hAnsi="Arial" w:cs="Arial"/>
          <w:sz w:val="32"/>
        </w:rPr>
        <w:t xml:space="preserve">IO LIST (NOT CONFIRM) </w:t>
      </w:r>
      <w:r w:rsidRPr="001C408A">
        <w:rPr>
          <w:rFonts w:ascii="Arial" w:hAnsi="Arial" w:cs="Arial"/>
          <w:noProof/>
          <w:sz w:val="32"/>
        </w:rPr>
        <mc:AlternateContent>
          <mc:Choice Requires="wps">
            <w:drawing>
              <wp:anchor distT="0" distB="0" distL="114300" distR="114300" simplePos="0" relativeHeight="251658265" behindDoc="0" locked="0" layoutInCell="1" allowOverlap="1" wp14:anchorId="59A23B77" wp14:editId="3FD01A79">
                <wp:simplePos x="0" y="0"/>
                <wp:positionH relativeFrom="column">
                  <wp:posOffset>3550285</wp:posOffset>
                </wp:positionH>
                <wp:positionV relativeFrom="paragraph">
                  <wp:posOffset>281940</wp:posOffset>
                </wp:positionV>
                <wp:extent cx="2000250" cy="0"/>
                <wp:effectExtent l="0" t="19050" r="38100" b="38100"/>
                <wp:wrapNone/>
                <wp:docPr id="468" name="Straight Connector 468"/>
                <wp:cNvGraphicFramePr/>
                <a:graphic xmlns:a="http://schemas.openxmlformats.org/drawingml/2006/main">
                  <a:graphicData uri="http://schemas.microsoft.com/office/word/2010/wordprocessingShape">
                    <wps:wsp>
                      <wps:cNvCnPr/>
                      <wps:spPr>
                        <a:xfrm>
                          <a:off x="0" y="0"/>
                          <a:ext cx="2000250" cy="0"/>
                        </a:xfrm>
                        <a:prstGeom prst="line">
                          <a:avLst/>
                        </a:prstGeom>
                        <a:ln w="571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F609EC2" id="Straight Connector 468" o:spid="_x0000_s1026" style="position:absolute;z-index:251658265;visibility:visible;mso-wrap-style:square;mso-wrap-distance-left:9pt;mso-wrap-distance-top:0;mso-wrap-distance-right:9pt;mso-wrap-distance-bottom:0;mso-position-horizontal:absolute;mso-position-horizontal-relative:text;mso-position-vertical:absolute;mso-position-vertical-relative:text" from="279.55pt,22.2pt" to="437.05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" strokecolor="black [3040]" strokeweight="4.5pt"/>
            </w:pict>
          </mc:Fallback>
        </mc:AlternateContent>
      </w:r>
    </w:p>
    <w:p w14:paraId="68DBF711" w14:textId="77777777" w:rsidR="00D6191A" w:rsidRPr="00326C2F" w:rsidRDefault="00D6191A" w:rsidP="00D6191A">
      <w:pPr>
        <w:pStyle w:val="TCHeading1"/>
        <w:rPr>
          <w:sz w:val="40"/>
        </w:rPr>
      </w:pPr>
      <w:r>
        <w:rPr>
          <w:noProof/>
        </w:rPr>
        <mc:AlternateContent>
          <mc:Choice Requires="wps">
            <w:drawing>
              <wp:anchor distT="0" distB="0" distL="114300" distR="114300" simplePos="0" relativeHeight="251658266" behindDoc="0" locked="0" layoutInCell="1" allowOverlap="1" wp14:anchorId="2D94706C" wp14:editId="32A99842">
                <wp:simplePos x="0" y="0"/>
                <wp:positionH relativeFrom="column">
                  <wp:posOffset>2973705</wp:posOffset>
                </wp:positionH>
                <wp:positionV relativeFrom="paragraph">
                  <wp:posOffset>76200</wp:posOffset>
                </wp:positionV>
                <wp:extent cx="2590800" cy="0"/>
                <wp:effectExtent l="0" t="19050" r="38100" b="38100"/>
                <wp:wrapNone/>
                <wp:docPr id="469" name="Straight Connector 469"/>
                <wp:cNvGraphicFramePr/>
                <a:graphic xmlns:a="http://schemas.openxmlformats.org/drawingml/2006/main">
                  <a:graphicData uri="http://schemas.microsoft.com/office/word/2010/wordprocessingShape">
                    <wps:wsp>
                      <wps:cNvCnPr/>
                      <wps:spPr>
                        <a:xfrm>
                          <a:off x="0" y="0"/>
                          <a:ext cx="2590800" cy="0"/>
                        </a:xfrm>
                        <a:prstGeom prst="line">
                          <a:avLst/>
                        </a:prstGeom>
                        <a:ln w="571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D4F4A5" id="Straight Connector 469" o:spid="_x0000_s1026" style="position:absolute;z-index:25165826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4.15pt,6pt" to="438.1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" strokecolor="black [3040]" strokeweight="4.5pt"/>
            </w:pict>
          </mc:Fallback>
        </mc:AlternateContent>
      </w:r>
    </w:p>
    <w:p w14:paraId="0E4D8929" w14:textId="77777777" w:rsidR="00D6191A" w:rsidRDefault="00D6191A" w:rsidP="00D6191A">
      <w:pPr>
        <w:pStyle w:val="TCHeading1"/>
        <w:jc w:val="right"/>
        <w:rPr>
          <w:rFonts w:ascii="Arial" w:hAnsi="Arial" w:cs="Arial"/>
          <w:sz w:val="32"/>
        </w:rPr>
      </w:pPr>
    </w:p>
    <w:p w14:paraId="3DFFFC97" w14:textId="77777777" w:rsidR="000826EA" w:rsidRPr="00326C2F" w:rsidRDefault="000826EA" w:rsidP="00326C2F">
      <w:pPr>
        <w:rPr>
          <w:rFonts w:cs="Arial"/>
          <w:sz w:val="32"/>
          <w:szCs w:val="32"/>
        </w:rPr>
      </w:pPr>
    </w:p>
    <w:sectPr w:rsidR="000826EA" w:rsidRPr="00326C2F" w:rsidSect="00157F62">
      <w:pgSz w:w="11909" w:h="16834" w:code="9"/>
      <w:pgMar w:top="1729" w:right="1440" w:bottom="1440" w:left="1729" w:header="720" w:footer="720" w:gutter="0"/>
      <w:pgNumType w:start="75"/>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50" w:author="Jasbinder Singh" w:date="2017-09-16T15:20:00Z" w:initials="JS">
    <w:p w14:paraId="4AB3984A" w14:textId="1D0BDAA3" w:rsidR="005809C5" w:rsidRDefault="005809C5">
      <w:pPr>
        <w:pStyle w:val="CommentText"/>
      </w:pPr>
      <w:r>
        <w:rPr>
          <w:rStyle w:val="CommentReference"/>
        </w:rPr>
        <w:annotationRef/>
      </w:r>
      <w:r>
        <w:t xml:space="preserve">We are using 2 </w:t>
      </w:r>
      <w:proofErr w:type="gramStart"/>
      <w:r>
        <w:t>server</w:t>
      </w:r>
      <w:proofErr w:type="gramEnd"/>
      <w:r>
        <w:t xml:space="preserve"> in OCC </w:t>
      </w:r>
      <w:proofErr w:type="spellStart"/>
      <w:r>
        <w:t>nd</w:t>
      </w:r>
      <w:proofErr w:type="spellEnd"/>
      <w:r>
        <w:t xml:space="preserve"> 2 server in each station via multi project hierarchy of Zenon. This is not clearly </w:t>
      </w:r>
      <w:proofErr w:type="spellStart"/>
      <w:r>
        <w:t>descrived</w:t>
      </w:r>
      <w:proofErr w:type="spellEnd"/>
      <w:r>
        <w:t xml:space="preserve"> here. </w:t>
      </w:r>
    </w:p>
  </w:comment>
  <w:comment w:id="151" w:author="Jasbinder Singh" w:date="2017-09-16T15:14:00Z" w:initials="JS">
    <w:p w14:paraId="141CECE2" w14:textId="0846DC55" w:rsidR="005809C5" w:rsidRDefault="005809C5">
      <w:pPr>
        <w:pStyle w:val="CommentText"/>
      </w:pPr>
      <w:r>
        <w:rPr>
          <w:rStyle w:val="CommentReference"/>
        </w:rPr>
        <w:annotationRef/>
      </w:r>
      <w:r>
        <w:t xml:space="preserve">Here </w:t>
      </w:r>
      <w:proofErr w:type="gramStart"/>
      <w:r>
        <w:t>insert</w:t>
      </w:r>
      <w:proofErr w:type="gramEnd"/>
      <w:r>
        <w:t xml:space="preserve"> text to explain </w:t>
      </w:r>
      <w:proofErr w:type="spellStart"/>
      <w:r>
        <w:t>thr</w:t>
      </w:r>
      <w:proofErr w:type="spellEnd"/>
      <w:r>
        <w:t xml:space="preserve"> 3</w:t>
      </w:r>
      <w:r w:rsidRPr="00BA4A32">
        <w:rPr>
          <w:vertAlign w:val="superscript"/>
        </w:rPr>
        <w:t>rd</w:t>
      </w:r>
      <w:r>
        <w:t xml:space="preserve"> monitor which </w:t>
      </w:r>
      <w:proofErr w:type="spellStart"/>
      <w:r>
        <w:t>suppose to</w:t>
      </w:r>
      <w:proofErr w:type="spellEnd"/>
      <w:r>
        <w:t xml:space="preserve"> be CCTV spot monitor will be Directly from CCTV client to improve resilience of the system. </w:t>
      </w:r>
    </w:p>
  </w:comment>
  <w:comment w:id="152" w:author="Jasbinder Singh" w:date="2017-09-16T15:16:00Z" w:initials="JS">
    <w:p w14:paraId="28C7E4B9" w14:textId="3312A566" w:rsidR="005809C5" w:rsidRDefault="005809C5">
      <w:pPr>
        <w:pStyle w:val="CommentText"/>
      </w:pPr>
      <w:r>
        <w:rPr>
          <w:rStyle w:val="CommentReference"/>
        </w:rPr>
        <w:annotationRef/>
      </w:r>
      <w:r>
        <w:t xml:space="preserve">I/O is only from TPSS and APSS only…so various subsystem is </w:t>
      </w:r>
      <w:proofErr w:type="spellStart"/>
      <w:r>
        <w:t>misleding</w:t>
      </w:r>
      <w:proofErr w:type="spellEnd"/>
    </w:p>
  </w:comment>
  <w:comment w:id="168" w:author="Jasbinder Singh" w:date="2017-09-16T15:26:00Z" w:initials="JS">
    <w:p w14:paraId="12D1BA8D" w14:textId="66887597" w:rsidR="005809C5" w:rsidRDefault="005809C5">
      <w:pPr>
        <w:pStyle w:val="CommentText"/>
      </w:pPr>
      <w:r>
        <w:rPr>
          <w:rStyle w:val="CommentReference"/>
        </w:rPr>
        <w:annotationRef/>
      </w:r>
      <w:r>
        <w:t xml:space="preserve">Should be section 2.1 and not 1.6. Please </w:t>
      </w:r>
      <w:proofErr w:type="spellStart"/>
      <w:r>
        <w:t>corrct</w:t>
      </w:r>
      <w:proofErr w:type="spellEnd"/>
      <w:r>
        <w:t xml:space="preserve"> for all section below.</w:t>
      </w:r>
    </w:p>
  </w:comment>
  <w:comment w:id="182" w:author="Jasbinder Singh" w:date="2017-09-16T15:24:00Z" w:initials="JS">
    <w:p w14:paraId="132E7F3E" w14:textId="2440B46B" w:rsidR="005809C5" w:rsidRDefault="005809C5">
      <w:pPr>
        <w:pStyle w:val="CommentText"/>
      </w:pPr>
      <w:r>
        <w:rPr>
          <w:rStyle w:val="CommentReference"/>
        </w:rPr>
        <w:annotationRef/>
      </w:r>
      <w:r>
        <w:t>Only interfaces to TPSS and APSS. This statement is misleading</w:t>
      </w:r>
    </w:p>
  </w:comment>
  <w:comment w:id="187" w:author="Jasbinder Singh" w:date="2017-09-16T15:32:00Z" w:initials="JS">
    <w:p w14:paraId="3CC575D8" w14:textId="6A9AF3E6" w:rsidR="005809C5" w:rsidRDefault="005809C5">
      <w:pPr>
        <w:pStyle w:val="CommentText"/>
      </w:pPr>
      <w:r>
        <w:rPr>
          <w:rStyle w:val="CommentReference"/>
        </w:rPr>
        <w:annotationRef/>
      </w:r>
      <w:r>
        <w:t>Section 2.2</w:t>
      </w:r>
    </w:p>
  </w:comment>
  <w:comment w:id="188" w:author="Jasbinder Singh" w:date="2017-09-16T15:29:00Z" w:initials="JS">
    <w:p w14:paraId="0A1288F3" w14:textId="77777777" w:rsidR="005809C5" w:rsidRDefault="005809C5">
      <w:pPr>
        <w:pStyle w:val="CommentText"/>
      </w:pPr>
      <w:r>
        <w:rPr>
          <w:rStyle w:val="CommentReference"/>
        </w:rPr>
        <w:annotationRef/>
      </w:r>
      <w:r>
        <w:t>Please describe as follows</w:t>
      </w:r>
    </w:p>
    <w:p w14:paraId="48480AB0" w14:textId="77777777" w:rsidR="005809C5" w:rsidRDefault="005809C5" w:rsidP="00A95F63">
      <w:pPr>
        <w:pStyle w:val="CommentText"/>
        <w:numPr>
          <w:ilvl w:val="0"/>
          <w:numId w:val="104"/>
        </w:numPr>
      </w:pPr>
      <w:r>
        <w:t xml:space="preserve">Local RTU sends data to the Local Servers. </w:t>
      </w:r>
    </w:p>
    <w:p w14:paraId="5401B46E" w14:textId="77777777" w:rsidR="005809C5" w:rsidRDefault="005809C5" w:rsidP="00A95F63">
      <w:pPr>
        <w:pStyle w:val="CommentText"/>
        <w:numPr>
          <w:ilvl w:val="0"/>
          <w:numId w:val="104"/>
        </w:numPr>
      </w:pPr>
      <w:r>
        <w:t xml:space="preserve">Local Server also communicate to the local protection devices and other IED via IEC 61850, Modbus and </w:t>
      </w:r>
      <w:proofErr w:type="spellStart"/>
      <w:r>
        <w:t>etc</w:t>
      </w:r>
      <w:proofErr w:type="spellEnd"/>
      <w:r>
        <w:t xml:space="preserve"> protocol. </w:t>
      </w:r>
    </w:p>
    <w:p w14:paraId="4F2BAE36" w14:textId="77777777" w:rsidR="005809C5" w:rsidRDefault="005809C5" w:rsidP="00A95F63">
      <w:pPr>
        <w:pStyle w:val="CommentText"/>
        <w:numPr>
          <w:ilvl w:val="0"/>
          <w:numId w:val="104"/>
        </w:numPr>
      </w:pPr>
      <w:r>
        <w:t xml:space="preserve">All local level logic and control will be at local station level server. </w:t>
      </w:r>
    </w:p>
    <w:p w14:paraId="07D09CC5" w14:textId="77777777" w:rsidR="005809C5" w:rsidRDefault="005809C5" w:rsidP="00A95F63">
      <w:pPr>
        <w:pStyle w:val="CommentText"/>
        <w:numPr>
          <w:ilvl w:val="0"/>
          <w:numId w:val="104"/>
        </w:numPr>
      </w:pPr>
      <w:r>
        <w:t xml:space="preserve">Local Server update all the information to OCC Server. </w:t>
      </w:r>
    </w:p>
    <w:p w14:paraId="0947228E" w14:textId="77777777" w:rsidR="005809C5" w:rsidRDefault="005809C5" w:rsidP="00A95F63">
      <w:pPr>
        <w:pStyle w:val="CommentText"/>
        <w:numPr>
          <w:ilvl w:val="0"/>
          <w:numId w:val="104"/>
        </w:numPr>
      </w:pPr>
      <w:proofErr w:type="spellStart"/>
      <w:r>
        <w:t>Comand</w:t>
      </w:r>
      <w:proofErr w:type="spellEnd"/>
      <w:r>
        <w:t xml:space="preserve"> </w:t>
      </w:r>
      <w:proofErr w:type="spellStart"/>
      <w:r>
        <w:t>fform</w:t>
      </w:r>
      <w:proofErr w:type="spellEnd"/>
      <w:r>
        <w:t xml:space="preserve"> OCC </w:t>
      </w:r>
      <w:proofErr w:type="spellStart"/>
      <w:r>
        <w:t>wll</w:t>
      </w:r>
      <w:proofErr w:type="spellEnd"/>
      <w:r>
        <w:t xml:space="preserve"> be send to local SCADA server before </w:t>
      </w:r>
      <w:proofErr w:type="spellStart"/>
      <w:r>
        <w:t>bening</w:t>
      </w:r>
      <w:proofErr w:type="spellEnd"/>
      <w:r>
        <w:t xml:space="preserve"> send to the field locally. </w:t>
      </w:r>
    </w:p>
    <w:p w14:paraId="10F88328" w14:textId="35CCB4F6" w:rsidR="005809C5" w:rsidRDefault="005809C5" w:rsidP="00A95F63">
      <w:pPr>
        <w:pStyle w:val="CommentText"/>
        <w:numPr>
          <w:ilvl w:val="0"/>
          <w:numId w:val="104"/>
        </w:numPr>
      </w:pPr>
    </w:p>
  </w:comment>
  <w:comment w:id="195" w:author="Jasbinder Singh" w:date="2017-09-16T15:32:00Z" w:initials="JS">
    <w:p w14:paraId="2E4EE01A" w14:textId="43004C8C" w:rsidR="005809C5" w:rsidRDefault="005809C5">
      <w:pPr>
        <w:pStyle w:val="CommentText"/>
      </w:pPr>
      <w:r>
        <w:rPr>
          <w:rStyle w:val="CommentReference"/>
        </w:rPr>
        <w:annotationRef/>
      </w:r>
      <w:r>
        <w:t>Section 2.3</w:t>
      </w:r>
    </w:p>
  </w:comment>
  <w:comment w:id="249" w:author="Jasbinder Singh" w:date="2017-09-16T15:38:00Z" w:initials="JS">
    <w:p w14:paraId="4D8F5BF8" w14:textId="3B1F70EB" w:rsidR="005809C5" w:rsidRDefault="005809C5">
      <w:pPr>
        <w:pStyle w:val="CommentText"/>
      </w:pPr>
      <w:r>
        <w:rPr>
          <w:rStyle w:val="CommentReference"/>
        </w:rPr>
        <w:annotationRef/>
      </w:r>
      <w:r>
        <w:t xml:space="preserve">This section is wrong.  It mentioned functionality for each subsystem </w:t>
      </w:r>
      <w:proofErr w:type="gramStart"/>
      <w:r>
        <w:t>The</w:t>
      </w:r>
      <w:proofErr w:type="gramEnd"/>
      <w:r>
        <w:t xml:space="preserve"> information can be picked up </w:t>
      </w:r>
      <w:proofErr w:type="spellStart"/>
      <w:r>
        <w:t>form</w:t>
      </w:r>
      <w:proofErr w:type="spellEnd"/>
      <w:r>
        <w:t xml:space="preserve"> the details design document for each system under interface to SCADA and put here. I have given a sample for the PA System</w:t>
      </w:r>
    </w:p>
    <w:p w14:paraId="403BCDCC" w14:textId="77777777" w:rsidR="005809C5" w:rsidRDefault="005809C5">
      <w:pPr>
        <w:pStyle w:val="CommentText"/>
      </w:pPr>
    </w:p>
  </w:comment>
  <w:comment w:id="263" w:author="Jasbinder Singh" w:date="2017-09-16T15:36:00Z" w:initials="JS">
    <w:p w14:paraId="2A4E098D" w14:textId="07E50259" w:rsidR="005809C5" w:rsidRDefault="005809C5">
      <w:pPr>
        <w:pStyle w:val="CommentText"/>
      </w:pPr>
      <w:r>
        <w:rPr>
          <w:rStyle w:val="CommentReference"/>
        </w:rPr>
        <w:annotationRef/>
      </w:r>
      <w:r>
        <w:t>Shall be under section 2.3.1 Backbone System</w:t>
      </w:r>
    </w:p>
  </w:comment>
  <w:comment w:id="278" w:author="Jasbinder Singh" w:date="2017-09-16T15:48:00Z" w:initials="JS">
    <w:p w14:paraId="4E65B822" w14:textId="4BBD1794" w:rsidR="005809C5" w:rsidRDefault="005809C5">
      <w:pPr>
        <w:pStyle w:val="CommentText"/>
      </w:pPr>
      <w:r>
        <w:rPr>
          <w:rStyle w:val="CommentReference"/>
        </w:rPr>
        <w:annotationRef/>
      </w:r>
      <w:proofErr w:type="spellStart"/>
      <w:r>
        <w:t>Shalleb</w:t>
      </w:r>
      <w:proofErr w:type="spellEnd"/>
      <w:r>
        <w:t xml:space="preserve"> under electrical chapter</w:t>
      </w:r>
    </w:p>
  </w:comment>
  <w:comment w:id="283" w:author="Jasbinder Singh" w:date="2017-09-16T15:49:00Z" w:initials="JS">
    <w:p w14:paraId="0D26C7D8" w14:textId="66D83131" w:rsidR="005809C5" w:rsidRDefault="005809C5">
      <w:pPr>
        <w:pStyle w:val="CommentText"/>
      </w:pPr>
      <w:r>
        <w:rPr>
          <w:rStyle w:val="CommentReference"/>
        </w:rPr>
        <w:annotationRef/>
      </w:r>
      <w:r>
        <w:t xml:space="preserve">Suggest </w:t>
      </w:r>
      <w:proofErr w:type="gramStart"/>
      <w:r>
        <w:t>to move</w:t>
      </w:r>
      <w:proofErr w:type="gramEnd"/>
      <w:r>
        <w:t xml:space="preserve"> it to electrical section as well. </w:t>
      </w:r>
      <w:proofErr w:type="gramStart"/>
      <w:r>
        <w:t>Nevertheless</w:t>
      </w:r>
      <w:proofErr w:type="gramEnd"/>
      <w:r>
        <w:t xml:space="preserve"> cannot mention by other. This is PT Len scope, please detail where the surge protection is provided </w:t>
      </w:r>
      <w:proofErr w:type="spellStart"/>
      <w:r>
        <w:t>b</w:t>
      </w:r>
      <w:proofErr w:type="spellEnd"/>
      <w:r>
        <w:t xml:space="preserve"> PT LEN</w:t>
      </w:r>
    </w:p>
  </w:comment>
  <w:comment w:id="289" w:author="Jasbinder Singh" w:date="2017-09-16T15:46:00Z" w:initials="JS">
    <w:p w14:paraId="126AA6F4" w14:textId="77777777" w:rsidR="005809C5" w:rsidRDefault="005809C5">
      <w:pPr>
        <w:pStyle w:val="CommentText"/>
      </w:pPr>
      <w:r>
        <w:rPr>
          <w:rStyle w:val="CommentReference"/>
        </w:rPr>
        <w:annotationRef/>
      </w:r>
      <w:r>
        <w:t xml:space="preserve">Shall be under section </w:t>
      </w:r>
      <w:proofErr w:type="gramStart"/>
      <w:r>
        <w:t>2.3.1  Backbone</w:t>
      </w:r>
      <w:proofErr w:type="gramEnd"/>
      <w:r>
        <w:t xml:space="preserve"> System. </w:t>
      </w:r>
    </w:p>
    <w:p w14:paraId="07F54C89" w14:textId="77777777" w:rsidR="005809C5" w:rsidRDefault="005809C5">
      <w:pPr>
        <w:pStyle w:val="CommentText"/>
      </w:pPr>
    </w:p>
    <w:p w14:paraId="08AC4D61" w14:textId="1C8F3869" w:rsidR="005809C5" w:rsidRDefault="005809C5">
      <w:pPr>
        <w:pStyle w:val="CommentText"/>
      </w:pPr>
      <w:r>
        <w:t xml:space="preserve">I have </w:t>
      </w:r>
      <w:proofErr w:type="spellStart"/>
      <w:r>
        <w:t>menitoend</w:t>
      </w:r>
      <w:proofErr w:type="spellEnd"/>
      <w:r>
        <w:t xml:space="preserve"> before the bandwidth will not be 100 </w:t>
      </w:r>
      <w:proofErr w:type="spellStart"/>
      <w:r>
        <w:t>Mbps</w:t>
      </w:r>
      <w:proofErr w:type="spellEnd"/>
      <w:r>
        <w:t xml:space="preserve"> for all. The connection can be 100 </w:t>
      </w:r>
      <w:proofErr w:type="spellStart"/>
      <w:r>
        <w:t>Mbps</w:t>
      </w:r>
      <w:proofErr w:type="spellEnd"/>
      <w:r>
        <w:t xml:space="preserve"> but the bandwidth will be </w:t>
      </w:r>
      <w:proofErr w:type="spellStart"/>
      <w:r>
        <w:t>defiantely</w:t>
      </w:r>
      <w:proofErr w:type="spellEnd"/>
      <w:r>
        <w:t xml:space="preserve"> lesser. Please relook and calculate it correctly. </w:t>
      </w:r>
    </w:p>
  </w:comment>
  <w:comment w:id="309" w:author="Jasbinder Singh" w:date="2017-09-19T12:28:00Z" w:initials="JS">
    <w:p w14:paraId="78A0737A" w14:textId="0EE0F59E" w:rsidR="005809C5" w:rsidRDefault="005809C5">
      <w:pPr>
        <w:pStyle w:val="CommentText"/>
      </w:pPr>
      <w:r>
        <w:rPr>
          <w:rStyle w:val="CommentReference"/>
        </w:rPr>
        <w:annotationRef/>
      </w:r>
      <w:r>
        <w:t xml:space="preserve">Warranty shall be project </w:t>
      </w:r>
      <w:proofErr w:type="spellStart"/>
      <w:r>
        <w:t>waaranty</w:t>
      </w:r>
      <w:proofErr w:type="spellEnd"/>
      <w:r>
        <w:t xml:space="preserve">. It is not </w:t>
      </w:r>
      <w:proofErr w:type="spellStart"/>
      <w:r>
        <w:t>mentoned</w:t>
      </w:r>
      <w:proofErr w:type="spellEnd"/>
      <w:r>
        <w:t xml:space="preserve"> in the detail design </w:t>
      </w:r>
    </w:p>
  </w:comment>
  <w:comment w:id="322" w:author="Jasbinder Singh" w:date="2017-09-19T22:23:00Z" w:initials="JS">
    <w:p w14:paraId="549BF131" w14:textId="138C23E1" w:rsidR="005809C5" w:rsidRDefault="005809C5">
      <w:pPr>
        <w:pStyle w:val="CommentText"/>
      </w:pPr>
      <w:r>
        <w:rPr>
          <w:rStyle w:val="CommentReference"/>
        </w:rPr>
        <w:annotationRef/>
      </w:r>
      <w:r>
        <w:t xml:space="preserve">Ditto…refer to </w:t>
      </w:r>
      <w:proofErr w:type="spellStart"/>
      <w:r>
        <w:t>warrantcomment</w:t>
      </w:r>
      <w:proofErr w:type="spellEnd"/>
      <w:r>
        <w:t xml:space="preserve"> above</w:t>
      </w:r>
    </w:p>
  </w:comment>
  <w:comment w:id="328" w:author="Jasbinder Singh" w:date="2017-09-19T22:37:00Z" w:initials="JS">
    <w:p w14:paraId="7FA3705B" w14:textId="3F40DF70" w:rsidR="005809C5" w:rsidRDefault="005809C5">
      <w:pPr>
        <w:pStyle w:val="CommentText"/>
      </w:pPr>
      <w:r>
        <w:rPr>
          <w:rStyle w:val="CommentReference"/>
        </w:rPr>
        <w:annotationRef/>
      </w:r>
      <w:r>
        <w:t>2 typical power…</w:t>
      </w:r>
      <w:proofErr w:type="spellStart"/>
      <w:r>
        <w:t>whichis</w:t>
      </w:r>
      <w:proofErr w:type="spellEnd"/>
      <w:r>
        <w:t xml:space="preserve"> correct…what is being supplied…only one maximum power </w:t>
      </w:r>
      <w:proofErr w:type="spellStart"/>
      <w:r>
        <w:t>shll</w:t>
      </w:r>
      <w:proofErr w:type="spellEnd"/>
      <w:r>
        <w:t xml:space="preserve"> be mentioned</w:t>
      </w:r>
    </w:p>
  </w:comment>
  <w:comment w:id="329" w:author="Jasbinder Singh" w:date="2017-09-19T22:24:00Z" w:initials="JS">
    <w:p w14:paraId="08CACBB6" w14:textId="11903F27" w:rsidR="005809C5" w:rsidRDefault="005809C5">
      <w:pPr>
        <w:pStyle w:val="CommentText"/>
      </w:pPr>
      <w:r>
        <w:rPr>
          <w:rStyle w:val="CommentReference"/>
        </w:rPr>
        <w:annotationRef/>
      </w:r>
      <w:r>
        <w:t>Ditto…refer to the warranty comment above</w:t>
      </w:r>
    </w:p>
  </w:comment>
  <w:comment w:id="334" w:author="Jasbinder Singh" w:date="2017-09-19T22:36:00Z" w:initials="JS">
    <w:p w14:paraId="76207184" w14:textId="2FD583AD" w:rsidR="005809C5" w:rsidRDefault="005809C5">
      <w:pPr>
        <w:pStyle w:val="CommentText"/>
      </w:pPr>
      <w:r>
        <w:rPr>
          <w:rStyle w:val="CommentReference"/>
        </w:rPr>
        <w:annotationRef/>
      </w:r>
      <w:r>
        <w:t>Only maximum power i.e. printing power matters. The rest can be removed</w:t>
      </w:r>
    </w:p>
  </w:comment>
  <w:comment w:id="335" w:author="Jasbinder Singh" w:date="2017-09-19T22:25:00Z" w:initials="JS">
    <w:p w14:paraId="4DF41CC4" w14:textId="584C2D02" w:rsidR="005809C5" w:rsidRDefault="005809C5">
      <w:pPr>
        <w:pStyle w:val="CommentText"/>
      </w:pPr>
      <w:r>
        <w:rPr>
          <w:rStyle w:val="CommentReference"/>
        </w:rPr>
        <w:annotationRef/>
      </w:r>
      <w:r>
        <w:t>ditto</w:t>
      </w:r>
    </w:p>
  </w:comment>
  <w:comment w:id="343" w:author="Jasbinder Singh" w:date="2017-09-19T22:26:00Z" w:initials="JS">
    <w:p w14:paraId="2B9A268B" w14:textId="53C55A51" w:rsidR="005809C5" w:rsidRDefault="005809C5">
      <w:pPr>
        <w:pStyle w:val="CommentText"/>
      </w:pPr>
      <w:r>
        <w:rPr>
          <w:rStyle w:val="CommentReference"/>
        </w:rPr>
        <w:annotationRef/>
      </w:r>
    </w:p>
  </w:comment>
  <w:comment w:id="344" w:author="Jasbinder Singh" w:date="2017-09-19T22:26:00Z" w:initials="JS">
    <w:p w14:paraId="522DD0DB" w14:textId="208D59D6" w:rsidR="005809C5" w:rsidRDefault="005809C5">
      <w:pPr>
        <w:pStyle w:val="CommentText"/>
      </w:pPr>
      <w:r>
        <w:rPr>
          <w:rStyle w:val="CommentReference"/>
        </w:rPr>
        <w:annotationRef/>
      </w:r>
      <w:r>
        <w:t>ditto</w:t>
      </w:r>
    </w:p>
  </w:comment>
  <w:comment w:id="347" w:author="Jasbinder Singh" w:date="2017-09-19T22:26:00Z" w:initials="JS">
    <w:p w14:paraId="516CCB3D" w14:textId="4F05F413" w:rsidR="005809C5" w:rsidRDefault="005809C5">
      <w:pPr>
        <w:pStyle w:val="CommentText"/>
      </w:pPr>
      <w:r>
        <w:rPr>
          <w:rStyle w:val="CommentReference"/>
        </w:rPr>
        <w:annotationRef/>
      </w:r>
      <w:r>
        <w:t>ditto</w:t>
      </w:r>
    </w:p>
  </w:comment>
  <w:comment w:id="350" w:author="Jasbinder Singh" w:date="2017-09-19T22:34:00Z" w:initials="JS">
    <w:p w14:paraId="724DBFC0" w14:textId="6045F980" w:rsidR="005809C5" w:rsidRDefault="005809C5">
      <w:pPr>
        <w:pStyle w:val="CommentText"/>
      </w:pPr>
      <w:r>
        <w:rPr>
          <w:rStyle w:val="CommentReference"/>
        </w:rPr>
        <w:annotationRef/>
      </w:r>
      <w:r>
        <w:t>there are 2 typical power</w:t>
      </w:r>
      <w:proofErr w:type="gramStart"/>
      <w:r>
        <w:t>….what</w:t>
      </w:r>
      <w:proofErr w:type="gramEnd"/>
      <w:r>
        <w:t xml:space="preserve"> is being supplied. </w:t>
      </w:r>
    </w:p>
  </w:comment>
  <w:comment w:id="351" w:author="Jasbinder Singh" w:date="2017-09-19T22:26:00Z" w:initials="JS">
    <w:p w14:paraId="62F57D80" w14:textId="7D18CFC4" w:rsidR="005809C5" w:rsidRDefault="005809C5">
      <w:pPr>
        <w:pStyle w:val="CommentText"/>
      </w:pPr>
      <w:r>
        <w:rPr>
          <w:rStyle w:val="CommentReference"/>
        </w:rPr>
        <w:annotationRef/>
      </w:r>
      <w:r>
        <w:t>ditto</w:t>
      </w:r>
      <w:r>
        <w:tab/>
      </w:r>
    </w:p>
  </w:comment>
  <w:comment w:id="401" w:author="Jasbinder Singh" w:date="2017-09-19T23:03:00Z" w:initials="JS">
    <w:p w14:paraId="6ADBC740" w14:textId="4F96B43A" w:rsidR="005809C5" w:rsidRDefault="005809C5">
      <w:pPr>
        <w:pStyle w:val="CommentText"/>
      </w:pPr>
      <w:r>
        <w:rPr>
          <w:rStyle w:val="CommentReference"/>
        </w:rPr>
        <w:annotationRef/>
      </w:r>
      <w:r>
        <w:t xml:space="preserve">Not </w:t>
      </w:r>
      <w:proofErr w:type="spellStart"/>
      <w:r>
        <w:t>relavant</w:t>
      </w:r>
      <w:proofErr w:type="spellEnd"/>
    </w:p>
  </w:comment>
  <w:comment w:id="409" w:author="Jasbinder Singh" w:date="2017-09-19T22:55:00Z" w:initials="JS">
    <w:p w14:paraId="679A3D88" w14:textId="33FE7487" w:rsidR="005809C5" w:rsidRDefault="005809C5">
      <w:pPr>
        <w:pStyle w:val="CommentText"/>
      </w:pPr>
      <w:r>
        <w:rPr>
          <w:rStyle w:val="CommentReference"/>
        </w:rPr>
        <w:annotationRef/>
      </w:r>
      <w:r>
        <w:t xml:space="preserve">Is this provided or not. IF not should not be mentioned. If included, please do not </w:t>
      </w:r>
      <w:proofErr w:type="spellStart"/>
      <w:r>
        <w:t>mentoned</w:t>
      </w:r>
      <w:proofErr w:type="spellEnd"/>
      <w:r>
        <w:t xml:space="preserve"> statement like “requires a license”.</w:t>
      </w:r>
    </w:p>
  </w:comment>
  <w:comment w:id="411" w:author="Jasbinder Singh" w:date="2017-09-19T22:56:00Z" w:initials="JS">
    <w:p w14:paraId="69ADDD60" w14:textId="493B1493" w:rsidR="005809C5" w:rsidRDefault="005809C5">
      <w:pPr>
        <w:pStyle w:val="CommentText"/>
      </w:pPr>
      <w:r>
        <w:rPr>
          <w:rStyle w:val="CommentReference"/>
        </w:rPr>
        <w:annotationRef/>
      </w:r>
      <w:r>
        <w:t>Please add a sample screen for CEL here</w:t>
      </w:r>
    </w:p>
  </w:comment>
  <w:comment w:id="415" w:author="Jasbinder Singh" w:date="2017-09-19T23:04:00Z" w:initials="JS">
    <w:p w14:paraId="2395162C" w14:textId="7C65AAC9" w:rsidR="005809C5" w:rsidRDefault="005809C5">
      <w:pPr>
        <w:pStyle w:val="CommentText"/>
      </w:pPr>
      <w:r>
        <w:rPr>
          <w:rStyle w:val="CommentReference"/>
        </w:rPr>
        <w:annotationRef/>
      </w:r>
      <w:r>
        <w:t xml:space="preserve">Please add a AML </w:t>
      </w:r>
      <w:proofErr w:type="spellStart"/>
      <w:r>
        <w:t>secreen</w:t>
      </w:r>
      <w:proofErr w:type="spellEnd"/>
      <w:r>
        <w:t xml:space="preserve"> here as an example</w:t>
      </w:r>
    </w:p>
  </w:comment>
  <w:comment w:id="417" w:author="Jasbinder Singh" w:date="2017-09-19T23:04:00Z" w:initials="JS">
    <w:p w14:paraId="6F722F03" w14:textId="304A6C14" w:rsidR="005809C5" w:rsidRDefault="005809C5">
      <w:pPr>
        <w:pStyle w:val="CommentText"/>
      </w:pPr>
      <w:r>
        <w:rPr>
          <w:rStyle w:val="CommentReference"/>
        </w:rPr>
        <w:annotationRef/>
      </w:r>
      <w:r>
        <w:t xml:space="preserve">Not relevant. Explain how the user right feature works. No need to explain how to engineers it. </w:t>
      </w:r>
    </w:p>
  </w:comment>
  <w:comment w:id="460" w:author="Jasbinder Singh" w:date="2017-09-20T15:48:00Z" w:initials="JS">
    <w:p w14:paraId="291AC502" w14:textId="6675A266" w:rsidR="005809C5" w:rsidRDefault="005809C5">
      <w:pPr>
        <w:pStyle w:val="CommentText"/>
      </w:pPr>
      <w:r>
        <w:rPr>
          <w:rStyle w:val="CommentReference"/>
        </w:rPr>
        <w:annotationRef/>
      </w:r>
      <w:r>
        <w:t xml:space="preserve">Not relevant. </w:t>
      </w:r>
    </w:p>
  </w:comment>
  <w:comment w:id="462" w:author="Jasbinder Singh" w:date="2017-09-20T15:52:00Z" w:initials="JS">
    <w:p w14:paraId="34945036" w14:textId="4EFD332B" w:rsidR="005809C5" w:rsidRDefault="005809C5">
      <w:pPr>
        <w:pStyle w:val="CommentText"/>
      </w:pPr>
      <w:r>
        <w:rPr>
          <w:rStyle w:val="CommentReference"/>
        </w:rPr>
        <w:annotationRef/>
      </w:r>
      <w:r>
        <w:t>Not relevant</w:t>
      </w:r>
    </w:p>
  </w:comment>
  <w:comment w:id="548" w:author="Jasbinder Singh" w:date="2017-09-20T17:54:00Z" w:initials="JS">
    <w:p w14:paraId="7C9E0DE4" w14:textId="77777777" w:rsidR="005809C5" w:rsidRDefault="005809C5">
      <w:pPr>
        <w:pStyle w:val="CommentText"/>
      </w:pPr>
      <w:r>
        <w:rPr>
          <w:rStyle w:val="CommentReference"/>
        </w:rPr>
        <w:annotationRef/>
      </w:r>
      <w:r>
        <w:t xml:space="preserve">How is this done, automatically or manually. </w:t>
      </w:r>
    </w:p>
    <w:p w14:paraId="07FB80BA" w14:textId="77777777" w:rsidR="005809C5" w:rsidRDefault="005809C5">
      <w:pPr>
        <w:pStyle w:val="CommentText"/>
      </w:pPr>
    </w:p>
    <w:p w14:paraId="776B8B3A" w14:textId="29717A45" w:rsidR="005809C5" w:rsidRDefault="005809C5">
      <w:pPr>
        <w:pStyle w:val="CommentText"/>
      </w:pPr>
      <w:r>
        <w:t xml:space="preserve">Situation like communication breakdown shall trigger this to be automatically </w:t>
      </w:r>
      <w:proofErr w:type="spellStart"/>
      <w:r>
        <w:t>transferrd</w:t>
      </w:r>
      <w:proofErr w:type="spellEnd"/>
      <w:r>
        <w:t xml:space="preserve"> to local </w:t>
      </w:r>
      <w:proofErr w:type="gramStart"/>
      <w:r>
        <w:t>control .</w:t>
      </w:r>
      <w:proofErr w:type="gramEnd"/>
    </w:p>
  </w:comment>
  <w:comment w:id="549" w:author="Jasbinder Singh" w:date="2017-09-20T17:55:00Z" w:initials="JS">
    <w:p w14:paraId="4F40B059" w14:textId="48ED7041" w:rsidR="005809C5" w:rsidRDefault="005809C5">
      <w:pPr>
        <w:pStyle w:val="CommentText"/>
      </w:pPr>
      <w:r>
        <w:rPr>
          <w:rStyle w:val="CommentReference"/>
        </w:rPr>
        <w:annotationRef/>
      </w:r>
      <w:r>
        <w:t>This means local has higher priority. Be specific</w:t>
      </w:r>
    </w:p>
  </w:comment>
  <w:comment w:id="551" w:author="Jasbinder Singh" w:date="2017-09-20T17:56:00Z" w:initials="JS">
    <w:p w14:paraId="71C6BC03" w14:textId="4A102CDE" w:rsidR="005809C5" w:rsidRDefault="005809C5">
      <w:pPr>
        <w:pStyle w:val="CommentText"/>
      </w:pPr>
      <w:r>
        <w:rPr>
          <w:rStyle w:val="CommentReference"/>
        </w:rPr>
        <w:annotationRef/>
      </w:r>
      <w:r>
        <w:t>Are you asking question?</w:t>
      </w:r>
    </w:p>
  </w:comment>
  <w:comment w:id="558" w:author="Jasbinder Singh" w:date="2017-09-20T17:58:00Z" w:initials="JS">
    <w:p w14:paraId="64B9DD49" w14:textId="67DA8FCE" w:rsidR="005809C5" w:rsidRDefault="005809C5">
      <w:pPr>
        <w:pStyle w:val="CommentText"/>
      </w:pPr>
      <w:r>
        <w:rPr>
          <w:rStyle w:val="CommentReference"/>
        </w:rPr>
        <w:annotationRef/>
      </w:r>
      <w:r>
        <w:t>Not relevant</w:t>
      </w:r>
    </w:p>
  </w:comment>
  <w:comment w:id="569" w:author="Jasbinder Singh" w:date="2017-09-20T18:00:00Z" w:initials="JS">
    <w:p w14:paraId="4BFB8584" w14:textId="78AB83CE" w:rsidR="005809C5" w:rsidRDefault="005809C5">
      <w:pPr>
        <w:pStyle w:val="CommentText"/>
      </w:pPr>
      <w:r>
        <w:rPr>
          <w:rStyle w:val="CommentReference"/>
        </w:rPr>
        <w:annotationRef/>
      </w:r>
      <w:r>
        <w:t>Not relevant</w:t>
      </w:r>
    </w:p>
  </w:comment>
  <w:comment w:id="584" w:author="Jasbinder Singh" w:date="2017-09-20T18:07:00Z" w:initials="JS">
    <w:p w14:paraId="6498F29A" w14:textId="3F6B615D" w:rsidR="005809C5" w:rsidRDefault="005809C5">
      <w:pPr>
        <w:pStyle w:val="CommentText"/>
      </w:pPr>
      <w:r>
        <w:rPr>
          <w:rStyle w:val="CommentReference"/>
        </w:rPr>
        <w:annotationRef/>
      </w:r>
      <w:r>
        <w:t xml:space="preserve">By SCADA or by Video </w:t>
      </w:r>
      <w:proofErr w:type="gramStart"/>
      <w:r>
        <w:t>Wall ?</w:t>
      </w:r>
      <w:proofErr w:type="gramEnd"/>
    </w:p>
  </w:comment>
  <w:comment w:id="585" w:author="Jasbinder Singh" w:date="2017-09-20T18:04:00Z" w:initials="JS">
    <w:p w14:paraId="344A8D39" w14:textId="687F16EB" w:rsidR="005809C5" w:rsidRDefault="005809C5">
      <w:pPr>
        <w:pStyle w:val="CommentText"/>
      </w:pPr>
      <w:r>
        <w:rPr>
          <w:rStyle w:val="CommentReference"/>
        </w:rPr>
        <w:annotationRef/>
      </w:r>
      <w:r>
        <w:t xml:space="preserve">Where are they coming </w:t>
      </w:r>
      <w:proofErr w:type="gramStart"/>
      <w:r>
        <w:t>from.</w:t>
      </w:r>
      <w:proofErr w:type="gramEnd"/>
      <w:r>
        <w:t xml:space="preserve"> Usually, the client of the SCADA is installed in Video Wall Controller. It is triggered from the SCADA WS. This interface need to be clear and described correctly. </w:t>
      </w:r>
    </w:p>
  </w:comment>
  <w:comment w:id="616" w:author="Jasbinder Singh" w:date="2017-09-20T18:12:00Z" w:initials="JS">
    <w:p w14:paraId="2427EC16" w14:textId="3FF88B83" w:rsidR="005809C5" w:rsidRDefault="005809C5">
      <w:pPr>
        <w:pStyle w:val="CommentText"/>
      </w:pPr>
      <w:r>
        <w:rPr>
          <w:rStyle w:val="CommentReference"/>
        </w:rPr>
        <w:annotationRef/>
      </w:r>
      <w:r>
        <w:t xml:space="preserve">Function shall be under Software Chapter. Please shift Archive and Alarm to software chapter. This chapter shall be only SCADA HMI Screen Designs. </w:t>
      </w:r>
    </w:p>
  </w:comment>
  <w:comment w:id="628" w:author="Jasbinder Singh" w:date="2017-09-20T18:23:00Z" w:initials="JS">
    <w:p w14:paraId="60BC46FF" w14:textId="59AD40CA" w:rsidR="002E13B4" w:rsidRDefault="002E13B4">
      <w:pPr>
        <w:pStyle w:val="CommentText"/>
      </w:pPr>
      <w:r>
        <w:rPr>
          <w:rStyle w:val="CommentReference"/>
        </w:rPr>
        <w:annotationRef/>
      </w:r>
      <w:r>
        <w:t xml:space="preserve">Here all the screen design that are over view such as alarm list, CEL, home Screen, trending and </w:t>
      </w:r>
      <w:proofErr w:type="spellStart"/>
      <w:r>
        <w:t>etc</w:t>
      </w:r>
      <w:proofErr w:type="spellEnd"/>
      <w:r>
        <w:t xml:space="preserve"> to be included </w:t>
      </w:r>
    </w:p>
  </w:comment>
  <w:comment w:id="629" w:author="Jasbinder Singh" w:date="2017-09-20T18:24:00Z" w:initials="JS">
    <w:p w14:paraId="57D80315" w14:textId="37227C89" w:rsidR="002E13B4" w:rsidRDefault="002E13B4">
      <w:pPr>
        <w:pStyle w:val="CommentText"/>
      </w:pPr>
      <w:r>
        <w:rPr>
          <w:rStyle w:val="CommentReference"/>
        </w:rPr>
        <w:annotationRef/>
      </w:r>
      <w:r>
        <w:t xml:space="preserve">Change </w:t>
      </w:r>
      <w:proofErr w:type="spellStart"/>
      <w:r>
        <w:t>accordingyl</w:t>
      </w:r>
      <w:proofErr w:type="spellEnd"/>
    </w:p>
  </w:comment>
  <w:comment w:id="633" w:author="Jasbinder Singh" w:date="2017-09-20T18:14:00Z" w:initials="JS">
    <w:p w14:paraId="781B6237" w14:textId="77777777" w:rsidR="005809C5" w:rsidRDefault="005809C5">
      <w:pPr>
        <w:pStyle w:val="CommentText"/>
      </w:pPr>
      <w:r>
        <w:rPr>
          <w:rStyle w:val="CommentReference"/>
        </w:rPr>
        <w:annotationRef/>
      </w:r>
      <w:r>
        <w:t xml:space="preserve">BMS Screen need to match as closely to BMS System. </w:t>
      </w:r>
    </w:p>
    <w:p w14:paraId="493AAA46" w14:textId="77777777" w:rsidR="005809C5" w:rsidRDefault="005809C5">
      <w:pPr>
        <w:pStyle w:val="CommentText"/>
      </w:pPr>
    </w:p>
    <w:p w14:paraId="483C0D39" w14:textId="77777777" w:rsidR="005809C5" w:rsidRDefault="005809C5" w:rsidP="005809C5">
      <w:pPr>
        <w:pStyle w:val="CommentText"/>
      </w:pPr>
      <w:r>
        <w:t xml:space="preserve">It </w:t>
      </w:r>
      <w:proofErr w:type="spellStart"/>
      <w:r>
        <w:t>wil</w:t>
      </w:r>
      <w:proofErr w:type="spellEnd"/>
      <w:r>
        <w:t xml:space="preserve"> consist of </w:t>
      </w:r>
    </w:p>
    <w:p w14:paraId="3AAEC13A" w14:textId="77777777" w:rsidR="005809C5" w:rsidRDefault="005809C5" w:rsidP="005809C5">
      <w:pPr>
        <w:pStyle w:val="CommentText"/>
        <w:numPr>
          <w:ilvl w:val="0"/>
          <w:numId w:val="106"/>
        </w:numPr>
      </w:pPr>
      <w:r>
        <w:t xml:space="preserve">Layout Drawing </w:t>
      </w:r>
    </w:p>
    <w:p w14:paraId="41DFA45D" w14:textId="77777777" w:rsidR="005809C5" w:rsidRDefault="005809C5" w:rsidP="005809C5">
      <w:pPr>
        <w:pStyle w:val="CommentText"/>
        <w:numPr>
          <w:ilvl w:val="0"/>
          <w:numId w:val="106"/>
        </w:numPr>
      </w:pPr>
      <w:r>
        <w:t>Electrical DB</w:t>
      </w:r>
    </w:p>
    <w:p w14:paraId="13299C0A" w14:textId="77777777" w:rsidR="005809C5" w:rsidRDefault="005809C5" w:rsidP="005809C5">
      <w:pPr>
        <w:pStyle w:val="CommentText"/>
        <w:numPr>
          <w:ilvl w:val="0"/>
          <w:numId w:val="106"/>
        </w:numPr>
      </w:pPr>
      <w:r>
        <w:t xml:space="preserve">Something </w:t>
      </w:r>
      <w:proofErr w:type="spellStart"/>
      <w:r>
        <w:t>simalr</w:t>
      </w:r>
      <w:proofErr w:type="spellEnd"/>
      <w:r>
        <w:t xml:space="preserve"> as the screen here for various </w:t>
      </w:r>
      <w:proofErr w:type="spellStart"/>
      <w:r>
        <w:t>equipments</w:t>
      </w:r>
      <w:proofErr w:type="spellEnd"/>
      <w:r>
        <w:t xml:space="preserve"> </w:t>
      </w:r>
    </w:p>
    <w:p w14:paraId="0B0366D7" w14:textId="77777777" w:rsidR="005809C5" w:rsidRDefault="005809C5" w:rsidP="005809C5">
      <w:pPr>
        <w:pStyle w:val="CommentText"/>
      </w:pPr>
    </w:p>
    <w:p w14:paraId="40A6C8E3" w14:textId="78B2507A" w:rsidR="005809C5" w:rsidRDefault="005809C5" w:rsidP="005809C5">
      <w:pPr>
        <w:pStyle w:val="CommentText"/>
      </w:pPr>
      <w:r>
        <w:t xml:space="preserve">Need to be elaborated. </w:t>
      </w:r>
    </w:p>
  </w:comment>
  <w:comment w:id="638" w:author="Jasbinder Singh" w:date="2017-09-20T18:15:00Z" w:initials="JS">
    <w:p w14:paraId="750DC03F" w14:textId="5D09F915" w:rsidR="005809C5" w:rsidRDefault="005809C5">
      <w:pPr>
        <w:pStyle w:val="CommentText"/>
      </w:pPr>
      <w:r>
        <w:rPr>
          <w:rStyle w:val="CommentReference"/>
        </w:rPr>
        <w:annotationRef/>
      </w:r>
      <w:r>
        <w:t>BMS overview comes 1</w:t>
      </w:r>
      <w:r w:rsidRPr="005809C5">
        <w:rPr>
          <w:vertAlign w:val="superscript"/>
        </w:rPr>
        <w:t>st</w:t>
      </w:r>
      <w:r>
        <w:t>. This information can be presented as per table in earlier picture</w:t>
      </w:r>
      <w:proofErr w:type="gramStart"/>
      <w:r>
        <w:t xml:space="preserve"> ..</w:t>
      </w:r>
      <w:proofErr w:type="gramEnd"/>
      <w:r>
        <w:t>what is the difference?</w:t>
      </w:r>
    </w:p>
  </w:comment>
  <w:comment w:id="641" w:author="Jasbinder Singh" w:date="2017-09-20T18:16:00Z" w:initials="JS">
    <w:p w14:paraId="67450E8E" w14:textId="223A7F7C" w:rsidR="005809C5" w:rsidRDefault="005809C5">
      <w:pPr>
        <w:pStyle w:val="CommentText"/>
      </w:pPr>
      <w:r>
        <w:rPr>
          <w:rStyle w:val="CommentReference"/>
        </w:rPr>
        <w:annotationRef/>
      </w:r>
      <w:r>
        <w:t>Why repeating home screen?</w:t>
      </w:r>
    </w:p>
  </w:comment>
  <w:comment w:id="643" w:author="Jasbinder Singh" w:date="2017-09-20T18:17:00Z" w:initials="JS">
    <w:p w14:paraId="7B8C7D99" w14:textId="29834B6D" w:rsidR="005809C5" w:rsidRDefault="005809C5">
      <w:pPr>
        <w:pStyle w:val="CommentText"/>
      </w:pPr>
      <w:r>
        <w:rPr>
          <w:rStyle w:val="CommentReference"/>
        </w:rPr>
        <w:annotationRef/>
      </w:r>
      <w:r>
        <w:t>This SLD is not acceptable. SLC need to be better with ALC function. It must also show the 3</w:t>
      </w:r>
      <w:r w:rsidRPr="005809C5">
        <w:rPr>
          <w:vertAlign w:val="superscript"/>
        </w:rPr>
        <w:t>rd</w:t>
      </w:r>
      <w:r>
        <w:t xml:space="preserve"> rails energization </w:t>
      </w:r>
      <w:proofErr w:type="gramStart"/>
      <w:r>
        <w:t>form</w:t>
      </w:r>
      <w:proofErr w:type="gramEnd"/>
      <w:r>
        <w:t xml:space="preserve"> the SLD.</w:t>
      </w:r>
    </w:p>
  </w:comment>
  <w:comment w:id="645" w:author="Jasbinder Singh" w:date="2017-09-20T18:21:00Z" w:initials="JS">
    <w:p w14:paraId="03D8A689" w14:textId="2671FCAF" w:rsidR="005809C5" w:rsidRDefault="005809C5">
      <w:pPr>
        <w:pStyle w:val="CommentText"/>
      </w:pPr>
      <w:r>
        <w:rPr>
          <w:rStyle w:val="CommentReference"/>
        </w:rPr>
        <w:annotationRef/>
      </w:r>
      <w:r>
        <w:t xml:space="preserve">Please add all screen design related to </w:t>
      </w:r>
      <w:proofErr w:type="spellStart"/>
      <w:r>
        <w:t>signalling</w:t>
      </w:r>
      <w:proofErr w:type="spellEnd"/>
      <w:r>
        <w:t xml:space="preserve"> in this chapter. Add a sub-chapter called HMI Screen Design</w:t>
      </w:r>
    </w:p>
  </w:comment>
  <w:comment w:id="650" w:author="Jasbinder Singh" w:date="2017-09-20T18:25:00Z" w:initials="JS">
    <w:p w14:paraId="057FB690" w14:textId="70309C97" w:rsidR="002E13B4" w:rsidRDefault="002E13B4">
      <w:pPr>
        <w:pStyle w:val="CommentText"/>
      </w:pPr>
      <w:r>
        <w:rPr>
          <w:rStyle w:val="CommentReference"/>
        </w:rPr>
        <w:annotationRef/>
      </w:r>
      <w:r>
        <w:t>Please add all screen design related to power in this chapter. Add a sub-chapter called HMI Screen Design</w:t>
      </w:r>
    </w:p>
  </w:comment>
  <w:comment w:id="654" w:author="Jasbinder Singh" w:date="2017-09-20T18:27:00Z" w:initials="JS">
    <w:p w14:paraId="6FAAEE41" w14:textId="16BE7120" w:rsidR="0047735A" w:rsidRDefault="0047735A">
      <w:pPr>
        <w:pStyle w:val="CommentText"/>
      </w:pPr>
      <w:r>
        <w:rPr>
          <w:rStyle w:val="CommentReference"/>
        </w:rPr>
        <w:annotationRef/>
      </w:r>
      <w:r>
        <w:t>This is wrong…it is in all screen irrespective</w:t>
      </w:r>
    </w:p>
  </w:comment>
  <w:comment w:id="656" w:author="Jasbinder Singh" w:date="2017-09-20T18:28:00Z" w:initials="JS">
    <w:p w14:paraId="48040B5D" w14:textId="2A72092E" w:rsidR="0047735A" w:rsidRDefault="0047735A">
      <w:pPr>
        <w:pStyle w:val="CommentText"/>
      </w:pPr>
      <w:r>
        <w:rPr>
          <w:rStyle w:val="CommentReference"/>
        </w:rPr>
        <w:annotationRef/>
      </w:r>
      <w:r>
        <w:t>Where is this button?</w:t>
      </w:r>
    </w:p>
  </w:comment>
  <w:comment w:id="659" w:author="Jasbinder Singh" w:date="2017-09-20T18:43:00Z" w:initials="JS">
    <w:p w14:paraId="39CC2BCB" w14:textId="1BE4CA5F" w:rsidR="00642714" w:rsidRDefault="00642714">
      <w:pPr>
        <w:pStyle w:val="CommentText"/>
      </w:pPr>
      <w:r>
        <w:rPr>
          <w:rStyle w:val="CommentReference"/>
        </w:rPr>
        <w:annotationRef/>
      </w:r>
      <w:r>
        <w:t>Please add all scr</w:t>
      </w:r>
      <w:r>
        <w:t>een design related to BMS</w:t>
      </w:r>
      <w:r>
        <w:t xml:space="preserve"> in this chapter. Add a sub-chapter called HMI Screen Design</w:t>
      </w:r>
    </w:p>
  </w:comment>
  <w:comment w:id="660" w:author="Jasbinder Singh" w:date="2017-09-20T18:36:00Z" w:initials="JS">
    <w:p w14:paraId="7DC899E9" w14:textId="04983FDA" w:rsidR="00A12907" w:rsidRDefault="00A12907">
      <w:pPr>
        <w:pStyle w:val="CommentText"/>
      </w:pPr>
      <w:r>
        <w:rPr>
          <w:rStyle w:val="CommentReference"/>
        </w:rPr>
        <w:annotationRef/>
      </w:r>
      <w:r>
        <w:t xml:space="preserve">Cannot put </w:t>
      </w:r>
      <w:proofErr w:type="spellStart"/>
      <w:r>
        <w:t>scu</w:t>
      </w:r>
      <w:proofErr w:type="spellEnd"/>
      <w:r>
        <w:t xml:space="preserve"> statements. </w:t>
      </w:r>
      <w:proofErr w:type="gramStart"/>
      <w:r>
        <w:t>….interface</w:t>
      </w:r>
      <w:proofErr w:type="gramEnd"/>
      <w:r>
        <w:t xml:space="preserve"> has been agreed to be Modbus TCP/IP</w:t>
      </w:r>
    </w:p>
  </w:comment>
  <w:comment w:id="665" w:author="Jasbinder Singh" w:date="2017-09-20T18:45:00Z" w:initials="JS">
    <w:p w14:paraId="4AF32279" w14:textId="2A679887" w:rsidR="00022859" w:rsidRDefault="00022859">
      <w:pPr>
        <w:pStyle w:val="CommentText"/>
      </w:pPr>
      <w:r>
        <w:rPr>
          <w:rStyle w:val="CommentReference"/>
        </w:rPr>
        <w:annotationRef/>
      </w:r>
      <w:r>
        <w:t>Please add all scr</w:t>
      </w:r>
      <w:r>
        <w:t xml:space="preserve">een design related to PA/PIDS and </w:t>
      </w:r>
      <w:proofErr w:type="spellStart"/>
      <w:r>
        <w:t>etc</w:t>
      </w:r>
      <w:proofErr w:type="spellEnd"/>
      <w:r>
        <w:t xml:space="preserve"> in this chapter. Add a sub-chapter called HMI Screen Design</w:t>
      </w:r>
    </w:p>
  </w:comment>
  <w:comment w:id="667" w:author="Jasbinder Singh" w:date="2017-09-20T18:44:00Z" w:initials="JS">
    <w:p w14:paraId="21A343A2" w14:textId="1909CCE4" w:rsidR="00022859" w:rsidRDefault="00022859">
      <w:pPr>
        <w:pStyle w:val="CommentText"/>
      </w:pPr>
      <w:r>
        <w:rPr>
          <w:rStyle w:val="CommentReference"/>
        </w:rPr>
        <w:annotationRef/>
      </w:r>
      <w:r>
        <w:t xml:space="preserve">Mention CXS Server </w:t>
      </w:r>
      <w:proofErr w:type="spellStart"/>
      <w:r>
        <w:t>not</w:t>
      </w:r>
      <w:proofErr w:type="spellEnd"/>
      <w:r>
        <w:t xml:space="preserve"> Other Party Server</w:t>
      </w:r>
    </w:p>
  </w:comment>
  <w:comment w:id="673" w:author="Jasbinder Singh" w:date="2017-09-20T18:45:00Z" w:initials="JS">
    <w:p w14:paraId="64F25CB1" w14:textId="3BC56B94" w:rsidR="00022859" w:rsidRDefault="00022859">
      <w:pPr>
        <w:pStyle w:val="CommentText"/>
      </w:pPr>
      <w:r>
        <w:rPr>
          <w:rStyle w:val="CommentReference"/>
        </w:rPr>
        <w:annotationRef/>
      </w:r>
      <w:r>
        <w:t>???</w:t>
      </w:r>
    </w:p>
  </w:comment>
  <w:comment w:id="676" w:author="Jasbinder Singh" w:date="2017-09-20T18:46:00Z" w:initials="JS">
    <w:p w14:paraId="26F41594" w14:textId="2E366F70" w:rsidR="00022859" w:rsidRDefault="00022859">
      <w:pPr>
        <w:pStyle w:val="CommentText"/>
      </w:pPr>
      <w:r>
        <w:rPr>
          <w:rStyle w:val="CommentReference"/>
        </w:rPr>
        <w:annotationRef/>
      </w:r>
      <w:r>
        <w:t>Repeated. Already mentioned above.</w:t>
      </w:r>
    </w:p>
  </w:comment>
  <w:comment w:id="705" w:author="Jasbinder Singh" w:date="2017-09-20T18:57:00Z" w:initials="JS">
    <w:p w14:paraId="20558DAD" w14:textId="521A045F" w:rsidR="00C16829" w:rsidRDefault="00C16829">
      <w:pPr>
        <w:pStyle w:val="CommentText"/>
      </w:pPr>
      <w:r>
        <w:rPr>
          <w:rStyle w:val="CommentReference"/>
        </w:rPr>
        <w:annotationRef/>
      </w:r>
      <w:r>
        <w:t xml:space="preserve">Mentioned it will be </w:t>
      </w:r>
      <w:proofErr w:type="spellStart"/>
      <w:r>
        <w:t>sychronised</w:t>
      </w:r>
      <w:proofErr w:type="spellEnd"/>
      <w:r>
        <w:t xml:space="preserve"> with PIDS</w:t>
      </w:r>
    </w:p>
  </w:comment>
  <w:comment w:id="712" w:author="Jasbinder Singh" w:date="2017-09-20T19:03:00Z" w:initials="JS">
    <w:p w14:paraId="57E85C8D" w14:textId="2068B9F8" w:rsidR="00B65C1D" w:rsidRDefault="00B65C1D">
      <w:pPr>
        <w:pStyle w:val="CommentText"/>
      </w:pPr>
      <w:r>
        <w:rPr>
          <w:rStyle w:val="CommentReference"/>
        </w:rPr>
        <w:annotationRef/>
      </w:r>
      <w:r>
        <w:t xml:space="preserve">Not relevant…as the action is in PHP console and not at HMI Screen </w:t>
      </w:r>
    </w:p>
  </w:comment>
  <w:comment w:id="713" w:author="Jasbinder Singh" w:date="2017-09-20T19:21:00Z" w:initials="JS">
    <w:p w14:paraId="1781CD03" w14:textId="025AF77C" w:rsidR="00617E86" w:rsidRDefault="00617E86">
      <w:pPr>
        <w:pStyle w:val="CommentText"/>
      </w:pPr>
      <w:r>
        <w:rPr>
          <w:rStyle w:val="CommentReference"/>
        </w:rPr>
        <w:annotationRef/>
      </w:r>
      <w:r>
        <w:t>This action is not form SCADA. Please be specific this is SOP and not action in the HMI Screen.</w:t>
      </w:r>
    </w:p>
  </w:comment>
  <w:comment w:id="716" w:author="Jasbinder Singh" w:date="2017-09-20T19:21:00Z" w:initials="JS">
    <w:p w14:paraId="2AC10D36" w14:textId="3B8615A1" w:rsidR="00617E86" w:rsidRDefault="00617E86">
      <w:pPr>
        <w:pStyle w:val="CommentText"/>
      </w:pPr>
      <w:r>
        <w:rPr>
          <w:rStyle w:val="CommentReference"/>
        </w:rPr>
        <w:annotationRef/>
      </w:r>
      <w:r>
        <w:t>Please add all scr</w:t>
      </w:r>
      <w:r>
        <w:t>een design related to CCTV</w:t>
      </w:r>
      <w:r>
        <w:t xml:space="preserve"> in this chapter. Add a sub-chapter called HMI Screen Design</w:t>
      </w:r>
    </w:p>
  </w:comment>
  <w:comment w:id="718" w:author="Jasbinder Singh" w:date="2017-09-20T19:23:00Z" w:initials="JS">
    <w:p w14:paraId="6D1F6241" w14:textId="119A1130" w:rsidR="00617E86" w:rsidRDefault="00617E86">
      <w:pPr>
        <w:pStyle w:val="CommentText"/>
      </w:pPr>
      <w:r>
        <w:rPr>
          <w:rStyle w:val="CommentReference"/>
        </w:rPr>
        <w:annotationRef/>
      </w:r>
      <w:r>
        <w:t xml:space="preserve">Not correct…SCADA can still request </w:t>
      </w:r>
      <w:proofErr w:type="gramStart"/>
      <w:r>
        <w:t>CCTV .Sime</w:t>
      </w:r>
      <w:proofErr w:type="gramEnd"/>
      <w:r>
        <w:t xml:space="preserve"> time need to see form other station.</w:t>
      </w:r>
    </w:p>
  </w:comment>
  <w:comment w:id="719" w:author="Jasbinder Singh" w:date="2017-09-20T19:24:00Z" w:initials="JS">
    <w:p w14:paraId="7DE87AB8" w14:textId="184743F5" w:rsidR="008E2AD5" w:rsidRDefault="008E2AD5">
      <w:pPr>
        <w:pStyle w:val="CommentText"/>
      </w:pPr>
      <w:r>
        <w:rPr>
          <w:rStyle w:val="CommentReference"/>
        </w:rPr>
        <w:annotationRef/>
      </w:r>
      <w:r>
        <w:t xml:space="preserve">Not relevant </w:t>
      </w:r>
    </w:p>
  </w:comment>
  <w:comment w:id="720" w:author="Jasbinder Singh" w:date="2017-09-20T19:28:00Z" w:initials="JS">
    <w:p w14:paraId="16449B7E" w14:textId="47A478A2" w:rsidR="008E2AD5" w:rsidRDefault="008E2AD5">
      <w:pPr>
        <w:pStyle w:val="CommentText"/>
      </w:pPr>
      <w:r>
        <w:rPr>
          <w:rStyle w:val="CommentReference"/>
        </w:rPr>
        <w:annotationRef/>
      </w:r>
      <w:r>
        <w:t xml:space="preserve">Control of PTZ need to </w:t>
      </w:r>
      <w:proofErr w:type="gramStart"/>
      <w:r>
        <w:t>mentioned</w:t>
      </w:r>
      <w:proofErr w:type="gramEnd"/>
      <w:r>
        <w:t xml:space="preserve">. </w:t>
      </w:r>
      <w:proofErr w:type="gramStart"/>
      <w:r>
        <w:t>Also</w:t>
      </w:r>
      <w:proofErr w:type="gramEnd"/>
      <w:r>
        <w:t xml:space="preserve"> the SCADA shall be able to control what is being displayed on the Video Wall with regards to CCTV. Please mention this as well</w:t>
      </w:r>
    </w:p>
  </w:comment>
  <w:comment w:id="722" w:author="Jasbinder Singh" w:date="2017-09-20T19:34:00Z" w:initials="JS">
    <w:p w14:paraId="7EA89EAE" w14:textId="59AE707D" w:rsidR="00646ACA" w:rsidRDefault="00646ACA">
      <w:pPr>
        <w:pStyle w:val="CommentText"/>
      </w:pPr>
      <w:r>
        <w:rPr>
          <w:rStyle w:val="CommentReference"/>
        </w:rPr>
        <w:annotationRef/>
      </w:r>
      <w:r>
        <w:t xml:space="preserve">Please add a column to mention how it is obtained like SIP, SNMP, Modbus </w:t>
      </w:r>
      <w:proofErr w:type="gramStart"/>
      <w:r>
        <w:t>and etc.</w:t>
      </w:r>
      <w:proofErr w:type="gramEnd"/>
      <w:r>
        <w:t xml:space="preserve"> </w:t>
      </w:r>
    </w:p>
  </w:comment>
  <w:comment w:id="723" w:author="Jasbinder Singh" w:date="2017-09-20T19:35:00Z" w:initials="JS">
    <w:p w14:paraId="6A2950A4" w14:textId="7A3AACB7" w:rsidR="00644C47" w:rsidRDefault="00644C47">
      <w:pPr>
        <w:pStyle w:val="CommentText"/>
      </w:pPr>
      <w:r>
        <w:rPr>
          <w:rStyle w:val="CommentReference"/>
        </w:rPr>
        <w:annotationRef/>
      </w:r>
      <w:r>
        <w:t>Why not server to Server?</w:t>
      </w:r>
    </w:p>
  </w:comment>
  <w:comment w:id="727" w:author="Jasbinder Singh" w:date="2017-09-20T19:37:00Z" w:initials="JS">
    <w:p w14:paraId="6C183FFF" w14:textId="6AFB004A" w:rsidR="00644C47" w:rsidRDefault="00644C47">
      <w:pPr>
        <w:pStyle w:val="CommentText"/>
      </w:pPr>
      <w:r>
        <w:rPr>
          <w:rStyle w:val="CommentReference"/>
        </w:rPr>
        <w:annotationRef/>
      </w:r>
    </w:p>
    <w:p w14:paraId="51FFC29A" w14:textId="77777777" w:rsidR="00644C47" w:rsidRDefault="00644C47">
      <w:pPr>
        <w:pStyle w:val="CommentText"/>
      </w:pPr>
    </w:p>
    <w:p w14:paraId="797309D5" w14:textId="35E50915" w:rsidR="00644C47" w:rsidRDefault="00644C47">
      <w:pPr>
        <w:pStyle w:val="CommentText"/>
      </w:pPr>
      <w:r>
        <w:t xml:space="preserve">How do you control the output of </w:t>
      </w:r>
      <w:proofErr w:type="spellStart"/>
      <w:r>
        <w:t>there</w:t>
      </w:r>
      <w:proofErr w:type="spellEnd"/>
      <w:r>
        <w:t xml:space="preserve"> </w:t>
      </w:r>
      <w:proofErr w:type="gramStart"/>
      <w:r>
        <w:t>computer.</w:t>
      </w:r>
      <w:proofErr w:type="gramEnd"/>
    </w:p>
    <w:p w14:paraId="3F3C75DF" w14:textId="77777777" w:rsidR="00644C47" w:rsidRDefault="00644C47">
      <w:pPr>
        <w:pStyle w:val="CommentText"/>
      </w:pPr>
    </w:p>
    <w:p w14:paraId="2FED384C" w14:textId="77777777" w:rsidR="00644C47" w:rsidRDefault="00644C47">
      <w:pPr>
        <w:pStyle w:val="CommentText"/>
      </w:pPr>
      <w:r>
        <w:t xml:space="preserve">This </w:t>
      </w:r>
      <w:proofErr w:type="spellStart"/>
      <w:r>
        <w:t>ection</w:t>
      </w:r>
      <w:proofErr w:type="spellEnd"/>
      <w:r>
        <w:t xml:space="preserve"> need to be detailed further as it is not clear. </w:t>
      </w:r>
    </w:p>
    <w:p w14:paraId="79F575EE" w14:textId="77777777" w:rsidR="00644C47" w:rsidRDefault="00644C47">
      <w:pPr>
        <w:pStyle w:val="CommentText"/>
      </w:pPr>
    </w:p>
    <w:p w14:paraId="280D5A05" w14:textId="5020EA15" w:rsidR="00644C47" w:rsidRDefault="00644C47">
      <w:pPr>
        <w:pStyle w:val="CommentText"/>
      </w:pPr>
      <w:r>
        <w:t xml:space="preserve">Control </w:t>
      </w:r>
      <w:proofErr w:type="spellStart"/>
      <w:r>
        <w:t>Philisophy</w:t>
      </w:r>
      <w:proofErr w:type="spellEnd"/>
      <w:r>
        <w:t xml:space="preserve"> need to be added in table form to </w:t>
      </w:r>
      <w:proofErr w:type="spellStart"/>
      <w:r>
        <w:t>makeit</w:t>
      </w:r>
      <w:proofErr w:type="spellEnd"/>
      <w:r>
        <w:t xml:space="preserve"> clear.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AB3984A" w15:done="0"/>
  <w15:commentEx w15:paraId="141CECE2" w15:done="0"/>
  <w15:commentEx w15:paraId="28C7E4B9" w15:done="0"/>
  <w15:commentEx w15:paraId="12D1BA8D" w15:done="0"/>
  <w15:commentEx w15:paraId="132E7F3E" w15:done="0"/>
  <w15:commentEx w15:paraId="3CC575D8" w15:done="0"/>
  <w15:commentEx w15:paraId="10F88328" w15:done="0"/>
  <w15:commentEx w15:paraId="2E4EE01A" w15:done="0"/>
  <w15:commentEx w15:paraId="403BCDCC" w15:done="0"/>
  <w15:commentEx w15:paraId="2A4E098D" w15:done="0"/>
  <w15:commentEx w15:paraId="4E65B822" w15:done="0"/>
  <w15:commentEx w15:paraId="0D26C7D8" w15:done="0"/>
  <w15:commentEx w15:paraId="08AC4D61" w15:done="0"/>
  <w15:commentEx w15:paraId="78A0737A" w15:done="0"/>
  <w15:commentEx w15:paraId="549BF131" w15:done="0"/>
  <w15:commentEx w15:paraId="7FA3705B" w15:done="0"/>
  <w15:commentEx w15:paraId="08CACBB6" w15:done="0"/>
  <w15:commentEx w15:paraId="76207184" w15:done="0"/>
  <w15:commentEx w15:paraId="4DF41CC4" w15:done="0"/>
  <w15:commentEx w15:paraId="2B9A268B" w15:done="0"/>
  <w15:commentEx w15:paraId="522DD0DB" w15:paraIdParent="2B9A268B" w15:done="0"/>
  <w15:commentEx w15:paraId="516CCB3D" w15:done="0"/>
  <w15:commentEx w15:paraId="724DBFC0" w15:done="0"/>
  <w15:commentEx w15:paraId="62F57D80" w15:done="0"/>
  <w15:commentEx w15:paraId="6ADBC740" w15:done="0"/>
  <w15:commentEx w15:paraId="679A3D88" w15:done="0"/>
  <w15:commentEx w15:paraId="69ADDD60" w15:done="0"/>
  <w15:commentEx w15:paraId="2395162C" w15:done="0"/>
  <w15:commentEx w15:paraId="6F722F03" w15:done="0"/>
  <w15:commentEx w15:paraId="291AC502" w15:done="0"/>
  <w15:commentEx w15:paraId="34945036" w15:done="0"/>
  <w15:commentEx w15:paraId="776B8B3A" w15:done="0"/>
  <w15:commentEx w15:paraId="4F40B059" w15:done="0"/>
  <w15:commentEx w15:paraId="71C6BC03" w15:done="0"/>
  <w15:commentEx w15:paraId="64B9DD49" w15:done="0"/>
  <w15:commentEx w15:paraId="4BFB8584" w15:done="0"/>
  <w15:commentEx w15:paraId="6498F29A" w15:done="0"/>
  <w15:commentEx w15:paraId="344A8D39" w15:done="0"/>
  <w15:commentEx w15:paraId="2427EC16" w15:done="0"/>
  <w15:commentEx w15:paraId="60BC46FF" w15:done="0"/>
  <w15:commentEx w15:paraId="57D80315" w15:done="0"/>
  <w15:commentEx w15:paraId="40A6C8E3" w15:done="0"/>
  <w15:commentEx w15:paraId="750DC03F" w15:done="0"/>
  <w15:commentEx w15:paraId="67450E8E" w15:done="0"/>
  <w15:commentEx w15:paraId="7B8C7D99" w15:done="0"/>
  <w15:commentEx w15:paraId="03D8A689" w15:done="0"/>
  <w15:commentEx w15:paraId="057FB690" w15:done="0"/>
  <w15:commentEx w15:paraId="6FAAEE41" w15:done="0"/>
  <w15:commentEx w15:paraId="48040B5D" w15:done="0"/>
  <w15:commentEx w15:paraId="39CC2BCB" w15:done="0"/>
  <w15:commentEx w15:paraId="7DC899E9" w15:done="0"/>
  <w15:commentEx w15:paraId="4AF32279" w15:done="0"/>
  <w15:commentEx w15:paraId="21A343A2" w15:done="0"/>
  <w15:commentEx w15:paraId="64F25CB1" w15:done="0"/>
  <w15:commentEx w15:paraId="26F41594" w15:done="0"/>
  <w15:commentEx w15:paraId="20558DAD" w15:done="0"/>
  <w15:commentEx w15:paraId="57E85C8D" w15:done="0"/>
  <w15:commentEx w15:paraId="1781CD03" w15:done="0"/>
  <w15:commentEx w15:paraId="2AC10D36" w15:done="0"/>
  <w15:commentEx w15:paraId="6D1F6241" w15:done="0"/>
  <w15:commentEx w15:paraId="7DE87AB8" w15:done="0"/>
  <w15:commentEx w15:paraId="16449B7E" w15:done="0"/>
  <w15:commentEx w15:paraId="7EA89EAE" w15:done="0"/>
  <w15:commentEx w15:paraId="6A2950A4" w15:done="0"/>
  <w15:commentEx w15:paraId="280D5A0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AB3984A" w16cid:durableId="1D67BFC9"/>
  <w16cid:commentId w16cid:paraId="141CECE2" w16cid:durableId="1D67BE41"/>
  <w16cid:commentId w16cid:paraId="28C7E4B9" w16cid:durableId="1D67BECE"/>
  <w16cid:commentId w16cid:paraId="12D1BA8D" w16cid:durableId="1D67C12C"/>
  <w16cid:commentId w16cid:paraId="132E7F3E" w16cid:durableId="1D67C09C"/>
  <w16cid:commentId w16cid:paraId="3CC575D8" w16cid:durableId="1D67C280"/>
  <w16cid:commentId w16cid:paraId="10F88328" w16cid:durableId="1D67C1C9"/>
  <w16cid:commentId w16cid:paraId="2E4EE01A" w16cid:durableId="1D67C289"/>
  <w16cid:commentId w16cid:paraId="403BCDCC" w16cid:durableId="1D67C40D"/>
  <w16cid:commentId w16cid:paraId="2A4E098D" w16cid:durableId="1D67C397"/>
  <w16cid:commentId w16cid:paraId="4E65B822" w16cid:durableId="1D67C65F"/>
  <w16cid:commentId w16cid:paraId="0D26C7D8" w16cid:durableId="1D67C673"/>
  <w16cid:commentId w16cid:paraId="08AC4D61" w16cid:durableId="1D67C5B8"/>
  <w16cid:commentId w16cid:paraId="78A0737A" w16cid:durableId="1D6B8BD1"/>
  <w16cid:commentId w16cid:paraId="6ADBC740" w16cid:durableId="1D6C20D4"/>
  <w16cid:commentId w16cid:paraId="679A3D88" w16cid:durableId="1D6C1ECE"/>
  <w16cid:commentId w16cid:paraId="69ADDD60" w16cid:durableId="1D6C1F34"/>
  <w16cid:commentId w16cid:paraId="2395162C" w16cid:durableId="1D6C20F0"/>
  <w16cid:commentId w16cid:paraId="6F722F03" w16cid:durableId="1D6C2111"/>
  <w16cid:commentId w16cid:paraId="291AC502" w16cid:durableId="1D6D0C3C"/>
  <w16cid:commentId w16cid:paraId="34945036" w16cid:durableId="1D6D0D2D"/>
  <w16cid:commentId w16cid:paraId="776B8B3A" w16cid:durableId="1D6D29BD"/>
  <w16cid:commentId w16cid:paraId="4F40B059" w16cid:durableId="1D6D2A0F"/>
  <w16cid:commentId w16cid:paraId="71C6BC03" w16cid:durableId="1D6D2A4E"/>
  <w16cid:commentId w16cid:paraId="64B9DD49" w16cid:durableId="1D6D2AC1"/>
  <w16cid:commentId w16cid:paraId="4BFB8584" w16cid:durableId="1D6D2B3F"/>
  <w16cid:commentId w16cid:paraId="6498F29A" w16cid:durableId="1D6D2CFC"/>
  <w16cid:commentId w16cid:paraId="344A8D39" w16cid:durableId="1D6D2C3D"/>
  <w16cid:commentId w16cid:paraId="2427EC16" w16cid:durableId="1D6D2E09"/>
  <w16cid:commentId w16cid:paraId="60BC46FF" w16cid:durableId="1D6D30AB"/>
  <w16cid:commentId w16cid:paraId="57D80315" w16cid:durableId="1D6D30E1"/>
  <w16cid:commentId w16cid:paraId="40A6C8E3" w16cid:durableId="1D6D2E73"/>
  <w16cid:commentId w16cid:paraId="750DC03F" w16cid:durableId="1D6D2ECA"/>
  <w16cid:commentId w16cid:paraId="67450E8E" w16cid:durableId="1D6D2F13"/>
  <w16cid:commentId w16cid:paraId="7B8C7D99" w16cid:durableId="1D6D2F22"/>
  <w16cid:commentId w16cid:paraId="03D8A689" w16cid:durableId="1D6D3035"/>
  <w16cid:commentId w16cid:paraId="057FB690" w16cid:durableId="1D6D3110"/>
  <w16cid:commentId w16cid:paraId="6FAAEE41" w16cid:durableId="1D6D319B"/>
  <w16cid:commentId w16cid:paraId="48040B5D" w16cid:durableId="1D6D31E8"/>
  <w16cid:commentId w16cid:paraId="39CC2BCB" w16cid:durableId="1D6D3548"/>
  <w16cid:commentId w16cid:paraId="7DC899E9" w16cid:durableId="1D6D33BE"/>
  <w16cid:commentId w16cid:paraId="4AF32279" w16cid:durableId="1D6D35DA"/>
  <w16cid:commentId w16cid:paraId="21A343A2" w16cid:durableId="1D6D3573"/>
  <w16cid:commentId w16cid:paraId="64F25CB1" w16cid:durableId="1D6D35C0"/>
  <w16cid:commentId w16cid:paraId="26F41594" w16cid:durableId="1D6D3621"/>
  <w16cid:commentId w16cid:paraId="20558DAD" w16cid:durableId="1D6D388C"/>
  <w16cid:commentId w16cid:paraId="57E85C8D" w16cid:durableId="1D6D39FB"/>
  <w16cid:commentId w16cid:paraId="1781CD03" w16cid:durableId="1D6D3E25"/>
  <w16cid:commentId w16cid:paraId="2AC10D36" w16cid:durableId="1D6D3E53"/>
  <w16cid:commentId w16cid:paraId="6D1F6241" w16cid:durableId="1D6D3EA1"/>
  <w16cid:commentId w16cid:paraId="7DE87AB8" w16cid:durableId="1D6D3F04"/>
  <w16cid:commentId w16cid:paraId="16449B7E" w16cid:durableId="1D6D3FDD"/>
  <w16cid:commentId w16cid:paraId="7EA89EAE" w16cid:durableId="1D6D4153"/>
  <w16cid:commentId w16cid:paraId="6A2950A4" w16cid:durableId="1D6D4184"/>
  <w16cid:commentId w16cid:paraId="280D5A05" w16cid:durableId="1D6D41F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9F0241" w14:textId="77777777" w:rsidR="005809C5" w:rsidRDefault="005809C5">
      <w:pPr>
        <w:spacing w:before="0" w:after="0" w:line="240" w:lineRule="auto"/>
      </w:pPr>
      <w:r>
        <w:separator/>
      </w:r>
    </w:p>
  </w:endnote>
  <w:endnote w:type="continuationSeparator" w:id="0">
    <w:p w14:paraId="0FE2A7F2" w14:textId="77777777" w:rsidR="005809C5" w:rsidRDefault="005809C5">
      <w:pPr>
        <w:spacing w:before="0" w:after="0" w:line="240" w:lineRule="auto"/>
      </w:pPr>
      <w:r>
        <w:continuationSeparator/>
      </w:r>
    </w:p>
  </w:endnote>
  <w:endnote w:type="continuationNotice" w:id="1">
    <w:p w14:paraId="2DF52BC9" w14:textId="77777777" w:rsidR="005809C5" w:rsidRDefault="005809C5">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entury Gothic">
    <w:altName w:val="Segoe UI"/>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rial Bold">
    <w:panose1 w:val="020B0704020202020204"/>
    <w:charset w:val="00"/>
    <w:family w:val="auto"/>
    <w:pitch w:val="variable"/>
    <w:sig w:usb0="E0002A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Univers (W1)">
    <w:altName w:val="Arial"/>
    <w:panose1 w:val="00000000000000000000"/>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ArialMT">
    <w:altName w:val="Times New Roman"/>
    <w:panose1 w:val="00000000000000000000"/>
    <w:charset w:val="00"/>
    <w:family w:val="roman"/>
    <w:notTrueType/>
    <w:pitch w:val="default"/>
  </w:font>
  <w:font w:name="GaramondPremrPro-Bd">
    <w:altName w:val="Cambria"/>
    <w:panose1 w:val="00000000000000000000"/>
    <w:charset w:val="00"/>
    <w:family w:val="roman"/>
    <w:notTrueType/>
    <w:pitch w:val="default"/>
  </w:font>
  <w:font w:name="Eras Light ITC">
    <w:altName w:val="Calibri"/>
    <w:panose1 w:val="020B04020305040208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HGMinchoE">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67DC8F" w14:textId="197FBA9B" w:rsidR="005809C5" w:rsidRDefault="005809C5">
    <w:pPr>
      <w:pStyle w:val="Footer"/>
    </w:pPr>
    <w:r w:rsidRPr="003714E0">
      <w:rPr>
        <w:noProof/>
        <w:lang w:val="en-GB" w:eastAsia="en-GB"/>
      </w:rPr>
      <mc:AlternateContent>
        <mc:Choice Requires="wps">
          <w:drawing>
            <wp:anchor distT="0" distB="0" distL="114300" distR="114300" simplePos="0" relativeHeight="251658244" behindDoc="0" locked="0" layoutInCell="1" allowOverlap="1" wp14:anchorId="747EA633" wp14:editId="7A062722">
              <wp:simplePos x="0" y="0"/>
              <wp:positionH relativeFrom="margin">
                <wp:align>center</wp:align>
              </wp:positionH>
              <wp:positionV relativeFrom="paragraph">
                <wp:posOffset>-177165</wp:posOffset>
              </wp:positionV>
              <wp:extent cx="5608320" cy="15240"/>
              <wp:effectExtent l="19050" t="19050" r="11430" b="2286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08320" cy="15240"/>
                      </a:xfrm>
                      <a:prstGeom prst="line">
                        <a:avLst/>
                      </a:prstGeom>
                      <a:noFill/>
                      <a:ln w="28575" cap="flat" cmpd="sng" algn="ctr">
                        <a:solidFill>
                          <a:srgbClr val="00ADDC"/>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7C02B630" id="Straight Connector 4" o:spid="_x0000_s1026" style="position:absolute;flip:x;z-index:2516582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95pt" to="441.6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" strokecolor="#00addc" strokeweight="2.25pt">
              <o:lock v:ext="edit" shapetype="f"/>
              <w10:wrap anchorx="margin"/>
            </v:line>
          </w:pict>
        </mc:Fallback>
      </mc:AlternateContent>
    </w:r>
    <w:r w:rsidRPr="003714E0">
      <w:rPr>
        <w:noProof/>
        <w:lang w:val="en-GB" w:eastAsia="en-GB"/>
      </w:rPr>
      <mc:AlternateContent>
        <mc:Choice Requires="wps">
          <w:drawing>
            <wp:anchor distT="0" distB="0" distL="114300" distR="114300" simplePos="0" relativeHeight="251658245" behindDoc="0" locked="0" layoutInCell="1" allowOverlap="1" wp14:anchorId="2E46A918" wp14:editId="421A20D5">
              <wp:simplePos x="0" y="0"/>
              <wp:positionH relativeFrom="margin">
                <wp:posOffset>64135</wp:posOffset>
              </wp:positionH>
              <wp:positionV relativeFrom="paragraph">
                <wp:posOffset>-86360</wp:posOffset>
              </wp:positionV>
              <wp:extent cx="4328795" cy="391160"/>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28795" cy="391160"/>
                      </a:xfrm>
                      <a:prstGeom prst="rect">
                        <a:avLst/>
                      </a:prstGeom>
                      <a:noFill/>
                      <a:ln w="6350">
                        <a:noFill/>
                      </a:ln>
                    </wps:spPr>
                    <wps:txbx>
                      <w:txbxContent>
                        <w:p w14:paraId="7569806C" w14:textId="77777777" w:rsidR="005809C5" w:rsidRPr="00B94437" w:rsidRDefault="005809C5" w:rsidP="003714E0">
                          <w:pPr>
                            <w:spacing w:before="0" w:after="0" w:line="240" w:lineRule="auto"/>
                            <w:rPr>
                              <w:b/>
                              <w:i/>
                              <w:sz w:val="18"/>
                            </w:rPr>
                          </w:pPr>
                          <w:r w:rsidRPr="00B94437">
                            <w:rPr>
                              <w:b/>
                              <w:i/>
                              <w:sz w:val="18"/>
                            </w:rPr>
                            <w:t xml:space="preserve">Jakarta LRT Project – Corridor 1 (Phase 1): </w:t>
                          </w:r>
                          <w:proofErr w:type="spellStart"/>
                          <w:r w:rsidRPr="00B94437">
                            <w:rPr>
                              <w:b/>
                              <w:i/>
                              <w:sz w:val="18"/>
                            </w:rPr>
                            <w:t>Kelapa</w:t>
                          </w:r>
                          <w:proofErr w:type="spellEnd"/>
                          <w:r>
                            <w:rPr>
                              <w:b/>
                              <w:i/>
                              <w:sz w:val="18"/>
                            </w:rPr>
                            <w:t xml:space="preserve"> </w:t>
                          </w:r>
                          <w:proofErr w:type="spellStart"/>
                          <w:r w:rsidRPr="00B94437">
                            <w:rPr>
                              <w:b/>
                              <w:i/>
                              <w:sz w:val="18"/>
                            </w:rPr>
                            <w:t>Gading</w:t>
                          </w:r>
                          <w:proofErr w:type="spellEnd"/>
                          <w:r w:rsidRPr="00B94437">
                            <w:rPr>
                              <w:b/>
                              <w:i/>
                              <w:sz w:val="18"/>
                            </w:rPr>
                            <w:t xml:space="preserve"> – Velodrome</w:t>
                          </w:r>
                        </w:p>
                        <w:p w14:paraId="6B70B1AF" w14:textId="77777777" w:rsidR="005809C5" w:rsidRPr="00B94437" w:rsidRDefault="005809C5" w:rsidP="003714E0">
                          <w:pPr>
                            <w:spacing w:before="0" w:after="0" w:line="240" w:lineRule="auto"/>
                            <w:rPr>
                              <w:b/>
                              <w:i/>
                              <w:sz w:val="18"/>
                            </w:rPr>
                          </w:pPr>
                          <w:r w:rsidRPr="00B94437">
                            <w:rPr>
                              <w:b/>
                              <w:i/>
                              <w:sz w:val="18"/>
                            </w:rPr>
                            <w:t>Package P102 – Main Works</w:t>
                          </w:r>
                        </w:p>
                        <w:p w14:paraId="5D5D698E" w14:textId="77777777" w:rsidR="005809C5" w:rsidRPr="00B94437" w:rsidRDefault="005809C5" w:rsidP="003714E0">
                          <w:pPr>
                            <w:spacing w:before="0" w:after="0" w:line="240" w:lineRule="auto"/>
                            <w:rPr>
                              <w:b/>
                              <w:i/>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46A918" id="_x0000_t202" coordsize="21600,21600" o:spt="202" path="m,l,21600r21600,l21600,xe">
              <v:stroke joinstyle="miter"/>
              <v:path gradientshapeok="t" o:connecttype="rect"/>
            </v:shapetype>
            <v:shape id="Text Box 7" o:spid="_x0000_s1046" type="#_x0000_t202" style="position:absolute;left:0;text-align:left;margin-left:5.05pt;margin-top:-6.8pt;width:340.85pt;height:30.8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" filled="f" stroked="f" strokeweight=".5pt">
              <v:textbox>
                <w:txbxContent>
                  <w:p w14:paraId="7569806C" w14:textId="77777777" w:rsidR="005809C5" w:rsidRPr="00B94437" w:rsidRDefault="005809C5" w:rsidP="003714E0">
                    <w:pPr>
                      <w:spacing w:before="0" w:after="0" w:line="240" w:lineRule="auto"/>
                      <w:rPr>
                        <w:b/>
                        <w:i/>
                        <w:sz w:val="18"/>
                      </w:rPr>
                    </w:pPr>
                    <w:r w:rsidRPr="00B94437">
                      <w:rPr>
                        <w:b/>
                        <w:i/>
                        <w:sz w:val="18"/>
                      </w:rPr>
                      <w:t xml:space="preserve">Jakarta LRT Project – Corridor 1 (Phase 1): </w:t>
                    </w:r>
                    <w:proofErr w:type="spellStart"/>
                    <w:r w:rsidRPr="00B94437">
                      <w:rPr>
                        <w:b/>
                        <w:i/>
                        <w:sz w:val="18"/>
                      </w:rPr>
                      <w:t>Kelapa</w:t>
                    </w:r>
                    <w:proofErr w:type="spellEnd"/>
                    <w:r>
                      <w:rPr>
                        <w:b/>
                        <w:i/>
                        <w:sz w:val="18"/>
                      </w:rPr>
                      <w:t xml:space="preserve"> </w:t>
                    </w:r>
                    <w:proofErr w:type="spellStart"/>
                    <w:r w:rsidRPr="00B94437">
                      <w:rPr>
                        <w:b/>
                        <w:i/>
                        <w:sz w:val="18"/>
                      </w:rPr>
                      <w:t>Gading</w:t>
                    </w:r>
                    <w:proofErr w:type="spellEnd"/>
                    <w:r w:rsidRPr="00B94437">
                      <w:rPr>
                        <w:b/>
                        <w:i/>
                        <w:sz w:val="18"/>
                      </w:rPr>
                      <w:t xml:space="preserve"> – Velodrome</w:t>
                    </w:r>
                  </w:p>
                  <w:p w14:paraId="6B70B1AF" w14:textId="77777777" w:rsidR="005809C5" w:rsidRPr="00B94437" w:rsidRDefault="005809C5" w:rsidP="003714E0">
                    <w:pPr>
                      <w:spacing w:before="0" w:after="0" w:line="240" w:lineRule="auto"/>
                      <w:rPr>
                        <w:b/>
                        <w:i/>
                        <w:sz w:val="18"/>
                      </w:rPr>
                    </w:pPr>
                    <w:r w:rsidRPr="00B94437">
                      <w:rPr>
                        <w:b/>
                        <w:i/>
                        <w:sz w:val="18"/>
                      </w:rPr>
                      <w:t>Package P102 – Main Works</w:t>
                    </w:r>
                  </w:p>
                  <w:p w14:paraId="5D5D698E" w14:textId="77777777" w:rsidR="005809C5" w:rsidRPr="00B94437" w:rsidRDefault="005809C5" w:rsidP="003714E0">
                    <w:pPr>
                      <w:spacing w:before="0" w:after="0" w:line="240" w:lineRule="auto"/>
                      <w:rPr>
                        <w:b/>
                        <w:i/>
                        <w:sz w:val="18"/>
                      </w:rPr>
                    </w:pPr>
                  </w:p>
                </w:txbxContent>
              </v:textbox>
              <w10:wrap anchorx="margin"/>
            </v:shape>
          </w:pict>
        </mc:Fallback>
      </mc:AlternateContent>
    </w:r>
    <w:sdt>
      <w:sdtPr>
        <w:id w:val="-122922755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2E13B4">
          <w:rPr>
            <w:noProof/>
          </w:rPr>
          <w:t>ii</w:t>
        </w:r>
        <w:r>
          <w:rPr>
            <w:noProof/>
          </w:rPr>
          <w:fldChar w:fldCharType="end"/>
        </w:r>
      </w:sdtContent>
    </w:sdt>
  </w:p>
  <w:p w14:paraId="67853A4E" w14:textId="77777777" w:rsidR="005809C5" w:rsidRPr="005E5F2E" w:rsidRDefault="005809C5">
    <w:pPr>
      <w:pStyle w:val="Footer"/>
      <w:rPr>
        <w:sz w:val="22"/>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4350800"/>
      <w:docPartObj>
        <w:docPartGallery w:val="Page Numbers (Bottom of Page)"/>
        <w:docPartUnique/>
      </w:docPartObj>
    </w:sdtPr>
    <w:sdtEndPr>
      <w:rPr>
        <w:noProof/>
      </w:rPr>
    </w:sdtEndPr>
    <w:sdtContent>
      <w:p w14:paraId="58A7A9E6" w14:textId="77777777" w:rsidR="005809C5" w:rsidRDefault="005809C5">
        <w:pPr>
          <w:pStyle w:val="Footer"/>
        </w:pPr>
        <w:r>
          <w:rPr>
            <w:noProof/>
          </w:rPr>
          <mc:AlternateContent>
            <mc:Choice Requires="wps">
              <w:drawing>
                <wp:anchor distT="0" distB="0" distL="114300" distR="114300" simplePos="0" relativeHeight="251658280" behindDoc="0" locked="0" layoutInCell="1" allowOverlap="1" wp14:anchorId="03BDF60F" wp14:editId="5E43055B">
                  <wp:simplePos x="0" y="0"/>
                  <wp:positionH relativeFrom="column">
                    <wp:posOffset>13334</wp:posOffset>
                  </wp:positionH>
                  <wp:positionV relativeFrom="paragraph">
                    <wp:posOffset>8255</wp:posOffset>
                  </wp:positionV>
                  <wp:extent cx="8905875" cy="0"/>
                  <wp:effectExtent l="0" t="19050" r="28575" b="19050"/>
                  <wp:wrapNone/>
                  <wp:docPr id="482" name="Straight Connector 482"/>
                  <wp:cNvGraphicFramePr/>
                  <a:graphic xmlns:a="http://schemas.openxmlformats.org/drawingml/2006/main">
                    <a:graphicData uri="http://schemas.microsoft.com/office/word/2010/wordprocessingShape">
                      <wps:wsp>
                        <wps:cNvCnPr/>
                        <wps:spPr>
                          <a:xfrm>
                            <a:off x="0" y="0"/>
                            <a:ext cx="8905875" cy="0"/>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94A49E2" id="Straight Connector 482" o:spid="_x0000_s1026" style="position:absolute;z-index:251658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5pt,.65pt" to="702.3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" strokecolor="#00b0f0" strokeweight="2.25pt"/>
              </w:pict>
            </mc:Fallback>
          </mc:AlternateContent>
        </w:r>
      </w:p>
      <w:p w14:paraId="332DBF63" w14:textId="57F438DD" w:rsidR="005809C5" w:rsidRDefault="005809C5">
        <w:pPr>
          <w:pStyle w:val="Footer"/>
        </w:pPr>
        <w:r>
          <w:fldChar w:fldCharType="begin"/>
        </w:r>
        <w:r>
          <w:instrText xml:space="preserve"> PAGE   \* MERGEFORMAT </w:instrText>
        </w:r>
        <w:r>
          <w:fldChar w:fldCharType="separate"/>
        </w:r>
        <w:r w:rsidR="002E13B4">
          <w:rPr>
            <w:noProof/>
          </w:rPr>
          <w:t>58</w:t>
        </w:r>
        <w:r>
          <w:rPr>
            <w:noProof/>
          </w:rPr>
          <w:fldChar w:fldCharType="end"/>
        </w:r>
      </w:p>
    </w:sdtContent>
  </w:sdt>
  <w:p w14:paraId="7D1402D7" w14:textId="77777777" w:rsidR="005809C5" w:rsidRDefault="005809C5" w:rsidP="007D4A2E">
    <w:pPr>
      <w:pStyle w:val="Footer"/>
      <w:tabs>
        <w:tab w:val="left" w:pos="9675"/>
        <w:tab w:val="right" w:pos="13971"/>
      </w:tabs>
      <w:jc w:val="left"/>
    </w:pPr>
    <w:r>
      <w:tab/>
    </w:r>
    <w:r>
      <w:tab/>
    </w:r>
    <w:r w:rsidRPr="000959A2">
      <w:rPr>
        <w:noProof/>
        <w:lang w:val="en-GB" w:eastAsia="en-GB"/>
      </w:rPr>
      <mc:AlternateContent>
        <mc:Choice Requires="wps">
          <w:drawing>
            <wp:anchor distT="0" distB="0" distL="114300" distR="114300" simplePos="0" relativeHeight="251658279" behindDoc="0" locked="0" layoutInCell="1" allowOverlap="1" wp14:anchorId="5F90AE4E" wp14:editId="4C7BC32C">
              <wp:simplePos x="0" y="0"/>
              <wp:positionH relativeFrom="margin">
                <wp:posOffset>183515</wp:posOffset>
              </wp:positionH>
              <wp:positionV relativeFrom="paragraph">
                <wp:posOffset>-140970</wp:posOffset>
              </wp:positionV>
              <wp:extent cx="4328795" cy="391160"/>
              <wp:effectExtent l="0" t="0" r="0" b="0"/>
              <wp:wrapNone/>
              <wp:docPr id="48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28795" cy="391160"/>
                      </a:xfrm>
                      <a:prstGeom prst="rect">
                        <a:avLst/>
                      </a:prstGeom>
                      <a:noFill/>
                      <a:ln w="6350">
                        <a:noFill/>
                      </a:ln>
                    </wps:spPr>
                    <wps:txbx>
                      <w:txbxContent>
                        <w:p w14:paraId="318311A1" w14:textId="77777777" w:rsidR="005809C5" w:rsidRPr="00B94437" w:rsidRDefault="005809C5" w:rsidP="000A5438">
                          <w:pPr>
                            <w:spacing w:before="0" w:after="0" w:line="240" w:lineRule="auto"/>
                            <w:rPr>
                              <w:b/>
                              <w:i/>
                              <w:sz w:val="18"/>
                            </w:rPr>
                          </w:pPr>
                          <w:r w:rsidRPr="00B94437">
                            <w:rPr>
                              <w:b/>
                              <w:i/>
                              <w:sz w:val="18"/>
                            </w:rPr>
                            <w:t xml:space="preserve">Jakarta LRT Project – Corridor 1 (Phase 1): </w:t>
                          </w:r>
                          <w:proofErr w:type="spellStart"/>
                          <w:r w:rsidRPr="00B94437">
                            <w:rPr>
                              <w:b/>
                              <w:i/>
                              <w:sz w:val="18"/>
                            </w:rPr>
                            <w:t>KelapaGading</w:t>
                          </w:r>
                          <w:proofErr w:type="spellEnd"/>
                          <w:r w:rsidRPr="00B94437">
                            <w:rPr>
                              <w:b/>
                              <w:i/>
                              <w:sz w:val="18"/>
                            </w:rPr>
                            <w:t xml:space="preserve"> – Velodrome</w:t>
                          </w:r>
                        </w:p>
                        <w:p w14:paraId="0C481340" w14:textId="77777777" w:rsidR="005809C5" w:rsidRPr="00B94437" w:rsidRDefault="005809C5" w:rsidP="000A5438">
                          <w:pPr>
                            <w:spacing w:before="0" w:after="0" w:line="240" w:lineRule="auto"/>
                            <w:rPr>
                              <w:b/>
                              <w:i/>
                              <w:sz w:val="18"/>
                            </w:rPr>
                          </w:pPr>
                          <w:r w:rsidRPr="00B94437">
                            <w:rPr>
                              <w:b/>
                              <w:i/>
                              <w:sz w:val="18"/>
                            </w:rPr>
                            <w:t>Package P102 – Main Works</w:t>
                          </w:r>
                        </w:p>
                        <w:p w14:paraId="441735D9" w14:textId="77777777" w:rsidR="005809C5" w:rsidRPr="00B94437" w:rsidRDefault="005809C5" w:rsidP="000A5438">
                          <w:pPr>
                            <w:spacing w:before="0" w:after="0" w:line="240" w:lineRule="auto"/>
                            <w:rPr>
                              <w:b/>
                              <w:i/>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90AE4E" id="_x0000_t202" coordsize="21600,21600" o:spt="202" path="m,l,21600r21600,l21600,xe">
              <v:stroke joinstyle="miter"/>
              <v:path gradientshapeok="t" o:connecttype="rect"/>
            </v:shapetype>
            <v:shape id="_x0000_s1052" type="#_x0000_t202" style="position:absolute;margin-left:14.45pt;margin-top:-11.1pt;width:340.85pt;height:30.8pt;z-index:2516582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" filled="f" stroked="f" strokeweight=".5pt">
              <v:textbox>
                <w:txbxContent>
                  <w:p w14:paraId="318311A1" w14:textId="77777777" w:rsidR="005809C5" w:rsidRPr="00B94437" w:rsidRDefault="005809C5" w:rsidP="000A5438">
                    <w:pPr>
                      <w:spacing w:before="0" w:after="0" w:line="240" w:lineRule="auto"/>
                      <w:rPr>
                        <w:b/>
                        <w:i/>
                        <w:sz w:val="18"/>
                      </w:rPr>
                    </w:pPr>
                    <w:r w:rsidRPr="00B94437">
                      <w:rPr>
                        <w:b/>
                        <w:i/>
                        <w:sz w:val="18"/>
                      </w:rPr>
                      <w:t xml:space="preserve">Jakarta LRT Project – Corridor 1 (Phase 1): </w:t>
                    </w:r>
                    <w:proofErr w:type="spellStart"/>
                    <w:r w:rsidRPr="00B94437">
                      <w:rPr>
                        <w:b/>
                        <w:i/>
                        <w:sz w:val="18"/>
                      </w:rPr>
                      <w:t>KelapaGading</w:t>
                    </w:r>
                    <w:proofErr w:type="spellEnd"/>
                    <w:r w:rsidRPr="00B94437">
                      <w:rPr>
                        <w:b/>
                        <w:i/>
                        <w:sz w:val="18"/>
                      </w:rPr>
                      <w:t xml:space="preserve"> – Velodrome</w:t>
                    </w:r>
                  </w:p>
                  <w:p w14:paraId="0C481340" w14:textId="77777777" w:rsidR="005809C5" w:rsidRPr="00B94437" w:rsidRDefault="005809C5" w:rsidP="000A5438">
                    <w:pPr>
                      <w:spacing w:before="0" w:after="0" w:line="240" w:lineRule="auto"/>
                      <w:rPr>
                        <w:b/>
                        <w:i/>
                        <w:sz w:val="18"/>
                      </w:rPr>
                    </w:pPr>
                    <w:r w:rsidRPr="00B94437">
                      <w:rPr>
                        <w:b/>
                        <w:i/>
                        <w:sz w:val="18"/>
                      </w:rPr>
                      <w:t>Package P102 – Main Works</w:t>
                    </w:r>
                  </w:p>
                  <w:p w14:paraId="441735D9" w14:textId="77777777" w:rsidR="005809C5" w:rsidRPr="00B94437" w:rsidRDefault="005809C5" w:rsidP="000A5438">
                    <w:pPr>
                      <w:spacing w:before="0" w:after="0" w:line="240" w:lineRule="auto"/>
                      <w:rPr>
                        <w:b/>
                        <w:i/>
                        <w:sz w:val="18"/>
                      </w:rPr>
                    </w:pPr>
                  </w:p>
                </w:txbxContent>
              </v:textbox>
              <w10:wrap anchorx="margin"/>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60333257"/>
      <w:docPartObj>
        <w:docPartGallery w:val="Page Numbers (Bottom of Page)"/>
        <w:docPartUnique/>
      </w:docPartObj>
    </w:sdtPr>
    <w:sdtEndPr>
      <w:rPr>
        <w:noProof/>
      </w:rPr>
    </w:sdtEndPr>
    <w:sdtContent>
      <w:p w14:paraId="29ABEAB9" w14:textId="193DBA74" w:rsidR="005809C5" w:rsidRDefault="005809C5">
        <w:pPr>
          <w:pStyle w:val="Footer"/>
        </w:pPr>
        <w:r>
          <w:rPr>
            <w:noProof/>
          </w:rPr>
          <mc:AlternateContent>
            <mc:Choice Requires="wps">
              <w:drawing>
                <wp:anchor distT="0" distB="0" distL="114300" distR="114300" simplePos="0" relativeHeight="251658285" behindDoc="0" locked="0" layoutInCell="1" allowOverlap="1" wp14:anchorId="0B3339E0" wp14:editId="6B450E79">
                  <wp:simplePos x="0" y="0"/>
                  <wp:positionH relativeFrom="column">
                    <wp:posOffset>16509</wp:posOffset>
                  </wp:positionH>
                  <wp:positionV relativeFrom="paragraph">
                    <wp:posOffset>5080</wp:posOffset>
                  </wp:positionV>
                  <wp:extent cx="5534025" cy="0"/>
                  <wp:effectExtent l="0" t="19050" r="28575" b="19050"/>
                  <wp:wrapNone/>
                  <wp:docPr id="493" name="Straight Connector 493"/>
                  <wp:cNvGraphicFramePr/>
                  <a:graphic xmlns:a="http://schemas.openxmlformats.org/drawingml/2006/main">
                    <a:graphicData uri="http://schemas.microsoft.com/office/word/2010/wordprocessingShape">
                      <wps:wsp>
                        <wps:cNvCnPr/>
                        <wps:spPr>
                          <a:xfrm>
                            <a:off x="0" y="0"/>
                            <a:ext cx="5534025" cy="0"/>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288CFB4" id="Straight Connector 493" o:spid="_x0000_s1026" style="position:absolute;z-index:25165828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pt,.4pt" to="437.0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" strokecolor="#00b0f0" strokeweight="2.25pt"/>
              </w:pict>
            </mc:Fallback>
          </mc:AlternateContent>
        </w:r>
      </w:p>
      <w:p w14:paraId="43587520" w14:textId="51E343A4" w:rsidR="005809C5" w:rsidRDefault="005809C5">
        <w:pPr>
          <w:pStyle w:val="Footer"/>
        </w:pPr>
        <w:r>
          <w:fldChar w:fldCharType="begin"/>
        </w:r>
        <w:r>
          <w:instrText xml:space="preserve"> PAGE   \* MERGEFORMAT </w:instrText>
        </w:r>
        <w:r>
          <w:fldChar w:fldCharType="separate"/>
        </w:r>
        <w:r w:rsidR="00644C47">
          <w:rPr>
            <w:noProof/>
          </w:rPr>
          <w:t>59</w:t>
        </w:r>
        <w:r>
          <w:rPr>
            <w:noProof/>
          </w:rPr>
          <w:fldChar w:fldCharType="end"/>
        </w:r>
      </w:p>
    </w:sdtContent>
  </w:sdt>
  <w:p w14:paraId="33923620" w14:textId="46E6C174" w:rsidR="005809C5" w:rsidRDefault="005809C5" w:rsidP="007D4A2E">
    <w:pPr>
      <w:pStyle w:val="Footer"/>
      <w:tabs>
        <w:tab w:val="left" w:pos="9675"/>
        <w:tab w:val="right" w:pos="13971"/>
      </w:tabs>
      <w:jc w:val="left"/>
    </w:pPr>
    <w:r>
      <w:tab/>
    </w:r>
    <w:r>
      <w:tab/>
    </w:r>
    <w:r w:rsidRPr="000959A2">
      <w:rPr>
        <w:noProof/>
        <w:lang w:val="en-GB" w:eastAsia="en-GB"/>
      </w:rPr>
      <mc:AlternateContent>
        <mc:Choice Requires="wps">
          <w:drawing>
            <wp:anchor distT="0" distB="0" distL="114300" distR="114300" simplePos="0" relativeHeight="251658284" behindDoc="0" locked="0" layoutInCell="1" allowOverlap="1" wp14:anchorId="7F776E4D" wp14:editId="23CF6AF9">
              <wp:simplePos x="0" y="0"/>
              <wp:positionH relativeFrom="margin">
                <wp:posOffset>183515</wp:posOffset>
              </wp:positionH>
              <wp:positionV relativeFrom="paragraph">
                <wp:posOffset>-140970</wp:posOffset>
              </wp:positionV>
              <wp:extent cx="4328795" cy="391160"/>
              <wp:effectExtent l="0" t="0" r="0" b="0"/>
              <wp:wrapNone/>
              <wp:docPr id="494"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28795" cy="391160"/>
                      </a:xfrm>
                      <a:prstGeom prst="rect">
                        <a:avLst/>
                      </a:prstGeom>
                      <a:noFill/>
                      <a:ln w="6350">
                        <a:noFill/>
                      </a:ln>
                    </wps:spPr>
                    <wps:txbx>
                      <w:txbxContent>
                        <w:p w14:paraId="373AB36E" w14:textId="77777777" w:rsidR="005809C5" w:rsidRPr="00B94437" w:rsidRDefault="005809C5" w:rsidP="000A5438">
                          <w:pPr>
                            <w:spacing w:before="0" w:after="0" w:line="240" w:lineRule="auto"/>
                            <w:rPr>
                              <w:b/>
                              <w:i/>
                              <w:sz w:val="18"/>
                            </w:rPr>
                          </w:pPr>
                          <w:r w:rsidRPr="00B94437">
                            <w:rPr>
                              <w:b/>
                              <w:i/>
                              <w:sz w:val="18"/>
                            </w:rPr>
                            <w:t xml:space="preserve">Jakarta LRT Project – Corridor 1 (Phase 1): </w:t>
                          </w:r>
                          <w:proofErr w:type="spellStart"/>
                          <w:r w:rsidRPr="00B94437">
                            <w:rPr>
                              <w:b/>
                              <w:i/>
                              <w:sz w:val="18"/>
                            </w:rPr>
                            <w:t>KelapaGading</w:t>
                          </w:r>
                          <w:proofErr w:type="spellEnd"/>
                          <w:r w:rsidRPr="00B94437">
                            <w:rPr>
                              <w:b/>
                              <w:i/>
                              <w:sz w:val="18"/>
                            </w:rPr>
                            <w:t xml:space="preserve"> – Velodrome</w:t>
                          </w:r>
                        </w:p>
                        <w:p w14:paraId="62026557" w14:textId="77777777" w:rsidR="005809C5" w:rsidRPr="00B94437" w:rsidRDefault="005809C5" w:rsidP="000A5438">
                          <w:pPr>
                            <w:spacing w:before="0" w:after="0" w:line="240" w:lineRule="auto"/>
                            <w:rPr>
                              <w:b/>
                              <w:i/>
                              <w:sz w:val="18"/>
                            </w:rPr>
                          </w:pPr>
                          <w:r w:rsidRPr="00B94437">
                            <w:rPr>
                              <w:b/>
                              <w:i/>
                              <w:sz w:val="18"/>
                            </w:rPr>
                            <w:t>Package P102 – Main Works</w:t>
                          </w:r>
                        </w:p>
                        <w:p w14:paraId="10F6A768" w14:textId="77777777" w:rsidR="005809C5" w:rsidRPr="00B94437" w:rsidRDefault="005809C5" w:rsidP="000A5438">
                          <w:pPr>
                            <w:spacing w:before="0" w:after="0" w:line="240" w:lineRule="auto"/>
                            <w:rPr>
                              <w:b/>
                              <w:i/>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776E4D" id="_x0000_t202" coordsize="21600,21600" o:spt="202" path="m,l,21600r21600,l21600,xe">
              <v:stroke joinstyle="miter"/>
              <v:path gradientshapeok="t" o:connecttype="rect"/>
            </v:shapetype>
            <v:shape id="_x0000_s1053" type="#_x0000_t202" style="position:absolute;margin-left:14.45pt;margin-top:-11.1pt;width:340.85pt;height:30.8pt;z-index:2516582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" filled="f" stroked="f" strokeweight=".5pt">
              <v:textbox>
                <w:txbxContent>
                  <w:p w14:paraId="373AB36E" w14:textId="77777777" w:rsidR="005809C5" w:rsidRPr="00B94437" w:rsidRDefault="005809C5" w:rsidP="000A5438">
                    <w:pPr>
                      <w:spacing w:before="0" w:after="0" w:line="240" w:lineRule="auto"/>
                      <w:rPr>
                        <w:b/>
                        <w:i/>
                        <w:sz w:val="18"/>
                      </w:rPr>
                    </w:pPr>
                    <w:r w:rsidRPr="00B94437">
                      <w:rPr>
                        <w:b/>
                        <w:i/>
                        <w:sz w:val="18"/>
                      </w:rPr>
                      <w:t xml:space="preserve">Jakarta LRT Project – Corridor 1 (Phase 1): </w:t>
                    </w:r>
                    <w:proofErr w:type="spellStart"/>
                    <w:r w:rsidRPr="00B94437">
                      <w:rPr>
                        <w:b/>
                        <w:i/>
                        <w:sz w:val="18"/>
                      </w:rPr>
                      <w:t>KelapaGading</w:t>
                    </w:r>
                    <w:proofErr w:type="spellEnd"/>
                    <w:r w:rsidRPr="00B94437">
                      <w:rPr>
                        <w:b/>
                        <w:i/>
                        <w:sz w:val="18"/>
                      </w:rPr>
                      <w:t xml:space="preserve"> – Velodrome</w:t>
                    </w:r>
                  </w:p>
                  <w:p w14:paraId="62026557" w14:textId="77777777" w:rsidR="005809C5" w:rsidRPr="00B94437" w:rsidRDefault="005809C5" w:rsidP="000A5438">
                    <w:pPr>
                      <w:spacing w:before="0" w:after="0" w:line="240" w:lineRule="auto"/>
                      <w:rPr>
                        <w:b/>
                        <w:i/>
                        <w:sz w:val="18"/>
                      </w:rPr>
                    </w:pPr>
                    <w:r w:rsidRPr="00B94437">
                      <w:rPr>
                        <w:b/>
                        <w:i/>
                        <w:sz w:val="18"/>
                      </w:rPr>
                      <w:t>Package P102 – Main Works</w:t>
                    </w:r>
                  </w:p>
                  <w:p w14:paraId="10F6A768" w14:textId="77777777" w:rsidR="005809C5" w:rsidRPr="00B94437" w:rsidRDefault="005809C5" w:rsidP="000A5438">
                    <w:pPr>
                      <w:spacing w:before="0" w:after="0" w:line="240" w:lineRule="auto"/>
                      <w:rPr>
                        <w:b/>
                        <w:i/>
                        <w:sz w:val="18"/>
                      </w:rPr>
                    </w:pPr>
                  </w:p>
                </w:txbxContent>
              </v:textbox>
              <w10:wrap anchorx="margin"/>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CF1052" w14:textId="5AA1B196" w:rsidR="005809C5" w:rsidRDefault="005809C5">
    <w:pPr>
      <w:pStyle w:val="Footer"/>
    </w:pPr>
    <w:r>
      <w:rPr>
        <w:noProof/>
        <w:lang w:val="en-GB" w:eastAsia="en-GB"/>
      </w:rPr>
      <mc:AlternateContent>
        <mc:Choice Requires="wps">
          <w:drawing>
            <wp:anchor distT="0" distB="0" distL="114300" distR="114300" simplePos="0" relativeHeight="251658296" behindDoc="0" locked="0" layoutInCell="1" allowOverlap="1" wp14:anchorId="1448FB3E" wp14:editId="28991419">
              <wp:simplePos x="0" y="0"/>
              <wp:positionH relativeFrom="column">
                <wp:posOffset>-53340</wp:posOffset>
              </wp:positionH>
              <wp:positionV relativeFrom="paragraph">
                <wp:posOffset>-3810</wp:posOffset>
              </wp:positionV>
              <wp:extent cx="8953500" cy="0"/>
              <wp:effectExtent l="0" t="19050" r="19050" b="19050"/>
              <wp:wrapNone/>
              <wp:docPr id="34" name="Straight Connector 34"/>
              <wp:cNvGraphicFramePr/>
              <a:graphic xmlns:a="http://schemas.openxmlformats.org/drawingml/2006/main">
                <a:graphicData uri="http://schemas.microsoft.com/office/word/2010/wordprocessingShape">
                  <wps:wsp>
                    <wps:cNvCnPr/>
                    <wps:spPr>
                      <a:xfrm>
                        <a:off x="0" y="0"/>
                        <a:ext cx="8953500" cy="0"/>
                      </a:xfrm>
                      <a:prstGeom prst="line">
                        <a:avLst/>
                      </a:prstGeom>
                      <a:ln w="28575">
                        <a:solidFill>
                          <a:schemeClr val="accent4"/>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1960AE6" id="Straight Connector 34" o:spid="_x0000_s1026" style="position:absolute;z-index:251658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3pt" to="700.8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" strokecolor="#00addc [3207]" strokeweight="2.25pt"/>
          </w:pict>
        </mc:Fallback>
      </mc:AlternateContent>
    </w:r>
    <w:r>
      <w:rPr>
        <w:noProof/>
        <w:lang w:val="en-GB" w:eastAsia="en-GB"/>
      </w:rPr>
      <mc:AlternateContent>
        <mc:Choice Requires="wps">
          <w:drawing>
            <wp:anchor distT="0" distB="0" distL="114300" distR="114300" simplePos="0" relativeHeight="251658295" behindDoc="0" locked="0" layoutInCell="1" allowOverlap="1" wp14:anchorId="5C0CEB73" wp14:editId="392D6A84">
              <wp:simplePos x="0" y="0"/>
              <wp:positionH relativeFrom="margin">
                <wp:posOffset>-53975</wp:posOffset>
              </wp:positionH>
              <wp:positionV relativeFrom="paragraph">
                <wp:posOffset>98425</wp:posOffset>
              </wp:positionV>
              <wp:extent cx="4328795" cy="391160"/>
              <wp:effectExtent l="0" t="0" r="0" b="0"/>
              <wp:wrapNone/>
              <wp:docPr id="3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28795" cy="391160"/>
                      </a:xfrm>
                      <a:prstGeom prst="rect">
                        <a:avLst/>
                      </a:prstGeom>
                      <a:noFill/>
                      <a:ln w="6350">
                        <a:noFill/>
                      </a:ln>
                    </wps:spPr>
                    <wps:txbx>
                      <w:txbxContent>
                        <w:p w14:paraId="6C084E7C" w14:textId="77777777" w:rsidR="005809C5" w:rsidRPr="00B94437" w:rsidRDefault="005809C5" w:rsidP="00ED6A0D">
                          <w:pPr>
                            <w:spacing w:before="0" w:after="0" w:line="240" w:lineRule="auto"/>
                            <w:rPr>
                              <w:b/>
                              <w:i/>
                              <w:sz w:val="18"/>
                            </w:rPr>
                          </w:pPr>
                          <w:r w:rsidRPr="00B94437">
                            <w:rPr>
                              <w:b/>
                              <w:i/>
                              <w:sz w:val="18"/>
                            </w:rPr>
                            <w:t xml:space="preserve">Jakarta LRT Project – Corridor 1 (Phase 1): </w:t>
                          </w:r>
                          <w:proofErr w:type="spellStart"/>
                          <w:r w:rsidRPr="00B94437">
                            <w:rPr>
                              <w:b/>
                              <w:i/>
                              <w:sz w:val="18"/>
                            </w:rPr>
                            <w:t>Kelapa</w:t>
                          </w:r>
                          <w:proofErr w:type="spellEnd"/>
                          <w:r>
                            <w:rPr>
                              <w:b/>
                              <w:i/>
                              <w:sz w:val="18"/>
                              <w:lang w:val="id-ID"/>
                            </w:rPr>
                            <w:t xml:space="preserve"> </w:t>
                          </w:r>
                          <w:proofErr w:type="spellStart"/>
                          <w:r w:rsidRPr="00B94437">
                            <w:rPr>
                              <w:b/>
                              <w:i/>
                              <w:sz w:val="18"/>
                            </w:rPr>
                            <w:t>Gading</w:t>
                          </w:r>
                          <w:proofErr w:type="spellEnd"/>
                          <w:r w:rsidRPr="00B94437">
                            <w:rPr>
                              <w:b/>
                              <w:i/>
                              <w:sz w:val="18"/>
                            </w:rPr>
                            <w:t xml:space="preserve"> – Velodrome</w:t>
                          </w:r>
                        </w:p>
                        <w:p w14:paraId="15B7DA78" w14:textId="77777777" w:rsidR="005809C5" w:rsidRPr="00B94437" w:rsidRDefault="005809C5" w:rsidP="00ED6A0D">
                          <w:pPr>
                            <w:spacing w:before="0" w:after="0" w:line="240" w:lineRule="auto"/>
                            <w:rPr>
                              <w:b/>
                              <w:i/>
                              <w:sz w:val="18"/>
                            </w:rPr>
                          </w:pPr>
                          <w:r w:rsidRPr="00B94437">
                            <w:rPr>
                              <w:b/>
                              <w:i/>
                              <w:sz w:val="18"/>
                            </w:rPr>
                            <w:t>Package P102 – Main Works</w:t>
                          </w:r>
                        </w:p>
                        <w:p w14:paraId="4944E4F7" w14:textId="77777777" w:rsidR="005809C5" w:rsidRPr="00B94437" w:rsidRDefault="005809C5" w:rsidP="00ED6A0D">
                          <w:pPr>
                            <w:spacing w:before="0" w:after="0" w:line="240" w:lineRule="auto"/>
                            <w:rPr>
                              <w:b/>
                              <w:i/>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0CEB73" id="_x0000_t202" coordsize="21600,21600" o:spt="202" path="m,l,21600r21600,l21600,xe">
              <v:stroke joinstyle="miter"/>
              <v:path gradientshapeok="t" o:connecttype="rect"/>
            </v:shapetype>
            <v:shape id="_x0000_s1054" type="#_x0000_t202" style="position:absolute;left:0;text-align:left;margin-left:-4.25pt;margin-top:7.75pt;width:340.85pt;height:30.8pt;z-index:2516582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" filled="f" stroked="f" strokeweight=".5pt">
              <v:textbox>
                <w:txbxContent>
                  <w:p w14:paraId="6C084E7C" w14:textId="77777777" w:rsidR="005809C5" w:rsidRPr="00B94437" w:rsidRDefault="005809C5" w:rsidP="00ED6A0D">
                    <w:pPr>
                      <w:spacing w:before="0" w:after="0" w:line="240" w:lineRule="auto"/>
                      <w:rPr>
                        <w:b/>
                        <w:i/>
                        <w:sz w:val="18"/>
                      </w:rPr>
                    </w:pPr>
                    <w:r w:rsidRPr="00B94437">
                      <w:rPr>
                        <w:b/>
                        <w:i/>
                        <w:sz w:val="18"/>
                      </w:rPr>
                      <w:t xml:space="preserve">Jakarta LRT Project – Corridor 1 (Phase 1): </w:t>
                    </w:r>
                    <w:proofErr w:type="spellStart"/>
                    <w:r w:rsidRPr="00B94437">
                      <w:rPr>
                        <w:b/>
                        <w:i/>
                        <w:sz w:val="18"/>
                      </w:rPr>
                      <w:t>Kelapa</w:t>
                    </w:r>
                    <w:proofErr w:type="spellEnd"/>
                    <w:r>
                      <w:rPr>
                        <w:b/>
                        <w:i/>
                        <w:sz w:val="18"/>
                        <w:lang w:val="id-ID"/>
                      </w:rPr>
                      <w:t xml:space="preserve"> </w:t>
                    </w:r>
                    <w:proofErr w:type="spellStart"/>
                    <w:r w:rsidRPr="00B94437">
                      <w:rPr>
                        <w:b/>
                        <w:i/>
                        <w:sz w:val="18"/>
                      </w:rPr>
                      <w:t>Gading</w:t>
                    </w:r>
                    <w:proofErr w:type="spellEnd"/>
                    <w:r w:rsidRPr="00B94437">
                      <w:rPr>
                        <w:b/>
                        <w:i/>
                        <w:sz w:val="18"/>
                      </w:rPr>
                      <w:t xml:space="preserve"> – Velodrome</w:t>
                    </w:r>
                  </w:p>
                  <w:p w14:paraId="15B7DA78" w14:textId="77777777" w:rsidR="005809C5" w:rsidRPr="00B94437" w:rsidRDefault="005809C5" w:rsidP="00ED6A0D">
                    <w:pPr>
                      <w:spacing w:before="0" w:after="0" w:line="240" w:lineRule="auto"/>
                      <w:rPr>
                        <w:b/>
                        <w:i/>
                        <w:sz w:val="18"/>
                      </w:rPr>
                    </w:pPr>
                    <w:r w:rsidRPr="00B94437">
                      <w:rPr>
                        <w:b/>
                        <w:i/>
                        <w:sz w:val="18"/>
                      </w:rPr>
                      <w:t>Package P102 – Main Works</w:t>
                    </w:r>
                  </w:p>
                  <w:p w14:paraId="4944E4F7" w14:textId="77777777" w:rsidR="005809C5" w:rsidRPr="00B94437" w:rsidRDefault="005809C5" w:rsidP="00ED6A0D">
                    <w:pPr>
                      <w:spacing w:before="0" w:after="0" w:line="240" w:lineRule="auto"/>
                      <w:rPr>
                        <w:b/>
                        <w:i/>
                        <w:sz w:val="18"/>
                      </w:rPr>
                    </w:pPr>
                  </w:p>
                </w:txbxContent>
              </v:textbox>
              <w10:wrap anchorx="margin"/>
            </v:shape>
          </w:pict>
        </mc:Fallback>
      </mc:AlternateContent>
    </w:r>
  </w:p>
  <w:p w14:paraId="19B1FB93" w14:textId="51F0F1B2" w:rsidR="005809C5" w:rsidRDefault="005809C5">
    <w:pPr>
      <w:pStyle w:val="Footer"/>
    </w:pPr>
    <w:r>
      <w:fldChar w:fldCharType="begin"/>
    </w:r>
    <w:r>
      <w:instrText xml:space="preserve"> PAGE   \* MERGEFORMAT </w:instrText>
    </w:r>
    <w:r>
      <w:fldChar w:fldCharType="separate"/>
    </w:r>
    <w:r w:rsidR="00644C47">
      <w:rPr>
        <w:noProof/>
      </w:rPr>
      <w:t>66</w:t>
    </w:r>
    <w:r>
      <w:rPr>
        <w:noProof/>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8525816"/>
      <w:docPartObj>
        <w:docPartGallery w:val="Page Numbers (Bottom of Page)"/>
        <w:docPartUnique/>
      </w:docPartObj>
    </w:sdtPr>
    <w:sdtEndPr>
      <w:rPr>
        <w:noProof/>
      </w:rPr>
    </w:sdtEndPr>
    <w:sdtContent>
      <w:p w14:paraId="74FBF6F4" w14:textId="77777777" w:rsidR="005809C5" w:rsidRDefault="005809C5">
        <w:pPr>
          <w:pStyle w:val="Footer"/>
        </w:pPr>
        <w:r>
          <w:rPr>
            <w:noProof/>
          </w:rPr>
          <mc:AlternateContent>
            <mc:Choice Requires="wps">
              <w:drawing>
                <wp:anchor distT="0" distB="0" distL="114300" distR="114300" simplePos="0" relativeHeight="251658294" behindDoc="0" locked="0" layoutInCell="1" allowOverlap="1" wp14:anchorId="449C734F" wp14:editId="5BD40950">
                  <wp:simplePos x="0" y="0"/>
                  <wp:positionH relativeFrom="column">
                    <wp:posOffset>13335</wp:posOffset>
                  </wp:positionH>
                  <wp:positionV relativeFrom="paragraph">
                    <wp:posOffset>8255</wp:posOffset>
                  </wp:positionV>
                  <wp:extent cx="8829675" cy="0"/>
                  <wp:effectExtent l="0" t="19050" r="28575" b="19050"/>
                  <wp:wrapNone/>
                  <wp:docPr id="511" name="Straight Connector 511"/>
                  <wp:cNvGraphicFramePr/>
                  <a:graphic xmlns:a="http://schemas.openxmlformats.org/drawingml/2006/main">
                    <a:graphicData uri="http://schemas.microsoft.com/office/word/2010/wordprocessingShape">
                      <wps:wsp>
                        <wps:cNvCnPr/>
                        <wps:spPr>
                          <a:xfrm>
                            <a:off x="0" y="0"/>
                            <a:ext cx="8829675" cy="0"/>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667A080" id="Straight Connector 511" o:spid="_x0000_s1026" style="position:absolute;z-index:25165829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5pt,.65pt" to="696.3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" strokecolor="#00b0f0" strokeweight="2.25pt"/>
              </w:pict>
            </mc:Fallback>
          </mc:AlternateContent>
        </w:r>
      </w:p>
      <w:p w14:paraId="013DF24B" w14:textId="0AE9E9CD" w:rsidR="005809C5" w:rsidRDefault="005809C5">
        <w:pPr>
          <w:pStyle w:val="Footer"/>
        </w:pPr>
        <w:r>
          <w:fldChar w:fldCharType="begin"/>
        </w:r>
        <w:r>
          <w:instrText xml:space="preserve"> PAGE   \* MERGEFORMAT </w:instrText>
        </w:r>
        <w:r>
          <w:fldChar w:fldCharType="separate"/>
        </w:r>
        <w:r w:rsidR="0047735A">
          <w:rPr>
            <w:noProof/>
          </w:rPr>
          <w:t>60</w:t>
        </w:r>
        <w:r>
          <w:rPr>
            <w:noProof/>
          </w:rPr>
          <w:fldChar w:fldCharType="end"/>
        </w:r>
      </w:p>
    </w:sdtContent>
  </w:sdt>
  <w:p w14:paraId="4084E044" w14:textId="77777777" w:rsidR="005809C5" w:rsidRDefault="005809C5" w:rsidP="007D4A2E">
    <w:pPr>
      <w:pStyle w:val="Footer"/>
      <w:tabs>
        <w:tab w:val="left" w:pos="9675"/>
        <w:tab w:val="right" w:pos="13971"/>
      </w:tabs>
      <w:jc w:val="left"/>
    </w:pPr>
    <w:r>
      <w:tab/>
    </w:r>
    <w:r>
      <w:tab/>
    </w:r>
    <w:r w:rsidRPr="000959A2">
      <w:rPr>
        <w:noProof/>
        <w:lang w:val="en-GB" w:eastAsia="en-GB"/>
      </w:rPr>
      <mc:AlternateContent>
        <mc:Choice Requires="wps">
          <w:drawing>
            <wp:anchor distT="0" distB="0" distL="114300" distR="114300" simplePos="0" relativeHeight="251658293" behindDoc="0" locked="0" layoutInCell="1" allowOverlap="1" wp14:anchorId="4BE8046E" wp14:editId="1EFED950">
              <wp:simplePos x="0" y="0"/>
              <wp:positionH relativeFrom="margin">
                <wp:posOffset>183515</wp:posOffset>
              </wp:positionH>
              <wp:positionV relativeFrom="paragraph">
                <wp:posOffset>-140970</wp:posOffset>
              </wp:positionV>
              <wp:extent cx="4328795" cy="391160"/>
              <wp:effectExtent l="0" t="0" r="0" b="0"/>
              <wp:wrapNone/>
              <wp:docPr id="32"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28795" cy="391160"/>
                      </a:xfrm>
                      <a:prstGeom prst="rect">
                        <a:avLst/>
                      </a:prstGeom>
                      <a:noFill/>
                      <a:ln w="6350">
                        <a:noFill/>
                      </a:ln>
                    </wps:spPr>
                    <wps:txbx>
                      <w:txbxContent>
                        <w:p w14:paraId="768E941A" w14:textId="77777777" w:rsidR="005809C5" w:rsidRPr="00B94437" w:rsidRDefault="005809C5" w:rsidP="000A5438">
                          <w:pPr>
                            <w:spacing w:before="0" w:after="0" w:line="240" w:lineRule="auto"/>
                            <w:rPr>
                              <w:b/>
                              <w:i/>
                              <w:sz w:val="18"/>
                            </w:rPr>
                          </w:pPr>
                          <w:r w:rsidRPr="00B94437">
                            <w:rPr>
                              <w:b/>
                              <w:i/>
                              <w:sz w:val="18"/>
                            </w:rPr>
                            <w:t xml:space="preserve">Jakarta LRT Project – Corridor 1 (Phase 1): </w:t>
                          </w:r>
                          <w:proofErr w:type="spellStart"/>
                          <w:r w:rsidRPr="00B94437">
                            <w:rPr>
                              <w:b/>
                              <w:i/>
                              <w:sz w:val="18"/>
                            </w:rPr>
                            <w:t>KelapaGading</w:t>
                          </w:r>
                          <w:proofErr w:type="spellEnd"/>
                          <w:r w:rsidRPr="00B94437">
                            <w:rPr>
                              <w:b/>
                              <w:i/>
                              <w:sz w:val="18"/>
                            </w:rPr>
                            <w:t xml:space="preserve"> – Velodrome</w:t>
                          </w:r>
                        </w:p>
                        <w:p w14:paraId="56D4A1EE" w14:textId="77777777" w:rsidR="005809C5" w:rsidRPr="00B94437" w:rsidRDefault="005809C5" w:rsidP="000A5438">
                          <w:pPr>
                            <w:spacing w:before="0" w:after="0" w:line="240" w:lineRule="auto"/>
                            <w:rPr>
                              <w:b/>
                              <w:i/>
                              <w:sz w:val="18"/>
                            </w:rPr>
                          </w:pPr>
                          <w:r w:rsidRPr="00B94437">
                            <w:rPr>
                              <w:b/>
                              <w:i/>
                              <w:sz w:val="18"/>
                            </w:rPr>
                            <w:t>Package P102 – Main Works</w:t>
                          </w:r>
                        </w:p>
                        <w:p w14:paraId="3655044C" w14:textId="77777777" w:rsidR="005809C5" w:rsidRPr="00B94437" w:rsidRDefault="005809C5" w:rsidP="000A5438">
                          <w:pPr>
                            <w:spacing w:before="0" w:after="0" w:line="240" w:lineRule="auto"/>
                            <w:rPr>
                              <w:b/>
                              <w:i/>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E8046E" id="_x0000_t202" coordsize="21600,21600" o:spt="202" path="m,l,21600r21600,l21600,xe">
              <v:stroke joinstyle="miter"/>
              <v:path gradientshapeok="t" o:connecttype="rect"/>
            </v:shapetype>
            <v:shape id="_x0000_s1055" type="#_x0000_t202" style="position:absolute;margin-left:14.45pt;margin-top:-11.1pt;width:340.85pt;height:30.8pt;z-index:2516582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" filled="f" stroked="f" strokeweight=".5pt">
              <v:textbox>
                <w:txbxContent>
                  <w:p w14:paraId="768E941A" w14:textId="77777777" w:rsidR="005809C5" w:rsidRPr="00B94437" w:rsidRDefault="005809C5" w:rsidP="000A5438">
                    <w:pPr>
                      <w:spacing w:before="0" w:after="0" w:line="240" w:lineRule="auto"/>
                      <w:rPr>
                        <w:b/>
                        <w:i/>
                        <w:sz w:val="18"/>
                      </w:rPr>
                    </w:pPr>
                    <w:r w:rsidRPr="00B94437">
                      <w:rPr>
                        <w:b/>
                        <w:i/>
                        <w:sz w:val="18"/>
                      </w:rPr>
                      <w:t xml:space="preserve">Jakarta LRT Project – Corridor 1 (Phase 1): </w:t>
                    </w:r>
                    <w:proofErr w:type="spellStart"/>
                    <w:r w:rsidRPr="00B94437">
                      <w:rPr>
                        <w:b/>
                        <w:i/>
                        <w:sz w:val="18"/>
                      </w:rPr>
                      <w:t>KelapaGading</w:t>
                    </w:r>
                    <w:proofErr w:type="spellEnd"/>
                    <w:r w:rsidRPr="00B94437">
                      <w:rPr>
                        <w:b/>
                        <w:i/>
                        <w:sz w:val="18"/>
                      </w:rPr>
                      <w:t xml:space="preserve"> – Velodrome</w:t>
                    </w:r>
                  </w:p>
                  <w:p w14:paraId="56D4A1EE" w14:textId="77777777" w:rsidR="005809C5" w:rsidRPr="00B94437" w:rsidRDefault="005809C5" w:rsidP="000A5438">
                    <w:pPr>
                      <w:spacing w:before="0" w:after="0" w:line="240" w:lineRule="auto"/>
                      <w:rPr>
                        <w:b/>
                        <w:i/>
                        <w:sz w:val="18"/>
                      </w:rPr>
                    </w:pPr>
                    <w:r w:rsidRPr="00B94437">
                      <w:rPr>
                        <w:b/>
                        <w:i/>
                        <w:sz w:val="18"/>
                      </w:rPr>
                      <w:t>Package P102 – Main Works</w:t>
                    </w:r>
                  </w:p>
                  <w:p w14:paraId="3655044C" w14:textId="77777777" w:rsidR="005809C5" w:rsidRPr="00B94437" w:rsidRDefault="005809C5" w:rsidP="000A5438">
                    <w:pPr>
                      <w:spacing w:before="0" w:after="0" w:line="240" w:lineRule="auto"/>
                      <w:rPr>
                        <w:b/>
                        <w:i/>
                        <w:sz w:val="18"/>
                      </w:rPr>
                    </w:pPr>
                  </w:p>
                </w:txbxContent>
              </v:textbox>
              <w10:wrap anchorx="margin"/>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8423338"/>
      <w:docPartObj>
        <w:docPartGallery w:val="Page Numbers (Bottom of Page)"/>
        <w:docPartUnique/>
      </w:docPartObj>
    </w:sdtPr>
    <w:sdtEndPr>
      <w:rPr>
        <w:noProof/>
      </w:rPr>
    </w:sdtEndPr>
    <w:sdtContent>
      <w:p w14:paraId="55ADA0F3" w14:textId="77777777" w:rsidR="005809C5" w:rsidRDefault="005809C5">
        <w:pPr>
          <w:pStyle w:val="Footer"/>
        </w:pPr>
        <w:r>
          <w:rPr>
            <w:noProof/>
          </w:rPr>
          <mc:AlternateContent>
            <mc:Choice Requires="wps">
              <w:drawing>
                <wp:anchor distT="0" distB="0" distL="114300" distR="114300" simplePos="0" relativeHeight="251658292" behindDoc="0" locked="0" layoutInCell="1" allowOverlap="1" wp14:anchorId="4A00797A" wp14:editId="0F41212A">
                  <wp:simplePos x="0" y="0"/>
                  <wp:positionH relativeFrom="column">
                    <wp:posOffset>16509</wp:posOffset>
                  </wp:positionH>
                  <wp:positionV relativeFrom="paragraph">
                    <wp:posOffset>5080</wp:posOffset>
                  </wp:positionV>
                  <wp:extent cx="5534025" cy="0"/>
                  <wp:effectExtent l="0" t="19050" r="28575" b="19050"/>
                  <wp:wrapNone/>
                  <wp:docPr id="508" name="Straight Connector 508"/>
                  <wp:cNvGraphicFramePr/>
                  <a:graphic xmlns:a="http://schemas.openxmlformats.org/drawingml/2006/main">
                    <a:graphicData uri="http://schemas.microsoft.com/office/word/2010/wordprocessingShape">
                      <wps:wsp>
                        <wps:cNvCnPr/>
                        <wps:spPr>
                          <a:xfrm>
                            <a:off x="0" y="0"/>
                            <a:ext cx="5534025" cy="0"/>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CFC390B" id="Straight Connector 508" o:spid="_x0000_s1026" style="position:absolute;z-index:2516582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pt,.4pt" to="437.0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" strokecolor="#00b0f0" strokeweight="2.25pt"/>
              </w:pict>
            </mc:Fallback>
          </mc:AlternateContent>
        </w:r>
      </w:p>
      <w:p w14:paraId="01046625" w14:textId="05CB968C" w:rsidR="005809C5" w:rsidRDefault="005809C5">
        <w:pPr>
          <w:pStyle w:val="Footer"/>
        </w:pPr>
        <w:r>
          <w:fldChar w:fldCharType="begin"/>
        </w:r>
        <w:r>
          <w:instrText xml:space="preserve"> PAGE   \* MERGEFORMAT </w:instrText>
        </w:r>
        <w:r>
          <w:fldChar w:fldCharType="separate"/>
        </w:r>
        <w:r w:rsidR="00642714">
          <w:rPr>
            <w:noProof/>
          </w:rPr>
          <w:t>62</w:t>
        </w:r>
        <w:r>
          <w:rPr>
            <w:noProof/>
          </w:rPr>
          <w:fldChar w:fldCharType="end"/>
        </w:r>
      </w:p>
    </w:sdtContent>
  </w:sdt>
  <w:p w14:paraId="20CF4115" w14:textId="77777777" w:rsidR="005809C5" w:rsidRDefault="005809C5" w:rsidP="007D4A2E">
    <w:pPr>
      <w:pStyle w:val="Footer"/>
      <w:tabs>
        <w:tab w:val="left" w:pos="9675"/>
        <w:tab w:val="right" w:pos="13971"/>
      </w:tabs>
      <w:jc w:val="left"/>
    </w:pPr>
    <w:r>
      <w:tab/>
    </w:r>
    <w:r>
      <w:tab/>
    </w:r>
    <w:r w:rsidRPr="000959A2">
      <w:rPr>
        <w:noProof/>
        <w:lang w:val="en-GB" w:eastAsia="en-GB"/>
      </w:rPr>
      <mc:AlternateContent>
        <mc:Choice Requires="wps">
          <w:drawing>
            <wp:anchor distT="0" distB="0" distL="114300" distR="114300" simplePos="0" relativeHeight="251658291" behindDoc="0" locked="0" layoutInCell="1" allowOverlap="1" wp14:anchorId="50A21057" wp14:editId="7459A967">
              <wp:simplePos x="0" y="0"/>
              <wp:positionH relativeFrom="margin">
                <wp:posOffset>183515</wp:posOffset>
              </wp:positionH>
              <wp:positionV relativeFrom="paragraph">
                <wp:posOffset>-140970</wp:posOffset>
              </wp:positionV>
              <wp:extent cx="4328795" cy="391160"/>
              <wp:effectExtent l="0" t="0" r="0" b="0"/>
              <wp:wrapNone/>
              <wp:docPr id="509"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28795" cy="391160"/>
                      </a:xfrm>
                      <a:prstGeom prst="rect">
                        <a:avLst/>
                      </a:prstGeom>
                      <a:noFill/>
                      <a:ln w="6350">
                        <a:noFill/>
                      </a:ln>
                    </wps:spPr>
                    <wps:txbx>
                      <w:txbxContent>
                        <w:p w14:paraId="61FFEA68" w14:textId="77777777" w:rsidR="005809C5" w:rsidRPr="00B94437" w:rsidRDefault="005809C5" w:rsidP="000A5438">
                          <w:pPr>
                            <w:spacing w:before="0" w:after="0" w:line="240" w:lineRule="auto"/>
                            <w:rPr>
                              <w:b/>
                              <w:i/>
                              <w:sz w:val="18"/>
                            </w:rPr>
                          </w:pPr>
                          <w:r w:rsidRPr="00B94437">
                            <w:rPr>
                              <w:b/>
                              <w:i/>
                              <w:sz w:val="18"/>
                            </w:rPr>
                            <w:t xml:space="preserve">Jakarta LRT Project – Corridor 1 (Phase 1): </w:t>
                          </w:r>
                          <w:proofErr w:type="spellStart"/>
                          <w:r w:rsidRPr="00B94437">
                            <w:rPr>
                              <w:b/>
                              <w:i/>
                              <w:sz w:val="18"/>
                            </w:rPr>
                            <w:t>KelapaGading</w:t>
                          </w:r>
                          <w:proofErr w:type="spellEnd"/>
                          <w:r w:rsidRPr="00B94437">
                            <w:rPr>
                              <w:b/>
                              <w:i/>
                              <w:sz w:val="18"/>
                            </w:rPr>
                            <w:t xml:space="preserve"> – Velodrome</w:t>
                          </w:r>
                        </w:p>
                        <w:p w14:paraId="31D0930A" w14:textId="77777777" w:rsidR="005809C5" w:rsidRPr="00B94437" w:rsidRDefault="005809C5" w:rsidP="000A5438">
                          <w:pPr>
                            <w:spacing w:before="0" w:after="0" w:line="240" w:lineRule="auto"/>
                            <w:rPr>
                              <w:b/>
                              <w:i/>
                              <w:sz w:val="18"/>
                            </w:rPr>
                          </w:pPr>
                          <w:r w:rsidRPr="00B94437">
                            <w:rPr>
                              <w:b/>
                              <w:i/>
                              <w:sz w:val="18"/>
                            </w:rPr>
                            <w:t>Package P102 – Main Works</w:t>
                          </w:r>
                        </w:p>
                        <w:p w14:paraId="29A5B8C2" w14:textId="77777777" w:rsidR="005809C5" w:rsidRPr="00B94437" w:rsidRDefault="005809C5" w:rsidP="000A5438">
                          <w:pPr>
                            <w:spacing w:before="0" w:after="0" w:line="240" w:lineRule="auto"/>
                            <w:rPr>
                              <w:b/>
                              <w:i/>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A21057" id="_x0000_t202" coordsize="21600,21600" o:spt="202" path="m,l,21600r21600,l21600,xe">
              <v:stroke joinstyle="miter"/>
              <v:path gradientshapeok="t" o:connecttype="rect"/>
            </v:shapetype>
            <v:shape id="_x0000_s1056" type="#_x0000_t202" style="position:absolute;margin-left:14.45pt;margin-top:-11.1pt;width:340.85pt;height:30.8pt;z-index:251658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" filled="f" stroked="f" strokeweight=".5pt">
              <v:textbox>
                <w:txbxContent>
                  <w:p w14:paraId="61FFEA68" w14:textId="77777777" w:rsidR="005809C5" w:rsidRPr="00B94437" w:rsidRDefault="005809C5" w:rsidP="000A5438">
                    <w:pPr>
                      <w:spacing w:before="0" w:after="0" w:line="240" w:lineRule="auto"/>
                      <w:rPr>
                        <w:b/>
                        <w:i/>
                        <w:sz w:val="18"/>
                      </w:rPr>
                    </w:pPr>
                    <w:r w:rsidRPr="00B94437">
                      <w:rPr>
                        <w:b/>
                        <w:i/>
                        <w:sz w:val="18"/>
                      </w:rPr>
                      <w:t xml:space="preserve">Jakarta LRT Project – Corridor 1 (Phase 1): </w:t>
                    </w:r>
                    <w:proofErr w:type="spellStart"/>
                    <w:r w:rsidRPr="00B94437">
                      <w:rPr>
                        <w:b/>
                        <w:i/>
                        <w:sz w:val="18"/>
                      </w:rPr>
                      <w:t>KelapaGading</w:t>
                    </w:r>
                    <w:proofErr w:type="spellEnd"/>
                    <w:r w:rsidRPr="00B94437">
                      <w:rPr>
                        <w:b/>
                        <w:i/>
                        <w:sz w:val="18"/>
                      </w:rPr>
                      <w:t xml:space="preserve"> – Velodrome</w:t>
                    </w:r>
                  </w:p>
                  <w:p w14:paraId="31D0930A" w14:textId="77777777" w:rsidR="005809C5" w:rsidRPr="00B94437" w:rsidRDefault="005809C5" w:rsidP="000A5438">
                    <w:pPr>
                      <w:spacing w:before="0" w:after="0" w:line="240" w:lineRule="auto"/>
                      <w:rPr>
                        <w:b/>
                        <w:i/>
                        <w:sz w:val="18"/>
                      </w:rPr>
                    </w:pPr>
                    <w:r w:rsidRPr="00B94437">
                      <w:rPr>
                        <w:b/>
                        <w:i/>
                        <w:sz w:val="18"/>
                      </w:rPr>
                      <w:t>Package P102 – Main Works</w:t>
                    </w:r>
                  </w:p>
                  <w:p w14:paraId="29A5B8C2" w14:textId="77777777" w:rsidR="005809C5" w:rsidRPr="00B94437" w:rsidRDefault="005809C5" w:rsidP="000A5438">
                    <w:pPr>
                      <w:spacing w:before="0" w:after="0" w:line="240" w:lineRule="auto"/>
                      <w:rPr>
                        <w:b/>
                        <w:i/>
                        <w:sz w:val="18"/>
                      </w:rPr>
                    </w:pPr>
                  </w:p>
                </w:txbxContent>
              </v:textbox>
              <w10:wrap anchorx="margin"/>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78128004"/>
      <w:docPartObj>
        <w:docPartGallery w:val="Page Numbers (Bottom of Page)"/>
        <w:docPartUnique/>
      </w:docPartObj>
    </w:sdtPr>
    <w:sdtEndPr>
      <w:rPr>
        <w:noProof/>
      </w:rPr>
    </w:sdtEndPr>
    <w:sdtContent>
      <w:p w14:paraId="18C04F7E" w14:textId="77777777" w:rsidR="005809C5" w:rsidRDefault="005809C5">
        <w:pPr>
          <w:pStyle w:val="Footer"/>
        </w:pPr>
        <w:r>
          <w:rPr>
            <w:noProof/>
          </w:rPr>
          <mc:AlternateContent>
            <mc:Choice Requires="wps">
              <w:drawing>
                <wp:anchor distT="0" distB="0" distL="114300" distR="114300" simplePos="0" relativeHeight="251658305" behindDoc="0" locked="0" layoutInCell="1" allowOverlap="1" wp14:anchorId="7179E0AD" wp14:editId="1C3567C7">
                  <wp:simplePos x="0" y="0"/>
                  <wp:positionH relativeFrom="column">
                    <wp:posOffset>13335</wp:posOffset>
                  </wp:positionH>
                  <wp:positionV relativeFrom="paragraph">
                    <wp:posOffset>8255</wp:posOffset>
                  </wp:positionV>
                  <wp:extent cx="8862060" cy="0"/>
                  <wp:effectExtent l="0" t="19050" r="34290" b="19050"/>
                  <wp:wrapNone/>
                  <wp:docPr id="43" name="Straight Connector 43"/>
                  <wp:cNvGraphicFramePr/>
                  <a:graphic xmlns:a="http://schemas.openxmlformats.org/drawingml/2006/main">
                    <a:graphicData uri="http://schemas.microsoft.com/office/word/2010/wordprocessingShape">
                      <wps:wsp>
                        <wps:cNvCnPr/>
                        <wps:spPr>
                          <a:xfrm>
                            <a:off x="0" y="0"/>
                            <a:ext cx="8862060" cy="0"/>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E80A3D3" id="Straight Connector 43" o:spid="_x0000_s1026" style="position:absolute;z-index:25165830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5pt,.65pt" to="698.8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" strokecolor="#00b0f0" strokeweight="2.25pt"/>
              </w:pict>
            </mc:Fallback>
          </mc:AlternateContent>
        </w:r>
      </w:p>
      <w:p w14:paraId="24B65643" w14:textId="4EDB406C" w:rsidR="005809C5" w:rsidRDefault="005809C5">
        <w:pPr>
          <w:pStyle w:val="Footer"/>
        </w:pPr>
        <w:r>
          <w:fldChar w:fldCharType="begin"/>
        </w:r>
        <w:r>
          <w:instrText xml:space="preserve"> PAGE   \* MERGEFORMAT </w:instrText>
        </w:r>
        <w:r>
          <w:fldChar w:fldCharType="separate"/>
        </w:r>
        <w:r w:rsidR="00644C47">
          <w:rPr>
            <w:noProof/>
          </w:rPr>
          <w:t>63</w:t>
        </w:r>
        <w:r>
          <w:rPr>
            <w:noProof/>
          </w:rPr>
          <w:fldChar w:fldCharType="end"/>
        </w:r>
      </w:p>
    </w:sdtContent>
  </w:sdt>
  <w:p w14:paraId="021818BE" w14:textId="77777777" w:rsidR="005809C5" w:rsidRDefault="005809C5" w:rsidP="007D4A2E">
    <w:pPr>
      <w:pStyle w:val="Footer"/>
      <w:tabs>
        <w:tab w:val="left" w:pos="9675"/>
        <w:tab w:val="right" w:pos="13971"/>
      </w:tabs>
      <w:jc w:val="left"/>
    </w:pPr>
    <w:r>
      <w:tab/>
    </w:r>
    <w:r>
      <w:tab/>
    </w:r>
    <w:r w:rsidRPr="000959A2">
      <w:rPr>
        <w:noProof/>
        <w:lang w:val="en-GB" w:eastAsia="en-GB"/>
      </w:rPr>
      <mc:AlternateContent>
        <mc:Choice Requires="wps">
          <w:drawing>
            <wp:anchor distT="0" distB="0" distL="114300" distR="114300" simplePos="0" relativeHeight="251658304" behindDoc="0" locked="0" layoutInCell="1" allowOverlap="1" wp14:anchorId="6FB473F3" wp14:editId="78D13021">
              <wp:simplePos x="0" y="0"/>
              <wp:positionH relativeFrom="margin">
                <wp:posOffset>183515</wp:posOffset>
              </wp:positionH>
              <wp:positionV relativeFrom="paragraph">
                <wp:posOffset>-140970</wp:posOffset>
              </wp:positionV>
              <wp:extent cx="4328795" cy="391160"/>
              <wp:effectExtent l="0" t="0" r="0" b="0"/>
              <wp:wrapNone/>
              <wp:docPr id="44"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28795" cy="391160"/>
                      </a:xfrm>
                      <a:prstGeom prst="rect">
                        <a:avLst/>
                      </a:prstGeom>
                      <a:noFill/>
                      <a:ln w="6350">
                        <a:noFill/>
                      </a:ln>
                    </wps:spPr>
                    <wps:txbx>
                      <w:txbxContent>
                        <w:p w14:paraId="300679A8" w14:textId="77777777" w:rsidR="005809C5" w:rsidRPr="00B94437" w:rsidRDefault="005809C5" w:rsidP="000A5438">
                          <w:pPr>
                            <w:spacing w:before="0" w:after="0" w:line="240" w:lineRule="auto"/>
                            <w:rPr>
                              <w:b/>
                              <w:i/>
                              <w:sz w:val="18"/>
                            </w:rPr>
                          </w:pPr>
                          <w:r w:rsidRPr="00B94437">
                            <w:rPr>
                              <w:b/>
                              <w:i/>
                              <w:sz w:val="18"/>
                            </w:rPr>
                            <w:t xml:space="preserve">Jakarta LRT Project – Corridor 1 (Phase 1): </w:t>
                          </w:r>
                          <w:proofErr w:type="spellStart"/>
                          <w:r w:rsidRPr="00B94437">
                            <w:rPr>
                              <w:b/>
                              <w:i/>
                              <w:sz w:val="18"/>
                            </w:rPr>
                            <w:t>KelapaGading</w:t>
                          </w:r>
                          <w:proofErr w:type="spellEnd"/>
                          <w:r w:rsidRPr="00B94437">
                            <w:rPr>
                              <w:b/>
                              <w:i/>
                              <w:sz w:val="18"/>
                            </w:rPr>
                            <w:t xml:space="preserve"> – Velodrome</w:t>
                          </w:r>
                        </w:p>
                        <w:p w14:paraId="0375E46C" w14:textId="77777777" w:rsidR="005809C5" w:rsidRPr="00B94437" w:rsidRDefault="005809C5" w:rsidP="000A5438">
                          <w:pPr>
                            <w:spacing w:before="0" w:after="0" w:line="240" w:lineRule="auto"/>
                            <w:rPr>
                              <w:b/>
                              <w:i/>
                              <w:sz w:val="18"/>
                            </w:rPr>
                          </w:pPr>
                          <w:r w:rsidRPr="00B94437">
                            <w:rPr>
                              <w:b/>
                              <w:i/>
                              <w:sz w:val="18"/>
                            </w:rPr>
                            <w:t>Package P102 – Main Works</w:t>
                          </w:r>
                        </w:p>
                        <w:p w14:paraId="5CC8B429" w14:textId="77777777" w:rsidR="005809C5" w:rsidRPr="00B94437" w:rsidRDefault="005809C5" w:rsidP="000A5438">
                          <w:pPr>
                            <w:spacing w:before="0" w:after="0" w:line="240" w:lineRule="auto"/>
                            <w:rPr>
                              <w:b/>
                              <w:i/>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B473F3" id="_x0000_t202" coordsize="21600,21600" o:spt="202" path="m,l,21600r21600,l21600,xe">
              <v:stroke joinstyle="miter"/>
              <v:path gradientshapeok="t" o:connecttype="rect"/>
            </v:shapetype>
            <v:shape id="_x0000_s1057" type="#_x0000_t202" style="position:absolute;margin-left:14.45pt;margin-top:-11.1pt;width:340.85pt;height:30.8pt;z-index:25165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" filled="f" stroked="f" strokeweight=".5pt">
              <v:textbox>
                <w:txbxContent>
                  <w:p w14:paraId="300679A8" w14:textId="77777777" w:rsidR="005809C5" w:rsidRPr="00B94437" w:rsidRDefault="005809C5" w:rsidP="000A5438">
                    <w:pPr>
                      <w:spacing w:before="0" w:after="0" w:line="240" w:lineRule="auto"/>
                      <w:rPr>
                        <w:b/>
                        <w:i/>
                        <w:sz w:val="18"/>
                      </w:rPr>
                    </w:pPr>
                    <w:r w:rsidRPr="00B94437">
                      <w:rPr>
                        <w:b/>
                        <w:i/>
                        <w:sz w:val="18"/>
                      </w:rPr>
                      <w:t xml:space="preserve">Jakarta LRT Project – Corridor 1 (Phase 1): </w:t>
                    </w:r>
                    <w:proofErr w:type="spellStart"/>
                    <w:r w:rsidRPr="00B94437">
                      <w:rPr>
                        <w:b/>
                        <w:i/>
                        <w:sz w:val="18"/>
                      </w:rPr>
                      <w:t>KelapaGading</w:t>
                    </w:r>
                    <w:proofErr w:type="spellEnd"/>
                    <w:r w:rsidRPr="00B94437">
                      <w:rPr>
                        <w:b/>
                        <w:i/>
                        <w:sz w:val="18"/>
                      </w:rPr>
                      <w:t xml:space="preserve"> – Velodrome</w:t>
                    </w:r>
                  </w:p>
                  <w:p w14:paraId="0375E46C" w14:textId="77777777" w:rsidR="005809C5" w:rsidRPr="00B94437" w:rsidRDefault="005809C5" w:rsidP="000A5438">
                    <w:pPr>
                      <w:spacing w:before="0" w:after="0" w:line="240" w:lineRule="auto"/>
                      <w:rPr>
                        <w:b/>
                        <w:i/>
                        <w:sz w:val="18"/>
                      </w:rPr>
                    </w:pPr>
                    <w:r w:rsidRPr="00B94437">
                      <w:rPr>
                        <w:b/>
                        <w:i/>
                        <w:sz w:val="18"/>
                      </w:rPr>
                      <w:t>Package P102 – Main Works</w:t>
                    </w:r>
                  </w:p>
                  <w:p w14:paraId="5CC8B429" w14:textId="77777777" w:rsidR="005809C5" w:rsidRPr="00B94437" w:rsidRDefault="005809C5" w:rsidP="000A5438">
                    <w:pPr>
                      <w:spacing w:before="0" w:after="0" w:line="240" w:lineRule="auto"/>
                      <w:rPr>
                        <w:b/>
                        <w:i/>
                        <w:sz w:val="18"/>
                      </w:rPr>
                    </w:pPr>
                  </w:p>
                </w:txbxContent>
              </v:textbox>
              <w10:wrap anchorx="margin"/>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4182877"/>
      <w:docPartObj>
        <w:docPartGallery w:val="Page Numbers (Bottom of Page)"/>
        <w:docPartUnique/>
      </w:docPartObj>
    </w:sdtPr>
    <w:sdtEndPr>
      <w:rPr>
        <w:noProof/>
      </w:rPr>
    </w:sdtEndPr>
    <w:sdtContent>
      <w:p w14:paraId="083FE83D" w14:textId="77777777" w:rsidR="005809C5" w:rsidRDefault="005809C5">
        <w:pPr>
          <w:pStyle w:val="Footer"/>
        </w:pPr>
        <w:r>
          <w:rPr>
            <w:noProof/>
          </w:rPr>
          <mc:AlternateContent>
            <mc:Choice Requires="wps">
              <w:drawing>
                <wp:anchor distT="0" distB="0" distL="114300" distR="114300" simplePos="0" relativeHeight="251658301" behindDoc="0" locked="0" layoutInCell="1" allowOverlap="1" wp14:anchorId="513F4423" wp14:editId="0325E5BC">
                  <wp:simplePos x="0" y="0"/>
                  <wp:positionH relativeFrom="column">
                    <wp:posOffset>16509</wp:posOffset>
                  </wp:positionH>
                  <wp:positionV relativeFrom="paragraph">
                    <wp:posOffset>5080</wp:posOffset>
                  </wp:positionV>
                  <wp:extent cx="5534025" cy="0"/>
                  <wp:effectExtent l="0" t="19050" r="28575" b="19050"/>
                  <wp:wrapNone/>
                  <wp:docPr id="38" name="Straight Connector 38"/>
                  <wp:cNvGraphicFramePr/>
                  <a:graphic xmlns:a="http://schemas.openxmlformats.org/drawingml/2006/main">
                    <a:graphicData uri="http://schemas.microsoft.com/office/word/2010/wordprocessingShape">
                      <wps:wsp>
                        <wps:cNvCnPr/>
                        <wps:spPr>
                          <a:xfrm>
                            <a:off x="0" y="0"/>
                            <a:ext cx="5534025" cy="0"/>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7F99074" id="Straight Connector 38" o:spid="_x0000_s1026" style="position:absolute;z-index:25165830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pt,.4pt" to="437.0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" strokecolor="#00b0f0" strokeweight="2.25pt"/>
              </w:pict>
            </mc:Fallback>
          </mc:AlternateContent>
        </w:r>
      </w:p>
      <w:p w14:paraId="16BD26FB" w14:textId="3FB334F6" w:rsidR="005809C5" w:rsidRDefault="005809C5">
        <w:pPr>
          <w:pStyle w:val="Footer"/>
        </w:pPr>
        <w:r>
          <w:fldChar w:fldCharType="begin"/>
        </w:r>
        <w:r>
          <w:instrText xml:space="preserve"> PAGE   \* MERGEFORMAT </w:instrText>
        </w:r>
        <w:r>
          <w:fldChar w:fldCharType="separate"/>
        </w:r>
        <w:r w:rsidR="00022859">
          <w:rPr>
            <w:noProof/>
          </w:rPr>
          <w:t>64</w:t>
        </w:r>
        <w:r>
          <w:rPr>
            <w:noProof/>
          </w:rPr>
          <w:fldChar w:fldCharType="end"/>
        </w:r>
      </w:p>
    </w:sdtContent>
  </w:sdt>
  <w:p w14:paraId="718D3536" w14:textId="77777777" w:rsidR="005809C5" w:rsidRDefault="005809C5" w:rsidP="007D4A2E">
    <w:pPr>
      <w:pStyle w:val="Footer"/>
      <w:tabs>
        <w:tab w:val="left" w:pos="9675"/>
        <w:tab w:val="right" w:pos="13971"/>
      </w:tabs>
      <w:jc w:val="left"/>
    </w:pPr>
    <w:r>
      <w:tab/>
    </w:r>
    <w:r>
      <w:tab/>
    </w:r>
    <w:r w:rsidRPr="000959A2">
      <w:rPr>
        <w:noProof/>
        <w:lang w:val="en-GB" w:eastAsia="en-GB"/>
      </w:rPr>
      <mc:AlternateContent>
        <mc:Choice Requires="wps">
          <w:drawing>
            <wp:anchor distT="0" distB="0" distL="114300" distR="114300" simplePos="0" relativeHeight="251658300" behindDoc="0" locked="0" layoutInCell="1" allowOverlap="1" wp14:anchorId="5FEB09CD" wp14:editId="56E3F9A1">
              <wp:simplePos x="0" y="0"/>
              <wp:positionH relativeFrom="margin">
                <wp:posOffset>183515</wp:posOffset>
              </wp:positionH>
              <wp:positionV relativeFrom="paragraph">
                <wp:posOffset>-140970</wp:posOffset>
              </wp:positionV>
              <wp:extent cx="4328795" cy="391160"/>
              <wp:effectExtent l="0" t="0" r="0" b="0"/>
              <wp:wrapNone/>
              <wp:docPr id="39"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28795" cy="391160"/>
                      </a:xfrm>
                      <a:prstGeom prst="rect">
                        <a:avLst/>
                      </a:prstGeom>
                      <a:noFill/>
                      <a:ln w="6350">
                        <a:noFill/>
                      </a:ln>
                    </wps:spPr>
                    <wps:txbx>
                      <w:txbxContent>
                        <w:p w14:paraId="3757119A" w14:textId="77777777" w:rsidR="005809C5" w:rsidRPr="00B94437" w:rsidRDefault="005809C5" w:rsidP="000A5438">
                          <w:pPr>
                            <w:spacing w:before="0" w:after="0" w:line="240" w:lineRule="auto"/>
                            <w:rPr>
                              <w:b/>
                              <w:i/>
                              <w:sz w:val="18"/>
                            </w:rPr>
                          </w:pPr>
                          <w:r w:rsidRPr="00B94437">
                            <w:rPr>
                              <w:b/>
                              <w:i/>
                              <w:sz w:val="18"/>
                            </w:rPr>
                            <w:t xml:space="preserve">Jakarta LRT Project – Corridor 1 (Phase 1): </w:t>
                          </w:r>
                          <w:proofErr w:type="spellStart"/>
                          <w:r w:rsidRPr="00B94437">
                            <w:rPr>
                              <w:b/>
                              <w:i/>
                              <w:sz w:val="18"/>
                            </w:rPr>
                            <w:t>KelapaGading</w:t>
                          </w:r>
                          <w:proofErr w:type="spellEnd"/>
                          <w:r w:rsidRPr="00B94437">
                            <w:rPr>
                              <w:b/>
                              <w:i/>
                              <w:sz w:val="18"/>
                            </w:rPr>
                            <w:t xml:space="preserve"> – Velodrome</w:t>
                          </w:r>
                        </w:p>
                        <w:p w14:paraId="224B02A9" w14:textId="77777777" w:rsidR="005809C5" w:rsidRPr="00B94437" w:rsidRDefault="005809C5" w:rsidP="000A5438">
                          <w:pPr>
                            <w:spacing w:before="0" w:after="0" w:line="240" w:lineRule="auto"/>
                            <w:rPr>
                              <w:b/>
                              <w:i/>
                              <w:sz w:val="18"/>
                            </w:rPr>
                          </w:pPr>
                          <w:r w:rsidRPr="00B94437">
                            <w:rPr>
                              <w:b/>
                              <w:i/>
                              <w:sz w:val="18"/>
                            </w:rPr>
                            <w:t>Package P102 – Main Works</w:t>
                          </w:r>
                        </w:p>
                        <w:p w14:paraId="32B1CC56" w14:textId="77777777" w:rsidR="005809C5" w:rsidRPr="00B94437" w:rsidRDefault="005809C5" w:rsidP="000A5438">
                          <w:pPr>
                            <w:spacing w:before="0" w:after="0" w:line="240" w:lineRule="auto"/>
                            <w:rPr>
                              <w:b/>
                              <w:i/>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EB09CD" id="_x0000_t202" coordsize="21600,21600" o:spt="202" path="m,l,21600r21600,l21600,xe">
              <v:stroke joinstyle="miter"/>
              <v:path gradientshapeok="t" o:connecttype="rect"/>
            </v:shapetype>
            <v:shape id="_x0000_s1058" type="#_x0000_t202" style="position:absolute;margin-left:14.45pt;margin-top:-11.1pt;width:340.85pt;height:30.8pt;z-index:2516583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" filled="f" stroked="f" strokeweight=".5pt">
              <v:textbox>
                <w:txbxContent>
                  <w:p w14:paraId="3757119A" w14:textId="77777777" w:rsidR="005809C5" w:rsidRPr="00B94437" w:rsidRDefault="005809C5" w:rsidP="000A5438">
                    <w:pPr>
                      <w:spacing w:before="0" w:after="0" w:line="240" w:lineRule="auto"/>
                      <w:rPr>
                        <w:b/>
                        <w:i/>
                        <w:sz w:val="18"/>
                      </w:rPr>
                    </w:pPr>
                    <w:r w:rsidRPr="00B94437">
                      <w:rPr>
                        <w:b/>
                        <w:i/>
                        <w:sz w:val="18"/>
                      </w:rPr>
                      <w:t xml:space="preserve">Jakarta LRT Project – Corridor 1 (Phase 1): </w:t>
                    </w:r>
                    <w:proofErr w:type="spellStart"/>
                    <w:r w:rsidRPr="00B94437">
                      <w:rPr>
                        <w:b/>
                        <w:i/>
                        <w:sz w:val="18"/>
                      </w:rPr>
                      <w:t>KelapaGading</w:t>
                    </w:r>
                    <w:proofErr w:type="spellEnd"/>
                    <w:r w:rsidRPr="00B94437">
                      <w:rPr>
                        <w:b/>
                        <w:i/>
                        <w:sz w:val="18"/>
                      </w:rPr>
                      <w:t xml:space="preserve"> – Velodrome</w:t>
                    </w:r>
                  </w:p>
                  <w:p w14:paraId="224B02A9" w14:textId="77777777" w:rsidR="005809C5" w:rsidRPr="00B94437" w:rsidRDefault="005809C5" w:rsidP="000A5438">
                    <w:pPr>
                      <w:spacing w:before="0" w:after="0" w:line="240" w:lineRule="auto"/>
                      <w:rPr>
                        <w:b/>
                        <w:i/>
                        <w:sz w:val="18"/>
                      </w:rPr>
                    </w:pPr>
                    <w:r w:rsidRPr="00B94437">
                      <w:rPr>
                        <w:b/>
                        <w:i/>
                        <w:sz w:val="18"/>
                      </w:rPr>
                      <w:t>Package P102 – Main Works</w:t>
                    </w:r>
                  </w:p>
                  <w:p w14:paraId="32B1CC56" w14:textId="77777777" w:rsidR="005809C5" w:rsidRPr="00B94437" w:rsidRDefault="005809C5" w:rsidP="000A5438">
                    <w:pPr>
                      <w:spacing w:before="0" w:after="0" w:line="240" w:lineRule="auto"/>
                      <w:rPr>
                        <w:b/>
                        <w:i/>
                        <w:sz w:val="18"/>
                      </w:rPr>
                    </w:pPr>
                  </w:p>
                </w:txbxContent>
              </v:textbox>
              <w10:wrap anchorx="margin"/>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4658197"/>
      <w:docPartObj>
        <w:docPartGallery w:val="Page Numbers (Bottom of Page)"/>
        <w:docPartUnique/>
      </w:docPartObj>
    </w:sdtPr>
    <w:sdtEndPr>
      <w:rPr>
        <w:noProof/>
      </w:rPr>
    </w:sdtEndPr>
    <w:sdtContent>
      <w:p w14:paraId="593B54ED" w14:textId="77777777" w:rsidR="005809C5" w:rsidRDefault="005809C5">
        <w:pPr>
          <w:pStyle w:val="Footer"/>
        </w:pPr>
        <w:r>
          <w:rPr>
            <w:noProof/>
          </w:rPr>
          <mc:AlternateContent>
            <mc:Choice Requires="wps">
              <w:drawing>
                <wp:anchor distT="0" distB="0" distL="114300" distR="114300" simplePos="0" relativeHeight="251658309" behindDoc="0" locked="0" layoutInCell="1" allowOverlap="1" wp14:anchorId="59F2648F" wp14:editId="1AC45676">
                  <wp:simplePos x="0" y="0"/>
                  <wp:positionH relativeFrom="column">
                    <wp:posOffset>13335</wp:posOffset>
                  </wp:positionH>
                  <wp:positionV relativeFrom="paragraph">
                    <wp:posOffset>8255</wp:posOffset>
                  </wp:positionV>
                  <wp:extent cx="8862060" cy="0"/>
                  <wp:effectExtent l="0" t="19050" r="34290" b="19050"/>
                  <wp:wrapNone/>
                  <wp:docPr id="48" name="Straight Connector 48"/>
                  <wp:cNvGraphicFramePr/>
                  <a:graphic xmlns:a="http://schemas.openxmlformats.org/drawingml/2006/main">
                    <a:graphicData uri="http://schemas.microsoft.com/office/word/2010/wordprocessingShape">
                      <wps:wsp>
                        <wps:cNvCnPr/>
                        <wps:spPr>
                          <a:xfrm>
                            <a:off x="0" y="0"/>
                            <a:ext cx="8862060" cy="0"/>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90EE3C6" id="Straight Connector 48" o:spid="_x0000_s1026" style="position:absolute;z-index:25165830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5pt,.65pt" to="698.8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" strokecolor="#00b0f0" strokeweight="2.25pt"/>
              </w:pict>
            </mc:Fallback>
          </mc:AlternateContent>
        </w:r>
      </w:p>
      <w:p w14:paraId="5435FA70" w14:textId="368DC700" w:rsidR="005809C5" w:rsidRDefault="005809C5">
        <w:pPr>
          <w:pStyle w:val="Footer"/>
        </w:pPr>
        <w:r>
          <w:fldChar w:fldCharType="begin"/>
        </w:r>
        <w:r>
          <w:instrText xml:space="preserve"> PAGE   \* MERGEFORMAT </w:instrText>
        </w:r>
        <w:r>
          <w:fldChar w:fldCharType="separate"/>
        </w:r>
        <w:r w:rsidR="00644C47">
          <w:rPr>
            <w:noProof/>
          </w:rPr>
          <w:t>65</w:t>
        </w:r>
        <w:r>
          <w:rPr>
            <w:noProof/>
          </w:rPr>
          <w:fldChar w:fldCharType="end"/>
        </w:r>
      </w:p>
    </w:sdtContent>
  </w:sdt>
  <w:p w14:paraId="35D57B92" w14:textId="77777777" w:rsidR="005809C5" w:rsidRDefault="005809C5" w:rsidP="007D4A2E">
    <w:pPr>
      <w:pStyle w:val="Footer"/>
      <w:tabs>
        <w:tab w:val="left" w:pos="9675"/>
        <w:tab w:val="right" w:pos="13971"/>
      </w:tabs>
      <w:jc w:val="left"/>
    </w:pPr>
    <w:r>
      <w:tab/>
    </w:r>
    <w:r>
      <w:tab/>
    </w:r>
    <w:r w:rsidRPr="000959A2">
      <w:rPr>
        <w:noProof/>
        <w:lang w:val="en-GB" w:eastAsia="en-GB"/>
      </w:rPr>
      <mc:AlternateContent>
        <mc:Choice Requires="wps">
          <w:drawing>
            <wp:anchor distT="0" distB="0" distL="114300" distR="114300" simplePos="0" relativeHeight="251658308" behindDoc="0" locked="0" layoutInCell="1" allowOverlap="1" wp14:anchorId="3BAC6D4C" wp14:editId="60E9D699">
              <wp:simplePos x="0" y="0"/>
              <wp:positionH relativeFrom="margin">
                <wp:posOffset>183515</wp:posOffset>
              </wp:positionH>
              <wp:positionV relativeFrom="paragraph">
                <wp:posOffset>-140970</wp:posOffset>
              </wp:positionV>
              <wp:extent cx="4328795" cy="391160"/>
              <wp:effectExtent l="0" t="0" r="0" b="0"/>
              <wp:wrapNone/>
              <wp:docPr id="49"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28795" cy="391160"/>
                      </a:xfrm>
                      <a:prstGeom prst="rect">
                        <a:avLst/>
                      </a:prstGeom>
                      <a:noFill/>
                      <a:ln w="6350">
                        <a:noFill/>
                      </a:ln>
                    </wps:spPr>
                    <wps:txbx>
                      <w:txbxContent>
                        <w:p w14:paraId="4F059A86" w14:textId="77777777" w:rsidR="005809C5" w:rsidRPr="00B94437" w:rsidRDefault="005809C5" w:rsidP="000A5438">
                          <w:pPr>
                            <w:spacing w:before="0" w:after="0" w:line="240" w:lineRule="auto"/>
                            <w:rPr>
                              <w:b/>
                              <w:i/>
                              <w:sz w:val="18"/>
                            </w:rPr>
                          </w:pPr>
                          <w:r w:rsidRPr="00B94437">
                            <w:rPr>
                              <w:b/>
                              <w:i/>
                              <w:sz w:val="18"/>
                            </w:rPr>
                            <w:t xml:space="preserve">Jakarta LRT Project – Corridor 1 (Phase 1): </w:t>
                          </w:r>
                          <w:proofErr w:type="spellStart"/>
                          <w:r w:rsidRPr="00B94437">
                            <w:rPr>
                              <w:b/>
                              <w:i/>
                              <w:sz w:val="18"/>
                            </w:rPr>
                            <w:t>KelapaGading</w:t>
                          </w:r>
                          <w:proofErr w:type="spellEnd"/>
                          <w:r w:rsidRPr="00B94437">
                            <w:rPr>
                              <w:b/>
                              <w:i/>
                              <w:sz w:val="18"/>
                            </w:rPr>
                            <w:t xml:space="preserve"> – Velodrome</w:t>
                          </w:r>
                        </w:p>
                        <w:p w14:paraId="2505DFFF" w14:textId="77777777" w:rsidR="005809C5" w:rsidRPr="00B94437" w:rsidRDefault="005809C5" w:rsidP="000A5438">
                          <w:pPr>
                            <w:spacing w:before="0" w:after="0" w:line="240" w:lineRule="auto"/>
                            <w:rPr>
                              <w:b/>
                              <w:i/>
                              <w:sz w:val="18"/>
                            </w:rPr>
                          </w:pPr>
                          <w:r w:rsidRPr="00B94437">
                            <w:rPr>
                              <w:b/>
                              <w:i/>
                              <w:sz w:val="18"/>
                            </w:rPr>
                            <w:t>Package P102 – Main Works</w:t>
                          </w:r>
                        </w:p>
                        <w:p w14:paraId="6D6F00E4" w14:textId="77777777" w:rsidR="005809C5" w:rsidRPr="00B94437" w:rsidRDefault="005809C5" w:rsidP="000A5438">
                          <w:pPr>
                            <w:spacing w:before="0" w:after="0" w:line="240" w:lineRule="auto"/>
                            <w:rPr>
                              <w:b/>
                              <w:i/>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AC6D4C" id="_x0000_t202" coordsize="21600,21600" o:spt="202" path="m,l,21600r21600,l21600,xe">
              <v:stroke joinstyle="miter"/>
              <v:path gradientshapeok="t" o:connecttype="rect"/>
            </v:shapetype>
            <v:shape id="_x0000_s1059" type="#_x0000_t202" style="position:absolute;margin-left:14.45pt;margin-top:-11.1pt;width:340.85pt;height:30.8pt;z-index:2516583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" filled="f" stroked="f" strokeweight=".5pt">
              <v:textbox>
                <w:txbxContent>
                  <w:p w14:paraId="4F059A86" w14:textId="77777777" w:rsidR="005809C5" w:rsidRPr="00B94437" w:rsidRDefault="005809C5" w:rsidP="000A5438">
                    <w:pPr>
                      <w:spacing w:before="0" w:after="0" w:line="240" w:lineRule="auto"/>
                      <w:rPr>
                        <w:b/>
                        <w:i/>
                        <w:sz w:val="18"/>
                      </w:rPr>
                    </w:pPr>
                    <w:r w:rsidRPr="00B94437">
                      <w:rPr>
                        <w:b/>
                        <w:i/>
                        <w:sz w:val="18"/>
                      </w:rPr>
                      <w:t xml:space="preserve">Jakarta LRT Project – Corridor 1 (Phase 1): </w:t>
                    </w:r>
                    <w:proofErr w:type="spellStart"/>
                    <w:r w:rsidRPr="00B94437">
                      <w:rPr>
                        <w:b/>
                        <w:i/>
                        <w:sz w:val="18"/>
                      </w:rPr>
                      <w:t>KelapaGading</w:t>
                    </w:r>
                    <w:proofErr w:type="spellEnd"/>
                    <w:r w:rsidRPr="00B94437">
                      <w:rPr>
                        <w:b/>
                        <w:i/>
                        <w:sz w:val="18"/>
                      </w:rPr>
                      <w:t xml:space="preserve"> – Velodrome</w:t>
                    </w:r>
                  </w:p>
                  <w:p w14:paraId="2505DFFF" w14:textId="77777777" w:rsidR="005809C5" w:rsidRPr="00B94437" w:rsidRDefault="005809C5" w:rsidP="000A5438">
                    <w:pPr>
                      <w:spacing w:before="0" w:after="0" w:line="240" w:lineRule="auto"/>
                      <w:rPr>
                        <w:b/>
                        <w:i/>
                        <w:sz w:val="18"/>
                      </w:rPr>
                    </w:pPr>
                    <w:r w:rsidRPr="00B94437">
                      <w:rPr>
                        <w:b/>
                        <w:i/>
                        <w:sz w:val="18"/>
                      </w:rPr>
                      <w:t>Package P102 – Main Works</w:t>
                    </w:r>
                  </w:p>
                  <w:p w14:paraId="6D6F00E4" w14:textId="77777777" w:rsidR="005809C5" w:rsidRPr="00B94437" w:rsidRDefault="005809C5" w:rsidP="000A5438">
                    <w:pPr>
                      <w:spacing w:before="0" w:after="0" w:line="240" w:lineRule="auto"/>
                      <w:rPr>
                        <w:b/>
                        <w:i/>
                        <w:sz w:val="18"/>
                      </w:rPr>
                    </w:pPr>
                  </w:p>
                </w:txbxContent>
              </v:textbox>
              <w10:wrap anchorx="margin"/>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5D3124" w14:textId="77777777" w:rsidR="005809C5" w:rsidRDefault="005809C5">
    <w:pPr>
      <w:pStyle w:val="Footer"/>
    </w:pPr>
    <w:r>
      <w:rPr>
        <w:noProof/>
        <w:lang w:val="en-GB" w:eastAsia="en-GB"/>
      </w:rPr>
      <mc:AlternateContent>
        <mc:Choice Requires="wps">
          <w:drawing>
            <wp:anchor distT="0" distB="0" distL="114300" distR="114300" simplePos="0" relativeHeight="251658317" behindDoc="0" locked="0" layoutInCell="1" allowOverlap="1" wp14:anchorId="537C2417" wp14:editId="04E8941F">
              <wp:simplePos x="0" y="0"/>
              <wp:positionH relativeFrom="column">
                <wp:posOffset>-50165</wp:posOffset>
              </wp:positionH>
              <wp:positionV relativeFrom="paragraph">
                <wp:posOffset>-6985</wp:posOffset>
              </wp:positionV>
              <wp:extent cx="5629275" cy="0"/>
              <wp:effectExtent l="0" t="19050" r="28575" b="19050"/>
              <wp:wrapNone/>
              <wp:docPr id="57" name="Straight Connector 57"/>
              <wp:cNvGraphicFramePr/>
              <a:graphic xmlns:a="http://schemas.openxmlformats.org/drawingml/2006/main">
                <a:graphicData uri="http://schemas.microsoft.com/office/word/2010/wordprocessingShape">
                  <wps:wsp>
                    <wps:cNvCnPr/>
                    <wps:spPr>
                      <a:xfrm>
                        <a:off x="0" y="0"/>
                        <a:ext cx="5629275" cy="0"/>
                      </a:xfrm>
                      <a:prstGeom prst="line">
                        <a:avLst/>
                      </a:prstGeom>
                      <a:ln w="28575">
                        <a:solidFill>
                          <a:schemeClr val="accent4"/>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371D2CB" id="Straight Connector 57" o:spid="_x0000_s1026" style="position:absolute;z-index:25165831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5pt,-.55pt" to="439.3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" strokecolor="#00addc [3207]" strokeweight="2.25pt"/>
          </w:pict>
        </mc:Fallback>
      </mc:AlternateContent>
    </w:r>
    <w:r>
      <w:rPr>
        <w:noProof/>
        <w:lang w:val="en-GB" w:eastAsia="en-GB"/>
      </w:rPr>
      <mc:AlternateContent>
        <mc:Choice Requires="wps">
          <w:drawing>
            <wp:anchor distT="0" distB="0" distL="114300" distR="114300" simplePos="0" relativeHeight="251658316" behindDoc="0" locked="0" layoutInCell="1" allowOverlap="1" wp14:anchorId="6B0C278F" wp14:editId="4C567722">
              <wp:simplePos x="0" y="0"/>
              <wp:positionH relativeFrom="margin">
                <wp:posOffset>-53975</wp:posOffset>
              </wp:positionH>
              <wp:positionV relativeFrom="paragraph">
                <wp:posOffset>98425</wp:posOffset>
              </wp:positionV>
              <wp:extent cx="4328795" cy="391160"/>
              <wp:effectExtent l="0" t="0" r="0" b="0"/>
              <wp:wrapNone/>
              <wp:docPr id="58"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28795" cy="391160"/>
                      </a:xfrm>
                      <a:prstGeom prst="rect">
                        <a:avLst/>
                      </a:prstGeom>
                      <a:noFill/>
                      <a:ln w="6350">
                        <a:noFill/>
                      </a:ln>
                    </wps:spPr>
                    <wps:txbx>
                      <w:txbxContent>
                        <w:p w14:paraId="5316988C" w14:textId="77777777" w:rsidR="005809C5" w:rsidRPr="00B94437" w:rsidRDefault="005809C5" w:rsidP="00ED6A0D">
                          <w:pPr>
                            <w:spacing w:before="0" w:after="0" w:line="240" w:lineRule="auto"/>
                            <w:rPr>
                              <w:b/>
                              <w:i/>
                              <w:sz w:val="18"/>
                            </w:rPr>
                          </w:pPr>
                          <w:r w:rsidRPr="00B94437">
                            <w:rPr>
                              <w:b/>
                              <w:i/>
                              <w:sz w:val="18"/>
                            </w:rPr>
                            <w:t xml:space="preserve">Jakarta LRT Project – Corridor 1 (Phase 1): </w:t>
                          </w:r>
                          <w:proofErr w:type="spellStart"/>
                          <w:r w:rsidRPr="00B94437">
                            <w:rPr>
                              <w:b/>
                              <w:i/>
                              <w:sz w:val="18"/>
                            </w:rPr>
                            <w:t>Kelapa</w:t>
                          </w:r>
                          <w:proofErr w:type="spellEnd"/>
                          <w:r>
                            <w:rPr>
                              <w:b/>
                              <w:i/>
                              <w:sz w:val="18"/>
                              <w:lang w:val="id-ID"/>
                            </w:rPr>
                            <w:t xml:space="preserve"> </w:t>
                          </w:r>
                          <w:proofErr w:type="spellStart"/>
                          <w:r w:rsidRPr="00B94437">
                            <w:rPr>
                              <w:b/>
                              <w:i/>
                              <w:sz w:val="18"/>
                            </w:rPr>
                            <w:t>Gading</w:t>
                          </w:r>
                          <w:proofErr w:type="spellEnd"/>
                          <w:r w:rsidRPr="00B94437">
                            <w:rPr>
                              <w:b/>
                              <w:i/>
                              <w:sz w:val="18"/>
                            </w:rPr>
                            <w:t xml:space="preserve"> – Velodrome</w:t>
                          </w:r>
                        </w:p>
                        <w:p w14:paraId="24E723A1" w14:textId="77777777" w:rsidR="005809C5" w:rsidRPr="00B94437" w:rsidRDefault="005809C5" w:rsidP="00ED6A0D">
                          <w:pPr>
                            <w:spacing w:before="0" w:after="0" w:line="240" w:lineRule="auto"/>
                            <w:rPr>
                              <w:b/>
                              <w:i/>
                              <w:sz w:val="18"/>
                            </w:rPr>
                          </w:pPr>
                          <w:r w:rsidRPr="00B94437">
                            <w:rPr>
                              <w:b/>
                              <w:i/>
                              <w:sz w:val="18"/>
                            </w:rPr>
                            <w:t>Package P102 – Main Works</w:t>
                          </w:r>
                        </w:p>
                        <w:p w14:paraId="524E9920" w14:textId="77777777" w:rsidR="005809C5" w:rsidRPr="00B94437" w:rsidRDefault="005809C5" w:rsidP="00ED6A0D">
                          <w:pPr>
                            <w:spacing w:before="0" w:after="0" w:line="240" w:lineRule="auto"/>
                            <w:rPr>
                              <w:b/>
                              <w:i/>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0C278F" id="_x0000_t202" coordsize="21600,21600" o:spt="202" path="m,l,21600r21600,l21600,xe">
              <v:stroke joinstyle="miter"/>
              <v:path gradientshapeok="t" o:connecttype="rect"/>
            </v:shapetype>
            <v:shape id="_x0000_s1060" type="#_x0000_t202" style="position:absolute;left:0;text-align:left;margin-left:-4.25pt;margin-top:7.75pt;width:340.85pt;height:30.8pt;z-index:2516583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" filled="f" stroked="f" strokeweight=".5pt">
              <v:textbox>
                <w:txbxContent>
                  <w:p w14:paraId="5316988C" w14:textId="77777777" w:rsidR="005809C5" w:rsidRPr="00B94437" w:rsidRDefault="005809C5" w:rsidP="00ED6A0D">
                    <w:pPr>
                      <w:spacing w:before="0" w:after="0" w:line="240" w:lineRule="auto"/>
                      <w:rPr>
                        <w:b/>
                        <w:i/>
                        <w:sz w:val="18"/>
                      </w:rPr>
                    </w:pPr>
                    <w:r w:rsidRPr="00B94437">
                      <w:rPr>
                        <w:b/>
                        <w:i/>
                        <w:sz w:val="18"/>
                      </w:rPr>
                      <w:t xml:space="preserve">Jakarta LRT Project – Corridor 1 (Phase 1): </w:t>
                    </w:r>
                    <w:proofErr w:type="spellStart"/>
                    <w:r w:rsidRPr="00B94437">
                      <w:rPr>
                        <w:b/>
                        <w:i/>
                        <w:sz w:val="18"/>
                      </w:rPr>
                      <w:t>Kelapa</w:t>
                    </w:r>
                    <w:proofErr w:type="spellEnd"/>
                    <w:r>
                      <w:rPr>
                        <w:b/>
                        <w:i/>
                        <w:sz w:val="18"/>
                        <w:lang w:val="id-ID"/>
                      </w:rPr>
                      <w:t xml:space="preserve"> </w:t>
                    </w:r>
                    <w:proofErr w:type="spellStart"/>
                    <w:r w:rsidRPr="00B94437">
                      <w:rPr>
                        <w:b/>
                        <w:i/>
                        <w:sz w:val="18"/>
                      </w:rPr>
                      <w:t>Gading</w:t>
                    </w:r>
                    <w:proofErr w:type="spellEnd"/>
                    <w:r w:rsidRPr="00B94437">
                      <w:rPr>
                        <w:b/>
                        <w:i/>
                        <w:sz w:val="18"/>
                      </w:rPr>
                      <w:t xml:space="preserve"> – Velodrome</w:t>
                    </w:r>
                  </w:p>
                  <w:p w14:paraId="24E723A1" w14:textId="77777777" w:rsidR="005809C5" w:rsidRPr="00B94437" w:rsidRDefault="005809C5" w:rsidP="00ED6A0D">
                    <w:pPr>
                      <w:spacing w:before="0" w:after="0" w:line="240" w:lineRule="auto"/>
                      <w:rPr>
                        <w:b/>
                        <w:i/>
                        <w:sz w:val="18"/>
                      </w:rPr>
                    </w:pPr>
                    <w:r w:rsidRPr="00B94437">
                      <w:rPr>
                        <w:b/>
                        <w:i/>
                        <w:sz w:val="18"/>
                      </w:rPr>
                      <w:t>Package P102 – Main Works</w:t>
                    </w:r>
                  </w:p>
                  <w:p w14:paraId="524E9920" w14:textId="77777777" w:rsidR="005809C5" w:rsidRPr="00B94437" w:rsidRDefault="005809C5" w:rsidP="00ED6A0D">
                    <w:pPr>
                      <w:spacing w:before="0" w:after="0" w:line="240" w:lineRule="auto"/>
                      <w:rPr>
                        <w:b/>
                        <w:i/>
                        <w:sz w:val="18"/>
                      </w:rPr>
                    </w:pPr>
                  </w:p>
                </w:txbxContent>
              </v:textbox>
              <w10:wrap anchorx="margin"/>
            </v:shape>
          </w:pict>
        </mc:Fallback>
      </mc:AlternateContent>
    </w:r>
  </w:p>
  <w:p w14:paraId="5B3320BF" w14:textId="2AE5ADF1" w:rsidR="005809C5" w:rsidRDefault="005809C5">
    <w:pPr>
      <w:pStyle w:val="Footer"/>
    </w:pPr>
    <w:r>
      <w:fldChar w:fldCharType="begin"/>
    </w:r>
    <w:r>
      <w:instrText xml:space="preserve"> PAGE   \* MERGEFORMAT </w:instrText>
    </w:r>
    <w:r>
      <w:fldChar w:fldCharType="separate"/>
    </w:r>
    <w:r w:rsidR="00644C47">
      <w:rPr>
        <w:noProof/>
      </w:rPr>
      <w:t>83</w:t>
    </w:r>
    <w:r>
      <w:rPr>
        <w:noProof/>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41419153"/>
      <w:docPartObj>
        <w:docPartGallery w:val="Page Numbers (Bottom of Page)"/>
        <w:docPartUnique/>
      </w:docPartObj>
    </w:sdtPr>
    <w:sdtEndPr>
      <w:rPr>
        <w:noProof/>
      </w:rPr>
    </w:sdtEndPr>
    <w:sdtContent>
      <w:p w14:paraId="4262F1A2" w14:textId="77777777" w:rsidR="005809C5" w:rsidRDefault="005809C5">
        <w:pPr>
          <w:pStyle w:val="Footer"/>
        </w:pPr>
        <w:r>
          <w:rPr>
            <w:noProof/>
          </w:rPr>
          <mc:AlternateContent>
            <mc:Choice Requires="wps">
              <w:drawing>
                <wp:anchor distT="0" distB="0" distL="114300" distR="114300" simplePos="0" relativeHeight="251658314" behindDoc="0" locked="0" layoutInCell="1" allowOverlap="1" wp14:anchorId="52401E73" wp14:editId="00DCF387">
                  <wp:simplePos x="0" y="0"/>
                  <wp:positionH relativeFrom="column">
                    <wp:posOffset>16509</wp:posOffset>
                  </wp:positionH>
                  <wp:positionV relativeFrom="paragraph">
                    <wp:posOffset>5080</wp:posOffset>
                  </wp:positionV>
                  <wp:extent cx="5534025" cy="0"/>
                  <wp:effectExtent l="0" t="19050" r="28575" b="19050"/>
                  <wp:wrapNone/>
                  <wp:docPr id="53" name="Straight Connector 53"/>
                  <wp:cNvGraphicFramePr/>
                  <a:graphic xmlns:a="http://schemas.openxmlformats.org/drawingml/2006/main">
                    <a:graphicData uri="http://schemas.microsoft.com/office/word/2010/wordprocessingShape">
                      <wps:wsp>
                        <wps:cNvCnPr/>
                        <wps:spPr>
                          <a:xfrm>
                            <a:off x="0" y="0"/>
                            <a:ext cx="5534025" cy="0"/>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FDC45DA" id="Straight Connector 53" o:spid="_x0000_s1026" style="position:absolute;z-index:25165831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pt,.4pt" to="437.0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" strokecolor="#00b0f0" strokeweight="2.25pt"/>
              </w:pict>
            </mc:Fallback>
          </mc:AlternateContent>
        </w:r>
      </w:p>
      <w:p w14:paraId="68DCBDB9" w14:textId="1F1B9C46" w:rsidR="005809C5" w:rsidRDefault="005809C5">
        <w:pPr>
          <w:pStyle w:val="Footer"/>
        </w:pPr>
        <w:r>
          <w:fldChar w:fldCharType="begin"/>
        </w:r>
        <w:r>
          <w:instrText xml:space="preserve"> PAGE   \* MERGEFORMAT </w:instrText>
        </w:r>
        <w:r>
          <w:fldChar w:fldCharType="separate"/>
        </w:r>
        <w:r w:rsidR="00644C47">
          <w:rPr>
            <w:noProof/>
          </w:rPr>
          <w:t>67</w:t>
        </w:r>
        <w:r>
          <w:rPr>
            <w:noProof/>
          </w:rPr>
          <w:fldChar w:fldCharType="end"/>
        </w:r>
      </w:p>
    </w:sdtContent>
  </w:sdt>
  <w:p w14:paraId="7767554B" w14:textId="77777777" w:rsidR="005809C5" w:rsidRDefault="005809C5" w:rsidP="007D4A2E">
    <w:pPr>
      <w:pStyle w:val="Footer"/>
      <w:tabs>
        <w:tab w:val="left" w:pos="9675"/>
        <w:tab w:val="right" w:pos="13971"/>
      </w:tabs>
      <w:jc w:val="left"/>
    </w:pPr>
    <w:r>
      <w:tab/>
    </w:r>
    <w:r>
      <w:tab/>
    </w:r>
    <w:r w:rsidRPr="000959A2">
      <w:rPr>
        <w:noProof/>
        <w:lang w:val="en-GB" w:eastAsia="en-GB"/>
      </w:rPr>
      <mc:AlternateContent>
        <mc:Choice Requires="wps">
          <w:drawing>
            <wp:anchor distT="0" distB="0" distL="114300" distR="114300" simplePos="0" relativeHeight="251658313" behindDoc="0" locked="0" layoutInCell="1" allowOverlap="1" wp14:anchorId="37773C0A" wp14:editId="744715BC">
              <wp:simplePos x="0" y="0"/>
              <wp:positionH relativeFrom="margin">
                <wp:posOffset>183515</wp:posOffset>
              </wp:positionH>
              <wp:positionV relativeFrom="paragraph">
                <wp:posOffset>-140970</wp:posOffset>
              </wp:positionV>
              <wp:extent cx="4328795" cy="391160"/>
              <wp:effectExtent l="0" t="0" r="0" b="0"/>
              <wp:wrapNone/>
              <wp:docPr id="54"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28795" cy="391160"/>
                      </a:xfrm>
                      <a:prstGeom prst="rect">
                        <a:avLst/>
                      </a:prstGeom>
                      <a:noFill/>
                      <a:ln w="6350">
                        <a:noFill/>
                      </a:ln>
                    </wps:spPr>
                    <wps:txbx>
                      <w:txbxContent>
                        <w:p w14:paraId="2DF162DC" w14:textId="77777777" w:rsidR="005809C5" w:rsidRPr="00B94437" w:rsidRDefault="005809C5" w:rsidP="000A5438">
                          <w:pPr>
                            <w:spacing w:before="0" w:after="0" w:line="240" w:lineRule="auto"/>
                            <w:rPr>
                              <w:b/>
                              <w:i/>
                              <w:sz w:val="18"/>
                            </w:rPr>
                          </w:pPr>
                          <w:r w:rsidRPr="00B94437">
                            <w:rPr>
                              <w:b/>
                              <w:i/>
                              <w:sz w:val="18"/>
                            </w:rPr>
                            <w:t xml:space="preserve">Jakarta LRT Project – Corridor 1 (Phase 1): </w:t>
                          </w:r>
                          <w:proofErr w:type="spellStart"/>
                          <w:r w:rsidRPr="00B94437">
                            <w:rPr>
                              <w:b/>
                              <w:i/>
                              <w:sz w:val="18"/>
                            </w:rPr>
                            <w:t>KelapaGading</w:t>
                          </w:r>
                          <w:proofErr w:type="spellEnd"/>
                          <w:r w:rsidRPr="00B94437">
                            <w:rPr>
                              <w:b/>
                              <w:i/>
                              <w:sz w:val="18"/>
                            </w:rPr>
                            <w:t xml:space="preserve"> – Velodrome</w:t>
                          </w:r>
                        </w:p>
                        <w:p w14:paraId="206A670B" w14:textId="77777777" w:rsidR="005809C5" w:rsidRPr="00B94437" w:rsidRDefault="005809C5" w:rsidP="000A5438">
                          <w:pPr>
                            <w:spacing w:before="0" w:after="0" w:line="240" w:lineRule="auto"/>
                            <w:rPr>
                              <w:b/>
                              <w:i/>
                              <w:sz w:val="18"/>
                            </w:rPr>
                          </w:pPr>
                          <w:r w:rsidRPr="00B94437">
                            <w:rPr>
                              <w:b/>
                              <w:i/>
                              <w:sz w:val="18"/>
                            </w:rPr>
                            <w:t>Package P102 – Main Works</w:t>
                          </w:r>
                        </w:p>
                        <w:p w14:paraId="2CFFD1A9" w14:textId="77777777" w:rsidR="005809C5" w:rsidRPr="00B94437" w:rsidRDefault="005809C5" w:rsidP="000A5438">
                          <w:pPr>
                            <w:spacing w:before="0" w:after="0" w:line="240" w:lineRule="auto"/>
                            <w:rPr>
                              <w:b/>
                              <w:i/>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773C0A" id="_x0000_t202" coordsize="21600,21600" o:spt="202" path="m,l,21600r21600,l21600,xe">
              <v:stroke joinstyle="miter"/>
              <v:path gradientshapeok="t" o:connecttype="rect"/>
            </v:shapetype>
            <v:shape id="_x0000_s1061" type="#_x0000_t202" style="position:absolute;margin-left:14.45pt;margin-top:-11.1pt;width:340.85pt;height:30.8pt;z-index:2516583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" filled="f" stroked="f" strokeweight=".5pt">
              <v:textbox>
                <w:txbxContent>
                  <w:p w14:paraId="2DF162DC" w14:textId="77777777" w:rsidR="005809C5" w:rsidRPr="00B94437" w:rsidRDefault="005809C5" w:rsidP="000A5438">
                    <w:pPr>
                      <w:spacing w:before="0" w:after="0" w:line="240" w:lineRule="auto"/>
                      <w:rPr>
                        <w:b/>
                        <w:i/>
                        <w:sz w:val="18"/>
                      </w:rPr>
                    </w:pPr>
                    <w:r w:rsidRPr="00B94437">
                      <w:rPr>
                        <w:b/>
                        <w:i/>
                        <w:sz w:val="18"/>
                      </w:rPr>
                      <w:t xml:space="preserve">Jakarta LRT Project – Corridor 1 (Phase 1): </w:t>
                    </w:r>
                    <w:proofErr w:type="spellStart"/>
                    <w:r w:rsidRPr="00B94437">
                      <w:rPr>
                        <w:b/>
                        <w:i/>
                        <w:sz w:val="18"/>
                      </w:rPr>
                      <w:t>KelapaGading</w:t>
                    </w:r>
                    <w:proofErr w:type="spellEnd"/>
                    <w:r w:rsidRPr="00B94437">
                      <w:rPr>
                        <w:b/>
                        <w:i/>
                        <w:sz w:val="18"/>
                      </w:rPr>
                      <w:t xml:space="preserve"> – Velodrome</w:t>
                    </w:r>
                  </w:p>
                  <w:p w14:paraId="206A670B" w14:textId="77777777" w:rsidR="005809C5" w:rsidRPr="00B94437" w:rsidRDefault="005809C5" w:rsidP="000A5438">
                    <w:pPr>
                      <w:spacing w:before="0" w:after="0" w:line="240" w:lineRule="auto"/>
                      <w:rPr>
                        <w:b/>
                        <w:i/>
                        <w:sz w:val="18"/>
                      </w:rPr>
                    </w:pPr>
                    <w:r w:rsidRPr="00B94437">
                      <w:rPr>
                        <w:b/>
                        <w:i/>
                        <w:sz w:val="18"/>
                      </w:rPr>
                      <w:t>Package P102 – Main Works</w:t>
                    </w:r>
                  </w:p>
                  <w:p w14:paraId="2CFFD1A9" w14:textId="77777777" w:rsidR="005809C5" w:rsidRPr="00B94437" w:rsidRDefault="005809C5" w:rsidP="000A5438">
                    <w:pPr>
                      <w:spacing w:before="0" w:after="0" w:line="240" w:lineRule="auto"/>
                      <w:rPr>
                        <w:b/>
                        <w:i/>
                        <w:sz w:val="18"/>
                      </w:rPr>
                    </w:pP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5014B5" w14:textId="4DB5F5CB" w:rsidR="005809C5" w:rsidRDefault="005809C5">
    <w:pPr>
      <w:pStyle w:val="Footer"/>
    </w:pPr>
  </w:p>
  <w:p w14:paraId="0F37241F" w14:textId="77777777" w:rsidR="005809C5" w:rsidRPr="00ED6A0D" w:rsidRDefault="005809C5" w:rsidP="00ED6A0D">
    <w:pPr>
      <w:pStyle w:val="Footer"/>
      <w:ind w:right="640"/>
      <w:rPr>
        <w:rFonts w:eastAsia="MS Mincho"/>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6499AB" w14:textId="77777777" w:rsidR="005809C5" w:rsidRDefault="005809C5">
    <w:pPr>
      <w:pStyle w:val="Footer"/>
    </w:pPr>
    <w:r>
      <w:rPr>
        <w:noProof/>
        <w:lang w:val="en-GB" w:eastAsia="en-GB"/>
      </w:rPr>
      <mc:AlternateContent>
        <mc:Choice Requires="wps">
          <w:drawing>
            <wp:anchor distT="0" distB="0" distL="114300" distR="114300" simplePos="0" relativeHeight="251658325" behindDoc="0" locked="0" layoutInCell="1" allowOverlap="1" wp14:anchorId="3C8F0D85" wp14:editId="07D06982">
              <wp:simplePos x="0" y="0"/>
              <wp:positionH relativeFrom="column">
                <wp:posOffset>-53340</wp:posOffset>
              </wp:positionH>
              <wp:positionV relativeFrom="paragraph">
                <wp:posOffset>-3810</wp:posOffset>
              </wp:positionV>
              <wp:extent cx="8924925" cy="0"/>
              <wp:effectExtent l="0" t="19050" r="28575" b="19050"/>
              <wp:wrapNone/>
              <wp:docPr id="292" name="Straight Connector 292"/>
              <wp:cNvGraphicFramePr/>
              <a:graphic xmlns:a="http://schemas.openxmlformats.org/drawingml/2006/main">
                <a:graphicData uri="http://schemas.microsoft.com/office/word/2010/wordprocessingShape">
                  <wps:wsp>
                    <wps:cNvCnPr/>
                    <wps:spPr>
                      <a:xfrm>
                        <a:off x="0" y="0"/>
                        <a:ext cx="8924925" cy="0"/>
                      </a:xfrm>
                      <a:prstGeom prst="line">
                        <a:avLst/>
                      </a:prstGeom>
                      <a:ln w="28575">
                        <a:solidFill>
                          <a:schemeClr val="accent4"/>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298E937" id="Straight Connector 292" o:spid="_x0000_s1026" style="position:absolute;z-index:25165832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3pt" to="698.5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" strokecolor="#00addc [3207]" strokeweight="2.25pt"/>
          </w:pict>
        </mc:Fallback>
      </mc:AlternateContent>
    </w:r>
    <w:r>
      <w:rPr>
        <w:noProof/>
        <w:lang w:val="en-GB" w:eastAsia="en-GB"/>
      </w:rPr>
      <mc:AlternateContent>
        <mc:Choice Requires="wps">
          <w:drawing>
            <wp:anchor distT="0" distB="0" distL="114300" distR="114300" simplePos="0" relativeHeight="251658324" behindDoc="0" locked="0" layoutInCell="1" allowOverlap="1" wp14:anchorId="2D5C86D0" wp14:editId="51AC96EE">
              <wp:simplePos x="0" y="0"/>
              <wp:positionH relativeFrom="margin">
                <wp:posOffset>-53975</wp:posOffset>
              </wp:positionH>
              <wp:positionV relativeFrom="paragraph">
                <wp:posOffset>98425</wp:posOffset>
              </wp:positionV>
              <wp:extent cx="4328795" cy="391160"/>
              <wp:effectExtent l="0" t="0" r="0" b="0"/>
              <wp:wrapNone/>
              <wp:docPr id="29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28795" cy="391160"/>
                      </a:xfrm>
                      <a:prstGeom prst="rect">
                        <a:avLst/>
                      </a:prstGeom>
                      <a:noFill/>
                      <a:ln w="6350">
                        <a:noFill/>
                      </a:ln>
                    </wps:spPr>
                    <wps:txbx>
                      <w:txbxContent>
                        <w:p w14:paraId="148FDC4A" w14:textId="77777777" w:rsidR="005809C5" w:rsidRPr="00B94437" w:rsidRDefault="005809C5" w:rsidP="00ED6A0D">
                          <w:pPr>
                            <w:spacing w:before="0" w:after="0" w:line="240" w:lineRule="auto"/>
                            <w:rPr>
                              <w:b/>
                              <w:i/>
                              <w:sz w:val="18"/>
                            </w:rPr>
                          </w:pPr>
                          <w:r w:rsidRPr="00B94437">
                            <w:rPr>
                              <w:b/>
                              <w:i/>
                              <w:sz w:val="18"/>
                            </w:rPr>
                            <w:t xml:space="preserve">Jakarta LRT Project – Corridor 1 (Phase 1): </w:t>
                          </w:r>
                          <w:proofErr w:type="spellStart"/>
                          <w:r w:rsidRPr="00B94437">
                            <w:rPr>
                              <w:b/>
                              <w:i/>
                              <w:sz w:val="18"/>
                            </w:rPr>
                            <w:t>Kelapa</w:t>
                          </w:r>
                          <w:proofErr w:type="spellEnd"/>
                          <w:r>
                            <w:rPr>
                              <w:b/>
                              <w:i/>
                              <w:sz w:val="18"/>
                              <w:lang w:val="id-ID"/>
                            </w:rPr>
                            <w:t xml:space="preserve"> </w:t>
                          </w:r>
                          <w:proofErr w:type="spellStart"/>
                          <w:r w:rsidRPr="00B94437">
                            <w:rPr>
                              <w:b/>
                              <w:i/>
                              <w:sz w:val="18"/>
                            </w:rPr>
                            <w:t>Gading</w:t>
                          </w:r>
                          <w:proofErr w:type="spellEnd"/>
                          <w:r w:rsidRPr="00B94437">
                            <w:rPr>
                              <w:b/>
                              <w:i/>
                              <w:sz w:val="18"/>
                            </w:rPr>
                            <w:t xml:space="preserve"> – Velodrome</w:t>
                          </w:r>
                        </w:p>
                        <w:p w14:paraId="6E02BB9A" w14:textId="77777777" w:rsidR="005809C5" w:rsidRPr="00B94437" w:rsidRDefault="005809C5" w:rsidP="00ED6A0D">
                          <w:pPr>
                            <w:spacing w:before="0" w:after="0" w:line="240" w:lineRule="auto"/>
                            <w:rPr>
                              <w:b/>
                              <w:i/>
                              <w:sz w:val="18"/>
                            </w:rPr>
                          </w:pPr>
                          <w:r w:rsidRPr="00B94437">
                            <w:rPr>
                              <w:b/>
                              <w:i/>
                              <w:sz w:val="18"/>
                            </w:rPr>
                            <w:t>Package P102 – Main Works</w:t>
                          </w:r>
                        </w:p>
                        <w:p w14:paraId="79E3F00A" w14:textId="77777777" w:rsidR="005809C5" w:rsidRPr="00B94437" w:rsidRDefault="005809C5" w:rsidP="00ED6A0D">
                          <w:pPr>
                            <w:spacing w:before="0" w:after="0" w:line="240" w:lineRule="auto"/>
                            <w:rPr>
                              <w:b/>
                              <w:i/>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5C86D0" id="_x0000_t202" coordsize="21600,21600" o:spt="202" path="m,l,21600r21600,l21600,xe">
              <v:stroke joinstyle="miter"/>
              <v:path gradientshapeok="t" o:connecttype="rect"/>
            </v:shapetype>
            <v:shape id="_x0000_s1062" type="#_x0000_t202" style="position:absolute;left:0;text-align:left;margin-left:-4.25pt;margin-top:7.75pt;width:340.85pt;height:30.8pt;z-index:2516583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" filled="f" stroked="f" strokeweight=".5pt">
              <v:textbox>
                <w:txbxContent>
                  <w:p w14:paraId="148FDC4A" w14:textId="77777777" w:rsidR="005809C5" w:rsidRPr="00B94437" w:rsidRDefault="005809C5" w:rsidP="00ED6A0D">
                    <w:pPr>
                      <w:spacing w:before="0" w:after="0" w:line="240" w:lineRule="auto"/>
                      <w:rPr>
                        <w:b/>
                        <w:i/>
                        <w:sz w:val="18"/>
                      </w:rPr>
                    </w:pPr>
                    <w:r w:rsidRPr="00B94437">
                      <w:rPr>
                        <w:b/>
                        <w:i/>
                        <w:sz w:val="18"/>
                      </w:rPr>
                      <w:t xml:space="preserve">Jakarta LRT Project – Corridor 1 (Phase 1): </w:t>
                    </w:r>
                    <w:proofErr w:type="spellStart"/>
                    <w:r w:rsidRPr="00B94437">
                      <w:rPr>
                        <w:b/>
                        <w:i/>
                        <w:sz w:val="18"/>
                      </w:rPr>
                      <w:t>Kelapa</w:t>
                    </w:r>
                    <w:proofErr w:type="spellEnd"/>
                    <w:r>
                      <w:rPr>
                        <w:b/>
                        <w:i/>
                        <w:sz w:val="18"/>
                        <w:lang w:val="id-ID"/>
                      </w:rPr>
                      <w:t xml:space="preserve"> </w:t>
                    </w:r>
                    <w:proofErr w:type="spellStart"/>
                    <w:r w:rsidRPr="00B94437">
                      <w:rPr>
                        <w:b/>
                        <w:i/>
                        <w:sz w:val="18"/>
                      </w:rPr>
                      <w:t>Gading</w:t>
                    </w:r>
                    <w:proofErr w:type="spellEnd"/>
                    <w:r w:rsidRPr="00B94437">
                      <w:rPr>
                        <w:b/>
                        <w:i/>
                        <w:sz w:val="18"/>
                      </w:rPr>
                      <w:t xml:space="preserve"> – Velodrome</w:t>
                    </w:r>
                  </w:p>
                  <w:p w14:paraId="6E02BB9A" w14:textId="77777777" w:rsidR="005809C5" w:rsidRPr="00B94437" w:rsidRDefault="005809C5" w:rsidP="00ED6A0D">
                    <w:pPr>
                      <w:spacing w:before="0" w:after="0" w:line="240" w:lineRule="auto"/>
                      <w:rPr>
                        <w:b/>
                        <w:i/>
                        <w:sz w:val="18"/>
                      </w:rPr>
                    </w:pPr>
                    <w:r w:rsidRPr="00B94437">
                      <w:rPr>
                        <w:b/>
                        <w:i/>
                        <w:sz w:val="18"/>
                      </w:rPr>
                      <w:t>Package P102 – Main Works</w:t>
                    </w:r>
                  </w:p>
                  <w:p w14:paraId="79E3F00A" w14:textId="77777777" w:rsidR="005809C5" w:rsidRPr="00B94437" w:rsidRDefault="005809C5" w:rsidP="00ED6A0D">
                    <w:pPr>
                      <w:spacing w:before="0" w:after="0" w:line="240" w:lineRule="auto"/>
                      <w:rPr>
                        <w:b/>
                        <w:i/>
                        <w:sz w:val="18"/>
                      </w:rPr>
                    </w:pPr>
                  </w:p>
                </w:txbxContent>
              </v:textbox>
              <w10:wrap anchorx="margin"/>
            </v:shape>
          </w:pict>
        </mc:Fallback>
      </mc:AlternateContent>
    </w:r>
  </w:p>
  <w:p w14:paraId="7167F781" w14:textId="10C31ED8" w:rsidR="005809C5" w:rsidRDefault="005809C5">
    <w:pPr>
      <w:pStyle w:val="Footer"/>
    </w:pPr>
    <w:r>
      <w:fldChar w:fldCharType="begin"/>
    </w:r>
    <w:r>
      <w:instrText xml:space="preserve"> PAGE   \* MERGEFORMAT </w:instrText>
    </w:r>
    <w:r>
      <w:fldChar w:fldCharType="separate"/>
    </w:r>
    <w:r w:rsidR="00644C47">
      <w:rPr>
        <w:noProof/>
      </w:rPr>
      <w:t>86</w:t>
    </w:r>
    <w:r>
      <w:rPr>
        <w:noProof/>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5991085"/>
      <w:docPartObj>
        <w:docPartGallery w:val="Page Numbers (Bottom of Page)"/>
        <w:docPartUnique/>
      </w:docPartObj>
    </w:sdtPr>
    <w:sdtEndPr>
      <w:rPr>
        <w:noProof/>
      </w:rPr>
    </w:sdtEndPr>
    <w:sdtContent>
      <w:p w14:paraId="6497DF8E" w14:textId="77777777" w:rsidR="005809C5" w:rsidRDefault="005809C5">
        <w:pPr>
          <w:pStyle w:val="Footer"/>
        </w:pPr>
        <w:r>
          <w:rPr>
            <w:noProof/>
          </w:rPr>
          <mc:AlternateContent>
            <mc:Choice Requires="wps">
              <w:drawing>
                <wp:anchor distT="0" distB="0" distL="114300" distR="114300" simplePos="0" relativeHeight="251658321" behindDoc="0" locked="0" layoutInCell="1" allowOverlap="1" wp14:anchorId="27EE1868" wp14:editId="1E552487">
                  <wp:simplePos x="0" y="0"/>
                  <wp:positionH relativeFrom="column">
                    <wp:posOffset>13335</wp:posOffset>
                  </wp:positionH>
                  <wp:positionV relativeFrom="paragraph">
                    <wp:posOffset>8255</wp:posOffset>
                  </wp:positionV>
                  <wp:extent cx="8877300" cy="0"/>
                  <wp:effectExtent l="0" t="19050" r="19050" b="19050"/>
                  <wp:wrapNone/>
                  <wp:docPr id="62" name="Straight Connector 62"/>
                  <wp:cNvGraphicFramePr/>
                  <a:graphic xmlns:a="http://schemas.openxmlformats.org/drawingml/2006/main">
                    <a:graphicData uri="http://schemas.microsoft.com/office/word/2010/wordprocessingShape">
                      <wps:wsp>
                        <wps:cNvCnPr/>
                        <wps:spPr>
                          <a:xfrm>
                            <a:off x="0" y="0"/>
                            <a:ext cx="8877300" cy="0"/>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4D23446" id="Straight Connector 62" o:spid="_x0000_s1026" style="position:absolute;z-index:25165832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5pt,.65pt" to="700.0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" strokecolor="#00b0f0" strokeweight="2.25pt"/>
              </w:pict>
            </mc:Fallback>
          </mc:AlternateContent>
        </w:r>
      </w:p>
      <w:p w14:paraId="316839B5" w14:textId="0477B161" w:rsidR="005809C5" w:rsidRDefault="005809C5">
        <w:pPr>
          <w:pStyle w:val="Footer"/>
        </w:pPr>
        <w:r>
          <w:fldChar w:fldCharType="begin"/>
        </w:r>
        <w:r>
          <w:instrText xml:space="preserve"> PAGE   \* MERGEFORMAT </w:instrText>
        </w:r>
        <w:r>
          <w:fldChar w:fldCharType="separate"/>
        </w:r>
        <w:r w:rsidR="00644C47">
          <w:rPr>
            <w:noProof/>
          </w:rPr>
          <w:t>84</w:t>
        </w:r>
        <w:r>
          <w:rPr>
            <w:noProof/>
          </w:rPr>
          <w:fldChar w:fldCharType="end"/>
        </w:r>
      </w:p>
    </w:sdtContent>
  </w:sdt>
  <w:p w14:paraId="067A968B" w14:textId="77777777" w:rsidR="005809C5" w:rsidRDefault="005809C5" w:rsidP="007D4A2E">
    <w:pPr>
      <w:pStyle w:val="Footer"/>
      <w:tabs>
        <w:tab w:val="left" w:pos="9675"/>
        <w:tab w:val="right" w:pos="13971"/>
      </w:tabs>
      <w:jc w:val="left"/>
    </w:pPr>
    <w:r>
      <w:tab/>
    </w:r>
    <w:r>
      <w:tab/>
    </w:r>
    <w:r w:rsidRPr="000959A2">
      <w:rPr>
        <w:noProof/>
        <w:lang w:val="en-GB" w:eastAsia="en-GB"/>
      </w:rPr>
      <mc:AlternateContent>
        <mc:Choice Requires="wps">
          <w:drawing>
            <wp:anchor distT="0" distB="0" distL="114300" distR="114300" simplePos="0" relativeHeight="251658320" behindDoc="0" locked="0" layoutInCell="1" allowOverlap="1" wp14:anchorId="3390D37B" wp14:editId="560DF36B">
              <wp:simplePos x="0" y="0"/>
              <wp:positionH relativeFrom="margin">
                <wp:posOffset>183515</wp:posOffset>
              </wp:positionH>
              <wp:positionV relativeFrom="paragraph">
                <wp:posOffset>-140970</wp:posOffset>
              </wp:positionV>
              <wp:extent cx="4328795" cy="391160"/>
              <wp:effectExtent l="0" t="0" r="0" b="0"/>
              <wp:wrapNone/>
              <wp:docPr id="6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28795" cy="391160"/>
                      </a:xfrm>
                      <a:prstGeom prst="rect">
                        <a:avLst/>
                      </a:prstGeom>
                      <a:noFill/>
                      <a:ln w="6350">
                        <a:noFill/>
                      </a:ln>
                    </wps:spPr>
                    <wps:txbx>
                      <w:txbxContent>
                        <w:p w14:paraId="3CFA708D" w14:textId="77777777" w:rsidR="005809C5" w:rsidRPr="00B94437" w:rsidRDefault="005809C5" w:rsidP="000A5438">
                          <w:pPr>
                            <w:spacing w:before="0" w:after="0" w:line="240" w:lineRule="auto"/>
                            <w:rPr>
                              <w:b/>
                              <w:i/>
                              <w:sz w:val="18"/>
                            </w:rPr>
                          </w:pPr>
                          <w:r w:rsidRPr="00B94437">
                            <w:rPr>
                              <w:b/>
                              <w:i/>
                              <w:sz w:val="18"/>
                            </w:rPr>
                            <w:t xml:space="preserve">Jakarta LRT Project – Corridor 1 (Phase 1): </w:t>
                          </w:r>
                          <w:proofErr w:type="spellStart"/>
                          <w:r w:rsidRPr="00B94437">
                            <w:rPr>
                              <w:b/>
                              <w:i/>
                              <w:sz w:val="18"/>
                            </w:rPr>
                            <w:t>KelapaGading</w:t>
                          </w:r>
                          <w:proofErr w:type="spellEnd"/>
                          <w:r w:rsidRPr="00B94437">
                            <w:rPr>
                              <w:b/>
                              <w:i/>
                              <w:sz w:val="18"/>
                            </w:rPr>
                            <w:t xml:space="preserve"> – Velodrome</w:t>
                          </w:r>
                        </w:p>
                        <w:p w14:paraId="6EBC982D" w14:textId="77777777" w:rsidR="005809C5" w:rsidRPr="00B94437" w:rsidRDefault="005809C5" w:rsidP="000A5438">
                          <w:pPr>
                            <w:spacing w:before="0" w:after="0" w:line="240" w:lineRule="auto"/>
                            <w:rPr>
                              <w:b/>
                              <w:i/>
                              <w:sz w:val="18"/>
                            </w:rPr>
                          </w:pPr>
                          <w:r w:rsidRPr="00B94437">
                            <w:rPr>
                              <w:b/>
                              <w:i/>
                              <w:sz w:val="18"/>
                            </w:rPr>
                            <w:t>Package P102 – Main Works</w:t>
                          </w:r>
                        </w:p>
                        <w:p w14:paraId="5426F713" w14:textId="77777777" w:rsidR="005809C5" w:rsidRPr="00B94437" w:rsidRDefault="005809C5" w:rsidP="000A5438">
                          <w:pPr>
                            <w:spacing w:before="0" w:after="0" w:line="240" w:lineRule="auto"/>
                            <w:rPr>
                              <w:b/>
                              <w:i/>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90D37B" id="_x0000_t202" coordsize="21600,21600" o:spt="202" path="m,l,21600r21600,l21600,xe">
              <v:stroke joinstyle="miter"/>
              <v:path gradientshapeok="t" o:connecttype="rect"/>
            </v:shapetype>
            <v:shape id="_x0000_s1063" type="#_x0000_t202" style="position:absolute;margin-left:14.45pt;margin-top:-11.1pt;width:340.85pt;height:30.8pt;z-index:25165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" filled="f" stroked="f" strokeweight=".5pt">
              <v:textbox>
                <w:txbxContent>
                  <w:p w14:paraId="3CFA708D" w14:textId="77777777" w:rsidR="005809C5" w:rsidRPr="00B94437" w:rsidRDefault="005809C5" w:rsidP="000A5438">
                    <w:pPr>
                      <w:spacing w:before="0" w:after="0" w:line="240" w:lineRule="auto"/>
                      <w:rPr>
                        <w:b/>
                        <w:i/>
                        <w:sz w:val="18"/>
                      </w:rPr>
                    </w:pPr>
                    <w:r w:rsidRPr="00B94437">
                      <w:rPr>
                        <w:b/>
                        <w:i/>
                        <w:sz w:val="18"/>
                      </w:rPr>
                      <w:t xml:space="preserve">Jakarta LRT Project – Corridor 1 (Phase 1): </w:t>
                    </w:r>
                    <w:proofErr w:type="spellStart"/>
                    <w:r w:rsidRPr="00B94437">
                      <w:rPr>
                        <w:b/>
                        <w:i/>
                        <w:sz w:val="18"/>
                      </w:rPr>
                      <w:t>KelapaGading</w:t>
                    </w:r>
                    <w:proofErr w:type="spellEnd"/>
                    <w:r w:rsidRPr="00B94437">
                      <w:rPr>
                        <w:b/>
                        <w:i/>
                        <w:sz w:val="18"/>
                      </w:rPr>
                      <w:t xml:space="preserve"> – Velodrome</w:t>
                    </w:r>
                  </w:p>
                  <w:p w14:paraId="6EBC982D" w14:textId="77777777" w:rsidR="005809C5" w:rsidRPr="00B94437" w:rsidRDefault="005809C5" w:rsidP="000A5438">
                    <w:pPr>
                      <w:spacing w:before="0" w:after="0" w:line="240" w:lineRule="auto"/>
                      <w:rPr>
                        <w:b/>
                        <w:i/>
                        <w:sz w:val="18"/>
                      </w:rPr>
                    </w:pPr>
                    <w:r w:rsidRPr="00B94437">
                      <w:rPr>
                        <w:b/>
                        <w:i/>
                        <w:sz w:val="18"/>
                      </w:rPr>
                      <w:t>Package P102 – Main Works</w:t>
                    </w:r>
                  </w:p>
                  <w:p w14:paraId="5426F713" w14:textId="77777777" w:rsidR="005809C5" w:rsidRPr="00B94437" w:rsidRDefault="005809C5" w:rsidP="000A5438">
                    <w:pPr>
                      <w:spacing w:before="0" w:after="0" w:line="240" w:lineRule="auto"/>
                      <w:rPr>
                        <w:b/>
                        <w:i/>
                        <w:sz w:val="18"/>
                      </w:rPr>
                    </w:pPr>
                  </w:p>
                </w:txbxContent>
              </v:textbox>
              <w10:wrap anchorx="margin"/>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D28BE4" w14:textId="15413923" w:rsidR="005809C5" w:rsidRDefault="005809C5">
    <w:pPr>
      <w:pStyle w:val="Footer"/>
    </w:pPr>
    <w:r>
      <w:fldChar w:fldCharType="begin"/>
    </w:r>
    <w:r>
      <w:instrText xml:space="preserve"> PAGE   \* MERGEFORMAT </w:instrText>
    </w:r>
    <w:r>
      <w:fldChar w:fldCharType="separate"/>
    </w:r>
    <w:r w:rsidR="00644C47">
      <w:rPr>
        <w:noProof/>
      </w:rPr>
      <w:t>79</w:t>
    </w:r>
    <w:r>
      <w:rPr>
        <w:noProof/>
      </w:rPr>
      <w:fldChar w:fldCharType="end"/>
    </w:r>
    <w:r>
      <w:rPr>
        <w:noProof/>
        <w:lang w:val="en-GB" w:eastAsia="en-GB"/>
      </w:rPr>
      <mc:AlternateContent>
        <mc:Choice Requires="wps">
          <w:drawing>
            <wp:anchor distT="0" distB="0" distL="114300" distR="114300" simplePos="0" relativeHeight="251658243" behindDoc="0" locked="0" layoutInCell="1" allowOverlap="1" wp14:anchorId="20DD087D" wp14:editId="5A9B6545">
              <wp:simplePos x="0" y="0"/>
              <wp:positionH relativeFrom="margin">
                <wp:posOffset>16510</wp:posOffset>
              </wp:positionH>
              <wp:positionV relativeFrom="paragraph">
                <wp:posOffset>-76835</wp:posOffset>
              </wp:positionV>
              <wp:extent cx="4328795" cy="391160"/>
              <wp:effectExtent l="0" t="0" r="0" b="0"/>
              <wp:wrapNone/>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28795" cy="391160"/>
                      </a:xfrm>
                      <a:prstGeom prst="rect">
                        <a:avLst/>
                      </a:prstGeom>
                      <a:noFill/>
                      <a:ln w="6350">
                        <a:noFill/>
                      </a:ln>
                    </wps:spPr>
                    <wps:txbx>
                      <w:txbxContent>
                        <w:p w14:paraId="16876A36" w14:textId="77777777" w:rsidR="005809C5" w:rsidRPr="00B94437" w:rsidRDefault="005809C5" w:rsidP="00ED6A0D">
                          <w:pPr>
                            <w:spacing w:before="0" w:after="0" w:line="240" w:lineRule="auto"/>
                            <w:rPr>
                              <w:b/>
                              <w:i/>
                              <w:sz w:val="18"/>
                            </w:rPr>
                          </w:pPr>
                          <w:r w:rsidRPr="00B94437">
                            <w:rPr>
                              <w:b/>
                              <w:i/>
                              <w:sz w:val="18"/>
                            </w:rPr>
                            <w:t xml:space="preserve">Jakarta LRT Project – Corridor 1 (Phase 1): </w:t>
                          </w:r>
                          <w:proofErr w:type="spellStart"/>
                          <w:r w:rsidRPr="00B94437">
                            <w:rPr>
                              <w:b/>
                              <w:i/>
                              <w:sz w:val="18"/>
                            </w:rPr>
                            <w:t>Kelapa</w:t>
                          </w:r>
                          <w:proofErr w:type="spellEnd"/>
                          <w:r>
                            <w:rPr>
                              <w:b/>
                              <w:i/>
                              <w:sz w:val="18"/>
                            </w:rPr>
                            <w:t xml:space="preserve"> </w:t>
                          </w:r>
                          <w:proofErr w:type="spellStart"/>
                          <w:r w:rsidRPr="00B94437">
                            <w:rPr>
                              <w:b/>
                              <w:i/>
                              <w:sz w:val="18"/>
                            </w:rPr>
                            <w:t>Gading</w:t>
                          </w:r>
                          <w:proofErr w:type="spellEnd"/>
                          <w:r w:rsidRPr="00B94437">
                            <w:rPr>
                              <w:b/>
                              <w:i/>
                              <w:sz w:val="18"/>
                            </w:rPr>
                            <w:t xml:space="preserve"> – Velodrome</w:t>
                          </w:r>
                        </w:p>
                        <w:p w14:paraId="64024FCA" w14:textId="77777777" w:rsidR="005809C5" w:rsidRPr="00B94437" w:rsidRDefault="005809C5" w:rsidP="00ED6A0D">
                          <w:pPr>
                            <w:spacing w:before="0" w:after="0" w:line="240" w:lineRule="auto"/>
                            <w:rPr>
                              <w:b/>
                              <w:i/>
                              <w:sz w:val="18"/>
                            </w:rPr>
                          </w:pPr>
                          <w:r w:rsidRPr="00B94437">
                            <w:rPr>
                              <w:b/>
                              <w:i/>
                              <w:sz w:val="18"/>
                            </w:rPr>
                            <w:t>Package P102 – Main Works</w:t>
                          </w:r>
                        </w:p>
                        <w:p w14:paraId="47BBDEBC" w14:textId="77777777" w:rsidR="005809C5" w:rsidRPr="00B94437" w:rsidRDefault="005809C5" w:rsidP="00ED6A0D">
                          <w:pPr>
                            <w:spacing w:before="0" w:after="0" w:line="240" w:lineRule="auto"/>
                            <w:rPr>
                              <w:b/>
                              <w:i/>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DD087D" id="_x0000_t202" coordsize="21600,21600" o:spt="202" path="m,l,21600r21600,l21600,xe">
              <v:stroke joinstyle="miter"/>
              <v:path gradientshapeok="t" o:connecttype="rect"/>
            </v:shapetype>
            <v:shape id="_x0000_s1064" type="#_x0000_t202" style="position:absolute;left:0;text-align:left;margin-left:1.3pt;margin-top:-6.05pt;width:340.85pt;height:30.8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" filled="f" stroked="f" strokeweight=".5pt">
              <v:textbox>
                <w:txbxContent>
                  <w:p w14:paraId="16876A36" w14:textId="77777777" w:rsidR="005809C5" w:rsidRPr="00B94437" w:rsidRDefault="005809C5" w:rsidP="00ED6A0D">
                    <w:pPr>
                      <w:spacing w:before="0" w:after="0" w:line="240" w:lineRule="auto"/>
                      <w:rPr>
                        <w:b/>
                        <w:i/>
                        <w:sz w:val="18"/>
                      </w:rPr>
                    </w:pPr>
                    <w:r w:rsidRPr="00B94437">
                      <w:rPr>
                        <w:b/>
                        <w:i/>
                        <w:sz w:val="18"/>
                      </w:rPr>
                      <w:t xml:space="preserve">Jakarta LRT Project – Corridor 1 (Phase 1): </w:t>
                    </w:r>
                    <w:proofErr w:type="spellStart"/>
                    <w:r w:rsidRPr="00B94437">
                      <w:rPr>
                        <w:b/>
                        <w:i/>
                        <w:sz w:val="18"/>
                      </w:rPr>
                      <w:t>Kelapa</w:t>
                    </w:r>
                    <w:proofErr w:type="spellEnd"/>
                    <w:r>
                      <w:rPr>
                        <w:b/>
                        <w:i/>
                        <w:sz w:val="18"/>
                      </w:rPr>
                      <w:t xml:space="preserve"> </w:t>
                    </w:r>
                    <w:proofErr w:type="spellStart"/>
                    <w:r w:rsidRPr="00B94437">
                      <w:rPr>
                        <w:b/>
                        <w:i/>
                        <w:sz w:val="18"/>
                      </w:rPr>
                      <w:t>Gading</w:t>
                    </w:r>
                    <w:proofErr w:type="spellEnd"/>
                    <w:r w:rsidRPr="00B94437">
                      <w:rPr>
                        <w:b/>
                        <w:i/>
                        <w:sz w:val="18"/>
                      </w:rPr>
                      <w:t xml:space="preserve"> – Velodrome</w:t>
                    </w:r>
                  </w:p>
                  <w:p w14:paraId="64024FCA" w14:textId="77777777" w:rsidR="005809C5" w:rsidRPr="00B94437" w:rsidRDefault="005809C5" w:rsidP="00ED6A0D">
                    <w:pPr>
                      <w:spacing w:before="0" w:after="0" w:line="240" w:lineRule="auto"/>
                      <w:rPr>
                        <w:b/>
                        <w:i/>
                        <w:sz w:val="18"/>
                      </w:rPr>
                    </w:pPr>
                    <w:r w:rsidRPr="00B94437">
                      <w:rPr>
                        <w:b/>
                        <w:i/>
                        <w:sz w:val="18"/>
                      </w:rPr>
                      <w:t>Package P102 – Main Works</w:t>
                    </w:r>
                  </w:p>
                  <w:p w14:paraId="47BBDEBC" w14:textId="77777777" w:rsidR="005809C5" w:rsidRPr="00B94437" w:rsidRDefault="005809C5" w:rsidP="00ED6A0D">
                    <w:pPr>
                      <w:spacing w:before="0" w:after="0" w:line="240" w:lineRule="auto"/>
                      <w:rPr>
                        <w:b/>
                        <w:i/>
                        <w:sz w:val="18"/>
                      </w:rPr>
                    </w:pPr>
                  </w:p>
                </w:txbxContent>
              </v:textbox>
              <w10:wrap anchorx="margin"/>
            </v:shape>
          </w:pict>
        </mc:Fallback>
      </mc:AlternateContent>
    </w:r>
    <w:r>
      <w:rPr>
        <w:noProof/>
        <w:lang w:val="en-GB" w:eastAsia="en-GB"/>
      </w:rPr>
      <mc:AlternateContent>
        <mc:Choice Requires="wps">
          <w:drawing>
            <wp:anchor distT="0" distB="0" distL="114300" distR="114300" simplePos="0" relativeHeight="251658242" behindDoc="0" locked="0" layoutInCell="1" allowOverlap="1" wp14:anchorId="1688FB4F" wp14:editId="201DC71D">
              <wp:simplePos x="0" y="0"/>
              <wp:positionH relativeFrom="margin">
                <wp:align>left</wp:align>
              </wp:positionH>
              <wp:positionV relativeFrom="paragraph">
                <wp:posOffset>-167640</wp:posOffset>
              </wp:positionV>
              <wp:extent cx="5608320" cy="15240"/>
              <wp:effectExtent l="19050" t="19050" r="11430" b="22860"/>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08320" cy="15240"/>
                      </a:xfrm>
                      <a:prstGeom prst="line">
                        <a:avLst/>
                      </a:prstGeom>
                      <a:noFill/>
                      <a:ln w="28575" cap="flat" cmpd="sng" algn="ctr">
                        <a:solidFill>
                          <a:srgbClr val="00ADDC"/>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1D75B84" id="Straight Connector 25" o:spid="_x0000_s1026" style="position:absolute;flip:x;z-index:25165824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2pt" to="441.6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" strokecolor="#00addc" strokeweight="2.25pt">
              <o:lock v:ext="edit" shapetype="f"/>
              <w10:wrap anchorx="margin"/>
            </v:line>
          </w:pict>
        </mc:Fallback>
      </mc:AlternateContent>
    </w:r>
  </w:p>
  <w:p w14:paraId="184D7D9A" w14:textId="77777777" w:rsidR="005809C5" w:rsidRPr="005E5F2E" w:rsidRDefault="005809C5">
    <w:pPr>
      <w:pStyle w:val="Footer"/>
      <w:rPr>
        <w:sz w:val="22"/>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C729BD" w14:textId="59E9A41B" w:rsidR="005809C5" w:rsidRDefault="005809C5">
    <w:pPr>
      <w:pStyle w:val="Footer"/>
    </w:pPr>
    <w:r>
      <w:rPr>
        <w:noProof/>
        <w:lang w:val="en-GB" w:eastAsia="en-GB"/>
      </w:rPr>
      <mc:AlternateContent>
        <mc:Choice Requires="wps">
          <w:drawing>
            <wp:anchor distT="0" distB="0" distL="114300" distR="114300" simplePos="0" relativeHeight="251658330" behindDoc="0" locked="0" layoutInCell="1" allowOverlap="1" wp14:anchorId="579C5FA4" wp14:editId="7F49723D">
              <wp:simplePos x="0" y="0"/>
              <wp:positionH relativeFrom="column">
                <wp:posOffset>-66675</wp:posOffset>
              </wp:positionH>
              <wp:positionV relativeFrom="paragraph">
                <wp:posOffset>-169545</wp:posOffset>
              </wp:positionV>
              <wp:extent cx="8782050" cy="0"/>
              <wp:effectExtent l="0" t="19050" r="19050" b="19050"/>
              <wp:wrapNone/>
              <wp:docPr id="298" name="Straight Connector 298"/>
              <wp:cNvGraphicFramePr/>
              <a:graphic xmlns:a="http://schemas.openxmlformats.org/drawingml/2006/main">
                <a:graphicData uri="http://schemas.microsoft.com/office/word/2010/wordprocessingShape">
                  <wps:wsp>
                    <wps:cNvCnPr/>
                    <wps:spPr>
                      <a:xfrm>
                        <a:off x="0" y="0"/>
                        <a:ext cx="8782050" cy="0"/>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533AF4" id="Straight Connector 298" o:spid="_x0000_s1026" style="position:absolute;z-index:251658330;visibility:visible;mso-wrap-style:square;mso-wrap-distance-left:9pt;mso-wrap-distance-top:0;mso-wrap-distance-right:9pt;mso-wrap-distance-bottom:0;mso-position-horizontal:absolute;mso-position-horizontal-relative:text;mso-position-vertical:absolute;mso-position-vertical-relative:text" from="-5.25pt,-13.35pt" to="686.25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" strokecolor="#00b0f0" strokeweight="2.25pt"/>
          </w:pict>
        </mc:Fallback>
      </mc:AlternateContent>
    </w:r>
    <w:r>
      <w:rPr>
        <w:noProof/>
        <w:lang w:val="en-GB" w:eastAsia="en-GB"/>
      </w:rPr>
      <mc:AlternateContent>
        <mc:Choice Requires="wps">
          <w:drawing>
            <wp:anchor distT="0" distB="0" distL="114300" distR="114300" simplePos="0" relativeHeight="251658328" behindDoc="0" locked="0" layoutInCell="1" allowOverlap="1" wp14:anchorId="2C2A9571" wp14:editId="30B83BF3">
              <wp:simplePos x="0" y="0"/>
              <wp:positionH relativeFrom="margin">
                <wp:posOffset>19050</wp:posOffset>
              </wp:positionH>
              <wp:positionV relativeFrom="paragraph">
                <wp:posOffset>-154305</wp:posOffset>
              </wp:positionV>
              <wp:extent cx="0" cy="0"/>
              <wp:effectExtent l="0" t="0" r="0" b="0"/>
              <wp:wrapNone/>
              <wp:docPr id="297" name="Straight Connector 2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0"/>
                      </a:xfrm>
                      <a:prstGeom prst="line">
                        <a:avLst/>
                      </a:prstGeom>
                      <a:noFill/>
                      <a:ln w="28575" cap="flat" cmpd="sng" algn="ctr">
                        <a:solidFill>
                          <a:srgbClr val="00ADDC"/>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415B179" id="Straight Connector 297" o:spid="_x0000_s1026" style="position:absolute;flip:x;z-index:251658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12.15pt" to="1.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" strokecolor="#00addc" strokeweight="2.25pt">
              <o:lock v:ext="edit" shapetype="f"/>
              <w10:wrap anchorx="margin"/>
            </v:line>
          </w:pict>
        </mc:Fallback>
      </mc:AlternateContent>
    </w:r>
    <w:r>
      <w:fldChar w:fldCharType="begin"/>
    </w:r>
    <w:r>
      <w:instrText xml:space="preserve"> PAGE   \* MERGEFORMAT </w:instrText>
    </w:r>
    <w:r>
      <w:fldChar w:fldCharType="separate"/>
    </w:r>
    <w:r w:rsidR="00644C47">
      <w:rPr>
        <w:noProof/>
      </w:rPr>
      <w:t>75</w:t>
    </w:r>
    <w:r>
      <w:rPr>
        <w:noProof/>
      </w:rPr>
      <w:fldChar w:fldCharType="end"/>
    </w:r>
    <w:r>
      <w:rPr>
        <w:noProof/>
        <w:lang w:val="en-GB" w:eastAsia="en-GB"/>
      </w:rPr>
      <mc:AlternateContent>
        <mc:Choice Requires="wps">
          <w:drawing>
            <wp:anchor distT="0" distB="0" distL="114300" distR="114300" simplePos="0" relativeHeight="251658329" behindDoc="0" locked="0" layoutInCell="1" allowOverlap="1" wp14:anchorId="46F43EB4" wp14:editId="26E095E5">
              <wp:simplePos x="0" y="0"/>
              <wp:positionH relativeFrom="margin">
                <wp:posOffset>16510</wp:posOffset>
              </wp:positionH>
              <wp:positionV relativeFrom="paragraph">
                <wp:posOffset>-76835</wp:posOffset>
              </wp:positionV>
              <wp:extent cx="4328795" cy="391160"/>
              <wp:effectExtent l="0" t="0" r="0" b="0"/>
              <wp:wrapNone/>
              <wp:docPr id="296" name="Text Box 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28795" cy="391160"/>
                      </a:xfrm>
                      <a:prstGeom prst="rect">
                        <a:avLst/>
                      </a:prstGeom>
                      <a:noFill/>
                      <a:ln w="6350">
                        <a:noFill/>
                      </a:ln>
                    </wps:spPr>
                    <wps:txbx>
                      <w:txbxContent>
                        <w:p w14:paraId="6015ADA1" w14:textId="77777777" w:rsidR="005809C5" w:rsidRPr="00B94437" w:rsidRDefault="005809C5" w:rsidP="00ED6A0D">
                          <w:pPr>
                            <w:spacing w:before="0" w:after="0" w:line="240" w:lineRule="auto"/>
                            <w:rPr>
                              <w:b/>
                              <w:i/>
                              <w:sz w:val="18"/>
                            </w:rPr>
                          </w:pPr>
                          <w:r w:rsidRPr="00B94437">
                            <w:rPr>
                              <w:b/>
                              <w:i/>
                              <w:sz w:val="18"/>
                            </w:rPr>
                            <w:t xml:space="preserve">Jakarta LRT Project – Corridor 1 (Phase 1): </w:t>
                          </w:r>
                          <w:proofErr w:type="spellStart"/>
                          <w:r w:rsidRPr="00B94437">
                            <w:rPr>
                              <w:b/>
                              <w:i/>
                              <w:sz w:val="18"/>
                            </w:rPr>
                            <w:t>Kelapa</w:t>
                          </w:r>
                          <w:proofErr w:type="spellEnd"/>
                          <w:r>
                            <w:rPr>
                              <w:b/>
                              <w:i/>
                              <w:sz w:val="18"/>
                            </w:rPr>
                            <w:t xml:space="preserve"> </w:t>
                          </w:r>
                          <w:proofErr w:type="spellStart"/>
                          <w:r w:rsidRPr="00B94437">
                            <w:rPr>
                              <w:b/>
                              <w:i/>
                              <w:sz w:val="18"/>
                            </w:rPr>
                            <w:t>Gading</w:t>
                          </w:r>
                          <w:proofErr w:type="spellEnd"/>
                          <w:r w:rsidRPr="00B94437">
                            <w:rPr>
                              <w:b/>
                              <w:i/>
                              <w:sz w:val="18"/>
                            </w:rPr>
                            <w:t xml:space="preserve"> – Velodrome</w:t>
                          </w:r>
                        </w:p>
                        <w:p w14:paraId="3AB2E41D" w14:textId="77777777" w:rsidR="005809C5" w:rsidRPr="00B94437" w:rsidRDefault="005809C5" w:rsidP="00ED6A0D">
                          <w:pPr>
                            <w:spacing w:before="0" w:after="0" w:line="240" w:lineRule="auto"/>
                            <w:rPr>
                              <w:b/>
                              <w:i/>
                              <w:sz w:val="18"/>
                            </w:rPr>
                          </w:pPr>
                          <w:r w:rsidRPr="00B94437">
                            <w:rPr>
                              <w:b/>
                              <w:i/>
                              <w:sz w:val="18"/>
                            </w:rPr>
                            <w:t>Package P102 – Main Works</w:t>
                          </w:r>
                        </w:p>
                        <w:p w14:paraId="7BE5F237" w14:textId="77777777" w:rsidR="005809C5" w:rsidRPr="00B94437" w:rsidRDefault="005809C5" w:rsidP="00ED6A0D">
                          <w:pPr>
                            <w:spacing w:before="0" w:after="0" w:line="240" w:lineRule="auto"/>
                            <w:rPr>
                              <w:b/>
                              <w:i/>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F43EB4" id="_x0000_t202" coordsize="21600,21600" o:spt="202" path="m,l,21600r21600,l21600,xe">
              <v:stroke joinstyle="miter"/>
              <v:path gradientshapeok="t" o:connecttype="rect"/>
            </v:shapetype>
            <v:shape id="Text Box 296" o:spid="_x0000_s1065" type="#_x0000_t202" style="position:absolute;left:0;text-align:left;margin-left:1.3pt;margin-top:-6.05pt;width:340.85pt;height:30.8pt;z-index:2516583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" filled="f" stroked="f" strokeweight=".5pt">
              <v:textbox>
                <w:txbxContent>
                  <w:p w14:paraId="6015ADA1" w14:textId="77777777" w:rsidR="005809C5" w:rsidRPr="00B94437" w:rsidRDefault="005809C5" w:rsidP="00ED6A0D">
                    <w:pPr>
                      <w:spacing w:before="0" w:after="0" w:line="240" w:lineRule="auto"/>
                      <w:rPr>
                        <w:b/>
                        <w:i/>
                        <w:sz w:val="18"/>
                      </w:rPr>
                    </w:pPr>
                    <w:r w:rsidRPr="00B94437">
                      <w:rPr>
                        <w:b/>
                        <w:i/>
                        <w:sz w:val="18"/>
                      </w:rPr>
                      <w:t xml:space="preserve">Jakarta LRT Project – Corridor 1 (Phase 1): </w:t>
                    </w:r>
                    <w:proofErr w:type="spellStart"/>
                    <w:r w:rsidRPr="00B94437">
                      <w:rPr>
                        <w:b/>
                        <w:i/>
                        <w:sz w:val="18"/>
                      </w:rPr>
                      <w:t>Kelapa</w:t>
                    </w:r>
                    <w:proofErr w:type="spellEnd"/>
                    <w:r>
                      <w:rPr>
                        <w:b/>
                        <w:i/>
                        <w:sz w:val="18"/>
                      </w:rPr>
                      <w:t xml:space="preserve"> </w:t>
                    </w:r>
                    <w:proofErr w:type="spellStart"/>
                    <w:r w:rsidRPr="00B94437">
                      <w:rPr>
                        <w:b/>
                        <w:i/>
                        <w:sz w:val="18"/>
                      </w:rPr>
                      <w:t>Gading</w:t>
                    </w:r>
                    <w:proofErr w:type="spellEnd"/>
                    <w:r w:rsidRPr="00B94437">
                      <w:rPr>
                        <w:b/>
                        <w:i/>
                        <w:sz w:val="18"/>
                      </w:rPr>
                      <w:t xml:space="preserve"> – Velodrome</w:t>
                    </w:r>
                  </w:p>
                  <w:p w14:paraId="3AB2E41D" w14:textId="77777777" w:rsidR="005809C5" w:rsidRPr="00B94437" w:rsidRDefault="005809C5" w:rsidP="00ED6A0D">
                    <w:pPr>
                      <w:spacing w:before="0" w:after="0" w:line="240" w:lineRule="auto"/>
                      <w:rPr>
                        <w:b/>
                        <w:i/>
                        <w:sz w:val="18"/>
                      </w:rPr>
                    </w:pPr>
                    <w:r w:rsidRPr="00B94437">
                      <w:rPr>
                        <w:b/>
                        <w:i/>
                        <w:sz w:val="18"/>
                      </w:rPr>
                      <w:t>Package P102 – Main Works</w:t>
                    </w:r>
                  </w:p>
                  <w:p w14:paraId="7BE5F237" w14:textId="77777777" w:rsidR="005809C5" w:rsidRPr="00B94437" w:rsidRDefault="005809C5" w:rsidP="00ED6A0D">
                    <w:pPr>
                      <w:spacing w:before="0" w:after="0" w:line="240" w:lineRule="auto"/>
                      <w:rPr>
                        <w:b/>
                        <w:i/>
                        <w:sz w:val="18"/>
                      </w:rPr>
                    </w:pPr>
                  </w:p>
                </w:txbxContent>
              </v:textbox>
              <w10:wrap anchorx="margin"/>
            </v:shape>
          </w:pict>
        </mc:Fallback>
      </mc:AlternateContent>
    </w:r>
  </w:p>
  <w:p w14:paraId="4098F4CD" w14:textId="77777777" w:rsidR="005809C5" w:rsidRPr="005E5F2E" w:rsidRDefault="005809C5">
    <w:pPr>
      <w:pStyle w:val="Footer"/>
      <w:rPr>
        <w:sz w:val="22"/>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2634C7" w14:textId="2AAB8805" w:rsidR="005809C5" w:rsidRDefault="005809C5">
    <w:pPr>
      <w:pStyle w:val="Footer"/>
    </w:pPr>
    <w:r>
      <w:rPr>
        <w:noProof/>
        <w:lang w:val="en-GB" w:eastAsia="en-GB"/>
      </w:rPr>
      <mc:AlternateContent>
        <mc:Choice Requires="wps">
          <w:drawing>
            <wp:anchor distT="0" distB="0" distL="114300" distR="114300" simplePos="0" relativeHeight="251658336" behindDoc="0" locked="0" layoutInCell="1" allowOverlap="1" wp14:anchorId="513D3880" wp14:editId="08680D5E">
              <wp:simplePos x="0" y="0"/>
              <wp:positionH relativeFrom="column">
                <wp:posOffset>-21590</wp:posOffset>
              </wp:positionH>
              <wp:positionV relativeFrom="paragraph">
                <wp:posOffset>-153670</wp:posOffset>
              </wp:positionV>
              <wp:extent cx="5665470" cy="0"/>
              <wp:effectExtent l="0" t="19050" r="30480" b="19050"/>
              <wp:wrapNone/>
              <wp:docPr id="306" name="Straight Connector 306"/>
              <wp:cNvGraphicFramePr/>
              <a:graphic xmlns:a="http://schemas.openxmlformats.org/drawingml/2006/main">
                <a:graphicData uri="http://schemas.microsoft.com/office/word/2010/wordprocessingShape">
                  <wps:wsp>
                    <wps:cNvCnPr/>
                    <wps:spPr>
                      <a:xfrm>
                        <a:off x="0" y="0"/>
                        <a:ext cx="5665470" cy="0"/>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DFAE62" id="Straight Connector 306" o:spid="_x0000_s1026" style="position:absolute;z-index:251658336;visibility:visible;mso-wrap-style:square;mso-wrap-distance-left:9pt;mso-wrap-distance-top:0;mso-wrap-distance-right:9pt;mso-wrap-distance-bottom:0;mso-position-horizontal:absolute;mso-position-horizontal-relative:text;mso-position-vertical:absolute;mso-position-vertical-relative:text" from="-1.7pt,-12.1pt" to="444.4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" strokecolor="#00b0f0" strokeweight="2.25pt"/>
          </w:pict>
        </mc:Fallback>
      </mc:AlternateContent>
    </w:r>
    <w:r>
      <w:rPr>
        <w:noProof/>
        <w:lang w:val="en-GB" w:eastAsia="en-GB"/>
      </w:rPr>
      <mc:AlternateContent>
        <mc:Choice Requires="wps">
          <w:drawing>
            <wp:anchor distT="0" distB="0" distL="114300" distR="114300" simplePos="0" relativeHeight="251658334" behindDoc="0" locked="0" layoutInCell="1" allowOverlap="1" wp14:anchorId="0DA8C320" wp14:editId="5B4BD72E">
              <wp:simplePos x="0" y="0"/>
              <wp:positionH relativeFrom="margin">
                <wp:posOffset>19050</wp:posOffset>
              </wp:positionH>
              <wp:positionV relativeFrom="paragraph">
                <wp:posOffset>-154305</wp:posOffset>
              </wp:positionV>
              <wp:extent cx="0" cy="0"/>
              <wp:effectExtent l="0" t="0" r="0" b="0"/>
              <wp:wrapNone/>
              <wp:docPr id="303" name="Straight Connector 3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0"/>
                      </a:xfrm>
                      <a:prstGeom prst="line">
                        <a:avLst/>
                      </a:prstGeom>
                      <a:noFill/>
                      <a:ln w="28575" cap="flat" cmpd="sng" algn="ctr">
                        <a:solidFill>
                          <a:srgbClr val="00ADDC"/>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7F1AFEE" id="Straight Connector 303" o:spid="_x0000_s1026" style="position:absolute;flip:x;z-index:25165833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12.15pt" to="1.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" strokecolor="#00addc" strokeweight="2.25pt">
              <o:lock v:ext="edit" shapetype="f"/>
              <w10:wrap anchorx="margin"/>
            </v:line>
          </w:pict>
        </mc:Fallback>
      </mc:AlternateContent>
    </w:r>
    <w:r>
      <w:fldChar w:fldCharType="begin"/>
    </w:r>
    <w:r>
      <w:instrText xml:space="preserve"> PAGE   \* MERGEFORMAT </w:instrText>
    </w:r>
    <w:r>
      <w:fldChar w:fldCharType="separate"/>
    </w:r>
    <w:r w:rsidR="00644C47">
      <w:rPr>
        <w:noProof/>
      </w:rPr>
      <w:t>75</w:t>
    </w:r>
    <w:r>
      <w:rPr>
        <w:noProof/>
      </w:rPr>
      <w:fldChar w:fldCharType="end"/>
    </w:r>
    <w:r>
      <w:rPr>
        <w:noProof/>
        <w:lang w:val="en-GB" w:eastAsia="en-GB"/>
      </w:rPr>
      <mc:AlternateContent>
        <mc:Choice Requires="wps">
          <w:drawing>
            <wp:anchor distT="0" distB="0" distL="114300" distR="114300" simplePos="0" relativeHeight="251658335" behindDoc="0" locked="0" layoutInCell="1" allowOverlap="1" wp14:anchorId="57D4F415" wp14:editId="1FA4A86A">
              <wp:simplePos x="0" y="0"/>
              <wp:positionH relativeFrom="margin">
                <wp:posOffset>16510</wp:posOffset>
              </wp:positionH>
              <wp:positionV relativeFrom="paragraph">
                <wp:posOffset>-76835</wp:posOffset>
              </wp:positionV>
              <wp:extent cx="4328795" cy="391160"/>
              <wp:effectExtent l="0" t="0" r="0" b="0"/>
              <wp:wrapNone/>
              <wp:docPr id="304" name="Text Box 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28795" cy="391160"/>
                      </a:xfrm>
                      <a:prstGeom prst="rect">
                        <a:avLst/>
                      </a:prstGeom>
                      <a:noFill/>
                      <a:ln w="6350">
                        <a:noFill/>
                      </a:ln>
                    </wps:spPr>
                    <wps:txbx>
                      <w:txbxContent>
                        <w:p w14:paraId="540C24C2" w14:textId="77777777" w:rsidR="005809C5" w:rsidRPr="00B94437" w:rsidRDefault="005809C5" w:rsidP="00ED6A0D">
                          <w:pPr>
                            <w:spacing w:before="0" w:after="0" w:line="240" w:lineRule="auto"/>
                            <w:rPr>
                              <w:b/>
                              <w:i/>
                              <w:sz w:val="18"/>
                            </w:rPr>
                          </w:pPr>
                          <w:r w:rsidRPr="00B94437">
                            <w:rPr>
                              <w:b/>
                              <w:i/>
                              <w:sz w:val="18"/>
                            </w:rPr>
                            <w:t xml:space="preserve">Jakarta LRT Project – Corridor 1 (Phase 1): </w:t>
                          </w:r>
                          <w:proofErr w:type="spellStart"/>
                          <w:r w:rsidRPr="00B94437">
                            <w:rPr>
                              <w:b/>
                              <w:i/>
                              <w:sz w:val="18"/>
                            </w:rPr>
                            <w:t>Kelapa</w:t>
                          </w:r>
                          <w:proofErr w:type="spellEnd"/>
                          <w:r>
                            <w:rPr>
                              <w:b/>
                              <w:i/>
                              <w:sz w:val="18"/>
                            </w:rPr>
                            <w:t xml:space="preserve"> </w:t>
                          </w:r>
                          <w:proofErr w:type="spellStart"/>
                          <w:r w:rsidRPr="00B94437">
                            <w:rPr>
                              <w:b/>
                              <w:i/>
                              <w:sz w:val="18"/>
                            </w:rPr>
                            <w:t>Gading</w:t>
                          </w:r>
                          <w:proofErr w:type="spellEnd"/>
                          <w:r w:rsidRPr="00B94437">
                            <w:rPr>
                              <w:b/>
                              <w:i/>
                              <w:sz w:val="18"/>
                            </w:rPr>
                            <w:t xml:space="preserve"> – Velodrome</w:t>
                          </w:r>
                        </w:p>
                        <w:p w14:paraId="70EB11FF" w14:textId="77777777" w:rsidR="005809C5" w:rsidRPr="00B94437" w:rsidRDefault="005809C5" w:rsidP="00ED6A0D">
                          <w:pPr>
                            <w:spacing w:before="0" w:after="0" w:line="240" w:lineRule="auto"/>
                            <w:rPr>
                              <w:b/>
                              <w:i/>
                              <w:sz w:val="18"/>
                            </w:rPr>
                          </w:pPr>
                          <w:r w:rsidRPr="00B94437">
                            <w:rPr>
                              <w:b/>
                              <w:i/>
                              <w:sz w:val="18"/>
                            </w:rPr>
                            <w:t>Package P102 – Main Works</w:t>
                          </w:r>
                        </w:p>
                        <w:p w14:paraId="051E5695" w14:textId="77777777" w:rsidR="005809C5" w:rsidRPr="00B94437" w:rsidRDefault="005809C5" w:rsidP="00ED6A0D">
                          <w:pPr>
                            <w:spacing w:before="0" w:after="0" w:line="240" w:lineRule="auto"/>
                            <w:rPr>
                              <w:b/>
                              <w:i/>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D4F415" id="_x0000_t202" coordsize="21600,21600" o:spt="202" path="m,l,21600r21600,l21600,xe">
              <v:stroke joinstyle="miter"/>
              <v:path gradientshapeok="t" o:connecttype="rect"/>
            </v:shapetype>
            <v:shape id="Text Box 304" o:spid="_x0000_s1066" type="#_x0000_t202" style="position:absolute;left:0;text-align:left;margin-left:1.3pt;margin-top:-6.05pt;width:340.85pt;height:30.8pt;z-index:2516583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" filled="f" stroked="f" strokeweight=".5pt">
              <v:textbox>
                <w:txbxContent>
                  <w:p w14:paraId="540C24C2" w14:textId="77777777" w:rsidR="005809C5" w:rsidRPr="00B94437" w:rsidRDefault="005809C5" w:rsidP="00ED6A0D">
                    <w:pPr>
                      <w:spacing w:before="0" w:after="0" w:line="240" w:lineRule="auto"/>
                      <w:rPr>
                        <w:b/>
                        <w:i/>
                        <w:sz w:val="18"/>
                      </w:rPr>
                    </w:pPr>
                    <w:r w:rsidRPr="00B94437">
                      <w:rPr>
                        <w:b/>
                        <w:i/>
                        <w:sz w:val="18"/>
                      </w:rPr>
                      <w:t xml:space="preserve">Jakarta LRT Project – Corridor 1 (Phase 1): </w:t>
                    </w:r>
                    <w:proofErr w:type="spellStart"/>
                    <w:r w:rsidRPr="00B94437">
                      <w:rPr>
                        <w:b/>
                        <w:i/>
                        <w:sz w:val="18"/>
                      </w:rPr>
                      <w:t>Kelapa</w:t>
                    </w:r>
                    <w:proofErr w:type="spellEnd"/>
                    <w:r>
                      <w:rPr>
                        <w:b/>
                        <w:i/>
                        <w:sz w:val="18"/>
                      </w:rPr>
                      <w:t xml:space="preserve"> </w:t>
                    </w:r>
                    <w:proofErr w:type="spellStart"/>
                    <w:r w:rsidRPr="00B94437">
                      <w:rPr>
                        <w:b/>
                        <w:i/>
                        <w:sz w:val="18"/>
                      </w:rPr>
                      <w:t>Gading</w:t>
                    </w:r>
                    <w:proofErr w:type="spellEnd"/>
                    <w:r w:rsidRPr="00B94437">
                      <w:rPr>
                        <w:b/>
                        <w:i/>
                        <w:sz w:val="18"/>
                      </w:rPr>
                      <w:t xml:space="preserve"> – Velodrome</w:t>
                    </w:r>
                  </w:p>
                  <w:p w14:paraId="70EB11FF" w14:textId="77777777" w:rsidR="005809C5" w:rsidRPr="00B94437" w:rsidRDefault="005809C5" w:rsidP="00ED6A0D">
                    <w:pPr>
                      <w:spacing w:before="0" w:after="0" w:line="240" w:lineRule="auto"/>
                      <w:rPr>
                        <w:b/>
                        <w:i/>
                        <w:sz w:val="18"/>
                      </w:rPr>
                    </w:pPr>
                    <w:r w:rsidRPr="00B94437">
                      <w:rPr>
                        <w:b/>
                        <w:i/>
                        <w:sz w:val="18"/>
                      </w:rPr>
                      <w:t>Package P102 – Main Works</w:t>
                    </w:r>
                  </w:p>
                  <w:p w14:paraId="051E5695" w14:textId="77777777" w:rsidR="005809C5" w:rsidRPr="00B94437" w:rsidRDefault="005809C5" w:rsidP="00ED6A0D">
                    <w:pPr>
                      <w:spacing w:before="0" w:after="0" w:line="240" w:lineRule="auto"/>
                      <w:rPr>
                        <w:b/>
                        <w:i/>
                        <w:sz w:val="18"/>
                      </w:rPr>
                    </w:pPr>
                  </w:p>
                </w:txbxContent>
              </v:textbox>
              <w10:wrap anchorx="margin"/>
            </v:shape>
          </w:pict>
        </mc:Fallback>
      </mc:AlternateContent>
    </w:r>
  </w:p>
  <w:p w14:paraId="20C386D8" w14:textId="77777777" w:rsidR="005809C5" w:rsidRPr="005E5F2E" w:rsidRDefault="005809C5">
    <w:pPr>
      <w:pStyle w:val="Footer"/>
      <w:rPr>
        <w:sz w:val="22"/>
      </w:rP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D3A53F" w14:textId="3A9EF213" w:rsidR="005809C5" w:rsidRPr="005E5F2E" w:rsidRDefault="005809C5">
    <w:pPr>
      <w:pStyle w:val="Footer"/>
      <w:rPr>
        <w:sz w:val="2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EF123" w14:textId="111ACA31" w:rsidR="005809C5" w:rsidRDefault="005809C5" w:rsidP="00B938E2">
    <w:pPr>
      <w:pStyle w:val="Footer"/>
    </w:pPr>
    <w:r>
      <w:rPr>
        <w:noProof/>
        <w:lang w:val="en-MY" w:eastAsia="en-MY"/>
      </w:rPr>
      <w:pict w14:anchorId="30C4A101">
        <v:shapetype id="_x0000_t202" coordsize="21600,21600" o:spt="202" path="m,l,21600r21600,l21600,xe">
          <v:stroke joinstyle="miter"/>
          <v:path gradientshapeok="t" o:connecttype="rect"/>
        </v:shapetype>
        <v:shape id="Text Box 121" o:spid="_x0000_s2052" type="#_x0000_t202" style="position:absolute;left:0;text-align:left;margin-left:11.05pt;margin-top:-22.9pt;width:340.85pt;height:30.8pt;z-index:251658257;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" filled="f" stroked="f" strokeweight=".5pt">
          <v:path arrowok="t"/>
          <v:textbox style="mso-next-textbox:#Text Box 121">
            <w:txbxContent>
              <w:p w14:paraId="1E96A6C2" w14:textId="77777777" w:rsidR="005809C5" w:rsidRPr="00B94437" w:rsidRDefault="005809C5" w:rsidP="00B938E2">
                <w:pPr>
                  <w:spacing w:before="0" w:after="0" w:line="240" w:lineRule="auto"/>
                  <w:rPr>
                    <w:b/>
                    <w:i/>
                    <w:sz w:val="18"/>
                  </w:rPr>
                </w:pPr>
                <w:r w:rsidRPr="00B94437">
                  <w:rPr>
                    <w:b/>
                    <w:i/>
                    <w:sz w:val="18"/>
                  </w:rPr>
                  <w:t xml:space="preserve">Jakarta LRT Project – Corridor 1 (Phase 1): </w:t>
                </w:r>
                <w:proofErr w:type="spellStart"/>
                <w:r w:rsidRPr="00B94437">
                  <w:rPr>
                    <w:b/>
                    <w:i/>
                    <w:sz w:val="18"/>
                  </w:rPr>
                  <w:t>KelapaGading</w:t>
                </w:r>
                <w:proofErr w:type="spellEnd"/>
                <w:r w:rsidRPr="00B94437">
                  <w:rPr>
                    <w:b/>
                    <w:i/>
                    <w:sz w:val="18"/>
                  </w:rPr>
                  <w:t xml:space="preserve"> – Velodrome</w:t>
                </w:r>
              </w:p>
              <w:p w14:paraId="1488106F" w14:textId="77777777" w:rsidR="005809C5" w:rsidRPr="00B94437" w:rsidRDefault="005809C5" w:rsidP="00B938E2">
                <w:pPr>
                  <w:spacing w:before="0" w:after="0" w:line="240" w:lineRule="auto"/>
                  <w:rPr>
                    <w:b/>
                    <w:i/>
                    <w:sz w:val="18"/>
                  </w:rPr>
                </w:pPr>
                <w:r w:rsidRPr="00B94437">
                  <w:rPr>
                    <w:b/>
                    <w:i/>
                    <w:sz w:val="18"/>
                  </w:rPr>
                  <w:t>Package P102 – Main Works</w:t>
                </w:r>
              </w:p>
              <w:p w14:paraId="42EB2F64" w14:textId="77777777" w:rsidR="005809C5" w:rsidRPr="00B94437" w:rsidRDefault="005809C5" w:rsidP="00B938E2">
                <w:pPr>
                  <w:spacing w:before="0" w:after="0" w:line="240" w:lineRule="auto"/>
                  <w:rPr>
                    <w:b/>
                    <w:i/>
                    <w:sz w:val="18"/>
                  </w:rPr>
                </w:pPr>
              </w:p>
            </w:txbxContent>
          </v:textbox>
          <w10:wrap anchorx="margin"/>
        </v:shape>
      </w:pict>
    </w:r>
    <w:r>
      <w:rPr>
        <w:noProof/>
        <w:lang w:val="en-MY" w:eastAsia="en-MY"/>
      </w:rPr>
      <w:pict w14:anchorId="026165C1">
        <v:line id="Straight Connector 122" o:spid="_x0000_s2051" style="position:absolute;left:0;text-align:left;flip:x;z-index:251658256;visibility:visible;mso-position-horizontal-relative:margin;mso-width-relative:margin;mso-height-relative:margin" from="11.25pt,-30.05pt" to="452.85pt,-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" strokecolor="#00addc" strokeweight="2.25pt">
          <o:lock v:ext="edit" shapetype="f"/>
          <w10:wrap anchorx="margin"/>
        </v:line>
      </w:pict>
    </w:r>
    <w:r>
      <w:fldChar w:fldCharType="begin"/>
    </w:r>
    <w:r>
      <w:instrText xml:space="preserve"> PAGE   \* MERGEFORMAT </w:instrText>
    </w:r>
    <w:r>
      <w:fldChar w:fldCharType="separate"/>
    </w:r>
    <w:r w:rsidR="0047735A">
      <w:rPr>
        <w:noProof/>
      </w:rPr>
      <w:t>5</w:t>
    </w:r>
    <w:r>
      <w:rPr>
        <w:noProof/>
      </w:rPr>
      <w:fldChar w:fldCharType="end"/>
    </w:r>
  </w:p>
  <w:p w14:paraId="03C59D64" w14:textId="77777777" w:rsidR="005809C5" w:rsidRDefault="005809C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E404AA" w14:textId="764D80F1" w:rsidR="005809C5" w:rsidRDefault="005809C5" w:rsidP="00B938E2">
    <w:pPr>
      <w:pStyle w:val="Footer"/>
    </w:pPr>
    <w:r>
      <w:rPr>
        <w:noProof/>
        <w:lang w:val="en-MY" w:eastAsia="en-MY"/>
      </w:rPr>
      <w:pict w14:anchorId="6D894E0A">
        <v:shapetype id="_x0000_t202" coordsize="21600,21600" o:spt="202" path="m,l,21600r21600,l21600,xe">
          <v:stroke joinstyle="miter"/>
          <v:path gradientshapeok="t" o:connecttype="rect"/>
        </v:shapetype>
        <v:shape id="Text Box 119" o:spid="_x0000_s2050" type="#_x0000_t202" style="position:absolute;left:0;text-align:left;margin-left:1.3pt;margin-top:-6.05pt;width:340.85pt;height:30.8pt;z-index:251658255;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" filled="f" stroked="f" strokeweight=".5pt">
          <v:path arrowok="t"/>
          <v:textbox style="mso-next-textbox:#Text Box 119">
            <w:txbxContent>
              <w:p w14:paraId="538585D6" w14:textId="77777777" w:rsidR="005809C5" w:rsidRPr="00B94437" w:rsidRDefault="005809C5" w:rsidP="00B938E2">
                <w:pPr>
                  <w:spacing w:before="0" w:after="0" w:line="240" w:lineRule="auto"/>
                  <w:rPr>
                    <w:b/>
                    <w:i/>
                    <w:sz w:val="18"/>
                  </w:rPr>
                </w:pPr>
                <w:r w:rsidRPr="00B94437">
                  <w:rPr>
                    <w:b/>
                    <w:i/>
                    <w:sz w:val="18"/>
                  </w:rPr>
                  <w:t xml:space="preserve">Jakarta LRT Project – Corridor 1 (Phase 1): </w:t>
                </w:r>
                <w:proofErr w:type="spellStart"/>
                <w:r w:rsidRPr="00B94437">
                  <w:rPr>
                    <w:b/>
                    <w:i/>
                    <w:sz w:val="18"/>
                  </w:rPr>
                  <w:t>KelapaGading</w:t>
                </w:r>
                <w:proofErr w:type="spellEnd"/>
                <w:r w:rsidRPr="00B94437">
                  <w:rPr>
                    <w:b/>
                    <w:i/>
                    <w:sz w:val="18"/>
                  </w:rPr>
                  <w:t xml:space="preserve"> – Velodrome</w:t>
                </w:r>
              </w:p>
              <w:p w14:paraId="446C3A8F" w14:textId="77777777" w:rsidR="005809C5" w:rsidRPr="00B94437" w:rsidRDefault="005809C5" w:rsidP="00B938E2">
                <w:pPr>
                  <w:spacing w:before="0" w:after="0" w:line="240" w:lineRule="auto"/>
                  <w:rPr>
                    <w:b/>
                    <w:i/>
                    <w:sz w:val="18"/>
                  </w:rPr>
                </w:pPr>
                <w:r w:rsidRPr="00B94437">
                  <w:rPr>
                    <w:b/>
                    <w:i/>
                    <w:sz w:val="18"/>
                  </w:rPr>
                  <w:t>Package P102 – Main Works</w:t>
                </w:r>
              </w:p>
              <w:p w14:paraId="070F554C" w14:textId="77777777" w:rsidR="005809C5" w:rsidRPr="00B94437" w:rsidRDefault="005809C5" w:rsidP="00B938E2">
                <w:pPr>
                  <w:spacing w:before="0" w:after="0" w:line="240" w:lineRule="auto"/>
                  <w:rPr>
                    <w:b/>
                    <w:i/>
                    <w:sz w:val="18"/>
                  </w:rPr>
                </w:pPr>
              </w:p>
            </w:txbxContent>
          </v:textbox>
          <w10:wrap anchorx="margin"/>
        </v:shape>
      </w:pict>
    </w:r>
    <w:r>
      <w:rPr>
        <w:noProof/>
        <w:lang w:val="en-MY" w:eastAsia="en-MY"/>
      </w:rPr>
      <w:pict w14:anchorId="4783C6ED">
        <v:line id="Straight Connector 120" o:spid="_x0000_s2049" style="position:absolute;left:0;text-align:left;flip:x;z-index:251658254;visibility:visible;mso-position-horizontal:left;mso-position-horizontal-relative:margin;mso-width-relative:margin;mso-height-relative:margin" from="0,-13.2pt" to="441.6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" strokecolor="#00addc" strokeweight="2.25pt">
          <o:lock v:ext="edit" shapetype="f"/>
          <w10:wrap anchorx="margin"/>
        </v:line>
      </w:pict>
    </w:r>
    <w:r>
      <w:fldChar w:fldCharType="begin"/>
    </w:r>
    <w:r>
      <w:instrText xml:space="preserve"> PAGE   \* MERGEFORMAT </w:instrText>
    </w:r>
    <w:r>
      <w:fldChar w:fldCharType="separate"/>
    </w:r>
    <w:r>
      <w:rPr>
        <w:noProof/>
      </w:rPr>
      <w:t>10</w:t>
    </w:r>
    <w:r>
      <w:rPr>
        <w:noProof/>
      </w:rPr>
      <w:fldChar w:fldCharType="end"/>
    </w:r>
  </w:p>
  <w:p w14:paraId="6393C246" w14:textId="77777777" w:rsidR="005809C5" w:rsidRDefault="005809C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70009C" w14:textId="5D88B855" w:rsidR="005809C5" w:rsidRDefault="005809C5" w:rsidP="00B938E2">
    <w:pPr>
      <w:pStyle w:val="Footer"/>
    </w:pPr>
    <w:r>
      <w:rPr>
        <w:noProof/>
        <w:lang w:val="en-GB" w:eastAsia="en-GB"/>
      </w:rPr>
      <mc:AlternateContent>
        <mc:Choice Requires="wps">
          <w:drawing>
            <wp:anchor distT="0" distB="0" distL="114300" distR="114300" simplePos="0" relativeHeight="251658258" behindDoc="0" locked="0" layoutInCell="1" allowOverlap="1" wp14:anchorId="2573553B" wp14:editId="5336C6D8">
              <wp:simplePos x="0" y="0"/>
              <wp:positionH relativeFrom="margin">
                <wp:align>left</wp:align>
              </wp:positionH>
              <wp:positionV relativeFrom="paragraph">
                <wp:posOffset>-167640</wp:posOffset>
              </wp:positionV>
              <wp:extent cx="8810625" cy="15240"/>
              <wp:effectExtent l="19050" t="19050" r="9525" b="22860"/>
              <wp:wrapNone/>
              <wp:docPr id="126" name="Straight Connector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810625" cy="15240"/>
                      </a:xfrm>
                      <a:prstGeom prst="line">
                        <a:avLst/>
                      </a:prstGeom>
                      <a:noFill/>
                      <a:ln w="28575" cap="flat" cmpd="sng" algn="ctr">
                        <a:solidFill>
                          <a:srgbClr val="00ADDC"/>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90390E0" id="Straight Connector 126" o:spid="_x0000_s1026" style="position:absolute;flip:x;z-index:25165825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2pt" to="693.7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" strokecolor="#00addc" strokeweight="2.25pt">
              <o:lock v:ext="edit" shapetype="f"/>
              <w10:wrap anchorx="margin"/>
            </v:line>
          </w:pict>
        </mc:Fallback>
      </mc:AlternateContent>
    </w:r>
    <w:r>
      <w:rPr>
        <w:noProof/>
        <w:lang w:val="en-GB" w:eastAsia="en-GB"/>
      </w:rPr>
      <mc:AlternateContent>
        <mc:Choice Requires="wps">
          <w:drawing>
            <wp:anchor distT="0" distB="0" distL="114300" distR="114300" simplePos="0" relativeHeight="251658259" behindDoc="0" locked="0" layoutInCell="1" allowOverlap="1" wp14:anchorId="549977D2" wp14:editId="5975020A">
              <wp:simplePos x="0" y="0"/>
              <wp:positionH relativeFrom="margin">
                <wp:posOffset>16510</wp:posOffset>
              </wp:positionH>
              <wp:positionV relativeFrom="paragraph">
                <wp:posOffset>-76835</wp:posOffset>
              </wp:positionV>
              <wp:extent cx="4328795" cy="391160"/>
              <wp:effectExtent l="0" t="0" r="0" b="0"/>
              <wp:wrapNone/>
              <wp:docPr id="12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28795" cy="391160"/>
                      </a:xfrm>
                      <a:prstGeom prst="rect">
                        <a:avLst/>
                      </a:prstGeom>
                      <a:noFill/>
                      <a:ln w="6350">
                        <a:noFill/>
                      </a:ln>
                    </wps:spPr>
                    <wps:txbx>
                      <w:txbxContent>
                        <w:p w14:paraId="4D615D09" w14:textId="77777777" w:rsidR="005809C5" w:rsidRPr="00B94437" w:rsidRDefault="005809C5" w:rsidP="00B938E2">
                          <w:pPr>
                            <w:spacing w:before="0" w:after="0" w:line="240" w:lineRule="auto"/>
                            <w:rPr>
                              <w:b/>
                              <w:i/>
                              <w:sz w:val="18"/>
                            </w:rPr>
                          </w:pPr>
                          <w:r w:rsidRPr="00B94437">
                            <w:rPr>
                              <w:b/>
                              <w:i/>
                              <w:sz w:val="18"/>
                            </w:rPr>
                            <w:t xml:space="preserve">Jakarta LRT Project – Corridor 1 (Phase 1): </w:t>
                          </w:r>
                          <w:proofErr w:type="spellStart"/>
                          <w:r w:rsidRPr="00B94437">
                            <w:rPr>
                              <w:b/>
                              <w:i/>
                              <w:sz w:val="18"/>
                            </w:rPr>
                            <w:t>KelapaGading</w:t>
                          </w:r>
                          <w:proofErr w:type="spellEnd"/>
                          <w:r w:rsidRPr="00B94437">
                            <w:rPr>
                              <w:b/>
                              <w:i/>
                              <w:sz w:val="18"/>
                            </w:rPr>
                            <w:t xml:space="preserve"> – Velodrome</w:t>
                          </w:r>
                        </w:p>
                        <w:p w14:paraId="2B3B0075" w14:textId="77777777" w:rsidR="005809C5" w:rsidRPr="00B94437" w:rsidRDefault="005809C5" w:rsidP="00B938E2">
                          <w:pPr>
                            <w:spacing w:before="0" w:after="0" w:line="240" w:lineRule="auto"/>
                            <w:rPr>
                              <w:b/>
                              <w:i/>
                              <w:sz w:val="18"/>
                            </w:rPr>
                          </w:pPr>
                          <w:r w:rsidRPr="00B94437">
                            <w:rPr>
                              <w:b/>
                              <w:i/>
                              <w:sz w:val="18"/>
                            </w:rPr>
                            <w:t>Package P102 – Main Works</w:t>
                          </w:r>
                        </w:p>
                        <w:p w14:paraId="118D4859" w14:textId="77777777" w:rsidR="005809C5" w:rsidRPr="00B94437" w:rsidRDefault="005809C5" w:rsidP="00B938E2">
                          <w:pPr>
                            <w:spacing w:before="0" w:after="0" w:line="240" w:lineRule="auto"/>
                            <w:rPr>
                              <w:b/>
                              <w:i/>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9977D2" id="_x0000_t202" coordsize="21600,21600" o:spt="202" path="m,l,21600r21600,l21600,xe">
              <v:stroke joinstyle="miter"/>
              <v:path gradientshapeok="t" o:connecttype="rect"/>
            </v:shapetype>
            <v:shape id="Text Box 125" o:spid="_x0000_s1047" type="#_x0000_t202" style="position:absolute;left:0;text-align:left;margin-left:1.3pt;margin-top:-6.05pt;width:340.85pt;height:30.8pt;z-index:2516582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" filled="f" stroked="f" strokeweight=".5pt">
              <v:textbox>
                <w:txbxContent>
                  <w:p w14:paraId="4D615D09" w14:textId="77777777" w:rsidR="005809C5" w:rsidRPr="00B94437" w:rsidRDefault="005809C5" w:rsidP="00B938E2">
                    <w:pPr>
                      <w:spacing w:before="0" w:after="0" w:line="240" w:lineRule="auto"/>
                      <w:rPr>
                        <w:b/>
                        <w:i/>
                        <w:sz w:val="18"/>
                      </w:rPr>
                    </w:pPr>
                    <w:r w:rsidRPr="00B94437">
                      <w:rPr>
                        <w:b/>
                        <w:i/>
                        <w:sz w:val="18"/>
                      </w:rPr>
                      <w:t xml:space="preserve">Jakarta LRT Project – Corridor 1 (Phase 1): </w:t>
                    </w:r>
                    <w:proofErr w:type="spellStart"/>
                    <w:r w:rsidRPr="00B94437">
                      <w:rPr>
                        <w:b/>
                        <w:i/>
                        <w:sz w:val="18"/>
                      </w:rPr>
                      <w:t>KelapaGading</w:t>
                    </w:r>
                    <w:proofErr w:type="spellEnd"/>
                    <w:r w:rsidRPr="00B94437">
                      <w:rPr>
                        <w:b/>
                        <w:i/>
                        <w:sz w:val="18"/>
                      </w:rPr>
                      <w:t xml:space="preserve"> – Velodrome</w:t>
                    </w:r>
                  </w:p>
                  <w:p w14:paraId="2B3B0075" w14:textId="77777777" w:rsidR="005809C5" w:rsidRPr="00B94437" w:rsidRDefault="005809C5" w:rsidP="00B938E2">
                    <w:pPr>
                      <w:spacing w:before="0" w:after="0" w:line="240" w:lineRule="auto"/>
                      <w:rPr>
                        <w:b/>
                        <w:i/>
                        <w:sz w:val="18"/>
                      </w:rPr>
                    </w:pPr>
                    <w:r w:rsidRPr="00B94437">
                      <w:rPr>
                        <w:b/>
                        <w:i/>
                        <w:sz w:val="18"/>
                      </w:rPr>
                      <w:t>Package P102 – Main Works</w:t>
                    </w:r>
                  </w:p>
                  <w:p w14:paraId="118D4859" w14:textId="77777777" w:rsidR="005809C5" w:rsidRPr="00B94437" w:rsidRDefault="005809C5" w:rsidP="00B938E2">
                    <w:pPr>
                      <w:spacing w:before="0" w:after="0" w:line="240" w:lineRule="auto"/>
                      <w:rPr>
                        <w:b/>
                        <w:i/>
                        <w:sz w:val="18"/>
                      </w:rPr>
                    </w:pPr>
                  </w:p>
                </w:txbxContent>
              </v:textbox>
              <w10:wrap anchorx="margin"/>
            </v:shape>
          </w:pict>
        </mc:Fallback>
      </mc:AlternateContent>
    </w:r>
    <w:r>
      <w:fldChar w:fldCharType="begin"/>
    </w:r>
    <w:r>
      <w:instrText xml:space="preserve"> PAGE   \* MERGEFORMAT </w:instrText>
    </w:r>
    <w:r>
      <w:fldChar w:fldCharType="separate"/>
    </w:r>
    <w:r w:rsidR="002E13B4">
      <w:rPr>
        <w:noProof/>
      </w:rPr>
      <w:t>9</w:t>
    </w:r>
    <w:r>
      <w:rPr>
        <w:noProof/>
      </w:rPr>
      <w:fldChar w:fldCharType="end"/>
    </w:r>
  </w:p>
  <w:p w14:paraId="20D45AC6" w14:textId="77777777" w:rsidR="005809C5" w:rsidRDefault="005809C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A004D2" w14:textId="4F94A7AA" w:rsidR="005809C5" w:rsidRDefault="005809C5">
    <w:pPr>
      <w:pStyle w:val="Footer"/>
    </w:pPr>
    <w:r>
      <w:rPr>
        <w:noProof/>
        <w:lang w:val="en-GB" w:eastAsia="en-GB"/>
      </w:rPr>
      <mc:AlternateContent>
        <mc:Choice Requires="wps">
          <w:drawing>
            <wp:anchor distT="0" distB="0" distL="114300" distR="114300" simplePos="0" relativeHeight="251658250" behindDoc="0" locked="0" layoutInCell="1" allowOverlap="1" wp14:anchorId="3D753DBD" wp14:editId="1C41A7EA">
              <wp:simplePos x="0" y="0"/>
              <wp:positionH relativeFrom="margin">
                <wp:posOffset>-53975</wp:posOffset>
              </wp:positionH>
              <wp:positionV relativeFrom="paragraph">
                <wp:posOffset>98425</wp:posOffset>
              </wp:positionV>
              <wp:extent cx="4328795" cy="391160"/>
              <wp:effectExtent l="0" t="0" r="0" b="0"/>
              <wp:wrapNone/>
              <wp:docPr id="49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28795" cy="391160"/>
                      </a:xfrm>
                      <a:prstGeom prst="rect">
                        <a:avLst/>
                      </a:prstGeom>
                      <a:noFill/>
                      <a:ln w="6350">
                        <a:noFill/>
                      </a:ln>
                    </wps:spPr>
                    <wps:txbx>
                      <w:txbxContent>
                        <w:p w14:paraId="0D3F315B" w14:textId="77777777" w:rsidR="005809C5" w:rsidRPr="00B94437" w:rsidRDefault="005809C5" w:rsidP="00ED6A0D">
                          <w:pPr>
                            <w:spacing w:before="0" w:after="0" w:line="240" w:lineRule="auto"/>
                            <w:rPr>
                              <w:b/>
                              <w:i/>
                              <w:sz w:val="18"/>
                            </w:rPr>
                          </w:pPr>
                          <w:r w:rsidRPr="00B94437">
                            <w:rPr>
                              <w:b/>
                              <w:i/>
                              <w:sz w:val="18"/>
                            </w:rPr>
                            <w:t xml:space="preserve">Jakarta LRT Project – Corridor 1 (Phase 1): </w:t>
                          </w:r>
                          <w:proofErr w:type="spellStart"/>
                          <w:r w:rsidRPr="00B94437">
                            <w:rPr>
                              <w:b/>
                              <w:i/>
                              <w:sz w:val="18"/>
                            </w:rPr>
                            <w:t>Kelapa</w:t>
                          </w:r>
                          <w:proofErr w:type="spellEnd"/>
                          <w:r>
                            <w:rPr>
                              <w:b/>
                              <w:i/>
                              <w:sz w:val="18"/>
                              <w:lang w:val="id-ID"/>
                            </w:rPr>
                            <w:t xml:space="preserve"> </w:t>
                          </w:r>
                          <w:proofErr w:type="spellStart"/>
                          <w:r w:rsidRPr="00B94437">
                            <w:rPr>
                              <w:b/>
                              <w:i/>
                              <w:sz w:val="18"/>
                            </w:rPr>
                            <w:t>Gading</w:t>
                          </w:r>
                          <w:proofErr w:type="spellEnd"/>
                          <w:r w:rsidRPr="00B94437">
                            <w:rPr>
                              <w:b/>
                              <w:i/>
                              <w:sz w:val="18"/>
                            </w:rPr>
                            <w:t xml:space="preserve"> – Velodrome</w:t>
                          </w:r>
                        </w:p>
                        <w:p w14:paraId="4C55234F" w14:textId="77777777" w:rsidR="005809C5" w:rsidRPr="00B94437" w:rsidRDefault="005809C5" w:rsidP="00ED6A0D">
                          <w:pPr>
                            <w:spacing w:before="0" w:after="0" w:line="240" w:lineRule="auto"/>
                            <w:rPr>
                              <w:b/>
                              <w:i/>
                              <w:sz w:val="18"/>
                            </w:rPr>
                          </w:pPr>
                          <w:r w:rsidRPr="00B94437">
                            <w:rPr>
                              <w:b/>
                              <w:i/>
                              <w:sz w:val="18"/>
                            </w:rPr>
                            <w:t>Package P102 – Main Works</w:t>
                          </w:r>
                        </w:p>
                        <w:p w14:paraId="793870D4" w14:textId="77777777" w:rsidR="005809C5" w:rsidRPr="00B94437" w:rsidRDefault="005809C5" w:rsidP="00ED6A0D">
                          <w:pPr>
                            <w:spacing w:before="0" w:after="0" w:line="240" w:lineRule="auto"/>
                            <w:rPr>
                              <w:b/>
                              <w:i/>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753DBD" id="_x0000_t202" coordsize="21600,21600" o:spt="202" path="m,l,21600r21600,l21600,xe">
              <v:stroke joinstyle="miter"/>
              <v:path gradientshapeok="t" o:connecttype="rect"/>
            </v:shapetype>
            <v:shape id="Text Box 26" o:spid="_x0000_s1048" type="#_x0000_t202" style="position:absolute;left:0;text-align:left;margin-left:-4.25pt;margin-top:7.75pt;width:340.85pt;height:30.8pt;z-index:2516582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" filled="f" stroked="f" strokeweight=".5pt">
              <v:textbox>
                <w:txbxContent>
                  <w:p w14:paraId="0D3F315B" w14:textId="77777777" w:rsidR="005809C5" w:rsidRPr="00B94437" w:rsidRDefault="005809C5" w:rsidP="00ED6A0D">
                    <w:pPr>
                      <w:spacing w:before="0" w:after="0" w:line="240" w:lineRule="auto"/>
                      <w:rPr>
                        <w:b/>
                        <w:i/>
                        <w:sz w:val="18"/>
                      </w:rPr>
                    </w:pPr>
                    <w:r w:rsidRPr="00B94437">
                      <w:rPr>
                        <w:b/>
                        <w:i/>
                        <w:sz w:val="18"/>
                      </w:rPr>
                      <w:t xml:space="preserve">Jakarta LRT Project – Corridor 1 (Phase 1): </w:t>
                    </w:r>
                    <w:proofErr w:type="spellStart"/>
                    <w:r w:rsidRPr="00B94437">
                      <w:rPr>
                        <w:b/>
                        <w:i/>
                        <w:sz w:val="18"/>
                      </w:rPr>
                      <w:t>Kelapa</w:t>
                    </w:r>
                    <w:proofErr w:type="spellEnd"/>
                    <w:r>
                      <w:rPr>
                        <w:b/>
                        <w:i/>
                        <w:sz w:val="18"/>
                        <w:lang w:val="id-ID"/>
                      </w:rPr>
                      <w:t xml:space="preserve"> </w:t>
                    </w:r>
                    <w:proofErr w:type="spellStart"/>
                    <w:r w:rsidRPr="00B94437">
                      <w:rPr>
                        <w:b/>
                        <w:i/>
                        <w:sz w:val="18"/>
                      </w:rPr>
                      <w:t>Gading</w:t>
                    </w:r>
                    <w:proofErr w:type="spellEnd"/>
                    <w:r w:rsidRPr="00B94437">
                      <w:rPr>
                        <w:b/>
                        <w:i/>
                        <w:sz w:val="18"/>
                      </w:rPr>
                      <w:t xml:space="preserve"> – Velodrome</w:t>
                    </w:r>
                  </w:p>
                  <w:p w14:paraId="4C55234F" w14:textId="77777777" w:rsidR="005809C5" w:rsidRPr="00B94437" w:rsidRDefault="005809C5" w:rsidP="00ED6A0D">
                    <w:pPr>
                      <w:spacing w:before="0" w:after="0" w:line="240" w:lineRule="auto"/>
                      <w:rPr>
                        <w:b/>
                        <w:i/>
                        <w:sz w:val="18"/>
                      </w:rPr>
                    </w:pPr>
                    <w:r w:rsidRPr="00B94437">
                      <w:rPr>
                        <w:b/>
                        <w:i/>
                        <w:sz w:val="18"/>
                      </w:rPr>
                      <w:t>Package P102 – Main Works</w:t>
                    </w:r>
                  </w:p>
                  <w:p w14:paraId="793870D4" w14:textId="77777777" w:rsidR="005809C5" w:rsidRPr="00B94437" w:rsidRDefault="005809C5" w:rsidP="00ED6A0D">
                    <w:pPr>
                      <w:spacing w:before="0" w:after="0" w:line="240" w:lineRule="auto"/>
                      <w:rPr>
                        <w:b/>
                        <w:i/>
                        <w:sz w:val="18"/>
                      </w:rPr>
                    </w:pPr>
                  </w:p>
                </w:txbxContent>
              </v:textbox>
              <w10:wrap anchorx="margin"/>
            </v:shape>
          </w:pict>
        </mc:Fallback>
      </mc:AlternateContent>
    </w:r>
    <w:r>
      <w:rPr>
        <w:noProof/>
        <w:lang w:val="en-GB" w:eastAsia="en-GB"/>
      </w:rPr>
      <mc:AlternateContent>
        <mc:Choice Requires="wps">
          <w:drawing>
            <wp:anchor distT="0" distB="0" distL="114300" distR="114300" simplePos="0" relativeHeight="251658251" behindDoc="0" locked="0" layoutInCell="1" allowOverlap="1" wp14:anchorId="404EB7D9" wp14:editId="1A0321F2">
              <wp:simplePos x="0" y="0"/>
              <wp:positionH relativeFrom="column">
                <wp:posOffset>-56515</wp:posOffset>
              </wp:positionH>
              <wp:positionV relativeFrom="paragraph">
                <wp:posOffset>-3175</wp:posOffset>
              </wp:positionV>
              <wp:extent cx="5600700" cy="0"/>
              <wp:effectExtent l="0" t="19050" r="19050" b="19050"/>
              <wp:wrapNone/>
              <wp:docPr id="492" name="Straight Connector 492"/>
              <wp:cNvGraphicFramePr/>
              <a:graphic xmlns:a="http://schemas.openxmlformats.org/drawingml/2006/main">
                <a:graphicData uri="http://schemas.microsoft.com/office/word/2010/wordprocessingShape">
                  <wps:wsp>
                    <wps:cNvCnPr/>
                    <wps:spPr>
                      <a:xfrm>
                        <a:off x="0" y="0"/>
                        <a:ext cx="5600700" cy="0"/>
                      </a:xfrm>
                      <a:prstGeom prst="line">
                        <a:avLst/>
                      </a:prstGeom>
                      <a:ln w="28575">
                        <a:solidFill>
                          <a:schemeClr val="accent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087769" id="Straight Connector 492" o:spid="_x0000_s1026" style="position:absolute;z-index:251658251;visibility:visible;mso-wrap-style:square;mso-wrap-distance-left:9pt;mso-wrap-distance-top:0;mso-wrap-distance-right:9pt;mso-wrap-distance-bottom:0;mso-position-horizontal:absolute;mso-position-horizontal-relative:text;mso-position-vertical:absolute;mso-position-vertical-relative:text" from="-4.45pt,-.25pt" to="436.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" strokecolor="#00addc [3207]" strokeweight="2.25pt"/>
          </w:pict>
        </mc:Fallback>
      </mc:AlternateContent>
    </w:r>
  </w:p>
  <w:p w14:paraId="2CE5AA2E" w14:textId="6523C0E7" w:rsidR="005809C5" w:rsidRDefault="005809C5">
    <w:pPr>
      <w:pStyle w:val="Footer"/>
    </w:pPr>
    <w:r>
      <w:fldChar w:fldCharType="begin"/>
    </w:r>
    <w:r>
      <w:instrText xml:space="preserve"> PAGE   \* MERGEFORMAT </w:instrText>
    </w:r>
    <w:r>
      <w:fldChar w:fldCharType="separate"/>
    </w:r>
    <w:r w:rsidR="00644C47">
      <w:rPr>
        <w:noProof/>
      </w:rPr>
      <w:t>54</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2832089"/>
      <w:docPartObj>
        <w:docPartGallery w:val="Page Numbers (Bottom of Page)"/>
        <w:docPartUnique/>
      </w:docPartObj>
    </w:sdtPr>
    <w:sdtEndPr>
      <w:rPr>
        <w:noProof/>
      </w:rPr>
    </w:sdtEndPr>
    <w:sdtContent>
      <w:p w14:paraId="2F82E524" w14:textId="5B5ED31E" w:rsidR="005809C5" w:rsidRDefault="005809C5">
        <w:pPr>
          <w:pStyle w:val="Footer"/>
        </w:pPr>
        <w:r>
          <w:rPr>
            <w:noProof/>
            <w:lang w:val="en-GB" w:eastAsia="en-GB"/>
          </w:rPr>
          <mc:AlternateContent>
            <mc:Choice Requires="wps">
              <w:drawing>
                <wp:anchor distT="0" distB="0" distL="114300" distR="114300" simplePos="0" relativeHeight="251658249" behindDoc="0" locked="0" layoutInCell="1" allowOverlap="1" wp14:anchorId="5FD616D0" wp14:editId="40EE19D9">
                  <wp:simplePos x="0" y="0"/>
                  <wp:positionH relativeFrom="column">
                    <wp:posOffset>16510</wp:posOffset>
                  </wp:positionH>
                  <wp:positionV relativeFrom="paragraph">
                    <wp:posOffset>14605</wp:posOffset>
                  </wp:positionV>
                  <wp:extent cx="5524500" cy="0"/>
                  <wp:effectExtent l="0" t="19050" r="19050" b="19050"/>
                  <wp:wrapNone/>
                  <wp:docPr id="485" name="Straight Connector 485"/>
                  <wp:cNvGraphicFramePr/>
                  <a:graphic xmlns:a="http://schemas.openxmlformats.org/drawingml/2006/main">
                    <a:graphicData uri="http://schemas.microsoft.com/office/word/2010/wordprocessingShape">
                      <wps:wsp>
                        <wps:cNvCnPr/>
                        <wps:spPr>
                          <a:xfrm>
                            <a:off x="0" y="0"/>
                            <a:ext cx="5524500" cy="0"/>
                          </a:xfrm>
                          <a:prstGeom prst="line">
                            <a:avLst/>
                          </a:prstGeom>
                          <a:ln w="28575">
                            <a:solidFill>
                              <a:schemeClr val="accent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DD00DA" id="Straight Connector 485" o:spid="_x0000_s1026" style="position:absolute;z-index:251658249;visibility:visible;mso-wrap-style:square;mso-wrap-distance-left:9pt;mso-wrap-distance-top:0;mso-wrap-distance-right:9pt;mso-wrap-distance-bottom:0;mso-position-horizontal:absolute;mso-position-horizontal-relative:text;mso-position-vertical:absolute;mso-position-vertical-relative:text" from="1.3pt,1.15pt" to="436.3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" strokecolor="#00addc [3207]" strokeweight="2.25pt"/>
              </w:pict>
            </mc:Fallback>
          </mc:AlternateContent>
        </w:r>
      </w:p>
      <w:p w14:paraId="65CF08A2" w14:textId="3EE4FE7D" w:rsidR="005809C5" w:rsidRDefault="005809C5">
        <w:pPr>
          <w:pStyle w:val="Footer"/>
        </w:pPr>
        <w:r>
          <w:fldChar w:fldCharType="begin"/>
        </w:r>
        <w:r>
          <w:instrText xml:space="preserve"> PAGE   \* MERGEFORMAT </w:instrText>
        </w:r>
        <w:r>
          <w:fldChar w:fldCharType="separate"/>
        </w:r>
        <w:r w:rsidR="002E13B4">
          <w:rPr>
            <w:noProof/>
          </w:rPr>
          <w:t>10</w:t>
        </w:r>
        <w:r>
          <w:rPr>
            <w:noProof/>
          </w:rPr>
          <w:fldChar w:fldCharType="end"/>
        </w:r>
      </w:p>
    </w:sdtContent>
  </w:sdt>
  <w:p w14:paraId="528B1427" w14:textId="77777777" w:rsidR="005809C5" w:rsidRDefault="005809C5">
    <w:pPr>
      <w:pStyle w:val="Footer"/>
    </w:pPr>
    <w:r w:rsidRPr="000959A2">
      <w:rPr>
        <w:noProof/>
        <w:lang w:val="en-GB" w:eastAsia="en-GB"/>
      </w:rPr>
      <mc:AlternateContent>
        <mc:Choice Requires="wps">
          <w:drawing>
            <wp:anchor distT="0" distB="0" distL="114300" distR="114300" simplePos="0" relativeHeight="251658248" behindDoc="0" locked="0" layoutInCell="1" allowOverlap="1" wp14:anchorId="002D9E16" wp14:editId="711655A8">
              <wp:simplePos x="0" y="0"/>
              <wp:positionH relativeFrom="margin">
                <wp:posOffset>183515</wp:posOffset>
              </wp:positionH>
              <wp:positionV relativeFrom="paragraph">
                <wp:posOffset>-140970</wp:posOffset>
              </wp:positionV>
              <wp:extent cx="4328795" cy="391160"/>
              <wp:effectExtent l="0" t="0" r="0" b="0"/>
              <wp:wrapNone/>
              <wp:docPr id="48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28795" cy="391160"/>
                      </a:xfrm>
                      <a:prstGeom prst="rect">
                        <a:avLst/>
                      </a:prstGeom>
                      <a:noFill/>
                      <a:ln w="6350">
                        <a:noFill/>
                      </a:ln>
                    </wps:spPr>
                    <wps:txbx>
                      <w:txbxContent>
                        <w:p w14:paraId="7FCA6657" w14:textId="77777777" w:rsidR="005809C5" w:rsidRPr="00B94437" w:rsidRDefault="005809C5" w:rsidP="000A5438">
                          <w:pPr>
                            <w:spacing w:before="0" w:after="0" w:line="240" w:lineRule="auto"/>
                            <w:rPr>
                              <w:b/>
                              <w:i/>
                              <w:sz w:val="18"/>
                            </w:rPr>
                          </w:pPr>
                          <w:r w:rsidRPr="00B94437">
                            <w:rPr>
                              <w:b/>
                              <w:i/>
                              <w:sz w:val="18"/>
                            </w:rPr>
                            <w:t xml:space="preserve">Jakarta LRT Project – Corridor 1 (Phase 1): </w:t>
                          </w:r>
                          <w:proofErr w:type="spellStart"/>
                          <w:r w:rsidRPr="00B94437">
                            <w:rPr>
                              <w:b/>
                              <w:i/>
                              <w:sz w:val="18"/>
                            </w:rPr>
                            <w:t>KelapaGading</w:t>
                          </w:r>
                          <w:proofErr w:type="spellEnd"/>
                          <w:r w:rsidRPr="00B94437">
                            <w:rPr>
                              <w:b/>
                              <w:i/>
                              <w:sz w:val="18"/>
                            </w:rPr>
                            <w:t xml:space="preserve"> – Velodrome</w:t>
                          </w:r>
                        </w:p>
                        <w:p w14:paraId="12C51CFB" w14:textId="77777777" w:rsidR="005809C5" w:rsidRPr="00B94437" w:rsidRDefault="005809C5" w:rsidP="000A5438">
                          <w:pPr>
                            <w:spacing w:before="0" w:after="0" w:line="240" w:lineRule="auto"/>
                            <w:rPr>
                              <w:b/>
                              <w:i/>
                              <w:sz w:val="18"/>
                            </w:rPr>
                          </w:pPr>
                          <w:r w:rsidRPr="00B94437">
                            <w:rPr>
                              <w:b/>
                              <w:i/>
                              <w:sz w:val="18"/>
                            </w:rPr>
                            <w:t>Package P102 – Main Works</w:t>
                          </w:r>
                        </w:p>
                        <w:p w14:paraId="2EF588F3" w14:textId="77777777" w:rsidR="005809C5" w:rsidRPr="00B94437" w:rsidRDefault="005809C5" w:rsidP="000A5438">
                          <w:pPr>
                            <w:spacing w:before="0" w:after="0" w:line="240" w:lineRule="auto"/>
                            <w:rPr>
                              <w:b/>
                              <w:i/>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2D9E16" id="_x0000_t202" coordsize="21600,21600" o:spt="202" path="m,l,21600r21600,l21600,xe">
              <v:stroke joinstyle="miter"/>
              <v:path gradientshapeok="t" o:connecttype="rect"/>
            </v:shapetype>
            <v:shape id="_x0000_s1049" type="#_x0000_t202" style="position:absolute;left:0;text-align:left;margin-left:14.45pt;margin-top:-11.1pt;width:340.85pt;height:30.8pt;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" filled="f" stroked="f" strokeweight=".5pt">
              <v:textbox>
                <w:txbxContent>
                  <w:p w14:paraId="7FCA6657" w14:textId="77777777" w:rsidR="005809C5" w:rsidRPr="00B94437" w:rsidRDefault="005809C5" w:rsidP="000A5438">
                    <w:pPr>
                      <w:spacing w:before="0" w:after="0" w:line="240" w:lineRule="auto"/>
                      <w:rPr>
                        <w:b/>
                        <w:i/>
                        <w:sz w:val="18"/>
                      </w:rPr>
                    </w:pPr>
                    <w:r w:rsidRPr="00B94437">
                      <w:rPr>
                        <w:b/>
                        <w:i/>
                        <w:sz w:val="18"/>
                      </w:rPr>
                      <w:t xml:space="preserve">Jakarta LRT Project – Corridor 1 (Phase 1): </w:t>
                    </w:r>
                    <w:proofErr w:type="spellStart"/>
                    <w:r w:rsidRPr="00B94437">
                      <w:rPr>
                        <w:b/>
                        <w:i/>
                        <w:sz w:val="18"/>
                      </w:rPr>
                      <w:t>KelapaGading</w:t>
                    </w:r>
                    <w:proofErr w:type="spellEnd"/>
                    <w:r w:rsidRPr="00B94437">
                      <w:rPr>
                        <w:b/>
                        <w:i/>
                        <w:sz w:val="18"/>
                      </w:rPr>
                      <w:t xml:space="preserve"> – Velodrome</w:t>
                    </w:r>
                  </w:p>
                  <w:p w14:paraId="12C51CFB" w14:textId="77777777" w:rsidR="005809C5" w:rsidRPr="00B94437" w:rsidRDefault="005809C5" w:rsidP="000A5438">
                    <w:pPr>
                      <w:spacing w:before="0" w:after="0" w:line="240" w:lineRule="auto"/>
                      <w:rPr>
                        <w:b/>
                        <w:i/>
                        <w:sz w:val="18"/>
                      </w:rPr>
                    </w:pPr>
                    <w:r w:rsidRPr="00B94437">
                      <w:rPr>
                        <w:b/>
                        <w:i/>
                        <w:sz w:val="18"/>
                      </w:rPr>
                      <w:t>Package P102 – Main Works</w:t>
                    </w:r>
                  </w:p>
                  <w:p w14:paraId="2EF588F3" w14:textId="77777777" w:rsidR="005809C5" w:rsidRPr="00B94437" w:rsidRDefault="005809C5" w:rsidP="000A5438">
                    <w:pPr>
                      <w:spacing w:before="0" w:after="0" w:line="240" w:lineRule="auto"/>
                      <w:rPr>
                        <w:b/>
                        <w:i/>
                        <w:sz w:val="18"/>
                      </w:rPr>
                    </w:pP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43358759"/>
      <w:docPartObj>
        <w:docPartGallery w:val="Page Numbers (Bottom of Page)"/>
        <w:docPartUnique/>
      </w:docPartObj>
    </w:sdtPr>
    <w:sdtEndPr>
      <w:rPr>
        <w:noProof/>
      </w:rPr>
    </w:sdtEndPr>
    <w:sdtContent>
      <w:p w14:paraId="7746C612" w14:textId="77777777" w:rsidR="005809C5" w:rsidRDefault="005809C5">
        <w:pPr>
          <w:pStyle w:val="Footer"/>
        </w:pPr>
        <w:r>
          <w:rPr>
            <w:noProof/>
            <w:lang w:val="en-GB" w:eastAsia="en-GB"/>
          </w:rPr>
          <mc:AlternateContent>
            <mc:Choice Requires="wps">
              <w:drawing>
                <wp:anchor distT="0" distB="0" distL="114300" distR="114300" simplePos="0" relativeHeight="251658271" behindDoc="0" locked="0" layoutInCell="1" allowOverlap="1" wp14:anchorId="36F08AFD" wp14:editId="600C21ED">
                  <wp:simplePos x="0" y="0"/>
                  <wp:positionH relativeFrom="column">
                    <wp:posOffset>13334</wp:posOffset>
                  </wp:positionH>
                  <wp:positionV relativeFrom="paragraph">
                    <wp:posOffset>17780</wp:posOffset>
                  </wp:positionV>
                  <wp:extent cx="8848725" cy="0"/>
                  <wp:effectExtent l="0" t="19050" r="28575" b="19050"/>
                  <wp:wrapNone/>
                  <wp:docPr id="476" name="Straight Connector 476"/>
                  <wp:cNvGraphicFramePr/>
                  <a:graphic xmlns:a="http://schemas.openxmlformats.org/drawingml/2006/main">
                    <a:graphicData uri="http://schemas.microsoft.com/office/word/2010/wordprocessingShape">
                      <wps:wsp>
                        <wps:cNvCnPr/>
                        <wps:spPr>
                          <a:xfrm>
                            <a:off x="0" y="0"/>
                            <a:ext cx="8848725" cy="0"/>
                          </a:xfrm>
                          <a:prstGeom prst="line">
                            <a:avLst/>
                          </a:prstGeom>
                          <a:ln w="28575">
                            <a:solidFill>
                              <a:schemeClr val="accent4"/>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75694EC" id="Straight Connector 476" o:spid="_x0000_s1026" style="position:absolute;z-index:2516582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5pt,1.4pt" to="697.8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" strokecolor="#00addc [3207]" strokeweight="2.25pt"/>
              </w:pict>
            </mc:Fallback>
          </mc:AlternateContent>
        </w:r>
      </w:p>
      <w:p w14:paraId="712988C3" w14:textId="3C2336CB" w:rsidR="005809C5" w:rsidRDefault="005809C5">
        <w:pPr>
          <w:pStyle w:val="Footer"/>
        </w:pPr>
        <w:r>
          <w:fldChar w:fldCharType="begin"/>
        </w:r>
        <w:r>
          <w:instrText xml:space="preserve"> PAGE   \* MERGEFORMAT </w:instrText>
        </w:r>
        <w:r>
          <w:fldChar w:fldCharType="separate"/>
        </w:r>
        <w:r w:rsidR="002E13B4">
          <w:rPr>
            <w:noProof/>
          </w:rPr>
          <w:t>56</w:t>
        </w:r>
        <w:r>
          <w:rPr>
            <w:noProof/>
          </w:rPr>
          <w:fldChar w:fldCharType="end"/>
        </w:r>
      </w:p>
    </w:sdtContent>
  </w:sdt>
  <w:p w14:paraId="61709427" w14:textId="77777777" w:rsidR="005809C5" w:rsidRDefault="005809C5">
    <w:pPr>
      <w:pStyle w:val="Footer"/>
    </w:pPr>
    <w:r w:rsidRPr="000959A2">
      <w:rPr>
        <w:noProof/>
        <w:lang w:val="en-GB" w:eastAsia="en-GB"/>
      </w:rPr>
      <mc:AlternateContent>
        <mc:Choice Requires="wps">
          <w:drawing>
            <wp:anchor distT="0" distB="0" distL="114300" distR="114300" simplePos="0" relativeHeight="251658270" behindDoc="0" locked="0" layoutInCell="1" allowOverlap="1" wp14:anchorId="32427FD5" wp14:editId="3C2ED26A">
              <wp:simplePos x="0" y="0"/>
              <wp:positionH relativeFrom="margin">
                <wp:posOffset>183515</wp:posOffset>
              </wp:positionH>
              <wp:positionV relativeFrom="paragraph">
                <wp:posOffset>-140970</wp:posOffset>
              </wp:positionV>
              <wp:extent cx="4328795" cy="391160"/>
              <wp:effectExtent l="0" t="0" r="0" b="0"/>
              <wp:wrapNone/>
              <wp:docPr id="3828"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28795" cy="391160"/>
                      </a:xfrm>
                      <a:prstGeom prst="rect">
                        <a:avLst/>
                      </a:prstGeom>
                      <a:noFill/>
                      <a:ln w="6350">
                        <a:noFill/>
                      </a:ln>
                    </wps:spPr>
                    <wps:txbx>
                      <w:txbxContent>
                        <w:p w14:paraId="6A89D977" w14:textId="77777777" w:rsidR="005809C5" w:rsidRPr="00B94437" w:rsidRDefault="005809C5" w:rsidP="000A5438">
                          <w:pPr>
                            <w:spacing w:before="0" w:after="0" w:line="240" w:lineRule="auto"/>
                            <w:rPr>
                              <w:b/>
                              <w:i/>
                              <w:sz w:val="18"/>
                            </w:rPr>
                          </w:pPr>
                          <w:r w:rsidRPr="00B94437">
                            <w:rPr>
                              <w:b/>
                              <w:i/>
                              <w:sz w:val="18"/>
                            </w:rPr>
                            <w:t xml:space="preserve">Jakarta LRT Project – Corridor 1 (Phase 1): </w:t>
                          </w:r>
                          <w:proofErr w:type="spellStart"/>
                          <w:r w:rsidRPr="00B94437">
                            <w:rPr>
                              <w:b/>
                              <w:i/>
                              <w:sz w:val="18"/>
                            </w:rPr>
                            <w:t>KelapaGading</w:t>
                          </w:r>
                          <w:proofErr w:type="spellEnd"/>
                          <w:r w:rsidRPr="00B94437">
                            <w:rPr>
                              <w:b/>
                              <w:i/>
                              <w:sz w:val="18"/>
                            </w:rPr>
                            <w:t xml:space="preserve"> – Velodrome</w:t>
                          </w:r>
                        </w:p>
                        <w:p w14:paraId="45689228" w14:textId="77777777" w:rsidR="005809C5" w:rsidRPr="00B94437" w:rsidRDefault="005809C5" w:rsidP="000A5438">
                          <w:pPr>
                            <w:spacing w:before="0" w:after="0" w:line="240" w:lineRule="auto"/>
                            <w:rPr>
                              <w:b/>
                              <w:i/>
                              <w:sz w:val="18"/>
                            </w:rPr>
                          </w:pPr>
                          <w:r w:rsidRPr="00B94437">
                            <w:rPr>
                              <w:b/>
                              <w:i/>
                              <w:sz w:val="18"/>
                            </w:rPr>
                            <w:t>Package P102 – Main Works</w:t>
                          </w:r>
                        </w:p>
                        <w:p w14:paraId="57BBDFE6" w14:textId="77777777" w:rsidR="005809C5" w:rsidRPr="00B94437" w:rsidRDefault="005809C5" w:rsidP="000A5438">
                          <w:pPr>
                            <w:spacing w:before="0" w:after="0" w:line="240" w:lineRule="auto"/>
                            <w:rPr>
                              <w:b/>
                              <w:i/>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427FD5" id="_x0000_t202" coordsize="21600,21600" o:spt="202" path="m,l,21600r21600,l21600,xe">
              <v:stroke joinstyle="miter"/>
              <v:path gradientshapeok="t" o:connecttype="rect"/>
            </v:shapetype>
            <v:shape id="_x0000_s1050" type="#_x0000_t202" style="position:absolute;left:0;text-align:left;margin-left:14.45pt;margin-top:-11.1pt;width:340.85pt;height:30.8pt;z-index:2516582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" filled="f" stroked="f" strokeweight=".5pt">
              <v:textbox>
                <w:txbxContent>
                  <w:p w14:paraId="6A89D977" w14:textId="77777777" w:rsidR="005809C5" w:rsidRPr="00B94437" w:rsidRDefault="005809C5" w:rsidP="000A5438">
                    <w:pPr>
                      <w:spacing w:before="0" w:after="0" w:line="240" w:lineRule="auto"/>
                      <w:rPr>
                        <w:b/>
                        <w:i/>
                        <w:sz w:val="18"/>
                      </w:rPr>
                    </w:pPr>
                    <w:r w:rsidRPr="00B94437">
                      <w:rPr>
                        <w:b/>
                        <w:i/>
                        <w:sz w:val="18"/>
                      </w:rPr>
                      <w:t xml:space="preserve">Jakarta LRT Project – Corridor 1 (Phase 1): </w:t>
                    </w:r>
                    <w:proofErr w:type="spellStart"/>
                    <w:r w:rsidRPr="00B94437">
                      <w:rPr>
                        <w:b/>
                        <w:i/>
                        <w:sz w:val="18"/>
                      </w:rPr>
                      <w:t>KelapaGading</w:t>
                    </w:r>
                    <w:proofErr w:type="spellEnd"/>
                    <w:r w:rsidRPr="00B94437">
                      <w:rPr>
                        <w:b/>
                        <w:i/>
                        <w:sz w:val="18"/>
                      </w:rPr>
                      <w:t xml:space="preserve"> – Velodrome</w:t>
                    </w:r>
                  </w:p>
                  <w:p w14:paraId="45689228" w14:textId="77777777" w:rsidR="005809C5" w:rsidRPr="00B94437" w:rsidRDefault="005809C5" w:rsidP="000A5438">
                    <w:pPr>
                      <w:spacing w:before="0" w:after="0" w:line="240" w:lineRule="auto"/>
                      <w:rPr>
                        <w:b/>
                        <w:i/>
                        <w:sz w:val="18"/>
                      </w:rPr>
                    </w:pPr>
                    <w:r w:rsidRPr="00B94437">
                      <w:rPr>
                        <w:b/>
                        <w:i/>
                        <w:sz w:val="18"/>
                      </w:rPr>
                      <w:t>Package P102 – Main Works</w:t>
                    </w:r>
                  </w:p>
                  <w:p w14:paraId="57BBDFE6" w14:textId="77777777" w:rsidR="005809C5" w:rsidRPr="00B94437" w:rsidRDefault="005809C5" w:rsidP="000A5438">
                    <w:pPr>
                      <w:spacing w:before="0" w:after="0" w:line="240" w:lineRule="auto"/>
                      <w:rPr>
                        <w:b/>
                        <w:i/>
                        <w:sz w:val="18"/>
                      </w:rPr>
                    </w:pPr>
                  </w:p>
                </w:txbxContent>
              </v:textbox>
              <w10:wrap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6854850"/>
      <w:docPartObj>
        <w:docPartGallery w:val="Page Numbers (Bottom of Page)"/>
        <w:docPartUnique/>
      </w:docPartObj>
    </w:sdtPr>
    <w:sdtEndPr>
      <w:rPr>
        <w:noProof/>
      </w:rPr>
    </w:sdtEndPr>
    <w:sdtContent>
      <w:p w14:paraId="1B03CA7F" w14:textId="39194833" w:rsidR="005809C5" w:rsidRDefault="005809C5">
        <w:pPr>
          <w:pStyle w:val="Footer"/>
        </w:pPr>
        <w:r>
          <w:rPr>
            <w:noProof/>
          </w:rPr>
          <mc:AlternateContent>
            <mc:Choice Requires="wps">
              <w:drawing>
                <wp:anchor distT="0" distB="0" distL="114300" distR="114300" simplePos="0" relativeHeight="251658276" behindDoc="0" locked="0" layoutInCell="1" allowOverlap="1" wp14:anchorId="19F39789" wp14:editId="17B95058">
                  <wp:simplePos x="0" y="0"/>
                  <wp:positionH relativeFrom="column">
                    <wp:posOffset>16510</wp:posOffset>
                  </wp:positionH>
                  <wp:positionV relativeFrom="paragraph">
                    <wp:posOffset>5080</wp:posOffset>
                  </wp:positionV>
                  <wp:extent cx="5562600" cy="0"/>
                  <wp:effectExtent l="0" t="19050" r="19050" b="19050"/>
                  <wp:wrapNone/>
                  <wp:docPr id="3837" name="Straight Connector 3837"/>
                  <wp:cNvGraphicFramePr/>
                  <a:graphic xmlns:a="http://schemas.openxmlformats.org/drawingml/2006/main">
                    <a:graphicData uri="http://schemas.microsoft.com/office/word/2010/wordprocessingShape">
                      <wps:wsp>
                        <wps:cNvCnPr/>
                        <wps:spPr>
                          <a:xfrm>
                            <a:off x="0" y="0"/>
                            <a:ext cx="5562600" cy="0"/>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3DCA08" id="Straight Connector 3837" o:spid="_x0000_s1026" style="position:absolute;z-index:251658276;visibility:visible;mso-wrap-style:square;mso-wrap-distance-left:9pt;mso-wrap-distance-top:0;mso-wrap-distance-right:9pt;mso-wrap-distance-bottom:0;mso-position-horizontal:absolute;mso-position-horizontal-relative:text;mso-position-vertical:absolute;mso-position-vertical-relative:text" from="1.3pt,.4pt" to="439.3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" strokecolor="#00b0f0" strokeweight="2.25pt"/>
              </w:pict>
            </mc:Fallback>
          </mc:AlternateContent>
        </w:r>
      </w:p>
      <w:p w14:paraId="7B7C1AE9" w14:textId="362517DA" w:rsidR="005809C5" w:rsidRDefault="005809C5">
        <w:pPr>
          <w:pStyle w:val="Footer"/>
        </w:pPr>
        <w:r>
          <w:fldChar w:fldCharType="begin"/>
        </w:r>
        <w:r>
          <w:instrText xml:space="preserve"> PAGE   \* MERGEFORMAT </w:instrText>
        </w:r>
        <w:r>
          <w:fldChar w:fldCharType="separate"/>
        </w:r>
        <w:r w:rsidR="002E13B4">
          <w:rPr>
            <w:noProof/>
          </w:rPr>
          <w:t>57</w:t>
        </w:r>
        <w:r>
          <w:rPr>
            <w:noProof/>
          </w:rPr>
          <w:fldChar w:fldCharType="end"/>
        </w:r>
      </w:p>
    </w:sdtContent>
  </w:sdt>
  <w:p w14:paraId="6321665C" w14:textId="260AA6E2" w:rsidR="005809C5" w:rsidRDefault="005809C5" w:rsidP="007D4A2E">
    <w:pPr>
      <w:pStyle w:val="Footer"/>
      <w:tabs>
        <w:tab w:val="left" w:pos="9675"/>
        <w:tab w:val="right" w:pos="13971"/>
      </w:tabs>
      <w:jc w:val="left"/>
    </w:pPr>
    <w:r>
      <w:tab/>
    </w:r>
    <w:r>
      <w:tab/>
    </w:r>
    <w:r w:rsidRPr="000959A2">
      <w:rPr>
        <w:noProof/>
        <w:lang w:val="en-GB" w:eastAsia="en-GB"/>
      </w:rPr>
      <mc:AlternateContent>
        <mc:Choice Requires="wps">
          <w:drawing>
            <wp:anchor distT="0" distB="0" distL="114300" distR="114300" simplePos="0" relativeHeight="251658275" behindDoc="0" locked="0" layoutInCell="1" allowOverlap="1" wp14:anchorId="08A13160" wp14:editId="2AEFE321">
              <wp:simplePos x="0" y="0"/>
              <wp:positionH relativeFrom="margin">
                <wp:posOffset>183515</wp:posOffset>
              </wp:positionH>
              <wp:positionV relativeFrom="paragraph">
                <wp:posOffset>-140970</wp:posOffset>
              </wp:positionV>
              <wp:extent cx="4328795" cy="391160"/>
              <wp:effectExtent l="0" t="0" r="0" b="0"/>
              <wp:wrapNone/>
              <wp:docPr id="3835"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28795" cy="391160"/>
                      </a:xfrm>
                      <a:prstGeom prst="rect">
                        <a:avLst/>
                      </a:prstGeom>
                      <a:noFill/>
                      <a:ln w="6350">
                        <a:noFill/>
                      </a:ln>
                    </wps:spPr>
                    <wps:txbx>
                      <w:txbxContent>
                        <w:p w14:paraId="66EE63FB" w14:textId="77777777" w:rsidR="005809C5" w:rsidRPr="00B94437" w:rsidRDefault="005809C5" w:rsidP="000A5438">
                          <w:pPr>
                            <w:spacing w:before="0" w:after="0" w:line="240" w:lineRule="auto"/>
                            <w:rPr>
                              <w:b/>
                              <w:i/>
                              <w:sz w:val="18"/>
                            </w:rPr>
                          </w:pPr>
                          <w:r w:rsidRPr="00B94437">
                            <w:rPr>
                              <w:b/>
                              <w:i/>
                              <w:sz w:val="18"/>
                            </w:rPr>
                            <w:t xml:space="preserve">Jakarta LRT Project – Corridor 1 (Phase 1): </w:t>
                          </w:r>
                          <w:proofErr w:type="spellStart"/>
                          <w:r w:rsidRPr="00B94437">
                            <w:rPr>
                              <w:b/>
                              <w:i/>
                              <w:sz w:val="18"/>
                            </w:rPr>
                            <w:t>KelapaGading</w:t>
                          </w:r>
                          <w:proofErr w:type="spellEnd"/>
                          <w:r w:rsidRPr="00B94437">
                            <w:rPr>
                              <w:b/>
                              <w:i/>
                              <w:sz w:val="18"/>
                            </w:rPr>
                            <w:t xml:space="preserve"> – Velodrome</w:t>
                          </w:r>
                        </w:p>
                        <w:p w14:paraId="627E8300" w14:textId="77777777" w:rsidR="005809C5" w:rsidRPr="00B94437" w:rsidRDefault="005809C5" w:rsidP="000A5438">
                          <w:pPr>
                            <w:spacing w:before="0" w:after="0" w:line="240" w:lineRule="auto"/>
                            <w:rPr>
                              <w:b/>
                              <w:i/>
                              <w:sz w:val="18"/>
                            </w:rPr>
                          </w:pPr>
                          <w:r w:rsidRPr="00B94437">
                            <w:rPr>
                              <w:b/>
                              <w:i/>
                              <w:sz w:val="18"/>
                            </w:rPr>
                            <w:t>Package P102 – Main Works</w:t>
                          </w:r>
                        </w:p>
                        <w:p w14:paraId="2A7489A4" w14:textId="77777777" w:rsidR="005809C5" w:rsidRPr="00B94437" w:rsidRDefault="005809C5" w:rsidP="000A5438">
                          <w:pPr>
                            <w:spacing w:before="0" w:after="0" w:line="240" w:lineRule="auto"/>
                            <w:rPr>
                              <w:b/>
                              <w:i/>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A13160" id="_x0000_t202" coordsize="21600,21600" o:spt="202" path="m,l,21600r21600,l21600,xe">
              <v:stroke joinstyle="miter"/>
              <v:path gradientshapeok="t" o:connecttype="rect"/>
            </v:shapetype>
            <v:shape id="_x0000_s1051" type="#_x0000_t202" style="position:absolute;margin-left:14.45pt;margin-top:-11.1pt;width:340.85pt;height:30.8pt;z-index:2516582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" filled="f" stroked="f" strokeweight=".5pt">
              <v:textbox>
                <w:txbxContent>
                  <w:p w14:paraId="66EE63FB" w14:textId="77777777" w:rsidR="005809C5" w:rsidRPr="00B94437" w:rsidRDefault="005809C5" w:rsidP="000A5438">
                    <w:pPr>
                      <w:spacing w:before="0" w:after="0" w:line="240" w:lineRule="auto"/>
                      <w:rPr>
                        <w:b/>
                        <w:i/>
                        <w:sz w:val="18"/>
                      </w:rPr>
                    </w:pPr>
                    <w:r w:rsidRPr="00B94437">
                      <w:rPr>
                        <w:b/>
                        <w:i/>
                        <w:sz w:val="18"/>
                      </w:rPr>
                      <w:t xml:space="preserve">Jakarta LRT Project – Corridor 1 (Phase 1): </w:t>
                    </w:r>
                    <w:proofErr w:type="spellStart"/>
                    <w:r w:rsidRPr="00B94437">
                      <w:rPr>
                        <w:b/>
                        <w:i/>
                        <w:sz w:val="18"/>
                      </w:rPr>
                      <w:t>KelapaGading</w:t>
                    </w:r>
                    <w:proofErr w:type="spellEnd"/>
                    <w:r w:rsidRPr="00B94437">
                      <w:rPr>
                        <w:b/>
                        <w:i/>
                        <w:sz w:val="18"/>
                      </w:rPr>
                      <w:t xml:space="preserve"> – Velodrome</w:t>
                    </w:r>
                  </w:p>
                  <w:p w14:paraId="627E8300" w14:textId="77777777" w:rsidR="005809C5" w:rsidRPr="00B94437" w:rsidRDefault="005809C5" w:rsidP="000A5438">
                    <w:pPr>
                      <w:spacing w:before="0" w:after="0" w:line="240" w:lineRule="auto"/>
                      <w:rPr>
                        <w:b/>
                        <w:i/>
                        <w:sz w:val="18"/>
                      </w:rPr>
                    </w:pPr>
                    <w:r w:rsidRPr="00B94437">
                      <w:rPr>
                        <w:b/>
                        <w:i/>
                        <w:sz w:val="18"/>
                      </w:rPr>
                      <w:t>Package P102 – Main Works</w:t>
                    </w:r>
                  </w:p>
                  <w:p w14:paraId="2A7489A4" w14:textId="77777777" w:rsidR="005809C5" w:rsidRPr="00B94437" w:rsidRDefault="005809C5" w:rsidP="000A5438">
                    <w:pPr>
                      <w:spacing w:before="0" w:after="0" w:line="240" w:lineRule="auto"/>
                      <w:rPr>
                        <w:b/>
                        <w:i/>
                        <w:sz w:val="18"/>
                      </w:rPr>
                    </w:pP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8D617B" w14:textId="77777777" w:rsidR="005809C5" w:rsidRDefault="005809C5">
      <w:pPr>
        <w:spacing w:before="0" w:after="0" w:line="240" w:lineRule="auto"/>
      </w:pPr>
      <w:r>
        <w:separator/>
      </w:r>
    </w:p>
  </w:footnote>
  <w:footnote w:type="continuationSeparator" w:id="0">
    <w:p w14:paraId="40C213F3" w14:textId="77777777" w:rsidR="005809C5" w:rsidRDefault="005809C5">
      <w:pPr>
        <w:spacing w:before="0" w:after="0" w:line="240" w:lineRule="auto"/>
      </w:pPr>
      <w:r>
        <w:continuationSeparator/>
      </w:r>
    </w:p>
  </w:footnote>
  <w:footnote w:type="continuationNotice" w:id="1">
    <w:p w14:paraId="655A958F" w14:textId="77777777" w:rsidR="005809C5" w:rsidRDefault="005809C5">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7C0D82" w14:textId="7AEA9910" w:rsidR="005809C5" w:rsidRDefault="005809C5" w:rsidP="005A7007">
    <w:pPr>
      <w:spacing w:before="0" w:after="0" w:line="240" w:lineRule="auto"/>
      <w:rPr>
        <w:b/>
        <w:szCs w:val="22"/>
      </w:rPr>
    </w:pPr>
    <w:r w:rsidRPr="00A81385">
      <w:rPr>
        <w:b/>
        <w:noProof/>
        <w:szCs w:val="22"/>
        <w:lang w:val="en-GB" w:eastAsia="en-GB"/>
      </w:rPr>
      <w:drawing>
        <wp:anchor distT="0" distB="0" distL="114300" distR="114300" simplePos="0" relativeHeight="251658247" behindDoc="0" locked="0" layoutInCell="1" allowOverlap="1" wp14:anchorId="111179F5" wp14:editId="63C38934">
          <wp:simplePos x="0" y="0"/>
          <wp:positionH relativeFrom="margin">
            <wp:posOffset>5000625</wp:posOffset>
          </wp:positionH>
          <wp:positionV relativeFrom="paragraph">
            <wp:posOffset>160020</wp:posOffset>
          </wp:positionV>
          <wp:extent cx="588645" cy="381000"/>
          <wp:effectExtent l="0" t="0" r="1905" b="0"/>
          <wp:wrapNone/>
          <wp:docPr id="27" name="Picture 27" descr="C:\Users\Windows 10\AppData\Local\Microsoft\Windows\INetCache\Content.Word\b0c5483f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AppData\Local\Microsoft\Windows\INetCache\Content.Word\b0c5483fcd.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8645" cy="381000"/>
                  </a:xfrm>
                  <a:prstGeom prst="rect">
                    <a:avLst/>
                  </a:prstGeom>
                  <a:noFill/>
                  <a:ln>
                    <a:noFill/>
                  </a:ln>
                </pic:spPr>
              </pic:pic>
            </a:graphicData>
          </a:graphic>
        </wp:anchor>
      </w:drawing>
    </w:r>
  </w:p>
  <w:p w14:paraId="445BD8D2" w14:textId="10C6FDB5" w:rsidR="005809C5" w:rsidRPr="00A81385" w:rsidRDefault="005809C5" w:rsidP="005A7007">
    <w:pPr>
      <w:spacing w:before="0" w:after="0" w:line="240" w:lineRule="auto"/>
      <w:rPr>
        <w:b/>
        <w:szCs w:val="22"/>
      </w:rPr>
    </w:pPr>
    <w:r w:rsidRPr="00A81385">
      <w:rPr>
        <w:b/>
        <w:szCs w:val="22"/>
      </w:rPr>
      <w:t>SCADA –</w:t>
    </w:r>
    <w:r>
      <w:rPr>
        <w:b/>
        <w:szCs w:val="22"/>
        <w:lang w:val="id-ID"/>
      </w:rPr>
      <w:t xml:space="preserve"> </w:t>
    </w:r>
    <w:r>
      <w:rPr>
        <w:b/>
        <w:szCs w:val="22"/>
      </w:rPr>
      <w:t>DETAIL DESIGN OF HMI</w:t>
    </w:r>
    <w:r w:rsidRPr="00A81385">
      <w:rPr>
        <w:b/>
        <w:szCs w:val="22"/>
      </w:rPr>
      <w:t xml:space="preserve"> </w:t>
    </w:r>
  </w:p>
  <w:p w14:paraId="1299D213" w14:textId="2CA9130A" w:rsidR="005809C5" w:rsidRPr="005477E4" w:rsidRDefault="005809C5" w:rsidP="005A7007">
    <w:pPr>
      <w:spacing w:before="0" w:after="0" w:line="240" w:lineRule="auto"/>
      <w:rPr>
        <w:szCs w:val="22"/>
        <w:lang w:val="id-ID"/>
      </w:rPr>
    </w:pPr>
    <w:r w:rsidRPr="00A81385">
      <w:rPr>
        <w:noProof/>
        <w:szCs w:val="22"/>
        <w:lang w:val="en-GB" w:eastAsia="en-GB"/>
      </w:rPr>
      <mc:AlternateContent>
        <mc:Choice Requires="wps">
          <w:drawing>
            <wp:anchor distT="4294967295" distB="4294967295" distL="114300" distR="114300" simplePos="0" relativeHeight="251658246" behindDoc="0" locked="0" layoutInCell="1" allowOverlap="1" wp14:anchorId="321CD7F4" wp14:editId="52D9FAE4">
              <wp:simplePos x="0" y="0"/>
              <wp:positionH relativeFrom="margin">
                <wp:posOffset>-5080</wp:posOffset>
              </wp:positionH>
              <wp:positionV relativeFrom="paragraph">
                <wp:posOffset>257175</wp:posOffset>
              </wp:positionV>
              <wp:extent cx="5591810" cy="0"/>
              <wp:effectExtent l="0" t="19050" r="8890" b="19050"/>
              <wp:wrapNone/>
              <wp:docPr id="13"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591810" cy="0"/>
                      </a:xfrm>
                      <a:prstGeom prst="line">
                        <a:avLst/>
                      </a:prstGeom>
                      <a:ln w="28575">
                        <a:solidFill>
                          <a:schemeClr val="accent4"/>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37D739" id="Straight Connector 13" o:spid="_x0000_s1026" style="position:absolute;flip:x;z-index:25165824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4pt,20.25pt" to="439.9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" strokecolor="#00addc [3207]" strokeweight="2.25pt">
              <o:lock v:ext="edit" shapetype="f"/>
              <w10:wrap anchorx="margin"/>
            </v:line>
          </w:pict>
        </mc:Fallback>
      </mc:AlternateContent>
    </w:r>
    <w:r w:rsidRPr="00A81385">
      <w:rPr>
        <w:szCs w:val="22"/>
      </w:rPr>
      <w:t xml:space="preserve">Doc. No. </w:t>
    </w:r>
    <w:r>
      <w:rPr>
        <w:szCs w:val="22"/>
      </w:rPr>
      <w:t>WIKA-P102-ALL-440-</w:t>
    </w:r>
    <w:r>
      <w:rPr>
        <w:szCs w:val="22"/>
        <w:lang w:val="id-ID"/>
      </w:rPr>
      <w:t>DSR</w:t>
    </w:r>
    <w:r>
      <w:rPr>
        <w:szCs w:val="22"/>
      </w:rPr>
      <w:t>-000</w:t>
    </w:r>
    <w:r>
      <w:rPr>
        <w:szCs w:val="22"/>
        <w:lang w:val="id-ID"/>
      </w:rPr>
      <w:t>2</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B0F5B" w14:textId="1E56DEC9" w:rsidR="005809C5" w:rsidRDefault="005809C5" w:rsidP="007D4A2E">
    <w:pPr>
      <w:tabs>
        <w:tab w:val="left" w:pos="6315"/>
      </w:tabs>
      <w:spacing w:before="0" w:after="0" w:line="240" w:lineRule="auto"/>
      <w:rPr>
        <w:b/>
        <w:szCs w:val="22"/>
      </w:rPr>
    </w:pPr>
    <w:r w:rsidRPr="00A81385">
      <w:rPr>
        <w:b/>
        <w:noProof/>
        <w:szCs w:val="22"/>
        <w:lang w:val="en-GB" w:eastAsia="en-GB"/>
      </w:rPr>
      <w:drawing>
        <wp:anchor distT="0" distB="0" distL="114300" distR="114300" simplePos="0" relativeHeight="251658277" behindDoc="0" locked="0" layoutInCell="1" allowOverlap="1" wp14:anchorId="58C00643" wp14:editId="40B26801">
          <wp:simplePos x="0" y="0"/>
          <wp:positionH relativeFrom="margin">
            <wp:posOffset>8502650</wp:posOffset>
          </wp:positionH>
          <wp:positionV relativeFrom="paragraph">
            <wp:posOffset>63500</wp:posOffset>
          </wp:positionV>
          <wp:extent cx="588645" cy="381000"/>
          <wp:effectExtent l="0" t="0" r="1905" b="0"/>
          <wp:wrapNone/>
          <wp:docPr id="78" name="Picture 78" descr="C:\Users\Windows 10\AppData\Local\Microsoft\Windows\INetCache\Content.Word\b0c5483f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AppData\Local\Microsoft\Windows\INetCache\Content.Word\b0c5483fcd.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8645" cy="381000"/>
                  </a:xfrm>
                  <a:prstGeom prst="rect">
                    <a:avLst/>
                  </a:prstGeom>
                  <a:noFill/>
                  <a:ln>
                    <a:noFill/>
                  </a:ln>
                </pic:spPr>
              </pic:pic>
            </a:graphicData>
          </a:graphic>
        </wp:anchor>
      </w:drawing>
    </w:r>
    <w:r>
      <w:rPr>
        <w:b/>
        <w:szCs w:val="22"/>
      </w:rPr>
      <w:tab/>
    </w:r>
  </w:p>
  <w:p w14:paraId="31B8BBC0" w14:textId="77777777" w:rsidR="005809C5" w:rsidRPr="00A81385" w:rsidRDefault="005809C5" w:rsidP="004C1C8F">
    <w:pPr>
      <w:spacing w:before="0" w:after="0" w:line="240" w:lineRule="auto"/>
      <w:rPr>
        <w:b/>
        <w:szCs w:val="22"/>
      </w:rPr>
    </w:pPr>
    <w:r w:rsidRPr="00A81385">
      <w:rPr>
        <w:b/>
        <w:szCs w:val="22"/>
      </w:rPr>
      <w:t>SCADA –</w:t>
    </w:r>
    <w:r>
      <w:rPr>
        <w:b/>
        <w:szCs w:val="22"/>
        <w:lang w:val="id-ID"/>
      </w:rPr>
      <w:t xml:space="preserve"> </w:t>
    </w:r>
    <w:r>
      <w:rPr>
        <w:b/>
        <w:szCs w:val="22"/>
      </w:rPr>
      <w:t>DETAIL DESIGN OF HMI</w:t>
    </w:r>
    <w:r w:rsidRPr="00A81385">
      <w:rPr>
        <w:b/>
        <w:szCs w:val="22"/>
      </w:rPr>
      <w:t xml:space="preserve"> </w:t>
    </w:r>
  </w:p>
  <w:p w14:paraId="1707763E" w14:textId="77922300" w:rsidR="005809C5" w:rsidRPr="00A81385" w:rsidRDefault="005809C5" w:rsidP="004C1C8F">
    <w:pPr>
      <w:spacing w:before="0" w:after="0" w:line="240" w:lineRule="auto"/>
      <w:rPr>
        <w:szCs w:val="22"/>
      </w:rPr>
    </w:pPr>
    <w:r w:rsidRPr="00A81385">
      <w:rPr>
        <w:szCs w:val="22"/>
      </w:rPr>
      <w:t xml:space="preserve">Doc. No. </w:t>
    </w:r>
    <w:r>
      <w:rPr>
        <w:szCs w:val="22"/>
      </w:rPr>
      <w:t>WIKA-P102-ALL-440-</w:t>
    </w:r>
    <w:r>
      <w:rPr>
        <w:szCs w:val="22"/>
        <w:lang w:val="id-ID"/>
      </w:rPr>
      <w:t>DSR</w:t>
    </w:r>
    <w:r>
      <w:rPr>
        <w:szCs w:val="22"/>
      </w:rPr>
      <w:t>-000</w:t>
    </w:r>
    <w:r>
      <w:rPr>
        <w:szCs w:val="22"/>
        <w:lang w:val="id-ID"/>
      </w:rPr>
      <w:t>2</w:t>
    </w:r>
  </w:p>
  <w:p w14:paraId="144FE990" w14:textId="77777777" w:rsidR="005809C5" w:rsidRPr="00D1663E" w:rsidRDefault="005809C5" w:rsidP="00D1663E">
    <w:pPr>
      <w:pStyle w:val="Header"/>
    </w:pPr>
    <w:r>
      <w:rPr>
        <w:noProof/>
      </w:rPr>
      <mc:AlternateContent>
        <mc:Choice Requires="wps">
          <w:drawing>
            <wp:anchor distT="0" distB="0" distL="114300" distR="114300" simplePos="0" relativeHeight="251658278" behindDoc="0" locked="0" layoutInCell="1" allowOverlap="1" wp14:anchorId="0927EF13" wp14:editId="27CF4FEA">
              <wp:simplePos x="0" y="0"/>
              <wp:positionH relativeFrom="column">
                <wp:posOffset>13335</wp:posOffset>
              </wp:positionH>
              <wp:positionV relativeFrom="paragraph">
                <wp:posOffset>60960</wp:posOffset>
              </wp:positionV>
              <wp:extent cx="9077325" cy="0"/>
              <wp:effectExtent l="0" t="19050" r="28575" b="19050"/>
              <wp:wrapNone/>
              <wp:docPr id="3838" name="Straight Connector 3838"/>
              <wp:cNvGraphicFramePr/>
              <a:graphic xmlns:a="http://schemas.openxmlformats.org/drawingml/2006/main">
                <a:graphicData uri="http://schemas.microsoft.com/office/word/2010/wordprocessingShape">
                  <wps:wsp>
                    <wps:cNvCnPr/>
                    <wps:spPr>
                      <a:xfrm>
                        <a:off x="0" y="0"/>
                        <a:ext cx="9077325" cy="0"/>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4E43B78" id="Straight Connector 3838" o:spid="_x0000_s1026" style="position:absolute;z-index:25165827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5pt,4.8pt" to="715.8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" strokecolor="#00b0f0" strokeweight="2.25pt"/>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74A094" w14:textId="671BDCA5" w:rsidR="005809C5" w:rsidRDefault="005809C5" w:rsidP="007D4A2E">
    <w:pPr>
      <w:tabs>
        <w:tab w:val="left" w:pos="6315"/>
        <w:tab w:val="left" w:pos="10275"/>
      </w:tabs>
      <w:spacing w:before="0" w:after="0" w:line="240" w:lineRule="auto"/>
      <w:rPr>
        <w:b/>
        <w:szCs w:val="22"/>
      </w:rPr>
    </w:pPr>
    <w:r w:rsidRPr="00A81385">
      <w:rPr>
        <w:b/>
        <w:noProof/>
        <w:szCs w:val="22"/>
        <w:lang w:val="en-GB" w:eastAsia="en-GB"/>
      </w:rPr>
      <w:drawing>
        <wp:anchor distT="0" distB="0" distL="114300" distR="114300" simplePos="0" relativeHeight="251658283" behindDoc="0" locked="0" layoutInCell="1" allowOverlap="1" wp14:anchorId="361598DC" wp14:editId="6EF1BE94">
          <wp:simplePos x="0" y="0"/>
          <wp:positionH relativeFrom="margin">
            <wp:posOffset>5060950</wp:posOffset>
          </wp:positionH>
          <wp:positionV relativeFrom="paragraph">
            <wp:posOffset>160020</wp:posOffset>
          </wp:positionV>
          <wp:extent cx="588645" cy="381000"/>
          <wp:effectExtent l="0" t="0" r="1905" b="0"/>
          <wp:wrapNone/>
          <wp:docPr id="79" name="Picture 79" descr="C:\Users\Windows 10\AppData\Local\Microsoft\Windows\INetCache\Content.Word\b0c5483f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AppData\Local\Microsoft\Windows\INetCache\Content.Word\b0c5483fcd.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8645" cy="381000"/>
                  </a:xfrm>
                  <a:prstGeom prst="rect">
                    <a:avLst/>
                  </a:prstGeom>
                  <a:noFill/>
                  <a:ln>
                    <a:noFill/>
                  </a:ln>
                </pic:spPr>
              </pic:pic>
            </a:graphicData>
          </a:graphic>
        </wp:anchor>
      </w:drawing>
    </w:r>
    <w:r w:rsidRPr="00A81385">
      <w:rPr>
        <w:b/>
        <w:noProof/>
        <w:szCs w:val="22"/>
        <w:lang w:val="en-GB" w:eastAsia="en-GB"/>
      </w:rPr>
      <w:drawing>
        <wp:anchor distT="0" distB="0" distL="114300" distR="114300" simplePos="0" relativeHeight="251658281" behindDoc="0" locked="0" layoutInCell="1" allowOverlap="1" wp14:anchorId="1445454A" wp14:editId="407FE626">
          <wp:simplePos x="0" y="0"/>
          <wp:positionH relativeFrom="margin">
            <wp:posOffset>8502650</wp:posOffset>
          </wp:positionH>
          <wp:positionV relativeFrom="paragraph">
            <wp:posOffset>63500</wp:posOffset>
          </wp:positionV>
          <wp:extent cx="588645" cy="381000"/>
          <wp:effectExtent l="0" t="0" r="1905" b="0"/>
          <wp:wrapNone/>
          <wp:docPr id="80" name="Picture 80" descr="C:\Users\Windows 10\AppData\Local\Microsoft\Windows\INetCache\Content.Word\b0c5483f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AppData\Local\Microsoft\Windows\INetCache\Content.Word\b0c5483fcd.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8645" cy="381000"/>
                  </a:xfrm>
                  <a:prstGeom prst="rect">
                    <a:avLst/>
                  </a:prstGeom>
                  <a:noFill/>
                  <a:ln>
                    <a:noFill/>
                  </a:ln>
                </pic:spPr>
              </pic:pic>
            </a:graphicData>
          </a:graphic>
        </wp:anchor>
      </w:drawing>
    </w:r>
    <w:r>
      <w:rPr>
        <w:b/>
        <w:szCs w:val="22"/>
      </w:rPr>
      <w:tab/>
    </w:r>
    <w:r>
      <w:rPr>
        <w:b/>
        <w:szCs w:val="22"/>
      </w:rPr>
      <w:tab/>
    </w:r>
  </w:p>
  <w:p w14:paraId="00414A13" w14:textId="4BF84045" w:rsidR="005809C5" w:rsidRPr="00A81385" w:rsidRDefault="005809C5" w:rsidP="004C1C8F">
    <w:pPr>
      <w:spacing w:before="0" w:after="0" w:line="240" w:lineRule="auto"/>
      <w:rPr>
        <w:b/>
        <w:szCs w:val="22"/>
      </w:rPr>
    </w:pPr>
    <w:r w:rsidRPr="00A81385">
      <w:rPr>
        <w:b/>
        <w:szCs w:val="22"/>
      </w:rPr>
      <w:t>SCADA –</w:t>
    </w:r>
    <w:r>
      <w:rPr>
        <w:b/>
        <w:szCs w:val="22"/>
        <w:lang w:val="id-ID"/>
      </w:rPr>
      <w:t xml:space="preserve"> </w:t>
    </w:r>
    <w:r>
      <w:rPr>
        <w:b/>
        <w:szCs w:val="22"/>
      </w:rPr>
      <w:t>DETAIL DESIGN OF HMI</w:t>
    </w:r>
    <w:r w:rsidRPr="00A81385">
      <w:rPr>
        <w:b/>
        <w:szCs w:val="22"/>
      </w:rPr>
      <w:t xml:space="preserve"> </w:t>
    </w:r>
  </w:p>
  <w:p w14:paraId="63C37B7D" w14:textId="12491AEC" w:rsidR="005809C5" w:rsidRPr="00A81385" w:rsidRDefault="005809C5" w:rsidP="004C1C8F">
    <w:pPr>
      <w:spacing w:before="0" w:after="0" w:line="240" w:lineRule="auto"/>
      <w:rPr>
        <w:szCs w:val="22"/>
      </w:rPr>
    </w:pPr>
    <w:r w:rsidRPr="00A81385">
      <w:rPr>
        <w:szCs w:val="22"/>
      </w:rPr>
      <w:t xml:space="preserve">Doc. No. </w:t>
    </w:r>
    <w:r>
      <w:rPr>
        <w:szCs w:val="22"/>
      </w:rPr>
      <w:t>WIKA-P102-ALL-440-</w:t>
    </w:r>
    <w:r>
      <w:rPr>
        <w:szCs w:val="22"/>
        <w:lang w:val="id-ID"/>
      </w:rPr>
      <w:t>DSR</w:t>
    </w:r>
    <w:r>
      <w:rPr>
        <w:szCs w:val="22"/>
      </w:rPr>
      <w:t>-000</w:t>
    </w:r>
    <w:r>
      <w:rPr>
        <w:szCs w:val="22"/>
        <w:lang w:val="id-ID"/>
      </w:rPr>
      <w:t>2</w:t>
    </w:r>
  </w:p>
  <w:p w14:paraId="5D655A47" w14:textId="5E598E9B" w:rsidR="005809C5" w:rsidRPr="00D1663E" w:rsidRDefault="005809C5" w:rsidP="00D1663E">
    <w:pPr>
      <w:pStyle w:val="Header"/>
    </w:pPr>
    <w:r>
      <w:rPr>
        <w:noProof/>
      </w:rPr>
      <mc:AlternateContent>
        <mc:Choice Requires="wps">
          <w:drawing>
            <wp:anchor distT="0" distB="0" distL="114300" distR="114300" simplePos="0" relativeHeight="251658282" behindDoc="0" locked="0" layoutInCell="1" allowOverlap="1" wp14:anchorId="05AD177A" wp14:editId="00333DF3">
              <wp:simplePos x="0" y="0"/>
              <wp:positionH relativeFrom="column">
                <wp:posOffset>16510</wp:posOffset>
              </wp:positionH>
              <wp:positionV relativeFrom="paragraph">
                <wp:posOffset>60960</wp:posOffset>
              </wp:positionV>
              <wp:extent cx="5638800" cy="0"/>
              <wp:effectExtent l="0" t="19050" r="19050" b="19050"/>
              <wp:wrapNone/>
              <wp:docPr id="487" name="Straight Connector 487"/>
              <wp:cNvGraphicFramePr/>
              <a:graphic xmlns:a="http://schemas.openxmlformats.org/drawingml/2006/main">
                <a:graphicData uri="http://schemas.microsoft.com/office/word/2010/wordprocessingShape">
                  <wps:wsp>
                    <wps:cNvCnPr/>
                    <wps:spPr>
                      <a:xfrm>
                        <a:off x="0" y="0"/>
                        <a:ext cx="5638800" cy="0"/>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6EC70BB" id="Straight Connector 487" o:spid="_x0000_s1026" style="position:absolute;z-index:25165828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pt,4.8pt" to="445.3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" strokecolor="#00b0f0" strokeweight="2.25pt"/>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1A0B9D" w14:textId="0AE03282" w:rsidR="005809C5" w:rsidRDefault="005809C5" w:rsidP="007D4A2E">
    <w:pPr>
      <w:tabs>
        <w:tab w:val="left" w:pos="6315"/>
        <w:tab w:val="left" w:pos="10275"/>
      </w:tabs>
      <w:spacing w:before="0" w:after="0" w:line="240" w:lineRule="auto"/>
      <w:rPr>
        <w:b/>
        <w:szCs w:val="22"/>
      </w:rPr>
    </w:pPr>
    <w:r w:rsidRPr="00A81385">
      <w:rPr>
        <w:b/>
        <w:noProof/>
        <w:szCs w:val="22"/>
        <w:lang w:val="en-GB" w:eastAsia="en-GB"/>
      </w:rPr>
      <w:drawing>
        <wp:anchor distT="0" distB="0" distL="114300" distR="114300" simplePos="0" relativeHeight="251658286" behindDoc="0" locked="0" layoutInCell="1" allowOverlap="1" wp14:anchorId="33146007" wp14:editId="55FE6D88">
          <wp:simplePos x="0" y="0"/>
          <wp:positionH relativeFrom="margin">
            <wp:posOffset>8502650</wp:posOffset>
          </wp:positionH>
          <wp:positionV relativeFrom="paragraph">
            <wp:posOffset>63500</wp:posOffset>
          </wp:positionV>
          <wp:extent cx="588645" cy="381000"/>
          <wp:effectExtent l="0" t="0" r="1905" b="0"/>
          <wp:wrapNone/>
          <wp:docPr id="81" name="Picture 81" descr="C:\Users\Windows 10\AppData\Local\Microsoft\Windows\INetCache\Content.Word\b0c5483f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AppData\Local\Microsoft\Windows\INetCache\Content.Word\b0c5483fcd.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8645" cy="381000"/>
                  </a:xfrm>
                  <a:prstGeom prst="rect">
                    <a:avLst/>
                  </a:prstGeom>
                  <a:noFill/>
                  <a:ln>
                    <a:noFill/>
                  </a:ln>
                </pic:spPr>
              </pic:pic>
            </a:graphicData>
          </a:graphic>
        </wp:anchor>
      </w:drawing>
    </w:r>
    <w:r>
      <w:rPr>
        <w:b/>
        <w:szCs w:val="22"/>
      </w:rPr>
      <w:tab/>
    </w:r>
    <w:r>
      <w:rPr>
        <w:b/>
        <w:szCs w:val="22"/>
      </w:rPr>
      <w:tab/>
    </w:r>
  </w:p>
  <w:p w14:paraId="6E3C6438" w14:textId="77777777" w:rsidR="005809C5" w:rsidRPr="00A81385" w:rsidRDefault="005809C5" w:rsidP="004C1C8F">
    <w:pPr>
      <w:spacing w:before="0" w:after="0" w:line="240" w:lineRule="auto"/>
      <w:rPr>
        <w:b/>
        <w:szCs w:val="22"/>
      </w:rPr>
    </w:pPr>
    <w:r w:rsidRPr="00A81385">
      <w:rPr>
        <w:b/>
        <w:szCs w:val="22"/>
      </w:rPr>
      <w:t>SCADA –</w:t>
    </w:r>
    <w:r>
      <w:rPr>
        <w:b/>
        <w:szCs w:val="22"/>
        <w:lang w:val="id-ID"/>
      </w:rPr>
      <w:t xml:space="preserve"> </w:t>
    </w:r>
    <w:r>
      <w:rPr>
        <w:b/>
        <w:szCs w:val="22"/>
      </w:rPr>
      <w:t>DETAIL DESIGN OF HMI</w:t>
    </w:r>
    <w:r w:rsidRPr="00A81385">
      <w:rPr>
        <w:b/>
        <w:szCs w:val="22"/>
      </w:rPr>
      <w:t xml:space="preserve"> </w:t>
    </w:r>
  </w:p>
  <w:p w14:paraId="1DDD9E8C" w14:textId="268A8060" w:rsidR="005809C5" w:rsidRPr="00A81385" w:rsidRDefault="005809C5" w:rsidP="004C1C8F">
    <w:pPr>
      <w:spacing w:before="0" w:after="0" w:line="240" w:lineRule="auto"/>
      <w:rPr>
        <w:szCs w:val="22"/>
      </w:rPr>
    </w:pPr>
    <w:r w:rsidRPr="00A81385">
      <w:rPr>
        <w:szCs w:val="22"/>
      </w:rPr>
      <w:t xml:space="preserve">Doc. No. </w:t>
    </w:r>
    <w:r>
      <w:rPr>
        <w:szCs w:val="22"/>
      </w:rPr>
      <w:t>WIKA-P102-ALL-440-</w:t>
    </w:r>
    <w:r>
      <w:rPr>
        <w:szCs w:val="22"/>
        <w:lang w:val="id-ID"/>
      </w:rPr>
      <w:t>DSR</w:t>
    </w:r>
    <w:r>
      <w:rPr>
        <w:szCs w:val="22"/>
      </w:rPr>
      <w:t>-000</w:t>
    </w:r>
    <w:r>
      <w:rPr>
        <w:szCs w:val="22"/>
        <w:lang w:val="id-ID"/>
      </w:rPr>
      <w:t>2</w:t>
    </w:r>
  </w:p>
  <w:p w14:paraId="5A183168" w14:textId="77777777" w:rsidR="005809C5" w:rsidRPr="00D1663E" w:rsidRDefault="005809C5" w:rsidP="00D1663E">
    <w:pPr>
      <w:pStyle w:val="Header"/>
    </w:pPr>
    <w:r>
      <w:rPr>
        <w:noProof/>
      </w:rPr>
      <mc:AlternateContent>
        <mc:Choice Requires="wps">
          <w:drawing>
            <wp:anchor distT="0" distB="0" distL="114300" distR="114300" simplePos="0" relativeHeight="251658287" behindDoc="0" locked="0" layoutInCell="1" allowOverlap="1" wp14:anchorId="464DC236" wp14:editId="1682F022">
              <wp:simplePos x="0" y="0"/>
              <wp:positionH relativeFrom="column">
                <wp:posOffset>13335</wp:posOffset>
              </wp:positionH>
              <wp:positionV relativeFrom="paragraph">
                <wp:posOffset>60960</wp:posOffset>
              </wp:positionV>
              <wp:extent cx="9075420" cy="0"/>
              <wp:effectExtent l="0" t="19050" r="30480" b="19050"/>
              <wp:wrapNone/>
              <wp:docPr id="495" name="Straight Connector 495"/>
              <wp:cNvGraphicFramePr/>
              <a:graphic xmlns:a="http://schemas.openxmlformats.org/drawingml/2006/main">
                <a:graphicData uri="http://schemas.microsoft.com/office/word/2010/wordprocessingShape">
                  <wps:wsp>
                    <wps:cNvCnPr/>
                    <wps:spPr>
                      <a:xfrm>
                        <a:off x="0" y="0"/>
                        <a:ext cx="9075420" cy="0"/>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CB598A4" id="Straight Connector 495" o:spid="_x0000_s1026" style="position:absolute;z-index:25165828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5pt,4.8pt" to="715.6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" strokecolor="#00b0f0" strokeweight="2.25pt"/>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A99843" w14:textId="77777777" w:rsidR="005809C5" w:rsidRDefault="005809C5" w:rsidP="007D4A2E">
    <w:pPr>
      <w:tabs>
        <w:tab w:val="left" w:pos="6315"/>
        <w:tab w:val="left" w:pos="10275"/>
      </w:tabs>
      <w:spacing w:before="0" w:after="0" w:line="240" w:lineRule="auto"/>
      <w:rPr>
        <w:b/>
        <w:szCs w:val="22"/>
      </w:rPr>
    </w:pPr>
    <w:r w:rsidRPr="00A81385">
      <w:rPr>
        <w:b/>
        <w:noProof/>
        <w:szCs w:val="22"/>
        <w:lang w:val="en-GB" w:eastAsia="en-GB"/>
      </w:rPr>
      <w:drawing>
        <wp:anchor distT="0" distB="0" distL="114300" distR="114300" simplePos="0" relativeHeight="251658290" behindDoc="0" locked="0" layoutInCell="1" allowOverlap="1" wp14:anchorId="22AE2585" wp14:editId="0DE2132C">
          <wp:simplePos x="0" y="0"/>
          <wp:positionH relativeFrom="margin">
            <wp:posOffset>5060950</wp:posOffset>
          </wp:positionH>
          <wp:positionV relativeFrom="paragraph">
            <wp:posOffset>160020</wp:posOffset>
          </wp:positionV>
          <wp:extent cx="588645" cy="381000"/>
          <wp:effectExtent l="0" t="0" r="1905" b="0"/>
          <wp:wrapNone/>
          <wp:docPr id="82" name="Picture 82" descr="C:\Users\Windows 10\AppData\Local\Microsoft\Windows\INetCache\Content.Word\b0c5483f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AppData\Local\Microsoft\Windows\INetCache\Content.Word\b0c5483fcd.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8645" cy="381000"/>
                  </a:xfrm>
                  <a:prstGeom prst="rect">
                    <a:avLst/>
                  </a:prstGeom>
                  <a:noFill/>
                  <a:ln>
                    <a:noFill/>
                  </a:ln>
                </pic:spPr>
              </pic:pic>
            </a:graphicData>
          </a:graphic>
        </wp:anchor>
      </w:drawing>
    </w:r>
    <w:r w:rsidRPr="00A81385">
      <w:rPr>
        <w:b/>
        <w:noProof/>
        <w:szCs w:val="22"/>
        <w:lang w:val="en-GB" w:eastAsia="en-GB"/>
      </w:rPr>
      <w:drawing>
        <wp:anchor distT="0" distB="0" distL="114300" distR="114300" simplePos="0" relativeHeight="251658288" behindDoc="0" locked="0" layoutInCell="1" allowOverlap="1" wp14:anchorId="350626C6" wp14:editId="480A3EB7">
          <wp:simplePos x="0" y="0"/>
          <wp:positionH relativeFrom="margin">
            <wp:posOffset>8502650</wp:posOffset>
          </wp:positionH>
          <wp:positionV relativeFrom="paragraph">
            <wp:posOffset>63500</wp:posOffset>
          </wp:positionV>
          <wp:extent cx="588645" cy="381000"/>
          <wp:effectExtent l="0" t="0" r="1905" b="0"/>
          <wp:wrapNone/>
          <wp:docPr id="83" name="Picture 83" descr="C:\Users\Windows 10\AppData\Local\Microsoft\Windows\INetCache\Content.Word\b0c5483f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AppData\Local\Microsoft\Windows\INetCache\Content.Word\b0c5483fcd.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8645" cy="381000"/>
                  </a:xfrm>
                  <a:prstGeom prst="rect">
                    <a:avLst/>
                  </a:prstGeom>
                  <a:noFill/>
                  <a:ln>
                    <a:noFill/>
                  </a:ln>
                </pic:spPr>
              </pic:pic>
            </a:graphicData>
          </a:graphic>
        </wp:anchor>
      </w:drawing>
    </w:r>
    <w:r>
      <w:rPr>
        <w:b/>
        <w:szCs w:val="22"/>
      </w:rPr>
      <w:tab/>
    </w:r>
    <w:r>
      <w:rPr>
        <w:b/>
        <w:szCs w:val="22"/>
      </w:rPr>
      <w:tab/>
    </w:r>
  </w:p>
  <w:p w14:paraId="63434311" w14:textId="77777777" w:rsidR="005809C5" w:rsidRPr="00A81385" w:rsidRDefault="005809C5" w:rsidP="004C1C8F">
    <w:pPr>
      <w:spacing w:before="0" w:after="0" w:line="240" w:lineRule="auto"/>
      <w:rPr>
        <w:b/>
        <w:szCs w:val="22"/>
      </w:rPr>
    </w:pPr>
    <w:r w:rsidRPr="00A81385">
      <w:rPr>
        <w:b/>
        <w:szCs w:val="22"/>
      </w:rPr>
      <w:t>SCADA –</w:t>
    </w:r>
    <w:r>
      <w:rPr>
        <w:b/>
        <w:szCs w:val="22"/>
        <w:lang w:val="id-ID"/>
      </w:rPr>
      <w:t xml:space="preserve"> </w:t>
    </w:r>
    <w:r>
      <w:rPr>
        <w:b/>
        <w:szCs w:val="22"/>
      </w:rPr>
      <w:t>DETAIL DESIGN OF HMI</w:t>
    </w:r>
    <w:r w:rsidRPr="00A81385">
      <w:rPr>
        <w:b/>
        <w:szCs w:val="22"/>
      </w:rPr>
      <w:t xml:space="preserve"> </w:t>
    </w:r>
  </w:p>
  <w:p w14:paraId="2670BF6A" w14:textId="437A1A27" w:rsidR="005809C5" w:rsidRPr="00A81385" w:rsidRDefault="005809C5" w:rsidP="004C1C8F">
    <w:pPr>
      <w:spacing w:before="0" w:after="0" w:line="240" w:lineRule="auto"/>
      <w:rPr>
        <w:szCs w:val="22"/>
      </w:rPr>
    </w:pPr>
    <w:r w:rsidRPr="00A81385">
      <w:rPr>
        <w:szCs w:val="22"/>
      </w:rPr>
      <w:t xml:space="preserve">Doc. No. </w:t>
    </w:r>
    <w:r>
      <w:rPr>
        <w:szCs w:val="22"/>
      </w:rPr>
      <w:t>WIKA-P102-ALL-440-</w:t>
    </w:r>
    <w:r>
      <w:rPr>
        <w:szCs w:val="22"/>
        <w:lang w:val="id-ID"/>
      </w:rPr>
      <w:t>DSR</w:t>
    </w:r>
    <w:r>
      <w:rPr>
        <w:szCs w:val="22"/>
      </w:rPr>
      <w:t>-000</w:t>
    </w:r>
    <w:r>
      <w:rPr>
        <w:szCs w:val="22"/>
        <w:lang w:val="id-ID"/>
      </w:rPr>
      <w:t>2</w:t>
    </w:r>
  </w:p>
  <w:p w14:paraId="4E6C0FFC" w14:textId="77777777" w:rsidR="005809C5" w:rsidRPr="00D1663E" w:rsidRDefault="005809C5" w:rsidP="00D1663E">
    <w:pPr>
      <w:pStyle w:val="Header"/>
    </w:pPr>
    <w:r>
      <w:rPr>
        <w:noProof/>
      </w:rPr>
      <mc:AlternateContent>
        <mc:Choice Requires="wps">
          <w:drawing>
            <wp:anchor distT="0" distB="0" distL="114300" distR="114300" simplePos="0" relativeHeight="251658289" behindDoc="0" locked="0" layoutInCell="1" allowOverlap="1" wp14:anchorId="4C14C294" wp14:editId="53798846">
              <wp:simplePos x="0" y="0"/>
              <wp:positionH relativeFrom="column">
                <wp:posOffset>16510</wp:posOffset>
              </wp:positionH>
              <wp:positionV relativeFrom="paragraph">
                <wp:posOffset>60960</wp:posOffset>
              </wp:positionV>
              <wp:extent cx="5638800" cy="0"/>
              <wp:effectExtent l="0" t="19050" r="19050" b="19050"/>
              <wp:wrapNone/>
              <wp:docPr id="505" name="Straight Connector 505"/>
              <wp:cNvGraphicFramePr/>
              <a:graphic xmlns:a="http://schemas.openxmlformats.org/drawingml/2006/main">
                <a:graphicData uri="http://schemas.microsoft.com/office/word/2010/wordprocessingShape">
                  <wps:wsp>
                    <wps:cNvCnPr/>
                    <wps:spPr>
                      <a:xfrm>
                        <a:off x="0" y="0"/>
                        <a:ext cx="5638800" cy="0"/>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F43BF2F" id="Straight Connector 505" o:spid="_x0000_s1026" style="position:absolute;z-index:25165828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pt,4.8pt" to="445.3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" strokecolor="#00b0f0" strokeweight="2.25pt"/>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51457B" w14:textId="2DCEEC6D" w:rsidR="005809C5" w:rsidRDefault="005809C5" w:rsidP="007D4A2E">
    <w:pPr>
      <w:tabs>
        <w:tab w:val="left" w:pos="6315"/>
        <w:tab w:val="left" w:pos="10275"/>
      </w:tabs>
      <w:spacing w:before="0" w:after="0" w:line="240" w:lineRule="auto"/>
      <w:rPr>
        <w:b/>
        <w:szCs w:val="22"/>
      </w:rPr>
    </w:pPr>
    <w:r w:rsidRPr="00A81385">
      <w:rPr>
        <w:b/>
        <w:noProof/>
        <w:szCs w:val="22"/>
        <w:lang w:val="en-GB" w:eastAsia="en-GB"/>
      </w:rPr>
      <w:drawing>
        <wp:anchor distT="0" distB="0" distL="114300" distR="114300" simplePos="0" relativeHeight="251658302" behindDoc="0" locked="0" layoutInCell="1" allowOverlap="1" wp14:anchorId="05E0A145" wp14:editId="7650DD6C">
          <wp:simplePos x="0" y="0"/>
          <wp:positionH relativeFrom="margin">
            <wp:posOffset>8502650</wp:posOffset>
          </wp:positionH>
          <wp:positionV relativeFrom="paragraph">
            <wp:posOffset>63500</wp:posOffset>
          </wp:positionV>
          <wp:extent cx="588645" cy="381000"/>
          <wp:effectExtent l="0" t="0" r="1905" b="0"/>
          <wp:wrapNone/>
          <wp:docPr id="84" name="Picture 84" descr="C:\Users\Windows 10\AppData\Local\Microsoft\Windows\INetCache\Content.Word\b0c5483f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AppData\Local\Microsoft\Windows\INetCache\Content.Word\b0c5483fcd.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8645" cy="381000"/>
                  </a:xfrm>
                  <a:prstGeom prst="rect">
                    <a:avLst/>
                  </a:prstGeom>
                  <a:noFill/>
                  <a:ln>
                    <a:noFill/>
                  </a:ln>
                </pic:spPr>
              </pic:pic>
            </a:graphicData>
          </a:graphic>
        </wp:anchor>
      </w:drawing>
    </w:r>
    <w:r>
      <w:rPr>
        <w:b/>
        <w:szCs w:val="22"/>
      </w:rPr>
      <w:tab/>
    </w:r>
    <w:r>
      <w:rPr>
        <w:b/>
        <w:szCs w:val="22"/>
      </w:rPr>
      <w:tab/>
    </w:r>
  </w:p>
  <w:p w14:paraId="6DE37FF5" w14:textId="77777777" w:rsidR="005809C5" w:rsidRPr="00A81385" w:rsidRDefault="005809C5" w:rsidP="004C1C8F">
    <w:pPr>
      <w:spacing w:before="0" w:after="0" w:line="240" w:lineRule="auto"/>
      <w:rPr>
        <w:b/>
        <w:szCs w:val="22"/>
      </w:rPr>
    </w:pPr>
    <w:r w:rsidRPr="00A81385">
      <w:rPr>
        <w:b/>
        <w:szCs w:val="22"/>
      </w:rPr>
      <w:t>SCADA –</w:t>
    </w:r>
    <w:r>
      <w:rPr>
        <w:b/>
        <w:szCs w:val="22"/>
        <w:lang w:val="id-ID"/>
      </w:rPr>
      <w:t xml:space="preserve"> </w:t>
    </w:r>
    <w:r>
      <w:rPr>
        <w:b/>
        <w:szCs w:val="22"/>
      </w:rPr>
      <w:t>DETAIL DESIGN OF HMI</w:t>
    </w:r>
    <w:r w:rsidRPr="00A81385">
      <w:rPr>
        <w:b/>
        <w:szCs w:val="22"/>
      </w:rPr>
      <w:t xml:space="preserve"> </w:t>
    </w:r>
  </w:p>
  <w:p w14:paraId="4BB0D902" w14:textId="60BFEE07" w:rsidR="005809C5" w:rsidRPr="00A81385" w:rsidRDefault="005809C5" w:rsidP="004C1C8F">
    <w:pPr>
      <w:spacing w:before="0" w:after="0" w:line="240" w:lineRule="auto"/>
      <w:rPr>
        <w:szCs w:val="22"/>
      </w:rPr>
    </w:pPr>
    <w:r w:rsidRPr="00A81385">
      <w:rPr>
        <w:szCs w:val="22"/>
      </w:rPr>
      <w:t xml:space="preserve">Doc. No. </w:t>
    </w:r>
    <w:r>
      <w:rPr>
        <w:szCs w:val="22"/>
      </w:rPr>
      <w:t>WIKA-P102-ALL-440-</w:t>
    </w:r>
    <w:r>
      <w:rPr>
        <w:szCs w:val="22"/>
        <w:lang w:val="id-ID"/>
      </w:rPr>
      <w:t>DSR</w:t>
    </w:r>
    <w:r>
      <w:rPr>
        <w:szCs w:val="22"/>
      </w:rPr>
      <w:t>-000</w:t>
    </w:r>
    <w:r>
      <w:rPr>
        <w:szCs w:val="22"/>
        <w:lang w:val="id-ID"/>
      </w:rPr>
      <w:t>2</w:t>
    </w:r>
  </w:p>
  <w:p w14:paraId="5A81F712" w14:textId="77777777" w:rsidR="005809C5" w:rsidRPr="00D1663E" w:rsidRDefault="005809C5" w:rsidP="00D1663E">
    <w:pPr>
      <w:pStyle w:val="Header"/>
    </w:pPr>
    <w:r>
      <w:rPr>
        <w:noProof/>
      </w:rPr>
      <mc:AlternateContent>
        <mc:Choice Requires="wps">
          <w:drawing>
            <wp:anchor distT="0" distB="0" distL="114300" distR="114300" simplePos="0" relativeHeight="251658303" behindDoc="0" locked="0" layoutInCell="1" allowOverlap="1" wp14:anchorId="7206A7DB" wp14:editId="5E10CAEF">
              <wp:simplePos x="0" y="0"/>
              <wp:positionH relativeFrom="column">
                <wp:posOffset>13334</wp:posOffset>
              </wp:positionH>
              <wp:positionV relativeFrom="paragraph">
                <wp:posOffset>60960</wp:posOffset>
              </wp:positionV>
              <wp:extent cx="9020175" cy="0"/>
              <wp:effectExtent l="0" t="19050" r="28575" b="19050"/>
              <wp:wrapNone/>
              <wp:docPr id="40" name="Straight Connector 40"/>
              <wp:cNvGraphicFramePr/>
              <a:graphic xmlns:a="http://schemas.openxmlformats.org/drawingml/2006/main">
                <a:graphicData uri="http://schemas.microsoft.com/office/word/2010/wordprocessingShape">
                  <wps:wsp>
                    <wps:cNvCnPr/>
                    <wps:spPr>
                      <a:xfrm>
                        <a:off x="0" y="0"/>
                        <a:ext cx="9020175" cy="0"/>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CF45100" id="Straight Connector 40" o:spid="_x0000_s1026" style="position:absolute;z-index:25165830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5pt,4.8pt" to="711.3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" strokecolor="#00b0f0" strokeweight="2.25pt"/>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ACFAC1" w14:textId="77777777" w:rsidR="005809C5" w:rsidRDefault="005809C5" w:rsidP="007D4A2E">
    <w:pPr>
      <w:tabs>
        <w:tab w:val="left" w:pos="6315"/>
        <w:tab w:val="left" w:pos="10275"/>
      </w:tabs>
      <w:spacing w:before="0" w:after="0" w:line="240" w:lineRule="auto"/>
      <w:rPr>
        <w:b/>
        <w:szCs w:val="22"/>
      </w:rPr>
    </w:pPr>
    <w:r w:rsidRPr="00A81385">
      <w:rPr>
        <w:b/>
        <w:noProof/>
        <w:szCs w:val="22"/>
        <w:lang w:val="en-GB" w:eastAsia="en-GB"/>
      </w:rPr>
      <w:drawing>
        <wp:anchor distT="0" distB="0" distL="114300" distR="114300" simplePos="0" relativeHeight="251658299" behindDoc="0" locked="0" layoutInCell="1" allowOverlap="1" wp14:anchorId="705C6860" wp14:editId="241D2EAD">
          <wp:simplePos x="0" y="0"/>
          <wp:positionH relativeFrom="margin">
            <wp:posOffset>5060950</wp:posOffset>
          </wp:positionH>
          <wp:positionV relativeFrom="paragraph">
            <wp:posOffset>160020</wp:posOffset>
          </wp:positionV>
          <wp:extent cx="588645" cy="381000"/>
          <wp:effectExtent l="0" t="0" r="1905" b="0"/>
          <wp:wrapNone/>
          <wp:docPr id="85" name="Picture 85" descr="C:\Users\Windows 10\AppData\Local\Microsoft\Windows\INetCache\Content.Word\b0c5483f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AppData\Local\Microsoft\Windows\INetCache\Content.Word\b0c5483fcd.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8645" cy="381000"/>
                  </a:xfrm>
                  <a:prstGeom prst="rect">
                    <a:avLst/>
                  </a:prstGeom>
                  <a:noFill/>
                  <a:ln>
                    <a:noFill/>
                  </a:ln>
                </pic:spPr>
              </pic:pic>
            </a:graphicData>
          </a:graphic>
        </wp:anchor>
      </w:drawing>
    </w:r>
    <w:r w:rsidRPr="00A81385">
      <w:rPr>
        <w:b/>
        <w:noProof/>
        <w:szCs w:val="22"/>
        <w:lang w:val="en-GB" w:eastAsia="en-GB"/>
      </w:rPr>
      <w:drawing>
        <wp:anchor distT="0" distB="0" distL="114300" distR="114300" simplePos="0" relativeHeight="251658297" behindDoc="0" locked="0" layoutInCell="1" allowOverlap="1" wp14:anchorId="0E9469CF" wp14:editId="6EABDE32">
          <wp:simplePos x="0" y="0"/>
          <wp:positionH relativeFrom="margin">
            <wp:posOffset>8502650</wp:posOffset>
          </wp:positionH>
          <wp:positionV relativeFrom="paragraph">
            <wp:posOffset>63500</wp:posOffset>
          </wp:positionV>
          <wp:extent cx="588645" cy="381000"/>
          <wp:effectExtent l="0" t="0" r="1905" b="0"/>
          <wp:wrapNone/>
          <wp:docPr id="86" name="Picture 86" descr="C:\Users\Windows 10\AppData\Local\Microsoft\Windows\INetCache\Content.Word\b0c5483f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AppData\Local\Microsoft\Windows\INetCache\Content.Word\b0c5483fcd.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8645" cy="381000"/>
                  </a:xfrm>
                  <a:prstGeom prst="rect">
                    <a:avLst/>
                  </a:prstGeom>
                  <a:noFill/>
                  <a:ln>
                    <a:noFill/>
                  </a:ln>
                </pic:spPr>
              </pic:pic>
            </a:graphicData>
          </a:graphic>
        </wp:anchor>
      </w:drawing>
    </w:r>
    <w:r>
      <w:rPr>
        <w:b/>
        <w:szCs w:val="22"/>
      </w:rPr>
      <w:tab/>
    </w:r>
    <w:r>
      <w:rPr>
        <w:b/>
        <w:szCs w:val="22"/>
      </w:rPr>
      <w:tab/>
    </w:r>
  </w:p>
  <w:p w14:paraId="101C8812" w14:textId="77777777" w:rsidR="005809C5" w:rsidRPr="00A81385" w:rsidRDefault="005809C5" w:rsidP="004C1C8F">
    <w:pPr>
      <w:spacing w:before="0" w:after="0" w:line="240" w:lineRule="auto"/>
      <w:rPr>
        <w:b/>
        <w:szCs w:val="22"/>
      </w:rPr>
    </w:pPr>
    <w:r w:rsidRPr="00A81385">
      <w:rPr>
        <w:b/>
        <w:szCs w:val="22"/>
      </w:rPr>
      <w:t>SCADA –</w:t>
    </w:r>
    <w:r>
      <w:rPr>
        <w:b/>
        <w:szCs w:val="22"/>
        <w:lang w:val="id-ID"/>
      </w:rPr>
      <w:t xml:space="preserve"> </w:t>
    </w:r>
    <w:r>
      <w:rPr>
        <w:b/>
        <w:szCs w:val="22"/>
      </w:rPr>
      <w:t>DETAIL DESIGN OF HMI</w:t>
    </w:r>
    <w:r w:rsidRPr="00A81385">
      <w:rPr>
        <w:b/>
        <w:szCs w:val="22"/>
      </w:rPr>
      <w:t xml:space="preserve"> </w:t>
    </w:r>
  </w:p>
  <w:p w14:paraId="319CD8BB" w14:textId="07FA2637" w:rsidR="005809C5" w:rsidRPr="00A81385" w:rsidRDefault="005809C5" w:rsidP="004C1C8F">
    <w:pPr>
      <w:spacing w:before="0" w:after="0" w:line="240" w:lineRule="auto"/>
      <w:rPr>
        <w:szCs w:val="22"/>
      </w:rPr>
    </w:pPr>
    <w:r w:rsidRPr="00A81385">
      <w:rPr>
        <w:szCs w:val="22"/>
      </w:rPr>
      <w:t xml:space="preserve">Doc. No. </w:t>
    </w:r>
    <w:r>
      <w:rPr>
        <w:szCs w:val="22"/>
      </w:rPr>
      <w:t>WIKA-P102-ALL-440-</w:t>
    </w:r>
    <w:r>
      <w:rPr>
        <w:szCs w:val="22"/>
        <w:lang w:val="id-ID"/>
      </w:rPr>
      <w:t>DSR</w:t>
    </w:r>
    <w:r>
      <w:rPr>
        <w:szCs w:val="22"/>
      </w:rPr>
      <w:t>-000</w:t>
    </w:r>
    <w:r>
      <w:rPr>
        <w:szCs w:val="22"/>
        <w:lang w:val="id-ID"/>
      </w:rPr>
      <w:t>2</w:t>
    </w:r>
  </w:p>
  <w:p w14:paraId="69334EA1" w14:textId="77777777" w:rsidR="005809C5" w:rsidRPr="00D1663E" w:rsidRDefault="005809C5" w:rsidP="00D1663E">
    <w:pPr>
      <w:pStyle w:val="Header"/>
    </w:pPr>
    <w:r>
      <w:rPr>
        <w:noProof/>
      </w:rPr>
      <mc:AlternateContent>
        <mc:Choice Requires="wps">
          <w:drawing>
            <wp:anchor distT="0" distB="0" distL="114300" distR="114300" simplePos="0" relativeHeight="251658298" behindDoc="0" locked="0" layoutInCell="1" allowOverlap="1" wp14:anchorId="5278269D" wp14:editId="666E3803">
              <wp:simplePos x="0" y="0"/>
              <wp:positionH relativeFrom="column">
                <wp:posOffset>16510</wp:posOffset>
              </wp:positionH>
              <wp:positionV relativeFrom="paragraph">
                <wp:posOffset>60960</wp:posOffset>
              </wp:positionV>
              <wp:extent cx="5638800" cy="0"/>
              <wp:effectExtent l="0" t="19050" r="19050" b="19050"/>
              <wp:wrapNone/>
              <wp:docPr id="35" name="Straight Connector 35"/>
              <wp:cNvGraphicFramePr/>
              <a:graphic xmlns:a="http://schemas.openxmlformats.org/drawingml/2006/main">
                <a:graphicData uri="http://schemas.microsoft.com/office/word/2010/wordprocessingShape">
                  <wps:wsp>
                    <wps:cNvCnPr/>
                    <wps:spPr>
                      <a:xfrm>
                        <a:off x="0" y="0"/>
                        <a:ext cx="5638800" cy="0"/>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FDCB8E4" id="Straight Connector 35" o:spid="_x0000_s1026" style="position:absolute;z-index:25165829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pt,4.8pt" to="445.3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" strokecolor="#00b0f0" strokeweight="2.25pt"/>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54D37E" w14:textId="735919D1" w:rsidR="005809C5" w:rsidRDefault="005809C5" w:rsidP="004C1C8F">
    <w:pPr>
      <w:spacing w:before="0" w:after="0" w:line="240" w:lineRule="auto"/>
      <w:rPr>
        <w:b/>
        <w:szCs w:val="22"/>
      </w:rPr>
    </w:pPr>
    <w:r w:rsidRPr="00A81385">
      <w:rPr>
        <w:b/>
        <w:noProof/>
        <w:szCs w:val="22"/>
        <w:lang w:val="en-GB" w:eastAsia="en-GB"/>
      </w:rPr>
      <w:drawing>
        <wp:anchor distT="0" distB="0" distL="114300" distR="114300" simplePos="0" relativeHeight="251658338" behindDoc="0" locked="0" layoutInCell="1" allowOverlap="1" wp14:anchorId="4503EB8D" wp14:editId="3C4050A6">
          <wp:simplePos x="0" y="0"/>
          <wp:positionH relativeFrom="margin">
            <wp:posOffset>8213725</wp:posOffset>
          </wp:positionH>
          <wp:positionV relativeFrom="paragraph">
            <wp:posOffset>160020</wp:posOffset>
          </wp:positionV>
          <wp:extent cx="588645" cy="381000"/>
          <wp:effectExtent l="0" t="0" r="1905" b="0"/>
          <wp:wrapNone/>
          <wp:docPr id="460" name="Picture 460" descr="C:\Users\Windows 10\AppData\Local\Microsoft\Windows\INetCache\Content.Word\b0c5483f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AppData\Local\Microsoft\Windows\INetCache\Content.Word\b0c5483fcd.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8645" cy="381000"/>
                  </a:xfrm>
                  <a:prstGeom prst="rect">
                    <a:avLst/>
                  </a:prstGeom>
                  <a:noFill/>
                  <a:ln>
                    <a:noFill/>
                  </a:ln>
                </pic:spPr>
              </pic:pic>
            </a:graphicData>
          </a:graphic>
        </wp:anchor>
      </w:drawing>
    </w:r>
  </w:p>
  <w:p w14:paraId="1E4247F1" w14:textId="77777777" w:rsidR="005809C5" w:rsidRPr="00A81385" w:rsidRDefault="005809C5" w:rsidP="004C1C8F">
    <w:pPr>
      <w:spacing w:before="0" w:after="0" w:line="240" w:lineRule="auto"/>
      <w:rPr>
        <w:b/>
        <w:szCs w:val="22"/>
      </w:rPr>
    </w:pPr>
    <w:r w:rsidRPr="00A81385">
      <w:rPr>
        <w:b/>
        <w:szCs w:val="22"/>
      </w:rPr>
      <w:t>SCADA –</w:t>
    </w:r>
    <w:r>
      <w:rPr>
        <w:b/>
        <w:szCs w:val="22"/>
        <w:lang w:val="id-ID"/>
      </w:rPr>
      <w:t xml:space="preserve"> </w:t>
    </w:r>
    <w:r>
      <w:rPr>
        <w:b/>
        <w:szCs w:val="22"/>
      </w:rPr>
      <w:t>DETAIL DESIGN OF HMI</w:t>
    </w:r>
    <w:r w:rsidRPr="00A81385">
      <w:rPr>
        <w:b/>
        <w:szCs w:val="22"/>
      </w:rPr>
      <w:t xml:space="preserve"> </w:t>
    </w:r>
  </w:p>
  <w:p w14:paraId="6FCEA0BF" w14:textId="77777777" w:rsidR="005809C5" w:rsidRPr="00A81385" w:rsidRDefault="005809C5" w:rsidP="004C1C8F">
    <w:pPr>
      <w:spacing w:before="0" w:after="0" w:line="240" w:lineRule="auto"/>
      <w:rPr>
        <w:szCs w:val="22"/>
      </w:rPr>
    </w:pPr>
    <w:r w:rsidRPr="00A81385">
      <w:rPr>
        <w:szCs w:val="22"/>
      </w:rPr>
      <w:t xml:space="preserve">Doc. No. </w:t>
    </w:r>
    <w:r>
      <w:rPr>
        <w:szCs w:val="22"/>
      </w:rPr>
      <w:t>WIKA-P102-ALL-440-</w:t>
    </w:r>
    <w:r>
      <w:rPr>
        <w:szCs w:val="22"/>
        <w:lang w:val="id-ID"/>
      </w:rPr>
      <w:t>DSR</w:t>
    </w:r>
    <w:r>
      <w:rPr>
        <w:szCs w:val="22"/>
      </w:rPr>
      <w:t>-000</w:t>
    </w:r>
    <w:r>
      <w:rPr>
        <w:szCs w:val="22"/>
        <w:lang w:val="id-ID"/>
      </w:rPr>
      <w:t>2</w:t>
    </w:r>
  </w:p>
  <w:p w14:paraId="64F9A211" w14:textId="77777777" w:rsidR="005809C5" w:rsidRPr="00D1663E" w:rsidRDefault="005809C5" w:rsidP="00D1663E">
    <w:pPr>
      <w:pStyle w:val="Header"/>
    </w:pPr>
    <w:r w:rsidRPr="00A81385">
      <w:rPr>
        <w:noProof/>
        <w:szCs w:val="22"/>
        <w:lang w:val="en-GB" w:eastAsia="en-GB"/>
      </w:rPr>
      <mc:AlternateContent>
        <mc:Choice Requires="wps">
          <w:drawing>
            <wp:anchor distT="4294967295" distB="4294967295" distL="114300" distR="114300" simplePos="0" relativeHeight="251658337" behindDoc="0" locked="0" layoutInCell="1" allowOverlap="1" wp14:anchorId="6A251607" wp14:editId="11CD7B2A">
              <wp:simplePos x="0" y="0"/>
              <wp:positionH relativeFrom="margin">
                <wp:posOffset>-53341</wp:posOffset>
              </wp:positionH>
              <wp:positionV relativeFrom="paragraph">
                <wp:posOffset>99060</wp:posOffset>
              </wp:positionV>
              <wp:extent cx="8856345" cy="0"/>
              <wp:effectExtent l="19050" t="19050" r="1905" b="19050"/>
              <wp:wrapNone/>
              <wp:docPr id="24" name="Straight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856345" cy="0"/>
                      </a:xfrm>
                      <a:prstGeom prst="line">
                        <a:avLst/>
                      </a:prstGeom>
                      <a:ln w="28575">
                        <a:solidFill>
                          <a:schemeClr val="accent4"/>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0AD97D" id="Straight Connector 24" o:spid="_x0000_s1026" style="position:absolute;flip:x;z-index:251658337;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4.2pt,7.8pt" to="693.1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" strokecolor="#00addc [3207]" strokeweight="2.25pt">
              <o:lock v:ext="edit" shapetype="f"/>
              <w10:wrap anchorx="margin"/>
            </v:lin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8127A9" w14:textId="178967A6" w:rsidR="005809C5" w:rsidRDefault="005809C5" w:rsidP="007D4A2E">
    <w:pPr>
      <w:tabs>
        <w:tab w:val="left" w:pos="6315"/>
        <w:tab w:val="left" w:pos="10275"/>
      </w:tabs>
      <w:spacing w:before="0" w:after="0" w:line="240" w:lineRule="auto"/>
      <w:rPr>
        <w:b/>
        <w:szCs w:val="22"/>
      </w:rPr>
    </w:pPr>
    <w:r w:rsidRPr="00A81385">
      <w:rPr>
        <w:b/>
        <w:noProof/>
        <w:szCs w:val="22"/>
        <w:lang w:val="en-GB" w:eastAsia="en-GB"/>
      </w:rPr>
      <w:drawing>
        <wp:anchor distT="0" distB="0" distL="114300" distR="114300" simplePos="0" relativeHeight="251658306" behindDoc="0" locked="0" layoutInCell="1" allowOverlap="1" wp14:anchorId="103E94E9" wp14:editId="0D5A0EAB">
          <wp:simplePos x="0" y="0"/>
          <wp:positionH relativeFrom="margin">
            <wp:posOffset>8502650</wp:posOffset>
          </wp:positionH>
          <wp:positionV relativeFrom="paragraph">
            <wp:posOffset>63500</wp:posOffset>
          </wp:positionV>
          <wp:extent cx="588645" cy="381000"/>
          <wp:effectExtent l="0" t="0" r="1905" b="0"/>
          <wp:wrapNone/>
          <wp:docPr id="87" name="Picture 87" descr="C:\Users\Windows 10\AppData\Local\Microsoft\Windows\INetCache\Content.Word\b0c5483f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AppData\Local\Microsoft\Windows\INetCache\Content.Word\b0c5483fcd.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8645" cy="381000"/>
                  </a:xfrm>
                  <a:prstGeom prst="rect">
                    <a:avLst/>
                  </a:prstGeom>
                  <a:noFill/>
                  <a:ln>
                    <a:noFill/>
                  </a:ln>
                </pic:spPr>
              </pic:pic>
            </a:graphicData>
          </a:graphic>
        </wp:anchor>
      </w:drawing>
    </w:r>
    <w:r>
      <w:rPr>
        <w:b/>
        <w:szCs w:val="22"/>
      </w:rPr>
      <w:tab/>
    </w:r>
    <w:r>
      <w:rPr>
        <w:b/>
        <w:szCs w:val="22"/>
      </w:rPr>
      <w:tab/>
    </w:r>
  </w:p>
  <w:p w14:paraId="59DB5276" w14:textId="77777777" w:rsidR="005809C5" w:rsidRPr="00A81385" w:rsidRDefault="005809C5" w:rsidP="004C1C8F">
    <w:pPr>
      <w:spacing w:before="0" w:after="0" w:line="240" w:lineRule="auto"/>
      <w:rPr>
        <w:b/>
        <w:szCs w:val="22"/>
      </w:rPr>
    </w:pPr>
    <w:r w:rsidRPr="00A81385">
      <w:rPr>
        <w:b/>
        <w:szCs w:val="22"/>
      </w:rPr>
      <w:t>SCADA –</w:t>
    </w:r>
    <w:r>
      <w:rPr>
        <w:b/>
        <w:szCs w:val="22"/>
        <w:lang w:val="id-ID"/>
      </w:rPr>
      <w:t xml:space="preserve"> </w:t>
    </w:r>
    <w:r>
      <w:rPr>
        <w:b/>
        <w:szCs w:val="22"/>
      </w:rPr>
      <w:t>DETAIL DESIGN OF HMI</w:t>
    </w:r>
    <w:r w:rsidRPr="00A81385">
      <w:rPr>
        <w:b/>
        <w:szCs w:val="22"/>
      </w:rPr>
      <w:t xml:space="preserve"> </w:t>
    </w:r>
  </w:p>
  <w:p w14:paraId="4DF7716D" w14:textId="2E65DB16" w:rsidR="005809C5" w:rsidRPr="00A81385" w:rsidRDefault="005809C5" w:rsidP="004C1C8F">
    <w:pPr>
      <w:spacing w:before="0" w:after="0" w:line="240" w:lineRule="auto"/>
      <w:rPr>
        <w:szCs w:val="22"/>
      </w:rPr>
    </w:pPr>
    <w:r w:rsidRPr="00A81385">
      <w:rPr>
        <w:szCs w:val="22"/>
      </w:rPr>
      <w:t xml:space="preserve">Doc. No. </w:t>
    </w:r>
    <w:r>
      <w:rPr>
        <w:szCs w:val="22"/>
      </w:rPr>
      <w:t>WIKA-P102-ALL-440-</w:t>
    </w:r>
    <w:r>
      <w:rPr>
        <w:szCs w:val="22"/>
        <w:lang w:val="id-ID"/>
      </w:rPr>
      <w:t>DSR</w:t>
    </w:r>
    <w:r>
      <w:rPr>
        <w:szCs w:val="22"/>
      </w:rPr>
      <w:t>-000</w:t>
    </w:r>
    <w:r>
      <w:rPr>
        <w:szCs w:val="22"/>
        <w:lang w:val="id-ID"/>
      </w:rPr>
      <w:t>2</w:t>
    </w:r>
  </w:p>
  <w:p w14:paraId="28C74667" w14:textId="77777777" w:rsidR="005809C5" w:rsidRPr="00D1663E" w:rsidRDefault="005809C5" w:rsidP="00D1663E">
    <w:pPr>
      <w:pStyle w:val="Header"/>
    </w:pPr>
    <w:r>
      <w:rPr>
        <w:noProof/>
      </w:rPr>
      <mc:AlternateContent>
        <mc:Choice Requires="wps">
          <w:drawing>
            <wp:anchor distT="0" distB="0" distL="114300" distR="114300" simplePos="0" relativeHeight="251658307" behindDoc="0" locked="0" layoutInCell="1" allowOverlap="1" wp14:anchorId="6BFEBF07" wp14:editId="157B7D52">
              <wp:simplePos x="0" y="0"/>
              <wp:positionH relativeFrom="column">
                <wp:posOffset>13335</wp:posOffset>
              </wp:positionH>
              <wp:positionV relativeFrom="paragraph">
                <wp:posOffset>60960</wp:posOffset>
              </wp:positionV>
              <wp:extent cx="9075420" cy="0"/>
              <wp:effectExtent l="0" t="19050" r="30480" b="19050"/>
              <wp:wrapNone/>
              <wp:docPr id="45" name="Straight Connector 45"/>
              <wp:cNvGraphicFramePr/>
              <a:graphic xmlns:a="http://schemas.openxmlformats.org/drawingml/2006/main">
                <a:graphicData uri="http://schemas.microsoft.com/office/word/2010/wordprocessingShape">
                  <wps:wsp>
                    <wps:cNvCnPr/>
                    <wps:spPr>
                      <a:xfrm>
                        <a:off x="0" y="0"/>
                        <a:ext cx="9075420" cy="0"/>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708F1DD" id="Straight Connector 45" o:spid="_x0000_s1026" style="position:absolute;z-index:25165830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5pt,4.8pt" to="715.6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" strokecolor="#00b0f0" strokeweight="2.25pt"/>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C6FE97" w14:textId="77777777" w:rsidR="005809C5" w:rsidRDefault="005809C5" w:rsidP="007D4A2E">
    <w:pPr>
      <w:tabs>
        <w:tab w:val="left" w:pos="6315"/>
        <w:tab w:val="left" w:pos="10275"/>
      </w:tabs>
      <w:spacing w:before="0" w:after="0" w:line="240" w:lineRule="auto"/>
      <w:rPr>
        <w:b/>
        <w:szCs w:val="22"/>
      </w:rPr>
    </w:pPr>
    <w:r w:rsidRPr="00A81385">
      <w:rPr>
        <w:b/>
        <w:noProof/>
        <w:szCs w:val="22"/>
        <w:lang w:val="en-GB" w:eastAsia="en-GB"/>
      </w:rPr>
      <w:drawing>
        <wp:anchor distT="0" distB="0" distL="114300" distR="114300" simplePos="0" relativeHeight="251658312" behindDoc="0" locked="0" layoutInCell="1" allowOverlap="1" wp14:anchorId="561AF2C8" wp14:editId="62E0C51C">
          <wp:simplePos x="0" y="0"/>
          <wp:positionH relativeFrom="margin">
            <wp:posOffset>5060950</wp:posOffset>
          </wp:positionH>
          <wp:positionV relativeFrom="paragraph">
            <wp:posOffset>160020</wp:posOffset>
          </wp:positionV>
          <wp:extent cx="588645" cy="381000"/>
          <wp:effectExtent l="0" t="0" r="1905" b="0"/>
          <wp:wrapNone/>
          <wp:docPr id="88" name="Picture 88" descr="C:\Users\Windows 10\AppData\Local\Microsoft\Windows\INetCache\Content.Word\b0c5483f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AppData\Local\Microsoft\Windows\INetCache\Content.Word\b0c5483fcd.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8645" cy="381000"/>
                  </a:xfrm>
                  <a:prstGeom prst="rect">
                    <a:avLst/>
                  </a:prstGeom>
                  <a:noFill/>
                  <a:ln>
                    <a:noFill/>
                  </a:ln>
                </pic:spPr>
              </pic:pic>
            </a:graphicData>
          </a:graphic>
        </wp:anchor>
      </w:drawing>
    </w:r>
    <w:r w:rsidRPr="00A81385">
      <w:rPr>
        <w:b/>
        <w:noProof/>
        <w:szCs w:val="22"/>
        <w:lang w:val="en-GB" w:eastAsia="en-GB"/>
      </w:rPr>
      <w:drawing>
        <wp:anchor distT="0" distB="0" distL="114300" distR="114300" simplePos="0" relativeHeight="251658310" behindDoc="0" locked="0" layoutInCell="1" allowOverlap="1" wp14:anchorId="63F6B6EF" wp14:editId="0AD4E105">
          <wp:simplePos x="0" y="0"/>
          <wp:positionH relativeFrom="margin">
            <wp:posOffset>8502650</wp:posOffset>
          </wp:positionH>
          <wp:positionV relativeFrom="paragraph">
            <wp:posOffset>63500</wp:posOffset>
          </wp:positionV>
          <wp:extent cx="588645" cy="381000"/>
          <wp:effectExtent l="0" t="0" r="1905" b="0"/>
          <wp:wrapNone/>
          <wp:docPr id="89" name="Picture 89" descr="C:\Users\Windows 10\AppData\Local\Microsoft\Windows\INetCache\Content.Word\b0c5483f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AppData\Local\Microsoft\Windows\INetCache\Content.Word\b0c5483fcd.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8645" cy="381000"/>
                  </a:xfrm>
                  <a:prstGeom prst="rect">
                    <a:avLst/>
                  </a:prstGeom>
                  <a:noFill/>
                  <a:ln>
                    <a:noFill/>
                  </a:ln>
                </pic:spPr>
              </pic:pic>
            </a:graphicData>
          </a:graphic>
        </wp:anchor>
      </w:drawing>
    </w:r>
    <w:r>
      <w:rPr>
        <w:b/>
        <w:szCs w:val="22"/>
      </w:rPr>
      <w:tab/>
    </w:r>
    <w:r>
      <w:rPr>
        <w:b/>
        <w:szCs w:val="22"/>
      </w:rPr>
      <w:tab/>
    </w:r>
  </w:p>
  <w:p w14:paraId="0921D3CE" w14:textId="77777777" w:rsidR="005809C5" w:rsidRPr="00A81385" w:rsidRDefault="005809C5" w:rsidP="004C1C8F">
    <w:pPr>
      <w:spacing w:before="0" w:after="0" w:line="240" w:lineRule="auto"/>
      <w:rPr>
        <w:b/>
        <w:szCs w:val="22"/>
      </w:rPr>
    </w:pPr>
    <w:r w:rsidRPr="00A81385">
      <w:rPr>
        <w:b/>
        <w:szCs w:val="22"/>
      </w:rPr>
      <w:t>SCADA –</w:t>
    </w:r>
    <w:r>
      <w:rPr>
        <w:b/>
        <w:szCs w:val="22"/>
        <w:lang w:val="id-ID"/>
      </w:rPr>
      <w:t xml:space="preserve"> </w:t>
    </w:r>
    <w:r>
      <w:rPr>
        <w:b/>
        <w:szCs w:val="22"/>
      </w:rPr>
      <w:t>DETAIL DESIGN OF HMI</w:t>
    </w:r>
    <w:r w:rsidRPr="00A81385">
      <w:rPr>
        <w:b/>
        <w:szCs w:val="22"/>
      </w:rPr>
      <w:t xml:space="preserve"> </w:t>
    </w:r>
  </w:p>
  <w:p w14:paraId="71C73D5B" w14:textId="544F56DC" w:rsidR="005809C5" w:rsidRPr="00A81385" w:rsidRDefault="005809C5" w:rsidP="004C1C8F">
    <w:pPr>
      <w:spacing w:before="0" w:after="0" w:line="240" w:lineRule="auto"/>
      <w:rPr>
        <w:szCs w:val="22"/>
      </w:rPr>
    </w:pPr>
    <w:r w:rsidRPr="00A81385">
      <w:rPr>
        <w:szCs w:val="22"/>
      </w:rPr>
      <w:t xml:space="preserve">Doc. No. </w:t>
    </w:r>
    <w:r>
      <w:rPr>
        <w:szCs w:val="22"/>
      </w:rPr>
      <w:t>WIKA-P102-ALL-440-</w:t>
    </w:r>
    <w:r>
      <w:rPr>
        <w:szCs w:val="22"/>
        <w:lang w:val="id-ID"/>
      </w:rPr>
      <w:t>DSR</w:t>
    </w:r>
    <w:r>
      <w:rPr>
        <w:szCs w:val="22"/>
      </w:rPr>
      <w:t>-000</w:t>
    </w:r>
    <w:r>
      <w:rPr>
        <w:szCs w:val="22"/>
        <w:lang w:val="id-ID"/>
      </w:rPr>
      <w:t>2</w:t>
    </w:r>
  </w:p>
  <w:p w14:paraId="0389BCC1" w14:textId="77777777" w:rsidR="005809C5" w:rsidRPr="00D1663E" w:rsidRDefault="005809C5" w:rsidP="00D1663E">
    <w:pPr>
      <w:pStyle w:val="Header"/>
    </w:pPr>
    <w:r>
      <w:rPr>
        <w:noProof/>
      </w:rPr>
      <mc:AlternateContent>
        <mc:Choice Requires="wps">
          <w:drawing>
            <wp:anchor distT="0" distB="0" distL="114300" distR="114300" simplePos="0" relativeHeight="251658311" behindDoc="0" locked="0" layoutInCell="1" allowOverlap="1" wp14:anchorId="23C92967" wp14:editId="77460AD0">
              <wp:simplePos x="0" y="0"/>
              <wp:positionH relativeFrom="column">
                <wp:posOffset>16510</wp:posOffset>
              </wp:positionH>
              <wp:positionV relativeFrom="paragraph">
                <wp:posOffset>60960</wp:posOffset>
              </wp:positionV>
              <wp:extent cx="5638800" cy="0"/>
              <wp:effectExtent l="0" t="19050" r="19050" b="19050"/>
              <wp:wrapNone/>
              <wp:docPr id="50" name="Straight Connector 50"/>
              <wp:cNvGraphicFramePr/>
              <a:graphic xmlns:a="http://schemas.openxmlformats.org/drawingml/2006/main">
                <a:graphicData uri="http://schemas.microsoft.com/office/word/2010/wordprocessingShape">
                  <wps:wsp>
                    <wps:cNvCnPr/>
                    <wps:spPr>
                      <a:xfrm>
                        <a:off x="0" y="0"/>
                        <a:ext cx="5638800" cy="0"/>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320E0C4" id="Straight Connector 50" o:spid="_x0000_s1026" style="position:absolute;z-index:25165831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pt,4.8pt" to="445.3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" strokecolor="#00b0f0" strokeweight="2.25pt"/>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8A2DD6" w14:textId="52A9C2BF" w:rsidR="005809C5" w:rsidRDefault="005809C5" w:rsidP="004C1C8F">
    <w:pPr>
      <w:spacing w:before="0" w:after="0" w:line="240" w:lineRule="auto"/>
      <w:rPr>
        <w:b/>
        <w:szCs w:val="22"/>
      </w:rPr>
    </w:pPr>
    <w:r w:rsidRPr="00A81385">
      <w:rPr>
        <w:b/>
        <w:noProof/>
        <w:szCs w:val="22"/>
        <w:lang w:val="en-GB" w:eastAsia="en-GB"/>
      </w:rPr>
      <w:drawing>
        <wp:anchor distT="0" distB="0" distL="114300" distR="114300" simplePos="0" relativeHeight="251658323" behindDoc="0" locked="0" layoutInCell="1" allowOverlap="1" wp14:anchorId="738247CF" wp14:editId="55A0FC5E">
          <wp:simplePos x="0" y="0"/>
          <wp:positionH relativeFrom="margin">
            <wp:posOffset>8213725</wp:posOffset>
          </wp:positionH>
          <wp:positionV relativeFrom="paragraph">
            <wp:posOffset>160020</wp:posOffset>
          </wp:positionV>
          <wp:extent cx="588645" cy="381000"/>
          <wp:effectExtent l="0" t="0" r="1905" b="0"/>
          <wp:wrapNone/>
          <wp:docPr id="90" name="Picture 90" descr="C:\Users\Windows 10\AppData\Local\Microsoft\Windows\INetCache\Content.Word\b0c5483f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AppData\Local\Microsoft\Windows\INetCache\Content.Word\b0c5483fcd.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8645" cy="381000"/>
                  </a:xfrm>
                  <a:prstGeom prst="rect">
                    <a:avLst/>
                  </a:prstGeom>
                  <a:noFill/>
                  <a:ln>
                    <a:noFill/>
                  </a:ln>
                </pic:spPr>
              </pic:pic>
            </a:graphicData>
          </a:graphic>
        </wp:anchor>
      </w:drawing>
    </w:r>
  </w:p>
  <w:p w14:paraId="060D40B0" w14:textId="77777777" w:rsidR="005809C5" w:rsidRPr="00A81385" w:rsidRDefault="005809C5" w:rsidP="004C1C8F">
    <w:pPr>
      <w:spacing w:before="0" w:after="0" w:line="240" w:lineRule="auto"/>
      <w:rPr>
        <w:b/>
        <w:szCs w:val="22"/>
      </w:rPr>
    </w:pPr>
    <w:r w:rsidRPr="00A81385">
      <w:rPr>
        <w:b/>
        <w:szCs w:val="22"/>
      </w:rPr>
      <w:t>SCADA –</w:t>
    </w:r>
    <w:r>
      <w:rPr>
        <w:b/>
        <w:szCs w:val="22"/>
        <w:lang w:val="id-ID"/>
      </w:rPr>
      <w:t xml:space="preserve"> </w:t>
    </w:r>
    <w:r>
      <w:rPr>
        <w:b/>
        <w:szCs w:val="22"/>
      </w:rPr>
      <w:t>DETAIL DESIGN OF HMI</w:t>
    </w:r>
    <w:r w:rsidRPr="00A81385">
      <w:rPr>
        <w:b/>
        <w:szCs w:val="22"/>
      </w:rPr>
      <w:t xml:space="preserve"> </w:t>
    </w:r>
  </w:p>
  <w:p w14:paraId="45776087" w14:textId="17381F1C" w:rsidR="005809C5" w:rsidRPr="00A81385" w:rsidRDefault="005809C5" w:rsidP="004C1C8F">
    <w:pPr>
      <w:spacing w:before="0" w:after="0" w:line="240" w:lineRule="auto"/>
      <w:rPr>
        <w:szCs w:val="22"/>
      </w:rPr>
    </w:pPr>
    <w:r w:rsidRPr="00A81385">
      <w:rPr>
        <w:szCs w:val="22"/>
      </w:rPr>
      <w:t xml:space="preserve">Doc. No. </w:t>
    </w:r>
    <w:r>
      <w:rPr>
        <w:szCs w:val="22"/>
      </w:rPr>
      <w:t>WIKA-P102-ALL-440-</w:t>
    </w:r>
    <w:r>
      <w:rPr>
        <w:szCs w:val="22"/>
        <w:lang w:val="id-ID"/>
      </w:rPr>
      <w:t>DSR</w:t>
    </w:r>
    <w:r>
      <w:rPr>
        <w:szCs w:val="22"/>
      </w:rPr>
      <w:t>-000</w:t>
    </w:r>
    <w:r>
      <w:rPr>
        <w:szCs w:val="22"/>
        <w:lang w:val="id-ID"/>
      </w:rPr>
      <w:t>2</w:t>
    </w:r>
  </w:p>
  <w:p w14:paraId="0FBEE48D" w14:textId="77777777" w:rsidR="005809C5" w:rsidRPr="00D1663E" w:rsidRDefault="005809C5" w:rsidP="00D1663E">
    <w:pPr>
      <w:pStyle w:val="Header"/>
    </w:pPr>
    <w:r w:rsidRPr="00A81385">
      <w:rPr>
        <w:noProof/>
        <w:szCs w:val="22"/>
        <w:lang w:val="en-GB" w:eastAsia="en-GB"/>
      </w:rPr>
      <mc:AlternateContent>
        <mc:Choice Requires="wps">
          <w:drawing>
            <wp:anchor distT="4294967295" distB="4294967295" distL="114300" distR="114300" simplePos="0" relativeHeight="251658322" behindDoc="0" locked="0" layoutInCell="1" allowOverlap="1" wp14:anchorId="5981A8B3" wp14:editId="1404D430">
              <wp:simplePos x="0" y="0"/>
              <wp:positionH relativeFrom="margin">
                <wp:posOffset>-53341</wp:posOffset>
              </wp:positionH>
              <wp:positionV relativeFrom="paragraph">
                <wp:posOffset>99060</wp:posOffset>
              </wp:positionV>
              <wp:extent cx="8856345" cy="0"/>
              <wp:effectExtent l="19050" t="19050" r="1905" b="19050"/>
              <wp:wrapNone/>
              <wp:docPr id="289" name="Straight Connector 2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856345" cy="0"/>
                      </a:xfrm>
                      <a:prstGeom prst="line">
                        <a:avLst/>
                      </a:prstGeom>
                      <a:ln w="28575">
                        <a:solidFill>
                          <a:schemeClr val="accent4"/>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9C84EB" id="Straight Connector 289" o:spid="_x0000_s1026" style="position:absolute;flip:x;z-index:25165832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4.2pt,7.8pt" to="693.1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" strokecolor="#00addc [3207]" strokeweight="2.25pt">
              <o:lock v:ext="edit" shapetype="f"/>
              <w10:wrap anchorx="margin"/>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A833E9" w14:textId="77777777" w:rsidR="005809C5" w:rsidRPr="00F51007" w:rsidRDefault="005809C5" w:rsidP="00B938E2">
    <w:pPr>
      <w:pStyle w:val="Header"/>
      <w:pBdr>
        <w:bottom w:val="single" w:sz="8" w:space="1" w:color="A6A6A6"/>
      </w:pBdr>
      <w:tabs>
        <w:tab w:val="right" w:pos="-2430"/>
        <w:tab w:val="left" w:pos="-2268"/>
        <w:tab w:val="right" w:pos="9923"/>
      </w:tabs>
      <w:ind w:right="-1"/>
      <w:rPr>
        <w:rFonts w:cs="Arial"/>
        <w:b/>
      </w:rPr>
    </w:pPr>
    <w:r w:rsidRPr="00F51007">
      <w:rPr>
        <w:rFonts w:cs="Arial"/>
        <w:b/>
      </w:rPr>
      <w:fldChar w:fldCharType="begin"/>
    </w:r>
    <w:r w:rsidRPr="00F51007">
      <w:rPr>
        <w:rFonts w:cs="Arial"/>
        <w:b/>
      </w:rPr>
      <w:instrText xml:space="preserve"> PAGE   \* MERGEFORMAT </w:instrText>
    </w:r>
    <w:r w:rsidRPr="00F51007">
      <w:rPr>
        <w:rFonts w:cs="Arial"/>
        <w:b/>
      </w:rPr>
      <w:fldChar w:fldCharType="separate"/>
    </w:r>
    <w:r>
      <w:rPr>
        <w:rFonts w:cs="Arial"/>
        <w:b/>
        <w:noProof/>
      </w:rPr>
      <w:t>20</w:t>
    </w:r>
    <w:r w:rsidRPr="00F51007">
      <w:rPr>
        <w:rFonts w:cs="Arial"/>
        <w:b/>
      </w:rPr>
      <w:fldChar w:fldCharType="end"/>
    </w:r>
    <w:r>
      <w:rPr>
        <w:rFonts w:cs="Arial"/>
        <w:b/>
      </w:rPr>
      <w:t xml:space="preserve"> | </w:t>
    </w:r>
    <w:proofErr w:type="spellStart"/>
    <w:r w:rsidRPr="00F51007">
      <w:rPr>
        <w:rFonts w:cs="Arial"/>
        <w:b/>
      </w:rPr>
      <w:t>NetSpire</w:t>
    </w:r>
    <w:proofErr w:type="spellEnd"/>
    <w:r w:rsidRPr="00F51007">
      <w:rPr>
        <w:rFonts w:cs="Arial"/>
        <w:b/>
      </w:rPr>
      <w:t xml:space="preserve">™ </w:t>
    </w:r>
    <w:r>
      <w:rPr>
        <w:rFonts w:cs="Arial"/>
        <w:b/>
      </w:rPr>
      <w:t>Component Overview</w:t>
    </w:r>
  </w:p>
  <w:p w14:paraId="58DC311C" w14:textId="77777777" w:rsidR="005809C5" w:rsidRPr="00796800" w:rsidRDefault="005809C5" w:rsidP="00B938E2">
    <w:pPr>
      <w:pStyle w:val="Header"/>
      <w:rPr>
        <w:szCs w:val="16"/>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518AA3" w14:textId="298EE939" w:rsidR="005809C5" w:rsidRDefault="005809C5" w:rsidP="007D4A2E">
    <w:pPr>
      <w:tabs>
        <w:tab w:val="left" w:pos="6315"/>
        <w:tab w:val="left" w:pos="10275"/>
      </w:tabs>
      <w:spacing w:before="0" w:after="0" w:line="240" w:lineRule="auto"/>
      <w:rPr>
        <w:b/>
        <w:szCs w:val="22"/>
      </w:rPr>
    </w:pPr>
    <w:r w:rsidRPr="00A81385">
      <w:rPr>
        <w:b/>
        <w:noProof/>
        <w:szCs w:val="22"/>
        <w:lang w:val="en-GB" w:eastAsia="en-GB"/>
      </w:rPr>
      <w:drawing>
        <wp:anchor distT="0" distB="0" distL="114300" distR="114300" simplePos="0" relativeHeight="251658318" behindDoc="0" locked="0" layoutInCell="1" allowOverlap="1" wp14:anchorId="2406D332" wp14:editId="6A960785">
          <wp:simplePos x="0" y="0"/>
          <wp:positionH relativeFrom="margin">
            <wp:posOffset>8502650</wp:posOffset>
          </wp:positionH>
          <wp:positionV relativeFrom="paragraph">
            <wp:posOffset>63500</wp:posOffset>
          </wp:positionV>
          <wp:extent cx="588645" cy="381000"/>
          <wp:effectExtent l="0" t="0" r="1905" b="0"/>
          <wp:wrapNone/>
          <wp:docPr id="91" name="Picture 91" descr="C:\Users\Windows 10\AppData\Local\Microsoft\Windows\INetCache\Content.Word\b0c5483f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AppData\Local\Microsoft\Windows\INetCache\Content.Word\b0c5483fcd.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8645" cy="381000"/>
                  </a:xfrm>
                  <a:prstGeom prst="rect">
                    <a:avLst/>
                  </a:prstGeom>
                  <a:noFill/>
                  <a:ln>
                    <a:noFill/>
                  </a:ln>
                </pic:spPr>
              </pic:pic>
            </a:graphicData>
          </a:graphic>
        </wp:anchor>
      </w:drawing>
    </w:r>
    <w:r>
      <w:rPr>
        <w:b/>
        <w:szCs w:val="22"/>
      </w:rPr>
      <w:tab/>
    </w:r>
    <w:r>
      <w:rPr>
        <w:b/>
        <w:szCs w:val="22"/>
      </w:rPr>
      <w:tab/>
    </w:r>
  </w:p>
  <w:p w14:paraId="4C406CE0" w14:textId="77777777" w:rsidR="005809C5" w:rsidRPr="00A81385" w:rsidRDefault="005809C5" w:rsidP="004C1C8F">
    <w:pPr>
      <w:spacing w:before="0" w:after="0" w:line="240" w:lineRule="auto"/>
      <w:rPr>
        <w:b/>
        <w:szCs w:val="22"/>
      </w:rPr>
    </w:pPr>
    <w:r w:rsidRPr="00A81385">
      <w:rPr>
        <w:b/>
        <w:szCs w:val="22"/>
      </w:rPr>
      <w:t>SCADA –</w:t>
    </w:r>
    <w:r>
      <w:rPr>
        <w:b/>
        <w:szCs w:val="22"/>
        <w:lang w:val="id-ID"/>
      </w:rPr>
      <w:t xml:space="preserve"> </w:t>
    </w:r>
    <w:r>
      <w:rPr>
        <w:b/>
        <w:szCs w:val="22"/>
      </w:rPr>
      <w:t>DETAIL DESIGN OF HMI</w:t>
    </w:r>
    <w:r w:rsidRPr="00A81385">
      <w:rPr>
        <w:b/>
        <w:szCs w:val="22"/>
      </w:rPr>
      <w:t xml:space="preserve"> </w:t>
    </w:r>
  </w:p>
  <w:p w14:paraId="5E9DA929" w14:textId="7BEAE23E" w:rsidR="005809C5" w:rsidRPr="00A81385" w:rsidRDefault="005809C5" w:rsidP="004C1C8F">
    <w:pPr>
      <w:spacing w:before="0" w:after="0" w:line="240" w:lineRule="auto"/>
      <w:rPr>
        <w:szCs w:val="22"/>
      </w:rPr>
    </w:pPr>
    <w:r w:rsidRPr="00A81385">
      <w:rPr>
        <w:szCs w:val="22"/>
      </w:rPr>
      <w:t xml:space="preserve">Doc. No. </w:t>
    </w:r>
    <w:r>
      <w:rPr>
        <w:szCs w:val="22"/>
      </w:rPr>
      <w:t>WIKA-P102-ALL-440-</w:t>
    </w:r>
    <w:r>
      <w:rPr>
        <w:szCs w:val="22"/>
        <w:lang w:val="id-ID"/>
      </w:rPr>
      <w:t>DSR</w:t>
    </w:r>
    <w:r>
      <w:rPr>
        <w:szCs w:val="22"/>
      </w:rPr>
      <w:t>-000</w:t>
    </w:r>
    <w:r>
      <w:rPr>
        <w:szCs w:val="22"/>
        <w:lang w:val="id-ID"/>
      </w:rPr>
      <w:t>2</w:t>
    </w:r>
  </w:p>
  <w:p w14:paraId="616F774A" w14:textId="77777777" w:rsidR="005809C5" w:rsidRPr="00D1663E" w:rsidRDefault="005809C5" w:rsidP="00D1663E">
    <w:pPr>
      <w:pStyle w:val="Header"/>
    </w:pPr>
    <w:r>
      <w:rPr>
        <w:noProof/>
      </w:rPr>
      <mc:AlternateContent>
        <mc:Choice Requires="wps">
          <w:drawing>
            <wp:anchor distT="0" distB="0" distL="114300" distR="114300" simplePos="0" relativeHeight="251658319" behindDoc="0" locked="0" layoutInCell="1" allowOverlap="1" wp14:anchorId="34C390A2" wp14:editId="35908520">
              <wp:simplePos x="0" y="0"/>
              <wp:positionH relativeFrom="column">
                <wp:posOffset>13334</wp:posOffset>
              </wp:positionH>
              <wp:positionV relativeFrom="paragraph">
                <wp:posOffset>60960</wp:posOffset>
              </wp:positionV>
              <wp:extent cx="9020175" cy="0"/>
              <wp:effectExtent l="0" t="19050" r="28575" b="19050"/>
              <wp:wrapNone/>
              <wp:docPr id="59" name="Straight Connector 59"/>
              <wp:cNvGraphicFramePr/>
              <a:graphic xmlns:a="http://schemas.openxmlformats.org/drawingml/2006/main">
                <a:graphicData uri="http://schemas.microsoft.com/office/word/2010/wordprocessingShape">
                  <wps:wsp>
                    <wps:cNvCnPr/>
                    <wps:spPr>
                      <a:xfrm>
                        <a:off x="0" y="0"/>
                        <a:ext cx="9020175" cy="0"/>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F188543" id="Straight Connector 59" o:spid="_x0000_s1026" style="position:absolute;z-index:25165831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5pt,4.8pt" to="711.3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" strokecolor="#00b0f0" strokeweight="2.25pt"/>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EF3C5F" w14:textId="77777777" w:rsidR="005809C5" w:rsidRDefault="005809C5">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1B098D" w14:textId="77777777" w:rsidR="005809C5" w:rsidRDefault="005809C5" w:rsidP="00157F62">
    <w:pPr>
      <w:spacing w:before="0" w:after="0" w:line="240" w:lineRule="auto"/>
      <w:rPr>
        <w:b/>
        <w:szCs w:val="22"/>
      </w:rPr>
    </w:pPr>
    <w:r w:rsidRPr="00A81385">
      <w:rPr>
        <w:b/>
        <w:noProof/>
        <w:szCs w:val="22"/>
        <w:lang w:val="en-GB" w:eastAsia="en-GB"/>
      </w:rPr>
      <w:drawing>
        <wp:anchor distT="0" distB="0" distL="114300" distR="114300" simplePos="0" relativeHeight="251658252" behindDoc="0" locked="0" layoutInCell="1" allowOverlap="1" wp14:anchorId="1F3AD233" wp14:editId="2E9EBC0B">
          <wp:simplePos x="0" y="0"/>
          <wp:positionH relativeFrom="margin">
            <wp:posOffset>5023485</wp:posOffset>
          </wp:positionH>
          <wp:positionV relativeFrom="paragraph">
            <wp:posOffset>99060</wp:posOffset>
          </wp:positionV>
          <wp:extent cx="588645" cy="381000"/>
          <wp:effectExtent l="0" t="0" r="1905" b="0"/>
          <wp:wrapNone/>
          <wp:docPr id="92" name="Picture 92" descr="C:\Users\Windows 10\AppData\Local\Microsoft\Windows\INetCache\Content.Word\b0c5483f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AppData\Local\Microsoft\Windows\INetCache\Content.Word\b0c5483fcd.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8645" cy="381000"/>
                  </a:xfrm>
                  <a:prstGeom prst="rect">
                    <a:avLst/>
                  </a:prstGeom>
                  <a:noFill/>
                  <a:ln>
                    <a:noFill/>
                  </a:ln>
                </pic:spPr>
              </pic:pic>
            </a:graphicData>
          </a:graphic>
        </wp:anchor>
      </w:drawing>
    </w:r>
  </w:p>
  <w:p w14:paraId="22DE9D62" w14:textId="77777777" w:rsidR="005809C5" w:rsidRPr="00A81385" w:rsidRDefault="005809C5" w:rsidP="00985E16">
    <w:pPr>
      <w:spacing w:before="0" w:after="0" w:line="240" w:lineRule="auto"/>
      <w:rPr>
        <w:b/>
        <w:szCs w:val="22"/>
      </w:rPr>
    </w:pPr>
    <w:r w:rsidRPr="00A81385">
      <w:rPr>
        <w:b/>
        <w:szCs w:val="22"/>
      </w:rPr>
      <w:t>SCADA –</w:t>
    </w:r>
    <w:r>
      <w:rPr>
        <w:b/>
        <w:szCs w:val="22"/>
        <w:lang w:val="id-ID"/>
      </w:rPr>
      <w:t xml:space="preserve"> </w:t>
    </w:r>
    <w:r>
      <w:rPr>
        <w:b/>
        <w:szCs w:val="22"/>
      </w:rPr>
      <w:t>DETAIL DESIGN OF HMI</w:t>
    </w:r>
    <w:r w:rsidRPr="00A81385">
      <w:rPr>
        <w:b/>
        <w:szCs w:val="22"/>
      </w:rPr>
      <w:t xml:space="preserve"> </w:t>
    </w:r>
  </w:p>
  <w:p w14:paraId="51487CB6" w14:textId="57088415" w:rsidR="005809C5" w:rsidRPr="00A81385" w:rsidRDefault="005809C5" w:rsidP="00985E16">
    <w:pPr>
      <w:spacing w:before="0" w:after="0" w:line="240" w:lineRule="auto"/>
      <w:rPr>
        <w:szCs w:val="22"/>
      </w:rPr>
    </w:pPr>
    <w:r w:rsidRPr="00A81385">
      <w:rPr>
        <w:szCs w:val="22"/>
      </w:rPr>
      <w:t xml:space="preserve">Doc. No. </w:t>
    </w:r>
    <w:r>
      <w:rPr>
        <w:szCs w:val="22"/>
      </w:rPr>
      <w:t>WIKA-P102-ALL-440-</w:t>
    </w:r>
    <w:r>
      <w:rPr>
        <w:szCs w:val="22"/>
        <w:lang w:val="id-ID"/>
      </w:rPr>
      <w:t>DSR</w:t>
    </w:r>
    <w:r>
      <w:rPr>
        <w:szCs w:val="22"/>
      </w:rPr>
      <w:t>-000</w:t>
    </w:r>
    <w:r>
      <w:rPr>
        <w:szCs w:val="22"/>
        <w:lang w:val="id-ID"/>
      </w:rPr>
      <w:t>2</w:t>
    </w:r>
  </w:p>
  <w:p w14:paraId="68E07096" w14:textId="7C36375E" w:rsidR="005809C5" w:rsidRPr="00157F62" w:rsidRDefault="005809C5" w:rsidP="00985E16">
    <w:pPr>
      <w:spacing w:before="0" w:after="0" w:line="240" w:lineRule="auto"/>
    </w:pPr>
    <w:r w:rsidRPr="00A81385">
      <w:rPr>
        <w:noProof/>
        <w:szCs w:val="22"/>
        <w:lang w:val="en-GB" w:eastAsia="en-GB"/>
      </w:rPr>
      <mc:AlternateContent>
        <mc:Choice Requires="wps">
          <w:drawing>
            <wp:anchor distT="4294967295" distB="4294967295" distL="114300" distR="114300" simplePos="0" relativeHeight="251658253" behindDoc="0" locked="0" layoutInCell="1" allowOverlap="1" wp14:anchorId="1AA0B519" wp14:editId="01F2FAE9">
              <wp:simplePos x="0" y="0"/>
              <wp:positionH relativeFrom="margin">
                <wp:posOffset>-29845</wp:posOffset>
              </wp:positionH>
              <wp:positionV relativeFrom="paragraph">
                <wp:posOffset>96520</wp:posOffset>
              </wp:positionV>
              <wp:extent cx="5591810" cy="0"/>
              <wp:effectExtent l="0" t="19050" r="8890" b="19050"/>
              <wp:wrapNone/>
              <wp:docPr id="510" name="Straight Connector 5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591810" cy="0"/>
                      </a:xfrm>
                      <a:prstGeom prst="line">
                        <a:avLst/>
                      </a:prstGeom>
                      <a:ln w="28575">
                        <a:solidFill>
                          <a:schemeClr val="accent4"/>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913797" id="Straight Connector 510" o:spid="_x0000_s1026" style="position:absolute;flip:x;z-index:251658253;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2.35pt,7.6pt" to="437.95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" strokecolor="#00addc [3207]" strokeweight="2.25pt">
              <o:lock v:ext="edit" shapetype="f"/>
              <w10:wrap anchorx="margin"/>
            </v:lin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33ABFE" w14:textId="77777777" w:rsidR="005809C5" w:rsidRPr="00EC1257" w:rsidRDefault="005809C5" w:rsidP="00E64E9D">
    <w:pPr>
      <w:spacing w:before="0" w:after="60" w:line="240" w:lineRule="auto"/>
      <w:rPr>
        <w:b/>
      </w:rPr>
    </w:pPr>
    <w:r w:rsidRPr="004F5DB4">
      <w:rPr>
        <w:b/>
        <w:noProof/>
        <w:lang w:val="en-GB" w:eastAsia="en-GB"/>
      </w:rPr>
      <w:drawing>
        <wp:anchor distT="0" distB="0" distL="114300" distR="114300" simplePos="0" relativeHeight="251658240" behindDoc="0" locked="0" layoutInCell="1" allowOverlap="1" wp14:anchorId="316C6CF7" wp14:editId="279D19DF">
          <wp:simplePos x="0" y="0"/>
          <wp:positionH relativeFrom="margin">
            <wp:posOffset>5019467</wp:posOffset>
          </wp:positionH>
          <wp:positionV relativeFrom="paragraph">
            <wp:posOffset>45085</wp:posOffset>
          </wp:positionV>
          <wp:extent cx="588645" cy="381000"/>
          <wp:effectExtent l="0" t="0" r="1905" b="0"/>
          <wp:wrapNone/>
          <wp:docPr id="93" name="Picture 93" descr="C:\Users\Windows 10\AppData\Local\Microsoft\Windows\INetCache\Content.Word\b0c5483f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AppData\Local\Microsoft\Windows\INetCache\Content.Word\b0c5483fcd.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8645" cy="381000"/>
                  </a:xfrm>
                  <a:prstGeom prst="rect">
                    <a:avLst/>
                  </a:prstGeom>
                  <a:noFill/>
                  <a:ln>
                    <a:noFill/>
                  </a:ln>
                </pic:spPr>
              </pic:pic>
            </a:graphicData>
          </a:graphic>
        </wp:anchor>
      </w:drawing>
    </w:r>
    <w:r>
      <w:rPr>
        <w:b/>
      </w:rPr>
      <w:t>Platform Screen Door</w:t>
    </w:r>
    <w:r>
      <w:rPr>
        <w:b/>
        <w:lang w:val="id-ID"/>
      </w:rPr>
      <w:t xml:space="preserve"> </w:t>
    </w:r>
    <w:r>
      <w:rPr>
        <w:b/>
      </w:rPr>
      <w:t xml:space="preserve">Technical </w:t>
    </w:r>
    <w:proofErr w:type="spellStart"/>
    <w:r>
      <w:rPr>
        <w:b/>
      </w:rPr>
      <w:t>Spesification</w:t>
    </w:r>
    <w:proofErr w:type="spellEnd"/>
  </w:p>
  <w:p w14:paraId="5D5A0584" w14:textId="77777777" w:rsidR="005809C5" w:rsidRPr="00E64E9D" w:rsidRDefault="005809C5" w:rsidP="00E64E9D">
    <w:pPr>
      <w:spacing w:before="0" w:after="60" w:line="240" w:lineRule="auto"/>
      <w:rPr>
        <w:b/>
        <w:lang w:val="id-ID"/>
      </w:rPr>
    </w:pPr>
    <w:r>
      <w:rPr>
        <w:strike/>
        <w:noProof/>
        <w:sz w:val="28"/>
        <w:lang w:val="en-GB" w:eastAsia="en-GB"/>
      </w:rPr>
      <mc:AlternateContent>
        <mc:Choice Requires="wps">
          <w:drawing>
            <wp:anchor distT="4294967295" distB="4294967295" distL="114300" distR="114300" simplePos="0" relativeHeight="251658241" behindDoc="0" locked="0" layoutInCell="1" allowOverlap="1" wp14:anchorId="50F64731" wp14:editId="13161213">
              <wp:simplePos x="0" y="0"/>
              <wp:positionH relativeFrom="margin">
                <wp:posOffset>-22860</wp:posOffset>
              </wp:positionH>
              <wp:positionV relativeFrom="paragraph">
                <wp:posOffset>288289</wp:posOffset>
              </wp:positionV>
              <wp:extent cx="5591810" cy="0"/>
              <wp:effectExtent l="0" t="19050" r="8890" b="19050"/>
              <wp:wrapNone/>
              <wp:docPr id="56" name="Straight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591810" cy="0"/>
                      </a:xfrm>
                      <a:prstGeom prst="line">
                        <a:avLst/>
                      </a:prstGeom>
                      <a:noFill/>
                      <a:ln w="28575" cap="flat" cmpd="sng" algn="ctr">
                        <a:solidFill>
                          <a:srgbClr val="00ADDC"/>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F8DBBAA" id="Straight Connector 56" o:spid="_x0000_s1026" style="position:absolute;flip:x;z-index:251658241;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8pt,22.7pt" to="438.5pt,2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" strokecolor="#00addc" strokeweight="2.25pt">
              <o:lock v:ext="edit" shapetype="f"/>
              <w10:wrap anchorx="margin"/>
            </v:lin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FBBF0D" w14:textId="7C8E4F29" w:rsidR="005809C5" w:rsidRDefault="005809C5" w:rsidP="00157F62">
    <w:pPr>
      <w:spacing w:before="0" w:after="0" w:line="240" w:lineRule="auto"/>
      <w:rPr>
        <w:b/>
        <w:szCs w:val="22"/>
      </w:rPr>
    </w:pPr>
    <w:r w:rsidRPr="00A81385">
      <w:rPr>
        <w:b/>
        <w:noProof/>
        <w:szCs w:val="22"/>
        <w:lang w:val="en-GB" w:eastAsia="en-GB"/>
      </w:rPr>
      <w:drawing>
        <wp:anchor distT="0" distB="0" distL="114300" distR="114300" simplePos="0" relativeHeight="251658326" behindDoc="0" locked="0" layoutInCell="1" allowOverlap="1" wp14:anchorId="3B71BE8A" wp14:editId="14136CD0">
          <wp:simplePos x="0" y="0"/>
          <wp:positionH relativeFrom="margin">
            <wp:posOffset>8075930</wp:posOffset>
          </wp:positionH>
          <wp:positionV relativeFrom="paragraph">
            <wp:posOffset>99060</wp:posOffset>
          </wp:positionV>
          <wp:extent cx="588645" cy="381000"/>
          <wp:effectExtent l="0" t="0" r="1905" b="0"/>
          <wp:wrapNone/>
          <wp:docPr id="94" name="Picture 94" descr="C:\Users\Windows 10\AppData\Local\Microsoft\Windows\INetCache\Content.Word\b0c5483f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AppData\Local\Microsoft\Windows\INetCache\Content.Word\b0c5483fcd.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8645" cy="381000"/>
                  </a:xfrm>
                  <a:prstGeom prst="rect">
                    <a:avLst/>
                  </a:prstGeom>
                  <a:noFill/>
                  <a:ln>
                    <a:noFill/>
                  </a:ln>
                </pic:spPr>
              </pic:pic>
            </a:graphicData>
          </a:graphic>
        </wp:anchor>
      </w:drawing>
    </w:r>
  </w:p>
  <w:p w14:paraId="77065E48" w14:textId="77777777" w:rsidR="005809C5" w:rsidRPr="00A81385" w:rsidRDefault="005809C5" w:rsidP="00985E16">
    <w:pPr>
      <w:spacing w:before="0" w:after="0" w:line="240" w:lineRule="auto"/>
      <w:rPr>
        <w:b/>
        <w:szCs w:val="22"/>
      </w:rPr>
    </w:pPr>
    <w:r w:rsidRPr="00A81385">
      <w:rPr>
        <w:b/>
        <w:szCs w:val="22"/>
      </w:rPr>
      <w:t>SCADA –</w:t>
    </w:r>
    <w:r>
      <w:rPr>
        <w:b/>
        <w:szCs w:val="22"/>
        <w:lang w:val="id-ID"/>
      </w:rPr>
      <w:t xml:space="preserve"> </w:t>
    </w:r>
    <w:r>
      <w:rPr>
        <w:b/>
        <w:szCs w:val="22"/>
      </w:rPr>
      <w:t>DETAIL DESIGN OF HMI</w:t>
    </w:r>
    <w:r w:rsidRPr="00A81385">
      <w:rPr>
        <w:b/>
        <w:szCs w:val="22"/>
      </w:rPr>
      <w:t xml:space="preserve"> </w:t>
    </w:r>
  </w:p>
  <w:p w14:paraId="4A5BF48E" w14:textId="13059EB7" w:rsidR="005809C5" w:rsidRPr="00A81385" w:rsidRDefault="005809C5" w:rsidP="00985E16">
    <w:pPr>
      <w:spacing w:before="0" w:after="0" w:line="240" w:lineRule="auto"/>
      <w:rPr>
        <w:szCs w:val="22"/>
      </w:rPr>
    </w:pPr>
    <w:r w:rsidRPr="00A81385">
      <w:rPr>
        <w:szCs w:val="22"/>
      </w:rPr>
      <w:t xml:space="preserve">Doc. No. </w:t>
    </w:r>
    <w:r>
      <w:rPr>
        <w:szCs w:val="22"/>
      </w:rPr>
      <w:t>WIKA-P102-ALL-440-</w:t>
    </w:r>
    <w:r>
      <w:rPr>
        <w:szCs w:val="22"/>
        <w:lang w:val="id-ID"/>
      </w:rPr>
      <w:t>DSR</w:t>
    </w:r>
    <w:r>
      <w:rPr>
        <w:szCs w:val="22"/>
      </w:rPr>
      <w:t>-000</w:t>
    </w:r>
    <w:r>
      <w:rPr>
        <w:szCs w:val="22"/>
        <w:lang w:val="id-ID"/>
      </w:rPr>
      <w:t>2</w:t>
    </w:r>
  </w:p>
  <w:p w14:paraId="381C944A" w14:textId="5E5FAB18" w:rsidR="005809C5" w:rsidRPr="00157F62" w:rsidRDefault="005809C5" w:rsidP="00157F62">
    <w:pPr>
      <w:pStyle w:val="Header"/>
    </w:pPr>
    <w:r w:rsidRPr="00A81385">
      <w:rPr>
        <w:noProof/>
        <w:szCs w:val="22"/>
        <w:lang w:val="en-GB" w:eastAsia="en-GB"/>
      </w:rPr>
      <mc:AlternateContent>
        <mc:Choice Requires="wps">
          <w:drawing>
            <wp:anchor distT="4294967295" distB="4294967295" distL="114300" distR="114300" simplePos="0" relativeHeight="251658327" behindDoc="0" locked="0" layoutInCell="1" allowOverlap="1" wp14:anchorId="559736CE" wp14:editId="2F0B57A3">
              <wp:simplePos x="0" y="0"/>
              <wp:positionH relativeFrom="margin">
                <wp:posOffset>19050</wp:posOffset>
              </wp:positionH>
              <wp:positionV relativeFrom="paragraph">
                <wp:posOffset>108585</wp:posOffset>
              </wp:positionV>
              <wp:extent cx="8648700" cy="0"/>
              <wp:effectExtent l="19050" t="19050" r="9525" b="19050"/>
              <wp:wrapNone/>
              <wp:docPr id="294" name="Straight Connector 2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648700" cy="0"/>
                      </a:xfrm>
                      <a:prstGeom prst="line">
                        <a:avLst/>
                      </a:prstGeom>
                      <a:ln w="28575">
                        <a:solidFill>
                          <a:schemeClr val="accent4"/>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594875" id="Straight Connector 294" o:spid="_x0000_s1026" style="position:absolute;flip:x;z-index:251658327;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pt,8.55pt" to="682.5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" strokecolor="#00addc [3207]" strokeweight="2.25pt">
              <o:lock v:ext="edit" shapetype="f"/>
              <w10:wrap anchorx="margin"/>
            </v:lin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C5ADD4" w14:textId="1DE58636" w:rsidR="005809C5" w:rsidRDefault="005809C5" w:rsidP="00157F62">
    <w:pPr>
      <w:spacing w:before="0" w:after="0" w:line="240" w:lineRule="auto"/>
      <w:rPr>
        <w:b/>
        <w:szCs w:val="22"/>
      </w:rPr>
    </w:pPr>
    <w:r w:rsidRPr="00A81385">
      <w:rPr>
        <w:b/>
        <w:noProof/>
        <w:szCs w:val="22"/>
        <w:lang w:val="en-GB" w:eastAsia="en-GB"/>
      </w:rPr>
      <w:drawing>
        <wp:anchor distT="0" distB="0" distL="114300" distR="114300" simplePos="0" relativeHeight="251658333" behindDoc="0" locked="0" layoutInCell="1" allowOverlap="1" wp14:anchorId="095A7C05" wp14:editId="0CAE952E">
          <wp:simplePos x="0" y="0"/>
          <wp:positionH relativeFrom="margin">
            <wp:posOffset>5059680</wp:posOffset>
          </wp:positionH>
          <wp:positionV relativeFrom="paragraph">
            <wp:posOffset>123825</wp:posOffset>
          </wp:positionV>
          <wp:extent cx="588645" cy="381000"/>
          <wp:effectExtent l="0" t="0" r="1905" b="0"/>
          <wp:wrapNone/>
          <wp:docPr id="95" name="Picture 95" descr="C:\Users\Windows 10\AppData\Local\Microsoft\Windows\INetCache\Content.Word\b0c5483f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AppData\Local\Microsoft\Windows\INetCache\Content.Word\b0c5483fcd.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8645" cy="381000"/>
                  </a:xfrm>
                  <a:prstGeom prst="rect">
                    <a:avLst/>
                  </a:prstGeom>
                  <a:noFill/>
                  <a:ln>
                    <a:noFill/>
                  </a:ln>
                </pic:spPr>
              </pic:pic>
            </a:graphicData>
          </a:graphic>
        </wp:anchor>
      </w:drawing>
    </w:r>
    <w:r w:rsidRPr="00A81385">
      <w:rPr>
        <w:b/>
        <w:noProof/>
        <w:szCs w:val="22"/>
        <w:lang w:val="en-GB" w:eastAsia="en-GB"/>
      </w:rPr>
      <w:drawing>
        <wp:anchor distT="0" distB="0" distL="114300" distR="114300" simplePos="0" relativeHeight="251658331" behindDoc="0" locked="0" layoutInCell="1" allowOverlap="1" wp14:anchorId="6CA98E95" wp14:editId="3FCFCC96">
          <wp:simplePos x="0" y="0"/>
          <wp:positionH relativeFrom="margin">
            <wp:posOffset>8075930</wp:posOffset>
          </wp:positionH>
          <wp:positionV relativeFrom="paragraph">
            <wp:posOffset>99060</wp:posOffset>
          </wp:positionV>
          <wp:extent cx="588645" cy="381000"/>
          <wp:effectExtent l="0" t="0" r="1905" b="0"/>
          <wp:wrapNone/>
          <wp:docPr id="96" name="Picture 96" descr="C:\Users\Windows 10\AppData\Local\Microsoft\Windows\INetCache\Content.Word\b0c5483f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AppData\Local\Microsoft\Windows\INetCache\Content.Word\b0c5483fcd.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8645" cy="381000"/>
                  </a:xfrm>
                  <a:prstGeom prst="rect">
                    <a:avLst/>
                  </a:prstGeom>
                  <a:noFill/>
                  <a:ln>
                    <a:noFill/>
                  </a:ln>
                </pic:spPr>
              </pic:pic>
            </a:graphicData>
          </a:graphic>
        </wp:anchor>
      </w:drawing>
    </w:r>
  </w:p>
  <w:p w14:paraId="03AA8AF7" w14:textId="77777777" w:rsidR="005809C5" w:rsidRPr="00A81385" w:rsidRDefault="005809C5" w:rsidP="00985E16">
    <w:pPr>
      <w:spacing w:before="0" w:after="0" w:line="240" w:lineRule="auto"/>
      <w:rPr>
        <w:b/>
        <w:szCs w:val="22"/>
      </w:rPr>
    </w:pPr>
    <w:r w:rsidRPr="00A81385">
      <w:rPr>
        <w:b/>
        <w:szCs w:val="22"/>
      </w:rPr>
      <w:t>SCADA –</w:t>
    </w:r>
    <w:r>
      <w:rPr>
        <w:b/>
        <w:szCs w:val="22"/>
        <w:lang w:val="id-ID"/>
      </w:rPr>
      <w:t xml:space="preserve"> </w:t>
    </w:r>
    <w:r>
      <w:rPr>
        <w:b/>
        <w:szCs w:val="22"/>
      </w:rPr>
      <w:t>DETAIL DESIGN OF HMI</w:t>
    </w:r>
    <w:r w:rsidRPr="00A81385">
      <w:rPr>
        <w:b/>
        <w:szCs w:val="22"/>
      </w:rPr>
      <w:t xml:space="preserve"> </w:t>
    </w:r>
  </w:p>
  <w:p w14:paraId="40A1DD41" w14:textId="589754D2" w:rsidR="005809C5" w:rsidRPr="00A81385" w:rsidRDefault="005809C5" w:rsidP="00985E16">
    <w:pPr>
      <w:spacing w:before="0" w:after="0" w:line="240" w:lineRule="auto"/>
      <w:rPr>
        <w:szCs w:val="22"/>
      </w:rPr>
    </w:pPr>
    <w:r w:rsidRPr="00A81385">
      <w:rPr>
        <w:szCs w:val="22"/>
      </w:rPr>
      <w:t xml:space="preserve">Doc. No. </w:t>
    </w:r>
    <w:r>
      <w:rPr>
        <w:szCs w:val="22"/>
      </w:rPr>
      <w:t>WIKA-P102-ALL-440-</w:t>
    </w:r>
    <w:r>
      <w:rPr>
        <w:szCs w:val="22"/>
        <w:lang w:val="id-ID"/>
      </w:rPr>
      <w:t>DSR</w:t>
    </w:r>
    <w:r>
      <w:rPr>
        <w:szCs w:val="22"/>
      </w:rPr>
      <w:t>-000</w:t>
    </w:r>
    <w:r>
      <w:rPr>
        <w:szCs w:val="22"/>
        <w:lang w:val="id-ID"/>
      </w:rPr>
      <w:t>2</w:t>
    </w:r>
  </w:p>
  <w:p w14:paraId="1CB1D0F2" w14:textId="355BC09E" w:rsidR="005809C5" w:rsidRPr="00157F62" w:rsidRDefault="005809C5" w:rsidP="00157F62">
    <w:pPr>
      <w:pStyle w:val="Header"/>
    </w:pPr>
    <w:r w:rsidRPr="00A81385">
      <w:rPr>
        <w:noProof/>
        <w:szCs w:val="22"/>
        <w:lang w:val="en-GB" w:eastAsia="en-GB"/>
      </w:rPr>
      <mc:AlternateContent>
        <mc:Choice Requires="wps">
          <w:drawing>
            <wp:anchor distT="4294967295" distB="4294967295" distL="114300" distR="114300" simplePos="0" relativeHeight="251658332" behindDoc="0" locked="0" layoutInCell="1" allowOverlap="1" wp14:anchorId="21E8640C" wp14:editId="78DAB742">
              <wp:simplePos x="0" y="0"/>
              <wp:positionH relativeFrom="margin">
                <wp:posOffset>-21591</wp:posOffset>
              </wp:positionH>
              <wp:positionV relativeFrom="paragraph">
                <wp:posOffset>108585</wp:posOffset>
              </wp:positionV>
              <wp:extent cx="5667375" cy="0"/>
              <wp:effectExtent l="19050" t="19050" r="9525" b="19050"/>
              <wp:wrapNone/>
              <wp:docPr id="299" name="Straight Connector 2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67375" cy="0"/>
                      </a:xfrm>
                      <a:prstGeom prst="line">
                        <a:avLst/>
                      </a:prstGeom>
                      <a:ln w="28575">
                        <a:solidFill>
                          <a:schemeClr val="accent4"/>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4E7DFC" id="Straight Connector 299" o:spid="_x0000_s1026" style="position:absolute;flip:x;z-index:25165833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7pt,8.55pt" to="444.55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" strokecolor="#00addc [3207]" strokeweight="2.25pt">
              <o:lock v:ext="edit" shapetype="f"/>
              <w10:wrap anchorx="margin"/>
            </v:lin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535478" w14:textId="7EB990C0" w:rsidR="005809C5" w:rsidRPr="00157F62" w:rsidRDefault="005809C5" w:rsidP="00157F6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F048F4" w14:textId="77777777" w:rsidR="005809C5" w:rsidRDefault="005809C5" w:rsidP="005477E4">
    <w:pPr>
      <w:spacing w:before="0" w:after="0" w:line="240" w:lineRule="auto"/>
      <w:rPr>
        <w:b/>
        <w:szCs w:val="22"/>
      </w:rPr>
    </w:pPr>
    <w:r w:rsidRPr="00A81385">
      <w:rPr>
        <w:b/>
        <w:noProof/>
        <w:szCs w:val="22"/>
        <w:lang w:val="en-GB" w:eastAsia="en-GB"/>
      </w:rPr>
      <w:drawing>
        <wp:anchor distT="0" distB="0" distL="114300" distR="114300" simplePos="0" relativeHeight="251658261" behindDoc="0" locked="0" layoutInCell="1" allowOverlap="1" wp14:anchorId="5AF9485D" wp14:editId="5F1A0C9B">
          <wp:simplePos x="0" y="0"/>
          <wp:positionH relativeFrom="margin">
            <wp:posOffset>5116830</wp:posOffset>
          </wp:positionH>
          <wp:positionV relativeFrom="paragraph">
            <wp:posOffset>160020</wp:posOffset>
          </wp:positionV>
          <wp:extent cx="588645" cy="381000"/>
          <wp:effectExtent l="0" t="0" r="1905" b="0"/>
          <wp:wrapNone/>
          <wp:docPr id="23" name="Picture 23" descr="C:\Users\Windows 10\AppData\Local\Microsoft\Windows\INetCache\Content.Word\b0c5483f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AppData\Local\Microsoft\Windows\INetCache\Content.Word\b0c5483fcd.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8645" cy="381000"/>
                  </a:xfrm>
                  <a:prstGeom prst="rect">
                    <a:avLst/>
                  </a:prstGeom>
                  <a:noFill/>
                  <a:ln>
                    <a:noFill/>
                  </a:ln>
                </pic:spPr>
              </pic:pic>
            </a:graphicData>
          </a:graphic>
        </wp:anchor>
      </w:drawing>
    </w:r>
  </w:p>
  <w:p w14:paraId="232B8A51" w14:textId="77777777" w:rsidR="005809C5" w:rsidRPr="00A81385" w:rsidRDefault="005809C5" w:rsidP="005477E4">
    <w:pPr>
      <w:spacing w:before="0" w:after="0" w:line="240" w:lineRule="auto"/>
      <w:rPr>
        <w:b/>
        <w:szCs w:val="22"/>
      </w:rPr>
    </w:pPr>
    <w:r w:rsidRPr="00A81385">
      <w:rPr>
        <w:b/>
        <w:szCs w:val="22"/>
      </w:rPr>
      <w:t>SCADA –</w:t>
    </w:r>
    <w:r>
      <w:rPr>
        <w:b/>
        <w:szCs w:val="22"/>
        <w:lang w:val="id-ID"/>
      </w:rPr>
      <w:t xml:space="preserve"> </w:t>
    </w:r>
    <w:r>
      <w:rPr>
        <w:b/>
        <w:szCs w:val="22"/>
      </w:rPr>
      <w:t>DETAIL DESIGN OF HMI</w:t>
    </w:r>
    <w:r w:rsidRPr="00A81385">
      <w:rPr>
        <w:b/>
        <w:szCs w:val="22"/>
      </w:rPr>
      <w:t xml:space="preserve"> </w:t>
    </w:r>
  </w:p>
  <w:p w14:paraId="5865F873" w14:textId="7D4C5BF8" w:rsidR="005809C5" w:rsidRPr="00A81385" w:rsidRDefault="005809C5" w:rsidP="005477E4">
    <w:pPr>
      <w:spacing w:before="0" w:after="0" w:line="240" w:lineRule="auto"/>
      <w:rPr>
        <w:szCs w:val="22"/>
      </w:rPr>
    </w:pPr>
    <w:r w:rsidRPr="00A81385">
      <w:rPr>
        <w:szCs w:val="22"/>
      </w:rPr>
      <w:t xml:space="preserve">Doc. No. </w:t>
    </w:r>
    <w:r>
      <w:rPr>
        <w:szCs w:val="22"/>
      </w:rPr>
      <w:t>WIKA-P102-ALL-440-</w:t>
    </w:r>
    <w:r>
      <w:rPr>
        <w:szCs w:val="22"/>
        <w:lang w:val="id-ID"/>
      </w:rPr>
      <w:t>DSR</w:t>
    </w:r>
    <w:r>
      <w:rPr>
        <w:szCs w:val="22"/>
      </w:rPr>
      <w:t>-000</w:t>
    </w:r>
    <w:r>
      <w:rPr>
        <w:szCs w:val="22"/>
        <w:lang w:val="id-ID"/>
      </w:rPr>
      <w:t>2</w:t>
    </w:r>
  </w:p>
  <w:p w14:paraId="7EE4B10B" w14:textId="73FB6ACE" w:rsidR="005809C5" w:rsidRDefault="005809C5">
    <w:pPr>
      <w:pStyle w:val="Header"/>
    </w:pPr>
    <w:r w:rsidRPr="00A81385">
      <w:rPr>
        <w:noProof/>
        <w:szCs w:val="22"/>
        <w:lang w:val="en-GB" w:eastAsia="en-GB"/>
      </w:rPr>
      <mc:AlternateContent>
        <mc:Choice Requires="wps">
          <w:drawing>
            <wp:anchor distT="4294967295" distB="4294967295" distL="114300" distR="114300" simplePos="0" relativeHeight="251658260" behindDoc="0" locked="0" layoutInCell="1" allowOverlap="1" wp14:anchorId="213AAEE6" wp14:editId="2318EFD5">
              <wp:simplePos x="0" y="0"/>
              <wp:positionH relativeFrom="margin">
                <wp:posOffset>-9525</wp:posOffset>
              </wp:positionH>
              <wp:positionV relativeFrom="paragraph">
                <wp:posOffset>94615</wp:posOffset>
              </wp:positionV>
              <wp:extent cx="5715000" cy="0"/>
              <wp:effectExtent l="19050" t="19050" r="0" b="19050"/>
              <wp:wrapNone/>
              <wp:docPr id="3820" name="Straight Connector 38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715000" cy="0"/>
                      </a:xfrm>
                      <a:prstGeom prst="line">
                        <a:avLst/>
                      </a:prstGeom>
                      <a:ln w="28575">
                        <a:solidFill>
                          <a:schemeClr val="accent4"/>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B63F56" id="Straight Connector 3820" o:spid="_x0000_s1026" style="position:absolute;flip:x;z-index:25165826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75pt,7.45pt" to="449.25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" strokecolor="#00addc [3207]" strokeweight="2.25pt">
              <o:lock v:ext="edit" shapetype="f"/>
              <w10:wrap anchorx="margin"/>
            </v:lin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344949" w14:textId="77777777" w:rsidR="005809C5" w:rsidRDefault="005809C5" w:rsidP="00B938E2"/>
  <w:p w14:paraId="06EC4147" w14:textId="77777777" w:rsidR="005809C5" w:rsidRDefault="005809C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C7A14" w14:textId="689DB080" w:rsidR="005809C5" w:rsidRPr="00A81385" w:rsidRDefault="005809C5" w:rsidP="00910F4A">
    <w:pPr>
      <w:spacing w:before="0" w:after="0" w:line="240" w:lineRule="auto"/>
      <w:rPr>
        <w:b/>
        <w:szCs w:val="22"/>
      </w:rPr>
    </w:pPr>
    <w:r w:rsidRPr="00A81385">
      <w:rPr>
        <w:b/>
        <w:noProof/>
        <w:szCs w:val="22"/>
        <w:lang w:val="en-GB" w:eastAsia="en-GB"/>
      </w:rPr>
      <w:drawing>
        <wp:anchor distT="0" distB="0" distL="114300" distR="114300" simplePos="0" relativeHeight="251658263" behindDoc="0" locked="0" layoutInCell="1" allowOverlap="1" wp14:anchorId="7223C667" wp14:editId="77E6AC75">
          <wp:simplePos x="0" y="0"/>
          <wp:positionH relativeFrom="margin">
            <wp:posOffset>8191500</wp:posOffset>
          </wp:positionH>
          <wp:positionV relativeFrom="paragraph">
            <wp:posOffset>0</wp:posOffset>
          </wp:positionV>
          <wp:extent cx="588645" cy="381000"/>
          <wp:effectExtent l="0" t="0" r="1905" b="0"/>
          <wp:wrapNone/>
          <wp:docPr id="71" name="Picture 71" descr="C:\Users\Windows 10\AppData\Local\Microsoft\Windows\INetCache\Content.Word\b0c5483f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AppData\Local\Microsoft\Windows\INetCache\Content.Word\b0c5483fcd.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8645" cy="381000"/>
                  </a:xfrm>
                  <a:prstGeom prst="rect">
                    <a:avLst/>
                  </a:prstGeom>
                  <a:noFill/>
                  <a:ln>
                    <a:noFill/>
                  </a:ln>
                </pic:spPr>
              </pic:pic>
            </a:graphicData>
          </a:graphic>
        </wp:anchor>
      </w:drawing>
    </w:r>
    <w:r w:rsidRPr="00A81385">
      <w:rPr>
        <w:b/>
        <w:szCs w:val="22"/>
      </w:rPr>
      <w:t>SCADA –</w:t>
    </w:r>
    <w:r>
      <w:rPr>
        <w:b/>
        <w:szCs w:val="22"/>
        <w:lang w:val="id-ID"/>
      </w:rPr>
      <w:t xml:space="preserve"> </w:t>
    </w:r>
    <w:r>
      <w:rPr>
        <w:b/>
        <w:szCs w:val="22"/>
      </w:rPr>
      <w:t>DETAIL DESIGN OF HMI</w:t>
    </w:r>
    <w:r w:rsidRPr="00A81385">
      <w:rPr>
        <w:b/>
        <w:szCs w:val="22"/>
      </w:rPr>
      <w:t xml:space="preserve"> </w:t>
    </w:r>
  </w:p>
  <w:p w14:paraId="21440D10" w14:textId="1E32A6CB" w:rsidR="005809C5" w:rsidRPr="00A81385" w:rsidRDefault="005809C5" w:rsidP="00910F4A">
    <w:pPr>
      <w:spacing w:before="0" w:after="0" w:line="240" w:lineRule="auto"/>
      <w:rPr>
        <w:szCs w:val="22"/>
      </w:rPr>
    </w:pPr>
    <w:r w:rsidRPr="00A81385">
      <w:rPr>
        <w:noProof/>
        <w:szCs w:val="22"/>
        <w:lang w:val="en-GB" w:eastAsia="en-GB"/>
      </w:rPr>
      <mc:AlternateContent>
        <mc:Choice Requires="wps">
          <w:drawing>
            <wp:anchor distT="4294967295" distB="4294967295" distL="114300" distR="114300" simplePos="0" relativeHeight="251658262" behindDoc="0" locked="0" layoutInCell="1" allowOverlap="1" wp14:anchorId="4AB5D057" wp14:editId="3C7B60E3">
              <wp:simplePos x="0" y="0"/>
              <wp:positionH relativeFrom="margin">
                <wp:posOffset>-9525</wp:posOffset>
              </wp:positionH>
              <wp:positionV relativeFrom="paragraph">
                <wp:posOffset>254000</wp:posOffset>
              </wp:positionV>
              <wp:extent cx="8789670" cy="0"/>
              <wp:effectExtent l="19050" t="19050" r="11430" b="19050"/>
              <wp:wrapNone/>
              <wp:docPr id="3827" name="Straight Connector 38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789670" cy="0"/>
                      </a:xfrm>
                      <a:prstGeom prst="line">
                        <a:avLst/>
                      </a:prstGeom>
                      <a:ln w="28575">
                        <a:solidFill>
                          <a:schemeClr val="accent4"/>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E0295D" id="Straight Connector 3827" o:spid="_x0000_s1026" style="position:absolute;flip:x;z-index:25165826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75pt,20pt" to="691.35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" strokecolor="#00addc [3207]" strokeweight="2.25pt">
              <o:lock v:ext="edit" shapetype="f"/>
              <w10:wrap anchorx="margin"/>
            </v:line>
          </w:pict>
        </mc:Fallback>
      </mc:AlternateContent>
    </w:r>
    <w:r w:rsidRPr="00A81385">
      <w:rPr>
        <w:szCs w:val="22"/>
      </w:rPr>
      <w:t xml:space="preserve">Doc. No. </w:t>
    </w:r>
    <w:r>
      <w:rPr>
        <w:szCs w:val="22"/>
      </w:rPr>
      <w:t>WIKA-P102-ALL-440-DSR-000</w:t>
    </w:r>
    <w:r>
      <w:rPr>
        <w:szCs w:val="22"/>
        <w:lang w:val="id-ID"/>
      </w:rPr>
      <w:t>2</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8EB1A2" w14:textId="2A0D9210" w:rsidR="005809C5" w:rsidRDefault="005809C5" w:rsidP="004C1C8F">
    <w:pPr>
      <w:spacing w:before="0" w:after="0" w:line="240" w:lineRule="auto"/>
      <w:rPr>
        <w:b/>
        <w:szCs w:val="22"/>
      </w:rPr>
    </w:pPr>
    <w:r w:rsidRPr="00A81385">
      <w:rPr>
        <w:b/>
        <w:noProof/>
        <w:szCs w:val="22"/>
        <w:lang w:val="en-GB" w:eastAsia="en-GB"/>
      </w:rPr>
      <w:drawing>
        <wp:anchor distT="0" distB="0" distL="114300" distR="114300" simplePos="0" relativeHeight="251658315" behindDoc="0" locked="0" layoutInCell="1" allowOverlap="1" wp14:anchorId="1662A139" wp14:editId="76D066F5">
          <wp:simplePos x="0" y="0"/>
          <wp:positionH relativeFrom="margin">
            <wp:posOffset>4954905</wp:posOffset>
          </wp:positionH>
          <wp:positionV relativeFrom="paragraph">
            <wp:posOffset>160020</wp:posOffset>
          </wp:positionV>
          <wp:extent cx="588645" cy="381000"/>
          <wp:effectExtent l="0" t="0" r="1905" b="0"/>
          <wp:wrapNone/>
          <wp:docPr id="72" name="Picture 72" descr="C:\Users\Windows 10\AppData\Local\Microsoft\Windows\INetCache\Content.Word\b0c5483f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AppData\Local\Microsoft\Windows\INetCache\Content.Word\b0c5483fcd.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8645" cy="381000"/>
                  </a:xfrm>
                  <a:prstGeom prst="rect">
                    <a:avLst/>
                  </a:prstGeom>
                  <a:noFill/>
                  <a:ln>
                    <a:noFill/>
                  </a:ln>
                </pic:spPr>
              </pic:pic>
            </a:graphicData>
          </a:graphic>
        </wp:anchor>
      </w:drawing>
    </w:r>
    <w:r w:rsidRPr="00A81385">
      <w:rPr>
        <w:b/>
        <w:noProof/>
        <w:szCs w:val="22"/>
        <w:lang w:val="en-GB" w:eastAsia="en-GB"/>
      </w:rPr>
      <w:drawing>
        <wp:anchor distT="0" distB="0" distL="114300" distR="114300" simplePos="0" relativeHeight="251658267" behindDoc="0" locked="0" layoutInCell="1" allowOverlap="1" wp14:anchorId="6D5318C5" wp14:editId="0060C691">
          <wp:simplePos x="0" y="0"/>
          <wp:positionH relativeFrom="margin">
            <wp:posOffset>8213725</wp:posOffset>
          </wp:positionH>
          <wp:positionV relativeFrom="paragraph">
            <wp:posOffset>160020</wp:posOffset>
          </wp:positionV>
          <wp:extent cx="588645" cy="381000"/>
          <wp:effectExtent l="0" t="0" r="1905" b="0"/>
          <wp:wrapNone/>
          <wp:docPr id="73" name="Picture 73" descr="C:\Users\Windows 10\AppData\Local\Microsoft\Windows\INetCache\Content.Word\b0c5483f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AppData\Local\Microsoft\Windows\INetCache\Content.Word\b0c5483fcd.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8645" cy="381000"/>
                  </a:xfrm>
                  <a:prstGeom prst="rect">
                    <a:avLst/>
                  </a:prstGeom>
                  <a:noFill/>
                  <a:ln>
                    <a:noFill/>
                  </a:ln>
                </pic:spPr>
              </pic:pic>
            </a:graphicData>
          </a:graphic>
        </wp:anchor>
      </w:drawing>
    </w:r>
  </w:p>
  <w:p w14:paraId="04415305" w14:textId="5BAA29AC" w:rsidR="005809C5" w:rsidRPr="00A81385" w:rsidRDefault="005809C5" w:rsidP="004C1C8F">
    <w:pPr>
      <w:spacing w:before="0" w:after="0" w:line="240" w:lineRule="auto"/>
      <w:rPr>
        <w:b/>
        <w:szCs w:val="22"/>
      </w:rPr>
    </w:pPr>
    <w:r w:rsidRPr="00A81385">
      <w:rPr>
        <w:b/>
        <w:szCs w:val="22"/>
      </w:rPr>
      <w:t>SCADA –</w:t>
    </w:r>
    <w:r>
      <w:rPr>
        <w:b/>
        <w:szCs w:val="22"/>
        <w:lang w:val="id-ID"/>
      </w:rPr>
      <w:t xml:space="preserve"> </w:t>
    </w:r>
    <w:r>
      <w:rPr>
        <w:b/>
        <w:szCs w:val="22"/>
      </w:rPr>
      <w:t>DETAIL DESIGN OF HMI</w:t>
    </w:r>
    <w:r w:rsidRPr="00A81385">
      <w:rPr>
        <w:b/>
        <w:szCs w:val="22"/>
      </w:rPr>
      <w:t xml:space="preserve"> </w:t>
    </w:r>
  </w:p>
  <w:p w14:paraId="591A9F03" w14:textId="4416B267" w:rsidR="005809C5" w:rsidRPr="00A81385" w:rsidRDefault="005809C5" w:rsidP="004C1C8F">
    <w:pPr>
      <w:spacing w:before="0" w:after="0" w:line="240" w:lineRule="auto"/>
      <w:rPr>
        <w:szCs w:val="22"/>
      </w:rPr>
    </w:pPr>
    <w:r w:rsidRPr="00A81385">
      <w:rPr>
        <w:szCs w:val="22"/>
      </w:rPr>
      <w:t xml:space="preserve">Doc. No. </w:t>
    </w:r>
    <w:r>
      <w:rPr>
        <w:szCs w:val="22"/>
      </w:rPr>
      <w:t>WIKA-P102-ALL-440-</w:t>
    </w:r>
    <w:r>
      <w:rPr>
        <w:szCs w:val="22"/>
        <w:lang w:val="id-ID"/>
      </w:rPr>
      <w:t>DSR</w:t>
    </w:r>
    <w:r>
      <w:rPr>
        <w:szCs w:val="22"/>
      </w:rPr>
      <w:t>-000</w:t>
    </w:r>
    <w:r>
      <w:rPr>
        <w:szCs w:val="22"/>
        <w:lang w:val="id-ID"/>
      </w:rPr>
      <w:t>2</w:t>
    </w:r>
  </w:p>
  <w:p w14:paraId="79764AE5" w14:textId="590EE40C" w:rsidR="005809C5" w:rsidRPr="00D1663E" w:rsidRDefault="005809C5" w:rsidP="00D1663E">
    <w:pPr>
      <w:pStyle w:val="Header"/>
    </w:pPr>
    <w:r w:rsidRPr="00A81385">
      <w:rPr>
        <w:noProof/>
        <w:szCs w:val="22"/>
        <w:lang w:val="en-GB" w:eastAsia="en-GB"/>
      </w:rPr>
      <mc:AlternateContent>
        <mc:Choice Requires="wps">
          <w:drawing>
            <wp:anchor distT="4294967295" distB="4294967295" distL="114300" distR="114300" simplePos="0" relativeHeight="251658266" behindDoc="0" locked="0" layoutInCell="1" allowOverlap="1" wp14:anchorId="5BD593D7" wp14:editId="0E94DB9F">
              <wp:simplePos x="0" y="0"/>
              <wp:positionH relativeFrom="margin">
                <wp:posOffset>-50166</wp:posOffset>
              </wp:positionH>
              <wp:positionV relativeFrom="paragraph">
                <wp:posOffset>99060</wp:posOffset>
              </wp:positionV>
              <wp:extent cx="5629275" cy="0"/>
              <wp:effectExtent l="19050" t="19050" r="9525" b="19050"/>
              <wp:wrapNone/>
              <wp:docPr id="459" name="Straight Connector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29275" cy="0"/>
                      </a:xfrm>
                      <a:prstGeom prst="line">
                        <a:avLst/>
                      </a:prstGeom>
                      <a:ln w="28575">
                        <a:solidFill>
                          <a:schemeClr val="accent4"/>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635B16" id="Straight Connector 459" o:spid="_x0000_s1026" style="position:absolute;flip:x;z-index:25165826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3.95pt,7.8pt" to="439.3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" strokecolor="#00addc [3207]" strokeweight="2.25pt">
              <o:lock v:ext="edit" shapetype="f"/>
              <w10:wrap anchorx="margin"/>
            </v:lin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F35F66" w14:textId="77777777" w:rsidR="005809C5" w:rsidRDefault="005809C5" w:rsidP="004C1C8F">
    <w:pPr>
      <w:spacing w:before="0" w:after="0" w:line="240" w:lineRule="auto"/>
      <w:rPr>
        <w:b/>
        <w:szCs w:val="22"/>
      </w:rPr>
    </w:pPr>
    <w:r w:rsidRPr="00A81385">
      <w:rPr>
        <w:b/>
        <w:noProof/>
        <w:szCs w:val="22"/>
        <w:lang w:val="en-GB" w:eastAsia="en-GB"/>
      </w:rPr>
      <w:drawing>
        <wp:anchor distT="0" distB="0" distL="114300" distR="114300" simplePos="0" relativeHeight="251658265" behindDoc="0" locked="0" layoutInCell="1" allowOverlap="1" wp14:anchorId="00BF0D91" wp14:editId="3C7825CE">
          <wp:simplePos x="0" y="0"/>
          <wp:positionH relativeFrom="margin">
            <wp:posOffset>5000625</wp:posOffset>
          </wp:positionH>
          <wp:positionV relativeFrom="paragraph">
            <wp:posOffset>160020</wp:posOffset>
          </wp:positionV>
          <wp:extent cx="588645" cy="381000"/>
          <wp:effectExtent l="0" t="0" r="1905" b="0"/>
          <wp:wrapNone/>
          <wp:docPr id="74" name="Picture 74" descr="C:\Users\Windows 10\AppData\Local\Microsoft\Windows\INetCache\Content.Word\b0c5483f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AppData\Local\Microsoft\Windows\INetCache\Content.Word\b0c5483fcd.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8645" cy="381000"/>
                  </a:xfrm>
                  <a:prstGeom prst="rect">
                    <a:avLst/>
                  </a:prstGeom>
                  <a:noFill/>
                  <a:ln>
                    <a:noFill/>
                  </a:ln>
                </pic:spPr>
              </pic:pic>
            </a:graphicData>
          </a:graphic>
        </wp:anchor>
      </w:drawing>
    </w:r>
  </w:p>
  <w:p w14:paraId="669FC776" w14:textId="77777777" w:rsidR="005809C5" w:rsidRPr="00A81385" w:rsidRDefault="005809C5" w:rsidP="004C1C8F">
    <w:pPr>
      <w:spacing w:before="0" w:after="0" w:line="240" w:lineRule="auto"/>
      <w:rPr>
        <w:b/>
        <w:szCs w:val="22"/>
      </w:rPr>
    </w:pPr>
    <w:r w:rsidRPr="00A81385">
      <w:rPr>
        <w:b/>
        <w:szCs w:val="22"/>
      </w:rPr>
      <w:t>SCADA –</w:t>
    </w:r>
    <w:r>
      <w:rPr>
        <w:b/>
        <w:szCs w:val="22"/>
        <w:lang w:val="id-ID"/>
      </w:rPr>
      <w:t xml:space="preserve"> </w:t>
    </w:r>
    <w:r>
      <w:rPr>
        <w:b/>
        <w:szCs w:val="22"/>
      </w:rPr>
      <w:t>DETAIL DESIGN OF HMI</w:t>
    </w:r>
    <w:r w:rsidRPr="00A81385">
      <w:rPr>
        <w:b/>
        <w:szCs w:val="22"/>
      </w:rPr>
      <w:t xml:space="preserve"> </w:t>
    </w:r>
  </w:p>
  <w:p w14:paraId="1AB3DA01" w14:textId="1F9E3EC3" w:rsidR="005809C5" w:rsidRPr="00A81385" w:rsidRDefault="005809C5" w:rsidP="004C1C8F">
    <w:pPr>
      <w:spacing w:before="0" w:after="0" w:line="240" w:lineRule="auto"/>
      <w:rPr>
        <w:szCs w:val="22"/>
      </w:rPr>
    </w:pPr>
    <w:r w:rsidRPr="00A81385">
      <w:rPr>
        <w:noProof/>
        <w:szCs w:val="22"/>
        <w:lang w:val="en-GB" w:eastAsia="en-GB"/>
      </w:rPr>
      <mc:AlternateContent>
        <mc:Choice Requires="wps">
          <w:drawing>
            <wp:anchor distT="4294967295" distB="4294967295" distL="114300" distR="114300" simplePos="0" relativeHeight="251658264" behindDoc="0" locked="0" layoutInCell="1" allowOverlap="1" wp14:anchorId="684F172B" wp14:editId="3D38AEED">
              <wp:simplePos x="0" y="0"/>
              <wp:positionH relativeFrom="margin">
                <wp:posOffset>-5080</wp:posOffset>
              </wp:positionH>
              <wp:positionV relativeFrom="paragraph">
                <wp:posOffset>257175</wp:posOffset>
              </wp:positionV>
              <wp:extent cx="5591810" cy="0"/>
              <wp:effectExtent l="0" t="19050" r="8890" b="19050"/>
              <wp:wrapNone/>
              <wp:docPr id="448" name="Straight Connector 4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591810" cy="0"/>
                      </a:xfrm>
                      <a:prstGeom prst="line">
                        <a:avLst/>
                      </a:prstGeom>
                      <a:ln w="28575">
                        <a:solidFill>
                          <a:schemeClr val="accent4"/>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6DA452" id="Straight Connector 448" o:spid="_x0000_s1026" style="position:absolute;flip:x;z-index:25165826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4pt,20.25pt" to="439.9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" strokecolor="#00addc [3207]" strokeweight="2.25pt">
              <o:lock v:ext="edit" shapetype="f"/>
              <w10:wrap anchorx="margin"/>
            </v:line>
          </w:pict>
        </mc:Fallback>
      </mc:AlternateContent>
    </w:r>
    <w:r w:rsidRPr="00A81385">
      <w:rPr>
        <w:szCs w:val="22"/>
      </w:rPr>
      <w:t xml:space="preserve">Doc. No. </w:t>
    </w:r>
    <w:r>
      <w:rPr>
        <w:szCs w:val="22"/>
      </w:rPr>
      <w:t>WIKA-P102-ALL-440-</w:t>
    </w:r>
    <w:r>
      <w:rPr>
        <w:szCs w:val="22"/>
        <w:lang w:val="id-ID"/>
      </w:rPr>
      <w:t>DSR</w:t>
    </w:r>
    <w:r>
      <w:rPr>
        <w:szCs w:val="22"/>
      </w:rPr>
      <w:t>-000</w:t>
    </w:r>
    <w:r>
      <w:rPr>
        <w:szCs w:val="22"/>
        <w:lang w:val="id-ID"/>
      </w:rPr>
      <w:t>2</w:t>
    </w:r>
  </w:p>
  <w:p w14:paraId="73F0A638" w14:textId="5C466763" w:rsidR="005809C5" w:rsidRPr="00D1663E" w:rsidRDefault="005809C5" w:rsidP="00D1663E">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E01236" w14:textId="73824A9F" w:rsidR="005809C5" w:rsidRDefault="005809C5" w:rsidP="004C1C8F">
    <w:pPr>
      <w:spacing w:before="0" w:after="0" w:line="240" w:lineRule="auto"/>
      <w:rPr>
        <w:b/>
        <w:szCs w:val="22"/>
      </w:rPr>
    </w:pPr>
    <w:r w:rsidRPr="00A81385">
      <w:rPr>
        <w:b/>
        <w:noProof/>
        <w:szCs w:val="22"/>
        <w:lang w:val="en-GB" w:eastAsia="en-GB"/>
      </w:rPr>
      <w:drawing>
        <wp:anchor distT="0" distB="0" distL="114300" distR="114300" simplePos="0" relativeHeight="251658269" behindDoc="0" locked="0" layoutInCell="1" allowOverlap="1" wp14:anchorId="2E68FF61" wp14:editId="610B1283">
          <wp:simplePos x="0" y="0"/>
          <wp:positionH relativeFrom="margin">
            <wp:posOffset>8221980</wp:posOffset>
          </wp:positionH>
          <wp:positionV relativeFrom="paragraph">
            <wp:posOffset>160020</wp:posOffset>
          </wp:positionV>
          <wp:extent cx="588645" cy="381000"/>
          <wp:effectExtent l="0" t="0" r="1905" b="0"/>
          <wp:wrapNone/>
          <wp:docPr id="75" name="Picture 75" descr="C:\Users\Windows 10\AppData\Local\Microsoft\Windows\INetCache\Content.Word\b0c5483f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AppData\Local\Microsoft\Windows\INetCache\Content.Word\b0c5483fcd.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8645" cy="381000"/>
                  </a:xfrm>
                  <a:prstGeom prst="rect">
                    <a:avLst/>
                  </a:prstGeom>
                  <a:noFill/>
                  <a:ln>
                    <a:noFill/>
                  </a:ln>
                </pic:spPr>
              </pic:pic>
            </a:graphicData>
          </a:graphic>
        </wp:anchor>
      </w:drawing>
    </w:r>
  </w:p>
  <w:p w14:paraId="1A279FCD" w14:textId="349C840A" w:rsidR="005809C5" w:rsidRPr="00A81385" w:rsidRDefault="005809C5" w:rsidP="004C1C8F">
    <w:pPr>
      <w:spacing w:before="0" w:after="0" w:line="240" w:lineRule="auto"/>
      <w:rPr>
        <w:b/>
        <w:szCs w:val="22"/>
      </w:rPr>
    </w:pPr>
    <w:r w:rsidRPr="00A81385">
      <w:rPr>
        <w:b/>
        <w:szCs w:val="22"/>
      </w:rPr>
      <w:t>SCADA –</w:t>
    </w:r>
    <w:r>
      <w:rPr>
        <w:b/>
        <w:szCs w:val="22"/>
        <w:lang w:val="id-ID"/>
      </w:rPr>
      <w:t xml:space="preserve"> </w:t>
    </w:r>
    <w:r>
      <w:rPr>
        <w:b/>
        <w:szCs w:val="22"/>
      </w:rPr>
      <w:t>DETAIL DESIGN OF HMI</w:t>
    </w:r>
    <w:r w:rsidRPr="00A81385">
      <w:rPr>
        <w:b/>
        <w:szCs w:val="22"/>
      </w:rPr>
      <w:t xml:space="preserve"> </w:t>
    </w:r>
  </w:p>
  <w:p w14:paraId="7D2A2A73" w14:textId="75B85A5C" w:rsidR="005809C5" w:rsidRPr="00A81385" w:rsidRDefault="005809C5" w:rsidP="004C1C8F">
    <w:pPr>
      <w:spacing w:before="0" w:after="0" w:line="240" w:lineRule="auto"/>
      <w:rPr>
        <w:szCs w:val="22"/>
      </w:rPr>
    </w:pPr>
    <w:r w:rsidRPr="00A81385">
      <w:rPr>
        <w:szCs w:val="22"/>
      </w:rPr>
      <w:t xml:space="preserve">Doc. No. </w:t>
    </w:r>
    <w:r>
      <w:rPr>
        <w:szCs w:val="22"/>
      </w:rPr>
      <w:t>WIKA-P102-ALL-440-</w:t>
    </w:r>
    <w:r>
      <w:rPr>
        <w:szCs w:val="22"/>
        <w:lang w:val="id-ID"/>
      </w:rPr>
      <w:t>DSR</w:t>
    </w:r>
    <w:r>
      <w:rPr>
        <w:szCs w:val="22"/>
      </w:rPr>
      <w:t>-000</w:t>
    </w:r>
    <w:r>
      <w:rPr>
        <w:szCs w:val="22"/>
        <w:lang w:val="id-ID"/>
      </w:rPr>
      <w:t>2</w:t>
    </w:r>
  </w:p>
  <w:p w14:paraId="55AB79B5" w14:textId="0D6BAEC9" w:rsidR="005809C5" w:rsidRPr="00D1663E" w:rsidRDefault="005809C5" w:rsidP="00D1663E">
    <w:pPr>
      <w:pStyle w:val="Header"/>
    </w:pPr>
    <w:r w:rsidRPr="00A81385">
      <w:rPr>
        <w:noProof/>
        <w:szCs w:val="22"/>
        <w:lang w:val="en-GB" w:eastAsia="en-GB"/>
      </w:rPr>
      <mc:AlternateContent>
        <mc:Choice Requires="wps">
          <w:drawing>
            <wp:anchor distT="4294967295" distB="4294967295" distL="114300" distR="114300" simplePos="0" relativeHeight="251658268" behindDoc="0" locked="0" layoutInCell="1" allowOverlap="1" wp14:anchorId="3762C1BA" wp14:editId="185031E4">
              <wp:simplePos x="0" y="0"/>
              <wp:positionH relativeFrom="margin">
                <wp:posOffset>-5715</wp:posOffset>
              </wp:positionH>
              <wp:positionV relativeFrom="paragraph">
                <wp:posOffset>99060</wp:posOffset>
              </wp:positionV>
              <wp:extent cx="8820150" cy="0"/>
              <wp:effectExtent l="19050" t="19050" r="0" b="19050"/>
              <wp:wrapNone/>
              <wp:docPr id="474" name="Straight Connector 4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820150" cy="0"/>
                      </a:xfrm>
                      <a:prstGeom prst="line">
                        <a:avLst/>
                      </a:prstGeom>
                      <a:ln w="28575">
                        <a:solidFill>
                          <a:schemeClr val="accent4"/>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4BD323" id="Straight Connector 474" o:spid="_x0000_s1026" style="position:absolute;flip:x;z-index:25165826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45pt,7.8pt" to="694.0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" strokecolor="#00addc [3207]" strokeweight="2.25pt">
              <o:lock v:ext="edit" shapetype="f"/>
              <w10:wrap anchorx="margin"/>
            </v:lin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32ABDF" w14:textId="0E19DB14" w:rsidR="005809C5" w:rsidRDefault="005809C5" w:rsidP="004C1C8F">
    <w:pPr>
      <w:spacing w:before="0" w:after="0" w:line="240" w:lineRule="auto"/>
      <w:rPr>
        <w:b/>
        <w:szCs w:val="22"/>
      </w:rPr>
    </w:pPr>
    <w:r w:rsidRPr="00A81385">
      <w:rPr>
        <w:b/>
        <w:noProof/>
        <w:szCs w:val="22"/>
        <w:lang w:val="en-GB" w:eastAsia="en-GB"/>
      </w:rPr>
      <w:drawing>
        <wp:anchor distT="0" distB="0" distL="114300" distR="114300" simplePos="0" relativeHeight="251658273" behindDoc="0" locked="0" layoutInCell="1" allowOverlap="1" wp14:anchorId="79A7D611" wp14:editId="5A7102F3">
          <wp:simplePos x="0" y="0"/>
          <wp:positionH relativeFrom="margin">
            <wp:posOffset>4933950</wp:posOffset>
          </wp:positionH>
          <wp:positionV relativeFrom="paragraph">
            <wp:posOffset>111125</wp:posOffset>
          </wp:positionV>
          <wp:extent cx="588645" cy="381000"/>
          <wp:effectExtent l="0" t="0" r="1905" b="0"/>
          <wp:wrapNone/>
          <wp:docPr id="76" name="Picture 76" descr="C:\Users\Windows 10\AppData\Local\Microsoft\Windows\INetCache\Content.Word\b0c5483f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AppData\Local\Microsoft\Windows\INetCache\Content.Word\b0c5483fcd.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8645" cy="381000"/>
                  </a:xfrm>
                  <a:prstGeom prst="rect">
                    <a:avLst/>
                  </a:prstGeom>
                  <a:noFill/>
                  <a:ln>
                    <a:noFill/>
                  </a:ln>
                </pic:spPr>
              </pic:pic>
            </a:graphicData>
          </a:graphic>
        </wp:anchor>
      </w:drawing>
    </w:r>
    <w:r w:rsidRPr="00A81385">
      <w:rPr>
        <w:b/>
        <w:noProof/>
        <w:szCs w:val="22"/>
        <w:lang w:val="en-GB" w:eastAsia="en-GB"/>
      </w:rPr>
      <w:drawing>
        <wp:anchor distT="0" distB="0" distL="114300" distR="114300" simplePos="0" relativeHeight="251658272" behindDoc="0" locked="0" layoutInCell="1" allowOverlap="1" wp14:anchorId="422F6CE7" wp14:editId="3071BC4D">
          <wp:simplePos x="0" y="0"/>
          <wp:positionH relativeFrom="margin">
            <wp:posOffset>8221980</wp:posOffset>
          </wp:positionH>
          <wp:positionV relativeFrom="paragraph">
            <wp:posOffset>160020</wp:posOffset>
          </wp:positionV>
          <wp:extent cx="588645" cy="381000"/>
          <wp:effectExtent l="0" t="0" r="1905" b="0"/>
          <wp:wrapNone/>
          <wp:docPr id="77" name="Picture 77" descr="C:\Users\Windows 10\AppData\Local\Microsoft\Windows\INetCache\Content.Word\b0c5483f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AppData\Local\Microsoft\Windows\INetCache\Content.Word\b0c5483fcd.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8645" cy="381000"/>
                  </a:xfrm>
                  <a:prstGeom prst="rect">
                    <a:avLst/>
                  </a:prstGeom>
                  <a:noFill/>
                  <a:ln>
                    <a:noFill/>
                  </a:ln>
                </pic:spPr>
              </pic:pic>
            </a:graphicData>
          </a:graphic>
        </wp:anchor>
      </w:drawing>
    </w:r>
  </w:p>
  <w:p w14:paraId="6AF839BD" w14:textId="3E0A5B2F" w:rsidR="005809C5" w:rsidRPr="00A81385" w:rsidRDefault="005809C5" w:rsidP="004C1C8F">
    <w:pPr>
      <w:spacing w:before="0" w:after="0" w:line="240" w:lineRule="auto"/>
      <w:rPr>
        <w:b/>
        <w:szCs w:val="22"/>
      </w:rPr>
    </w:pPr>
    <w:r w:rsidRPr="00A81385">
      <w:rPr>
        <w:b/>
        <w:szCs w:val="22"/>
      </w:rPr>
      <w:t>SCADA –</w:t>
    </w:r>
    <w:r>
      <w:rPr>
        <w:b/>
        <w:szCs w:val="22"/>
        <w:lang w:val="id-ID"/>
      </w:rPr>
      <w:t xml:space="preserve"> </w:t>
    </w:r>
    <w:r>
      <w:rPr>
        <w:b/>
        <w:szCs w:val="22"/>
      </w:rPr>
      <w:t>DETAIL DESIGN OF HMI</w:t>
    </w:r>
    <w:r w:rsidRPr="00A81385">
      <w:rPr>
        <w:b/>
        <w:szCs w:val="22"/>
      </w:rPr>
      <w:t xml:space="preserve"> </w:t>
    </w:r>
  </w:p>
  <w:p w14:paraId="4FCBFC8C" w14:textId="0D81D0CA" w:rsidR="005809C5" w:rsidRPr="00A81385" w:rsidRDefault="005809C5" w:rsidP="004C1C8F">
    <w:pPr>
      <w:spacing w:before="0" w:after="0" w:line="240" w:lineRule="auto"/>
      <w:rPr>
        <w:szCs w:val="22"/>
      </w:rPr>
    </w:pPr>
    <w:r w:rsidRPr="00A81385">
      <w:rPr>
        <w:szCs w:val="22"/>
      </w:rPr>
      <w:t xml:space="preserve">Doc. No. </w:t>
    </w:r>
    <w:r>
      <w:rPr>
        <w:szCs w:val="22"/>
      </w:rPr>
      <w:t>WIKA-P102-ALL-440-</w:t>
    </w:r>
    <w:r>
      <w:rPr>
        <w:szCs w:val="22"/>
        <w:lang w:val="id-ID"/>
      </w:rPr>
      <w:t>DSR</w:t>
    </w:r>
    <w:r>
      <w:rPr>
        <w:szCs w:val="22"/>
      </w:rPr>
      <w:t>-000</w:t>
    </w:r>
    <w:r>
      <w:rPr>
        <w:szCs w:val="22"/>
        <w:lang w:val="id-ID"/>
      </w:rPr>
      <w:t>2</w:t>
    </w:r>
  </w:p>
  <w:p w14:paraId="5FA46E7C" w14:textId="6D64D9D4" w:rsidR="005809C5" w:rsidRPr="00D1663E" w:rsidRDefault="005809C5" w:rsidP="00D1663E">
    <w:pPr>
      <w:pStyle w:val="Header"/>
    </w:pPr>
    <w:r>
      <w:rPr>
        <w:noProof/>
      </w:rPr>
      <mc:AlternateContent>
        <mc:Choice Requires="wps">
          <w:drawing>
            <wp:anchor distT="0" distB="0" distL="114300" distR="114300" simplePos="0" relativeHeight="251658274" behindDoc="0" locked="0" layoutInCell="1" allowOverlap="1" wp14:anchorId="4AB48D00" wp14:editId="5BBE4D56">
              <wp:simplePos x="0" y="0"/>
              <wp:positionH relativeFrom="column">
                <wp:posOffset>16509</wp:posOffset>
              </wp:positionH>
              <wp:positionV relativeFrom="paragraph">
                <wp:posOffset>60960</wp:posOffset>
              </wp:positionV>
              <wp:extent cx="5503545" cy="0"/>
              <wp:effectExtent l="0" t="19050" r="20955" b="19050"/>
              <wp:wrapNone/>
              <wp:docPr id="3833" name="Straight Connector 3833"/>
              <wp:cNvGraphicFramePr/>
              <a:graphic xmlns:a="http://schemas.openxmlformats.org/drawingml/2006/main">
                <a:graphicData uri="http://schemas.microsoft.com/office/word/2010/wordprocessingShape">
                  <wps:wsp>
                    <wps:cNvCnPr/>
                    <wps:spPr>
                      <a:xfrm>
                        <a:off x="0" y="0"/>
                        <a:ext cx="5503545" cy="0"/>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55AC78" id="Straight Connector 3833" o:spid="_x0000_s1026" style="position:absolute;z-index:251658274;visibility:visible;mso-wrap-style:square;mso-wrap-distance-left:9pt;mso-wrap-distance-top:0;mso-wrap-distance-right:9pt;mso-wrap-distance-bottom:0;mso-position-horizontal:absolute;mso-position-horizontal-relative:text;mso-position-vertical:absolute;mso-position-vertical-relative:text" from="1.3pt,4.8pt" to="434.6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" strokecolor="#00b0f0" strokeweight="2.25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B87E3E76"/>
    <w:lvl w:ilvl="0">
      <w:start w:val="1"/>
      <w:numFmt w:val="decimal"/>
      <w:pStyle w:val="ListNumber"/>
      <w:lvlText w:val="%1."/>
      <w:lvlJc w:val="left"/>
      <w:pPr>
        <w:tabs>
          <w:tab w:val="num" w:pos="8144"/>
        </w:tabs>
        <w:ind w:left="8144" w:hanging="360"/>
      </w:pPr>
    </w:lvl>
  </w:abstractNum>
  <w:abstractNum w:abstractNumId="1" w15:restartNumberingAfterBreak="0">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15:restartNumberingAfterBreak="0">
    <w:nsid w:val="0033496B"/>
    <w:multiLevelType w:val="hybridMultilevel"/>
    <w:tmpl w:val="969C50E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1D62429"/>
    <w:multiLevelType w:val="hybridMultilevel"/>
    <w:tmpl w:val="CD362AD2"/>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15:restartNumberingAfterBreak="0">
    <w:nsid w:val="02D3172B"/>
    <w:multiLevelType w:val="hybridMultilevel"/>
    <w:tmpl w:val="2612EB9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15:restartNumberingAfterBreak="0">
    <w:nsid w:val="03FA32A7"/>
    <w:multiLevelType w:val="hybridMultilevel"/>
    <w:tmpl w:val="F754E2C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15:restartNumberingAfterBreak="0">
    <w:nsid w:val="041B4233"/>
    <w:multiLevelType w:val="hybridMultilevel"/>
    <w:tmpl w:val="D222D9D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15:restartNumberingAfterBreak="0">
    <w:nsid w:val="050D02B3"/>
    <w:multiLevelType w:val="hybridMultilevel"/>
    <w:tmpl w:val="60FAC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5B80D38"/>
    <w:multiLevelType w:val="multilevel"/>
    <w:tmpl w:val="373C48B8"/>
    <w:lvl w:ilvl="0">
      <w:start w:val="1"/>
      <w:numFmt w:val="decimal"/>
      <w:lvlText w:val="%1."/>
      <w:lvlJc w:val="left"/>
      <w:pPr>
        <w:tabs>
          <w:tab w:val="num" w:pos="1800"/>
        </w:tabs>
        <w:ind w:left="1800" w:hanging="360"/>
      </w:pPr>
    </w:lvl>
    <w:lvl w:ilvl="1">
      <w:start w:val="1"/>
      <w:numFmt w:val="decimal"/>
      <w:lvlText w:val="%2."/>
      <w:lvlJc w:val="left"/>
      <w:pPr>
        <w:tabs>
          <w:tab w:val="num" w:pos="1440"/>
        </w:tabs>
        <w:ind w:left="1440" w:hanging="360"/>
      </w:pPr>
      <w:rPr>
        <w:rFonts w:ascii="Arial" w:eastAsiaTheme="minorEastAsia" w:hAnsi="Arial" w:cs="Arial"/>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162ABA"/>
    <w:multiLevelType w:val="hybridMultilevel"/>
    <w:tmpl w:val="D208089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081B186D"/>
    <w:multiLevelType w:val="hybridMultilevel"/>
    <w:tmpl w:val="9176BE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98A13C6"/>
    <w:multiLevelType w:val="hybridMultilevel"/>
    <w:tmpl w:val="9FB8BD1C"/>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 w15:restartNumberingAfterBreak="0">
    <w:nsid w:val="0AD9473F"/>
    <w:multiLevelType w:val="hybridMultilevel"/>
    <w:tmpl w:val="0EAC1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ADA75FE"/>
    <w:multiLevelType w:val="hybridMultilevel"/>
    <w:tmpl w:val="DC04F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E0D2CA9"/>
    <w:multiLevelType w:val="hybridMultilevel"/>
    <w:tmpl w:val="3AFC236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0E120214"/>
    <w:multiLevelType w:val="hybridMultilevel"/>
    <w:tmpl w:val="B05EB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11F1740"/>
    <w:multiLevelType w:val="hybridMultilevel"/>
    <w:tmpl w:val="4C3CF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1406972"/>
    <w:multiLevelType w:val="multilevel"/>
    <w:tmpl w:val="F8F2FECC"/>
    <w:lvl w:ilvl="0">
      <w:start w:val="1"/>
      <w:numFmt w:val="decimal"/>
      <w:lvlText w:val="%1."/>
      <w:lvlJc w:val="left"/>
      <w:pPr>
        <w:ind w:left="1287" w:hanging="360"/>
      </w:pPr>
    </w:lvl>
    <w:lvl w:ilvl="1">
      <w:start w:val="3"/>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2727" w:hanging="1800"/>
      </w:pPr>
      <w:rPr>
        <w:rFonts w:hint="default"/>
      </w:rPr>
    </w:lvl>
  </w:abstractNum>
  <w:abstractNum w:abstractNumId="18" w15:restartNumberingAfterBreak="0">
    <w:nsid w:val="116F0B23"/>
    <w:multiLevelType w:val="hybridMultilevel"/>
    <w:tmpl w:val="DF2AFA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1E36B93"/>
    <w:multiLevelType w:val="hybridMultilevel"/>
    <w:tmpl w:val="81FE5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2E5166A"/>
    <w:multiLevelType w:val="hybridMultilevel"/>
    <w:tmpl w:val="22DCDAF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1" w15:restartNumberingAfterBreak="0">
    <w:nsid w:val="16DF2685"/>
    <w:multiLevelType w:val="hybridMultilevel"/>
    <w:tmpl w:val="0A78EA4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2" w15:restartNumberingAfterBreak="0">
    <w:nsid w:val="170141F1"/>
    <w:multiLevelType w:val="hybridMultilevel"/>
    <w:tmpl w:val="0040D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7B76C30"/>
    <w:multiLevelType w:val="hybridMultilevel"/>
    <w:tmpl w:val="91B440BA"/>
    <w:lvl w:ilvl="0" w:tplc="08090017">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4" w15:restartNumberingAfterBreak="0">
    <w:nsid w:val="17C16EEA"/>
    <w:multiLevelType w:val="hybridMultilevel"/>
    <w:tmpl w:val="98581676"/>
    <w:lvl w:ilvl="0" w:tplc="44090001">
      <w:start w:val="1"/>
      <w:numFmt w:val="bullet"/>
      <w:lvlText w:val=""/>
      <w:lvlJc w:val="left"/>
      <w:pPr>
        <w:ind w:left="1287" w:hanging="360"/>
      </w:pPr>
      <w:rPr>
        <w:rFonts w:ascii="Symbol" w:hAnsi="Symbol" w:hint="default"/>
      </w:rPr>
    </w:lvl>
    <w:lvl w:ilvl="1" w:tplc="44090003">
      <w:start w:val="1"/>
      <w:numFmt w:val="bullet"/>
      <w:lvlText w:val="o"/>
      <w:lvlJc w:val="left"/>
      <w:pPr>
        <w:ind w:left="2007" w:hanging="360"/>
      </w:pPr>
      <w:rPr>
        <w:rFonts w:ascii="Courier New" w:hAnsi="Courier New" w:cs="Courier New" w:hint="default"/>
      </w:rPr>
    </w:lvl>
    <w:lvl w:ilvl="2" w:tplc="44090005" w:tentative="1">
      <w:start w:val="1"/>
      <w:numFmt w:val="bullet"/>
      <w:lvlText w:val=""/>
      <w:lvlJc w:val="left"/>
      <w:pPr>
        <w:ind w:left="2727" w:hanging="360"/>
      </w:pPr>
      <w:rPr>
        <w:rFonts w:ascii="Wingdings" w:hAnsi="Wingdings" w:hint="default"/>
      </w:rPr>
    </w:lvl>
    <w:lvl w:ilvl="3" w:tplc="44090001" w:tentative="1">
      <w:start w:val="1"/>
      <w:numFmt w:val="bullet"/>
      <w:lvlText w:val=""/>
      <w:lvlJc w:val="left"/>
      <w:pPr>
        <w:ind w:left="3447" w:hanging="360"/>
      </w:pPr>
      <w:rPr>
        <w:rFonts w:ascii="Symbol" w:hAnsi="Symbol" w:hint="default"/>
      </w:rPr>
    </w:lvl>
    <w:lvl w:ilvl="4" w:tplc="44090003" w:tentative="1">
      <w:start w:val="1"/>
      <w:numFmt w:val="bullet"/>
      <w:lvlText w:val="o"/>
      <w:lvlJc w:val="left"/>
      <w:pPr>
        <w:ind w:left="4167" w:hanging="360"/>
      </w:pPr>
      <w:rPr>
        <w:rFonts w:ascii="Courier New" w:hAnsi="Courier New" w:cs="Courier New" w:hint="default"/>
      </w:rPr>
    </w:lvl>
    <w:lvl w:ilvl="5" w:tplc="44090005" w:tentative="1">
      <w:start w:val="1"/>
      <w:numFmt w:val="bullet"/>
      <w:lvlText w:val=""/>
      <w:lvlJc w:val="left"/>
      <w:pPr>
        <w:ind w:left="4887" w:hanging="360"/>
      </w:pPr>
      <w:rPr>
        <w:rFonts w:ascii="Wingdings" w:hAnsi="Wingdings" w:hint="default"/>
      </w:rPr>
    </w:lvl>
    <w:lvl w:ilvl="6" w:tplc="44090001" w:tentative="1">
      <w:start w:val="1"/>
      <w:numFmt w:val="bullet"/>
      <w:lvlText w:val=""/>
      <w:lvlJc w:val="left"/>
      <w:pPr>
        <w:ind w:left="5607" w:hanging="360"/>
      </w:pPr>
      <w:rPr>
        <w:rFonts w:ascii="Symbol" w:hAnsi="Symbol" w:hint="default"/>
      </w:rPr>
    </w:lvl>
    <w:lvl w:ilvl="7" w:tplc="44090003" w:tentative="1">
      <w:start w:val="1"/>
      <w:numFmt w:val="bullet"/>
      <w:lvlText w:val="o"/>
      <w:lvlJc w:val="left"/>
      <w:pPr>
        <w:ind w:left="6327" w:hanging="360"/>
      </w:pPr>
      <w:rPr>
        <w:rFonts w:ascii="Courier New" w:hAnsi="Courier New" w:cs="Courier New" w:hint="default"/>
      </w:rPr>
    </w:lvl>
    <w:lvl w:ilvl="8" w:tplc="44090005" w:tentative="1">
      <w:start w:val="1"/>
      <w:numFmt w:val="bullet"/>
      <w:lvlText w:val=""/>
      <w:lvlJc w:val="left"/>
      <w:pPr>
        <w:ind w:left="7047" w:hanging="360"/>
      </w:pPr>
      <w:rPr>
        <w:rFonts w:ascii="Wingdings" w:hAnsi="Wingdings" w:hint="default"/>
      </w:rPr>
    </w:lvl>
  </w:abstractNum>
  <w:abstractNum w:abstractNumId="25" w15:restartNumberingAfterBreak="0">
    <w:nsid w:val="184A0CD2"/>
    <w:multiLevelType w:val="hybridMultilevel"/>
    <w:tmpl w:val="EB0A9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9394EA4"/>
    <w:multiLevelType w:val="hybridMultilevel"/>
    <w:tmpl w:val="3BE402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A1E38CF"/>
    <w:multiLevelType w:val="hybridMultilevel"/>
    <w:tmpl w:val="24821AB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8" w15:restartNumberingAfterBreak="0">
    <w:nsid w:val="1B732F5E"/>
    <w:multiLevelType w:val="hybridMultilevel"/>
    <w:tmpl w:val="BDE69264"/>
    <w:lvl w:ilvl="0" w:tplc="0C090001">
      <w:start w:val="1"/>
      <w:numFmt w:val="bullet"/>
      <w:lvlText w:val=""/>
      <w:lvlJc w:val="left"/>
      <w:pPr>
        <w:ind w:left="1287" w:hanging="360"/>
      </w:pPr>
      <w:rPr>
        <w:rFonts w:ascii="Symbol" w:hAnsi="Symbol" w:hint="default"/>
      </w:rPr>
    </w:lvl>
    <w:lvl w:ilvl="1" w:tplc="0C090019">
      <w:start w:val="1"/>
      <w:numFmt w:val="lowerLetter"/>
      <w:lvlText w:val="%2."/>
      <w:lvlJc w:val="left"/>
      <w:pPr>
        <w:ind w:left="2007" w:hanging="360"/>
      </w:pPr>
    </w:lvl>
    <w:lvl w:ilvl="2" w:tplc="0C09001B" w:tentative="1">
      <w:start w:val="1"/>
      <w:numFmt w:val="lowerRoman"/>
      <w:lvlText w:val="%3."/>
      <w:lvlJc w:val="right"/>
      <w:pPr>
        <w:ind w:left="2727" w:hanging="180"/>
      </w:pPr>
    </w:lvl>
    <w:lvl w:ilvl="3" w:tplc="0C09000F" w:tentative="1">
      <w:start w:val="1"/>
      <w:numFmt w:val="decimal"/>
      <w:lvlText w:val="%4."/>
      <w:lvlJc w:val="left"/>
      <w:pPr>
        <w:ind w:left="3447" w:hanging="360"/>
      </w:pPr>
    </w:lvl>
    <w:lvl w:ilvl="4" w:tplc="0C090019" w:tentative="1">
      <w:start w:val="1"/>
      <w:numFmt w:val="lowerLetter"/>
      <w:lvlText w:val="%5."/>
      <w:lvlJc w:val="left"/>
      <w:pPr>
        <w:ind w:left="4167" w:hanging="360"/>
      </w:pPr>
    </w:lvl>
    <w:lvl w:ilvl="5" w:tplc="0C09001B" w:tentative="1">
      <w:start w:val="1"/>
      <w:numFmt w:val="lowerRoman"/>
      <w:lvlText w:val="%6."/>
      <w:lvlJc w:val="right"/>
      <w:pPr>
        <w:ind w:left="4887" w:hanging="180"/>
      </w:pPr>
    </w:lvl>
    <w:lvl w:ilvl="6" w:tplc="0C09000F" w:tentative="1">
      <w:start w:val="1"/>
      <w:numFmt w:val="decimal"/>
      <w:lvlText w:val="%7."/>
      <w:lvlJc w:val="left"/>
      <w:pPr>
        <w:ind w:left="5607" w:hanging="360"/>
      </w:pPr>
    </w:lvl>
    <w:lvl w:ilvl="7" w:tplc="0C090019" w:tentative="1">
      <w:start w:val="1"/>
      <w:numFmt w:val="lowerLetter"/>
      <w:lvlText w:val="%8."/>
      <w:lvlJc w:val="left"/>
      <w:pPr>
        <w:ind w:left="6327" w:hanging="360"/>
      </w:pPr>
    </w:lvl>
    <w:lvl w:ilvl="8" w:tplc="0C09001B" w:tentative="1">
      <w:start w:val="1"/>
      <w:numFmt w:val="lowerRoman"/>
      <w:lvlText w:val="%9."/>
      <w:lvlJc w:val="right"/>
      <w:pPr>
        <w:ind w:left="7047" w:hanging="180"/>
      </w:pPr>
    </w:lvl>
  </w:abstractNum>
  <w:abstractNum w:abstractNumId="29" w15:restartNumberingAfterBreak="0">
    <w:nsid w:val="1CFD5D7F"/>
    <w:multiLevelType w:val="hybridMultilevel"/>
    <w:tmpl w:val="29167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377563D"/>
    <w:multiLevelType w:val="hybridMultilevel"/>
    <w:tmpl w:val="61B24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3E422B4"/>
    <w:multiLevelType w:val="hybridMultilevel"/>
    <w:tmpl w:val="38D481A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2" w15:restartNumberingAfterBreak="0">
    <w:nsid w:val="24F3254A"/>
    <w:multiLevelType w:val="hybridMultilevel"/>
    <w:tmpl w:val="A08CB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4FD364C"/>
    <w:multiLevelType w:val="hybridMultilevel"/>
    <w:tmpl w:val="C3807C8C"/>
    <w:lvl w:ilvl="0" w:tplc="ABD80D48">
      <w:start w:val="1"/>
      <w:numFmt w:val="decimal"/>
      <w:pStyle w:val="Heading2"/>
      <w:lvlText w:val="%1.1."/>
      <w:lvlJc w:val="left"/>
      <w:pPr>
        <w:ind w:left="1440" w:hanging="360"/>
      </w:pPr>
      <w:rPr>
        <w:rFonts w:ascii="Arial Bold" w:hAnsi="Arial Bold" w:hint="default"/>
        <w:b/>
        <w:i w:val="0"/>
        <w:caps w:val="0"/>
        <w:strike w:val="0"/>
        <w:dstrike w:val="0"/>
        <w:vanish w:val="0"/>
        <w:sz w:val="22"/>
        <w:vertAlign w:val="baseli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25805BDF"/>
    <w:multiLevelType w:val="hybridMultilevel"/>
    <w:tmpl w:val="74F09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6C04E10"/>
    <w:multiLevelType w:val="hybridMultilevel"/>
    <w:tmpl w:val="8EA85914"/>
    <w:lvl w:ilvl="0" w:tplc="618CA68A">
      <w:start w:val="1"/>
      <w:numFmt w:val="decimal"/>
      <w:lvlText w:val="%1."/>
      <w:lvlJc w:val="left"/>
      <w:pPr>
        <w:ind w:left="927" w:hanging="360"/>
      </w:pPr>
      <w:rPr>
        <w:rFonts w:hint="default"/>
      </w:rPr>
    </w:lvl>
    <w:lvl w:ilvl="1" w:tplc="043E0019" w:tentative="1">
      <w:start w:val="1"/>
      <w:numFmt w:val="lowerLetter"/>
      <w:lvlText w:val="%2."/>
      <w:lvlJc w:val="left"/>
      <w:pPr>
        <w:ind w:left="1647" w:hanging="360"/>
      </w:pPr>
    </w:lvl>
    <w:lvl w:ilvl="2" w:tplc="043E001B" w:tentative="1">
      <w:start w:val="1"/>
      <w:numFmt w:val="lowerRoman"/>
      <w:lvlText w:val="%3."/>
      <w:lvlJc w:val="right"/>
      <w:pPr>
        <w:ind w:left="2367" w:hanging="180"/>
      </w:pPr>
    </w:lvl>
    <w:lvl w:ilvl="3" w:tplc="043E000F" w:tentative="1">
      <w:start w:val="1"/>
      <w:numFmt w:val="decimal"/>
      <w:lvlText w:val="%4."/>
      <w:lvlJc w:val="left"/>
      <w:pPr>
        <w:ind w:left="3087" w:hanging="360"/>
      </w:pPr>
    </w:lvl>
    <w:lvl w:ilvl="4" w:tplc="043E0019" w:tentative="1">
      <w:start w:val="1"/>
      <w:numFmt w:val="lowerLetter"/>
      <w:lvlText w:val="%5."/>
      <w:lvlJc w:val="left"/>
      <w:pPr>
        <w:ind w:left="3807" w:hanging="360"/>
      </w:pPr>
    </w:lvl>
    <w:lvl w:ilvl="5" w:tplc="043E001B" w:tentative="1">
      <w:start w:val="1"/>
      <w:numFmt w:val="lowerRoman"/>
      <w:lvlText w:val="%6."/>
      <w:lvlJc w:val="right"/>
      <w:pPr>
        <w:ind w:left="4527" w:hanging="180"/>
      </w:pPr>
    </w:lvl>
    <w:lvl w:ilvl="6" w:tplc="043E000F" w:tentative="1">
      <w:start w:val="1"/>
      <w:numFmt w:val="decimal"/>
      <w:lvlText w:val="%7."/>
      <w:lvlJc w:val="left"/>
      <w:pPr>
        <w:ind w:left="5247" w:hanging="360"/>
      </w:pPr>
    </w:lvl>
    <w:lvl w:ilvl="7" w:tplc="043E0019" w:tentative="1">
      <w:start w:val="1"/>
      <w:numFmt w:val="lowerLetter"/>
      <w:lvlText w:val="%8."/>
      <w:lvlJc w:val="left"/>
      <w:pPr>
        <w:ind w:left="5967" w:hanging="360"/>
      </w:pPr>
    </w:lvl>
    <w:lvl w:ilvl="8" w:tplc="043E001B" w:tentative="1">
      <w:start w:val="1"/>
      <w:numFmt w:val="lowerRoman"/>
      <w:lvlText w:val="%9."/>
      <w:lvlJc w:val="right"/>
      <w:pPr>
        <w:ind w:left="6687" w:hanging="180"/>
      </w:pPr>
    </w:lvl>
  </w:abstractNum>
  <w:abstractNum w:abstractNumId="36" w15:restartNumberingAfterBreak="0">
    <w:nsid w:val="288B16FB"/>
    <w:multiLevelType w:val="hybridMultilevel"/>
    <w:tmpl w:val="344CC8DE"/>
    <w:lvl w:ilvl="0" w:tplc="EAD0EAAA">
      <w:start w:val="1"/>
      <w:numFmt w:val="decimal"/>
      <w:lvlText w:val="%1."/>
      <w:lvlJc w:val="left"/>
      <w:pPr>
        <w:ind w:left="927" w:hanging="360"/>
      </w:pPr>
      <w:rPr>
        <w:rFonts w:hint="default"/>
      </w:rPr>
    </w:lvl>
    <w:lvl w:ilvl="1" w:tplc="043E0019" w:tentative="1">
      <w:start w:val="1"/>
      <w:numFmt w:val="lowerLetter"/>
      <w:lvlText w:val="%2."/>
      <w:lvlJc w:val="left"/>
      <w:pPr>
        <w:ind w:left="1647" w:hanging="360"/>
      </w:pPr>
    </w:lvl>
    <w:lvl w:ilvl="2" w:tplc="043E001B" w:tentative="1">
      <w:start w:val="1"/>
      <w:numFmt w:val="lowerRoman"/>
      <w:lvlText w:val="%3."/>
      <w:lvlJc w:val="right"/>
      <w:pPr>
        <w:ind w:left="2367" w:hanging="180"/>
      </w:pPr>
    </w:lvl>
    <w:lvl w:ilvl="3" w:tplc="043E000F" w:tentative="1">
      <w:start w:val="1"/>
      <w:numFmt w:val="decimal"/>
      <w:lvlText w:val="%4."/>
      <w:lvlJc w:val="left"/>
      <w:pPr>
        <w:ind w:left="3087" w:hanging="360"/>
      </w:pPr>
    </w:lvl>
    <w:lvl w:ilvl="4" w:tplc="043E0019" w:tentative="1">
      <w:start w:val="1"/>
      <w:numFmt w:val="lowerLetter"/>
      <w:lvlText w:val="%5."/>
      <w:lvlJc w:val="left"/>
      <w:pPr>
        <w:ind w:left="3807" w:hanging="360"/>
      </w:pPr>
    </w:lvl>
    <w:lvl w:ilvl="5" w:tplc="043E001B" w:tentative="1">
      <w:start w:val="1"/>
      <w:numFmt w:val="lowerRoman"/>
      <w:lvlText w:val="%6."/>
      <w:lvlJc w:val="right"/>
      <w:pPr>
        <w:ind w:left="4527" w:hanging="180"/>
      </w:pPr>
    </w:lvl>
    <w:lvl w:ilvl="6" w:tplc="043E000F" w:tentative="1">
      <w:start w:val="1"/>
      <w:numFmt w:val="decimal"/>
      <w:lvlText w:val="%7."/>
      <w:lvlJc w:val="left"/>
      <w:pPr>
        <w:ind w:left="5247" w:hanging="360"/>
      </w:pPr>
    </w:lvl>
    <w:lvl w:ilvl="7" w:tplc="043E0019" w:tentative="1">
      <w:start w:val="1"/>
      <w:numFmt w:val="lowerLetter"/>
      <w:lvlText w:val="%8."/>
      <w:lvlJc w:val="left"/>
      <w:pPr>
        <w:ind w:left="5967" w:hanging="360"/>
      </w:pPr>
    </w:lvl>
    <w:lvl w:ilvl="8" w:tplc="043E001B" w:tentative="1">
      <w:start w:val="1"/>
      <w:numFmt w:val="lowerRoman"/>
      <w:lvlText w:val="%9."/>
      <w:lvlJc w:val="right"/>
      <w:pPr>
        <w:ind w:left="6687" w:hanging="180"/>
      </w:pPr>
    </w:lvl>
  </w:abstractNum>
  <w:abstractNum w:abstractNumId="37" w15:restartNumberingAfterBreak="0">
    <w:nsid w:val="2AE719A3"/>
    <w:multiLevelType w:val="hybridMultilevel"/>
    <w:tmpl w:val="8E62E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BBA2F12"/>
    <w:multiLevelType w:val="hybridMultilevel"/>
    <w:tmpl w:val="217E6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D1251A7"/>
    <w:multiLevelType w:val="hybridMultilevel"/>
    <w:tmpl w:val="757EE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F580B4A"/>
    <w:multiLevelType w:val="hybridMultilevel"/>
    <w:tmpl w:val="95E03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0CB1A2E"/>
    <w:multiLevelType w:val="hybridMultilevel"/>
    <w:tmpl w:val="5448D948"/>
    <w:lvl w:ilvl="0" w:tplc="936897B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31610A33"/>
    <w:multiLevelType w:val="hybridMultilevel"/>
    <w:tmpl w:val="15DE3E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47D6827"/>
    <w:multiLevelType w:val="hybridMultilevel"/>
    <w:tmpl w:val="DB06F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9E41388"/>
    <w:multiLevelType w:val="hybridMultilevel"/>
    <w:tmpl w:val="1DA24B6C"/>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45" w15:restartNumberingAfterBreak="0">
    <w:nsid w:val="3A8C4793"/>
    <w:multiLevelType w:val="hybridMultilevel"/>
    <w:tmpl w:val="25AA64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B6E1F22"/>
    <w:multiLevelType w:val="hybridMultilevel"/>
    <w:tmpl w:val="49FEFC8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7" w15:restartNumberingAfterBreak="0">
    <w:nsid w:val="3CC16D13"/>
    <w:multiLevelType w:val="hybridMultilevel"/>
    <w:tmpl w:val="850EDD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8" w15:restartNumberingAfterBreak="0">
    <w:nsid w:val="3D897269"/>
    <w:multiLevelType w:val="hybridMultilevel"/>
    <w:tmpl w:val="400EC4AA"/>
    <w:lvl w:ilvl="0" w:tplc="508EA8E6">
      <w:start w:val="1"/>
      <w:numFmt w:val="bullet"/>
      <w:pStyle w:val="ListLarge"/>
      <w:lvlText w:val=""/>
      <w:lvlJc w:val="left"/>
      <w:pPr>
        <w:tabs>
          <w:tab w:val="num" w:pos="1267"/>
        </w:tabs>
        <w:ind w:left="1080" w:hanging="173"/>
      </w:pPr>
      <w:rPr>
        <w:rFonts w:ascii="Wingdings 3" w:hAnsi="Wingdings 3" w:hint="default"/>
        <w:color w:val="auto"/>
        <w:sz w:val="16"/>
      </w:rPr>
    </w:lvl>
    <w:lvl w:ilvl="1" w:tplc="8506B8D0">
      <w:start w:val="1"/>
      <w:numFmt w:val="bullet"/>
      <w:pStyle w:val="ListLargeIndent"/>
      <w:lvlText w:val="o"/>
      <w:lvlJc w:val="left"/>
      <w:pPr>
        <w:tabs>
          <w:tab w:val="num" w:pos="1440"/>
        </w:tabs>
        <w:ind w:left="1440" w:hanging="360"/>
      </w:pPr>
      <w:rPr>
        <w:rFonts w:ascii="Courier New" w:hAnsi="Courier New" w:hint="default"/>
      </w:rPr>
    </w:lvl>
    <w:lvl w:ilvl="2" w:tplc="31DAF9C6">
      <w:start w:val="1"/>
      <w:numFmt w:val="bullet"/>
      <w:pStyle w:val="ListLargeInden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3EFB5DFC"/>
    <w:multiLevelType w:val="hybridMultilevel"/>
    <w:tmpl w:val="A4805C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3FF54D36"/>
    <w:multiLevelType w:val="hybridMultilevel"/>
    <w:tmpl w:val="B47C65C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1" w15:restartNumberingAfterBreak="0">
    <w:nsid w:val="432648C2"/>
    <w:multiLevelType w:val="multilevel"/>
    <w:tmpl w:val="A68CBBEC"/>
    <w:lvl w:ilvl="0">
      <w:start w:val="1"/>
      <w:numFmt w:val="decimal"/>
      <w:pStyle w:val="Heading1"/>
      <w:lvlText w:val="%1."/>
      <w:lvlJc w:val="left"/>
      <w:pPr>
        <w:ind w:left="720" w:hanging="360"/>
      </w:pPr>
      <w:rPr>
        <w:rFonts w:hint="default"/>
        <w:sz w:val="24"/>
        <w:szCs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ascii="Arial" w:hAnsi="Arial" w:cs="Arial" w:hint="default"/>
        <w:b/>
        <w:color w:val="auto"/>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43542028"/>
    <w:multiLevelType w:val="hybridMultilevel"/>
    <w:tmpl w:val="B50C2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5E116C0"/>
    <w:multiLevelType w:val="hybridMultilevel"/>
    <w:tmpl w:val="E98E68D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4" w15:restartNumberingAfterBreak="0">
    <w:nsid w:val="47984970"/>
    <w:multiLevelType w:val="hybridMultilevel"/>
    <w:tmpl w:val="1E502A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47CB6A97"/>
    <w:multiLevelType w:val="multilevel"/>
    <w:tmpl w:val="7BC8334E"/>
    <w:lvl w:ilvl="0">
      <w:start w:val="1"/>
      <w:numFmt w:val="decimal"/>
      <w:pStyle w:val="TCText"/>
      <w:lvlText w:val="%1"/>
      <w:lvlJc w:val="left"/>
      <w:pPr>
        <w:ind w:left="432" w:hanging="432"/>
      </w:pPr>
    </w:lvl>
    <w:lvl w:ilvl="1">
      <w:start w:val="1"/>
      <w:numFmt w:val="decimal"/>
      <w:pStyle w:val="TCText"/>
      <w:lvlText w:val="%1.%2"/>
      <w:lvlJc w:val="left"/>
      <w:pPr>
        <w:ind w:left="4121" w:hanging="576"/>
      </w:pPr>
    </w:lvl>
    <w:lvl w:ilvl="2">
      <w:start w:val="1"/>
      <w:numFmt w:val="decimal"/>
      <w:lvlText w:val="%1.%2.%3"/>
      <w:lvlJc w:val="left"/>
      <w:pPr>
        <w:ind w:left="720" w:hanging="720"/>
      </w:pPr>
      <w:rPr>
        <w:rFonts w:cs="Times New Roman"/>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6" w15:restartNumberingAfterBreak="0">
    <w:nsid w:val="4B4851AF"/>
    <w:multiLevelType w:val="hybridMultilevel"/>
    <w:tmpl w:val="6E04FA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BC86D4E"/>
    <w:multiLevelType w:val="hybridMultilevel"/>
    <w:tmpl w:val="0EB23A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4CB51377"/>
    <w:multiLevelType w:val="hybridMultilevel"/>
    <w:tmpl w:val="C77EDE9E"/>
    <w:lvl w:ilvl="0" w:tplc="F236838A">
      <w:start w:val="3"/>
      <w:numFmt w:val="bullet"/>
      <w:lvlText w:val="-"/>
      <w:lvlJc w:val="left"/>
      <w:pPr>
        <w:ind w:left="1080" w:hanging="360"/>
      </w:pPr>
      <w:rPr>
        <w:rFonts w:ascii="Arial" w:eastAsiaTheme="minorEastAsia" w:hAnsi="Arial" w:cs="Aria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59" w15:restartNumberingAfterBreak="0">
    <w:nsid w:val="4CFF1AB1"/>
    <w:multiLevelType w:val="hybridMultilevel"/>
    <w:tmpl w:val="601EB4A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0" w15:restartNumberingAfterBreak="0">
    <w:nsid w:val="4D4226E6"/>
    <w:multiLevelType w:val="hybridMultilevel"/>
    <w:tmpl w:val="074E8DB6"/>
    <w:lvl w:ilvl="0" w:tplc="E2707644">
      <w:start w:val="1"/>
      <w:numFmt w:val="decimal"/>
      <w:pStyle w:val="TCHeading111"/>
      <w:lvlText w:val="4.6.%1"/>
      <w:lvlJc w:val="left"/>
      <w:pPr>
        <w:ind w:left="1069"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DB0245B"/>
    <w:multiLevelType w:val="hybridMultilevel"/>
    <w:tmpl w:val="CF94EC4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2" w15:restartNumberingAfterBreak="0">
    <w:nsid w:val="50924561"/>
    <w:multiLevelType w:val="hybridMultilevel"/>
    <w:tmpl w:val="9FB8BD1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3" w15:restartNumberingAfterBreak="0">
    <w:nsid w:val="529D06FC"/>
    <w:multiLevelType w:val="hybridMultilevel"/>
    <w:tmpl w:val="0F54686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4" w15:restartNumberingAfterBreak="0">
    <w:nsid w:val="536F13BE"/>
    <w:multiLevelType w:val="hybridMultilevel"/>
    <w:tmpl w:val="1CF2DB6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5" w15:restartNumberingAfterBreak="0">
    <w:nsid w:val="53900ECF"/>
    <w:multiLevelType w:val="hybridMultilevel"/>
    <w:tmpl w:val="B8B455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54A86623"/>
    <w:multiLevelType w:val="multilevel"/>
    <w:tmpl w:val="3DB6B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4E47B6F"/>
    <w:multiLevelType w:val="hybridMultilevel"/>
    <w:tmpl w:val="404E8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52379A4"/>
    <w:multiLevelType w:val="hybridMultilevel"/>
    <w:tmpl w:val="A1F6FFD6"/>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57BC1FA8"/>
    <w:multiLevelType w:val="hybridMultilevel"/>
    <w:tmpl w:val="372C1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AA96039"/>
    <w:multiLevelType w:val="hybridMultilevel"/>
    <w:tmpl w:val="10CA6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B0E75E9"/>
    <w:multiLevelType w:val="hybridMultilevel"/>
    <w:tmpl w:val="5CD84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B7A2ADA"/>
    <w:multiLevelType w:val="hybridMultilevel"/>
    <w:tmpl w:val="3072101C"/>
    <w:lvl w:ilvl="0" w:tplc="38090001">
      <w:start w:val="1"/>
      <w:numFmt w:val="bullet"/>
      <w:lvlText w:val=""/>
      <w:lvlJc w:val="left"/>
      <w:pPr>
        <w:ind w:left="780" w:hanging="360"/>
      </w:pPr>
      <w:rPr>
        <w:rFonts w:ascii="Symbol" w:hAnsi="Symbol" w:hint="default"/>
      </w:rPr>
    </w:lvl>
    <w:lvl w:ilvl="1" w:tplc="38090003" w:tentative="1">
      <w:start w:val="1"/>
      <w:numFmt w:val="bullet"/>
      <w:lvlText w:val="o"/>
      <w:lvlJc w:val="left"/>
      <w:pPr>
        <w:ind w:left="1500" w:hanging="360"/>
      </w:pPr>
      <w:rPr>
        <w:rFonts w:ascii="Courier New" w:hAnsi="Courier New" w:cs="Courier New" w:hint="default"/>
      </w:rPr>
    </w:lvl>
    <w:lvl w:ilvl="2" w:tplc="38090005" w:tentative="1">
      <w:start w:val="1"/>
      <w:numFmt w:val="bullet"/>
      <w:lvlText w:val=""/>
      <w:lvlJc w:val="left"/>
      <w:pPr>
        <w:ind w:left="2220" w:hanging="360"/>
      </w:pPr>
      <w:rPr>
        <w:rFonts w:ascii="Wingdings" w:hAnsi="Wingdings" w:hint="default"/>
      </w:rPr>
    </w:lvl>
    <w:lvl w:ilvl="3" w:tplc="38090001" w:tentative="1">
      <w:start w:val="1"/>
      <w:numFmt w:val="bullet"/>
      <w:lvlText w:val=""/>
      <w:lvlJc w:val="left"/>
      <w:pPr>
        <w:ind w:left="2940" w:hanging="360"/>
      </w:pPr>
      <w:rPr>
        <w:rFonts w:ascii="Symbol" w:hAnsi="Symbol" w:hint="default"/>
      </w:rPr>
    </w:lvl>
    <w:lvl w:ilvl="4" w:tplc="38090003" w:tentative="1">
      <w:start w:val="1"/>
      <w:numFmt w:val="bullet"/>
      <w:lvlText w:val="o"/>
      <w:lvlJc w:val="left"/>
      <w:pPr>
        <w:ind w:left="3660" w:hanging="360"/>
      </w:pPr>
      <w:rPr>
        <w:rFonts w:ascii="Courier New" w:hAnsi="Courier New" w:cs="Courier New" w:hint="default"/>
      </w:rPr>
    </w:lvl>
    <w:lvl w:ilvl="5" w:tplc="38090005" w:tentative="1">
      <w:start w:val="1"/>
      <w:numFmt w:val="bullet"/>
      <w:lvlText w:val=""/>
      <w:lvlJc w:val="left"/>
      <w:pPr>
        <w:ind w:left="4380" w:hanging="360"/>
      </w:pPr>
      <w:rPr>
        <w:rFonts w:ascii="Wingdings" w:hAnsi="Wingdings" w:hint="default"/>
      </w:rPr>
    </w:lvl>
    <w:lvl w:ilvl="6" w:tplc="38090001" w:tentative="1">
      <w:start w:val="1"/>
      <w:numFmt w:val="bullet"/>
      <w:lvlText w:val=""/>
      <w:lvlJc w:val="left"/>
      <w:pPr>
        <w:ind w:left="5100" w:hanging="360"/>
      </w:pPr>
      <w:rPr>
        <w:rFonts w:ascii="Symbol" w:hAnsi="Symbol" w:hint="default"/>
      </w:rPr>
    </w:lvl>
    <w:lvl w:ilvl="7" w:tplc="38090003" w:tentative="1">
      <w:start w:val="1"/>
      <w:numFmt w:val="bullet"/>
      <w:lvlText w:val="o"/>
      <w:lvlJc w:val="left"/>
      <w:pPr>
        <w:ind w:left="5820" w:hanging="360"/>
      </w:pPr>
      <w:rPr>
        <w:rFonts w:ascii="Courier New" w:hAnsi="Courier New" w:cs="Courier New" w:hint="default"/>
      </w:rPr>
    </w:lvl>
    <w:lvl w:ilvl="8" w:tplc="38090005" w:tentative="1">
      <w:start w:val="1"/>
      <w:numFmt w:val="bullet"/>
      <w:lvlText w:val=""/>
      <w:lvlJc w:val="left"/>
      <w:pPr>
        <w:ind w:left="6540" w:hanging="360"/>
      </w:pPr>
      <w:rPr>
        <w:rFonts w:ascii="Wingdings" w:hAnsi="Wingdings" w:hint="default"/>
      </w:rPr>
    </w:lvl>
  </w:abstractNum>
  <w:abstractNum w:abstractNumId="73" w15:restartNumberingAfterBreak="0">
    <w:nsid w:val="5D6C371C"/>
    <w:multiLevelType w:val="hybridMultilevel"/>
    <w:tmpl w:val="9FB8BD1C"/>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4" w15:restartNumberingAfterBreak="0">
    <w:nsid w:val="5ECC07D2"/>
    <w:multiLevelType w:val="hybridMultilevel"/>
    <w:tmpl w:val="6A2ED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40032B4"/>
    <w:multiLevelType w:val="hybridMultilevel"/>
    <w:tmpl w:val="C8C26EA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6" w15:restartNumberingAfterBreak="0">
    <w:nsid w:val="66BA43AF"/>
    <w:multiLevelType w:val="hybridMultilevel"/>
    <w:tmpl w:val="C5F037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8E73F66"/>
    <w:multiLevelType w:val="hybridMultilevel"/>
    <w:tmpl w:val="43B4E0E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8" w15:restartNumberingAfterBreak="0">
    <w:nsid w:val="69FF3BD8"/>
    <w:multiLevelType w:val="hybridMultilevel"/>
    <w:tmpl w:val="FF2E2B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6AE34453"/>
    <w:multiLevelType w:val="hybridMultilevel"/>
    <w:tmpl w:val="C534EC3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0" w15:restartNumberingAfterBreak="0">
    <w:nsid w:val="6BBE15CC"/>
    <w:multiLevelType w:val="hybridMultilevel"/>
    <w:tmpl w:val="E5184BD4"/>
    <w:lvl w:ilvl="0" w:tplc="5F86F8FC">
      <w:start w:val="1"/>
      <w:numFmt w:val="decimal"/>
      <w:pStyle w:val="TC33"/>
      <w:lvlText w:val="4.%1"/>
      <w:lvlJc w:val="left"/>
      <w:pPr>
        <w:ind w:left="360" w:hanging="360"/>
      </w:pPr>
      <w:rPr>
        <w:rFonts w:hint="default"/>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81" w15:restartNumberingAfterBreak="0">
    <w:nsid w:val="6CAE21D1"/>
    <w:multiLevelType w:val="hybridMultilevel"/>
    <w:tmpl w:val="6E04FA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D94253B"/>
    <w:multiLevelType w:val="hybridMultilevel"/>
    <w:tmpl w:val="1A08F91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3" w15:restartNumberingAfterBreak="0">
    <w:nsid w:val="71202199"/>
    <w:multiLevelType w:val="hybridMultilevel"/>
    <w:tmpl w:val="3CB6744C"/>
    <w:lvl w:ilvl="0" w:tplc="38090001">
      <w:start w:val="1"/>
      <w:numFmt w:val="bullet"/>
      <w:lvlText w:val=""/>
      <w:lvlJc w:val="left"/>
      <w:pPr>
        <w:ind w:left="1152" w:hanging="360"/>
      </w:pPr>
      <w:rPr>
        <w:rFonts w:ascii="Symbol" w:hAnsi="Symbol" w:hint="default"/>
      </w:rPr>
    </w:lvl>
    <w:lvl w:ilvl="1" w:tplc="38090003" w:tentative="1">
      <w:start w:val="1"/>
      <w:numFmt w:val="bullet"/>
      <w:lvlText w:val="o"/>
      <w:lvlJc w:val="left"/>
      <w:pPr>
        <w:ind w:left="1872" w:hanging="360"/>
      </w:pPr>
      <w:rPr>
        <w:rFonts w:ascii="Courier New" w:hAnsi="Courier New" w:cs="Courier New" w:hint="default"/>
      </w:rPr>
    </w:lvl>
    <w:lvl w:ilvl="2" w:tplc="38090005" w:tentative="1">
      <w:start w:val="1"/>
      <w:numFmt w:val="bullet"/>
      <w:lvlText w:val=""/>
      <w:lvlJc w:val="left"/>
      <w:pPr>
        <w:ind w:left="2592" w:hanging="360"/>
      </w:pPr>
      <w:rPr>
        <w:rFonts w:ascii="Wingdings" w:hAnsi="Wingdings" w:hint="default"/>
      </w:rPr>
    </w:lvl>
    <w:lvl w:ilvl="3" w:tplc="38090001" w:tentative="1">
      <w:start w:val="1"/>
      <w:numFmt w:val="bullet"/>
      <w:lvlText w:val=""/>
      <w:lvlJc w:val="left"/>
      <w:pPr>
        <w:ind w:left="3312" w:hanging="360"/>
      </w:pPr>
      <w:rPr>
        <w:rFonts w:ascii="Symbol" w:hAnsi="Symbol" w:hint="default"/>
      </w:rPr>
    </w:lvl>
    <w:lvl w:ilvl="4" w:tplc="38090003" w:tentative="1">
      <w:start w:val="1"/>
      <w:numFmt w:val="bullet"/>
      <w:lvlText w:val="o"/>
      <w:lvlJc w:val="left"/>
      <w:pPr>
        <w:ind w:left="4032" w:hanging="360"/>
      </w:pPr>
      <w:rPr>
        <w:rFonts w:ascii="Courier New" w:hAnsi="Courier New" w:cs="Courier New" w:hint="default"/>
      </w:rPr>
    </w:lvl>
    <w:lvl w:ilvl="5" w:tplc="38090005" w:tentative="1">
      <w:start w:val="1"/>
      <w:numFmt w:val="bullet"/>
      <w:lvlText w:val=""/>
      <w:lvlJc w:val="left"/>
      <w:pPr>
        <w:ind w:left="4752" w:hanging="360"/>
      </w:pPr>
      <w:rPr>
        <w:rFonts w:ascii="Wingdings" w:hAnsi="Wingdings" w:hint="default"/>
      </w:rPr>
    </w:lvl>
    <w:lvl w:ilvl="6" w:tplc="38090001" w:tentative="1">
      <w:start w:val="1"/>
      <w:numFmt w:val="bullet"/>
      <w:lvlText w:val=""/>
      <w:lvlJc w:val="left"/>
      <w:pPr>
        <w:ind w:left="5472" w:hanging="360"/>
      </w:pPr>
      <w:rPr>
        <w:rFonts w:ascii="Symbol" w:hAnsi="Symbol" w:hint="default"/>
      </w:rPr>
    </w:lvl>
    <w:lvl w:ilvl="7" w:tplc="38090003" w:tentative="1">
      <w:start w:val="1"/>
      <w:numFmt w:val="bullet"/>
      <w:lvlText w:val="o"/>
      <w:lvlJc w:val="left"/>
      <w:pPr>
        <w:ind w:left="6192" w:hanging="360"/>
      </w:pPr>
      <w:rPr>
        <w:rFonts w:ascii="Courier New" w:hAnsi="Courier New" w:cs="Courier New" w:hint="default"/>
      </w:rPr>
    </w:lvl>
    <w:lvl w:ilvl="8" w:tplc="38090005" w:tentative="1">
      <w:start w:val="1"/>
      <w:numFmt w:val="bullet"/>
      <w:lvlText w:val=""/>
      <w:lvlJc w:val="left"/>
      <w:pPr>
        <w:ind w:left="6912" w:hanging="360"/>
      </w:pPr>
      <w:rPr>
        <w:rFonts w:ascii="Wingdings" w:hAnsi="Wingdings" w:hint="default"/>
      </w:rPr>
    </w:lvl>
  </w:abstractNum>
  <w:abstractNum w:abstractNumId="84" w15:restartNumberingAfterBreak="0">
    <w:nsid w:val="71384C07"/>
    <w:multiLevelType w:val="hybridMultilevel"/>
    <w:tmpl w:val="E2127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1D95753"/>
    <w:multiLevelType w:val="hybridMultilevel"/>
    <w:tmpl w:val="86001DE0"/>
    <w:lvl w:ilvl="0" w:tplc="04090001">
      <w:start w:val="1"/>
      <w:numFmt w:val="bullet"/>
      <w:lvlText w:val=""/>
      <w:lvlJc w:val="left"/>
      <w:pPr>
        <w:ind w:left="757" w:hanging="360"/>
      </w:pPr>
      <w:rPr>
        <w:rFonts w:ascii="Symbol" w:hAnsi="Symbol" w:hint="default"/>
      </w:rPr>
    </w:lvl>
    <w:lvl w:ilvl="1" w:tplc="04090003">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86" w15:restartNumberingAfterBreak="0">
    <w:nsid w:val="72AB5661"/>
    <w:multiLevelType w:val="hybridMultilevel"/>
    <w:tmpl w:val="450C72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73ED24C3"/>
    <w:multiLevelType w:val="hybridMultilevel"/>
    <w:tmpl w:val="2DF448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7350A58"/>
    <w:multiLevelType w:val="hybridMultilevel"/>
    <w:tmpl w:val="FB4C42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77BF2101"/>
    <w:multiLevelType w:val="hybridMultilevel"/>
    <w:tmpl w:val="C430F0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7C467D4"/>
    <w:multiLevelType w:val="hybridMultilevel"/>
    <w:tmpl w:val="1592EA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79F50069"/>
    <w:multiLevelType w:val="hybridMultilevel"/>
    <w:tmpl w:val="C958E5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AF02953"/>
    <w:multiLevelType w:val="hybridMultilevel"/>
    <w:tmpl w:val="225C67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7B886FC0"/>
    <w:multiLevelType w:val="multilevel"/>
    <w:tmpl w:val="0CD816C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color w:val="auto"/>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BCA554C"/>
    <w:multiLevelType w:val="hybridMultilevel"/>
    <w:tmpl w:val="5A6424F6"/>
    <w:lvl w:ilvl="0" w:tplc="8FAE80DC">
      <w:start w:val="1"/>
      <w:numFmt w:val="decimal"/>
      <w:pStyle w:val="TCHeading11"/>
      <w:lvlText w:val="1.%1"/>
      <w:lvlJc w:val="left"/>
      <w:pPr>
        <w:ind w:left="644"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7DDA6D78"/>
    <w:multiLevelType w:val="hybridMultilevel"/>
    <w:tmpl w:val="C7464CC4"/>
    <w:lvl w:ilvl="0" w:tplc="38090001">
      <w:start w:val="1"/>
      <w:numFmt w:val="bullet"/>
      <w:lvlText w:val=""/>
      <w:lvlJc w:val="left"/>
      <w:pPr>
        <w:ind w:left="1152" w:hanging="360"/>
      </w:pPr>
      <w:rPr>
        <w:rFonts w:ascii="Symbol" w:hAnsi="Symbol" w:hint="default"/>
      </w:rPr>
    </w:lvl>
    <w:lvl w:ilvl="1" w:tplc="38090003" w:tentative="1">
      <w:start w:val="1"/>
      <w:numFmt w:val="bullet"/>
      <w:lvlText w:val="o"/>
      <w:lvlJc w:val="left"/>
      <w:pPr>
        <w:ind w:left="1872" w:hanging="360"/>
      </w:pPr>
      <w:rPr>
        <w:rFonts w:ascii="Courier New" w:hAnsi="Courier New" w:cs="Courier New" w:hint="default"/>
      </w:rPr>
    </w:lvl>
    <w:lvl w:ilvl="2" w:tplc="38090005" w:tentative="1">
      <w:start w:val="1"/>
      <w:numFmt w:val="bullet"/>
      <w:lvlText w:val=""/>
      <w:lvlJc w:val="left"/>
      <w:pPr>
        <w:ind w:left="2592" w:hanging="360"/>
      </w:pPr>
      <w:rPr>
        <w:rFonts w:ascii="Wingdings" w:hAnsi="Wingdings" w:hint="default"/>
      </w:rPr>
    </w:lvl>
    <w:lvl w:ilvl="3" w:tplc="38090001" w:tentative="1">
      <w:start w:val="1"/>
      <w:numFmt w:val="bullet"/>
      <w:lvlText w:val=""/>
      <w:lvlJc w:val="left"/>
      <w:pPr>
        <w:ind w:left="3312" w:hanging="360"/>
      </w:pPr>
      <w:rPr>
        <w:rFonts w:ascii="Symbol" w:hAnsi="Symbol" w:hint="default"/>
      </w:rPr>
    </w:lvl>
    <w:lvl w:ilvl="4" w:tplc="38090003" w:tentative="1">
      <w:start w:val="1"/>
      <w:numFmt w:val="bullet"/>
      <w:lvlText w:val="o"/>
      <w:lvlJc w:val="left"/>
      <w:pPr>
        <w:ind w:left="4032" w:hanging="360"/>
      </w:pPr>
      <w:rPr>
        <w:rFonts w:ascii="Courier New" w:hAnsi="Courier New" w:cs="Courier New" w:hint="default"/>
      </w:rPr>
    </w:lvl>
    <w:lvl w:ilvl="5" w:tplc="38090005" w:tentative="1">
      <w:start w:val="1"/>
      <w:numFmt w:val="bullet"/>
      <w:lvlText w:val=""/>
      <w:lvlJc w:val="left"/>
      <w:pPr>
        <w:ind w:left="4752" w:hanging="360"/>
      </w:pPr>
      <w:rPr>
        <w:rFonts w:ascii="Wingdings" w:hAnsi="Wingdings" w:hint="default"/>
      </w:rPr>
    </w:lvl>
    <w:lvl w:ilvl="6" w:tplc="38090001" w:tentative="1">
      <w:start w:val="1"/>
      <w:numFmt w:val="bullet"/>
      <w:lvlText w:val=""/>
      <w:lvlJc w:val="left"/>
      <w:pPr>
        <w:ind w:left="5472" w:hanging="360"/>
      </w:pPr>
      <w:rPr>
        <w:rFonts w:ascii="Symbol" w:hAnsi="Symbol" w:hint="default"/>
      </w:rPr>
    </w:lvl>
    <w:lvl w:ilvl="7" w:tplc="38090003" w:tentative="1">
      <w:start w:val="1"/>
      <w:numFmt w:val="bullet"/>
      <w:lvlText w:val="o"/>
      <w:lvlJc w:val="left"/>
      <w:pPr>
        <w:ind w:left="6192" w:hanging="360"/>
      </w:pPr>
      <w:rPr>
        <w:rFonts w:ascii="Courier New" w:hAnsi="Courier New" w:cs="Courier New" w:hint="default"/>
      </w:rPr>
    </w:lvl>
    <w:lvl w:ilvl="8" w:tplc="38090005" w:tentative="1">
      <w:start w:val="1"/>
      <w:numFmt w:val="bullet"/>
      <w:lvlText w:val=""/>
      <w:lvlJc w:val="left"/>
      <w:pPr>
        <w:ind w:left="6912" w:hanging="360"/>
      </w:pPr>
      <w:rPr>
        <w:rFonts w:ascii="Wingdings" w:hAnsi="Wingdings" w:hint="default"/>
      </w:rPr>
    </w:lvl>
  </w:abstractNum>
  <w:abstractNum w:abstractNumId="96" w15:restartNumberingAfterBreak="0">
    <w:nsid w:val="7E6650A1"/>
    <w:multiLevelType w:val="multilevel"/>
    <w:tmpl w:val="E7C86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33"/>
  </w:num>
  <w:num w:numId="4">
    <w:abstractNumId w:val="51"/>
  </w:num>
  <w:num w:numId="5">
    <w:abstractNumId w:val="94"/>
  </w:num>
  <w:num w:numId="6">
    <w:abstractNumId w:val="80"/>
  </w:num>
  <w:num w:numId="7">
    <w:abstractNumId w:val="60"/>
  </w:num>
  <w:num w:numId="8">
    <w:abstractNumId w:val="55"/>
  </w:num>
  <w:num w:numId="9">
    <w:abstractNumId w:val="48"/>
  </w:num>
  <w:num w:numId="10">
    <w:abstractNumId w:val="55"/>
  </w:num>
  <w:num w:numId="11">
    <w:abstractNumId w:val="43"/>
  </w:num>
  <w:num w:numId="12">
    <w:abstractNumId w:val="91"/>
  </w:num>
  <w:num w:numId="13">
    <w:abstractNumId w:val="74"/>
  </w:num>
  <w:num w:numId="14">
    <w:abstractNumId w:val="13"/>
  </w:num>
  <w:num w:numId="15">
    <w:abstractNumId w:val="12"/>
  </w:num>
  <w:num w:numId="16">
    <w:abstractNumId w:val="15"/>
  </w:num>
  <w:num w:numId="17">
    <w:abstractNumId w:val="39"/>
  </w:num>
  <w:num w:numId="18">
    <w:abstractNumId w:val="22"/>
  </w:num>
  <w:num w:numId="19">
    <w:abstractNumId w:val="38"/>
  </w:num>
  <w:num w:numId="20">
    <w:abstractNumId w:val="68"/>
  </w:num>
  <w:num w:numId="21">
    <w:abstractNumId w:val="67"/>
  </w:num>
  <w:num w:numId="22">
    <w:abstractNumId w:val="93"/>
  </w:num>
  <w:num w:numId="23">
    <w:abstractNumId w:val="85"/>
  </w:num>
  <w:num w:numId="24">
    <w:abstractNumId w:val="71"/>
  </w:num>
  <w:num w:numId="25">
    <w:abstractNumId w:val="19"/>
  </w:num>
  <w:num w:numId="26">
    <w:abstractNumId w:val="8"/>
  </w:num>
  <w:num w:numId="27">
    <w:abstractNumId w:val="29"/>
  </w:num>
  <w:num w:numId="28">
    <w:abstractNumId w:val="52"/>
  </w:num>
  <w:num w:numId="29">
    <w:abstractNumId w:val="61"/>
  </w:num>
  <w:num w:numId="30">
    <w:abstractNumId w:val="25"/>
  </w:num>
  <w:num w:numId="31">
    <w:abstractNumId w:val="16"/>
  </w:num>
  <w:num w:numId="32">
    <w:abstractNumId w:val="7"/>
  </w:num>
  <w:num w:numId="33">
    <w:abstractNumId w:val="70"/>
  </w:num>
  <w:num w:numId="34">
    <w:abstractNumId w:val="37"/>
  </w:num>
  <w:num w:numId="35">
    <w:abstractNumId w:val="50"/>
  </w:num>
  <w:num w:numId="36">
    <w:abstractNumId w:val="30"/>
  </w:num>
  <w:num w:numId="37">
    <w:abstractNumId w:val="34"/>
  </w:num>
  <w:num w:numId="38">
    <w:abstractNumId w:val="83"/>
  </w:num>
  <w:num w:numId="39">
    <w:abstractNumId w:val="95"/>
  </w:num>
  <w:num w:numId="40">
    <w:abstractNumId w:val="57"/>
  </w:num>
  <w:num w:numId="41">
    <w:abstractNumId w:val="45"/>
  </w:num>
  <w:num w:numId="42">
    <w:abstractNumId w:val="89"/>
  </w:num>
  <w:num w:numId="43">
    <w:abstractNumId w:val="78"/>
  </w:num>
  <w:num w:numId="44">
    <w:abstractNumId w:val="86"/>
  </w:num>
  <w:num w:numId="45">
    <w:abstractNumId w:val="26"/>
  </w:num>
  <w:num w:numId="46">
    <w:abstractNumId w:val="88"/>
  </w:num>
  <w:num w:numId="47">
    <w:abstractNumId w:val="65"/>
  </w:num>
  <w:num w:numId="48">
    <w:abstractNumId w:val="40"/>
  </w:num>
  <w:num w:numId="49">
    <w:abstractNumId w:val="42"/>
  </w:num>
  <w:num w:numId="50">
    <w:abstractNumId w:val="10"/>
  </w:num>
  <w:num w:numId="51">
    <w:abstractNumId w:val="18"/>
  </w:num>
  <w:num w:numId="52">
    <w:abstractNumId w:val="76"/>
  </w:num>
  <w:num w:numId="53">
    <w:abstractNumId w:val="49"/>
  </w:num>
  <w:num w:numId="54">
    <w:abstractNumId w:val="66"/>
  </w:num>
  <w:num w:numId="55">
    <w:abstractNumId w:val="96"/>
  </w:num>
  <w:num w:numId="56">
    <w:abstractNumId w:val="82"/>
  </w:num>
  <w:num w:numId="57">
    <w:abstractNumId w:val="4"/>
  </w:num>
  <w:num w:numId="58">
    <w:abstractNumId w:val="5"/>
  </w:num>
  <w:num w:numId="59">
    <w:abstractNumId w:val="20"/>
  </w:num>
  <w:num w:numId="60">
    <w:abstractNumId w:val="6"/>
  </w:num>
  <w:num w:numId="61">
    <w:abstractNumId w:val="64"/>
  </w:num>
  <w:num w:numId="62">
    <w:abstractNumId w:val="53"/>
  </w:num>
  <w:num w:numId="63">
    <w:abstractNumId w:val="59"/>
  </w:num>
  <w:num w:numId="64">
    <w:abstractNumId w:val="79"/>
  </w:num>
  <w:num w:numId="65">
    <w:abstractNumId w:val="41"/>
  </w:num>
  <w:num w:numId="66">
    <w:abstractNumId w:val="44"/>
  </w:num>
  <w:num w:numId="67">
    <w:abstractNumId w:val="9"/>
  </w:num>
  <w:num w:numId="68">
    <w:abstractNumId w:val="87"/>
  </w:num>
  <w:num w:numId="69">
    <w:abstractNumId w:val="55"/>
    <w:lvlOverride w:ilvl="0">
      <w:startOverride w:val="3"/>
    </w:lvlOverride>
  </w:num>
  <w:num w:numId="70">
    <w:abstractNumId w:val="46"/>
  </w:num>
  <w:num w:numId="71">
    <w:abstractNumId w:val="92"/>
  </w:num>
  <w:num w:numId="72">
    <w:abstractNumId w:val="75"/>
  </w:num>
  <w:num w:numId="73">
    <w:abstractNumId w:val="47"/>
  </w:num>
  <w:num w:numId="74">
    <w:abstractNumId w:val="54"/>
  </w:num>
  <w:num w:numId="75">
    <w:abstractNumId w:val="28"/>
  </w:num>
  <w:num w:numId="76">
    <w:abstractNumId w:val="72"/>
  </w:num>
  <w:num w:numId="77">
    <w:abstractNumId w:val="17"/>
  </w:num>
  <w:num w:numId="78">
    <w:abstractNumId w:val="21"/>
  </w:num>
  <w:num w:numId="79">
    <w:abstractNumId w:val="14"/>
  </w:num>
  <w:num w:numId="80">
    <w:abstractNumId w:val="55"/>
    <w:lvlOverride w:ilvl="0">
      <w:startOverride w:val="2"/>
    </w:lvlOverride>
    <w:lvlOverride w:ilvl="1">
      <w:startOverride w:val="2"/>
    </w:lvlOverride>
    <w:lvlOverride w:ilvl="2">
      <w:startOverride w:val="2"/>
    </w:lvlOverride>
  </w:num>
  <w:num w:numId="81">
    <w:abstractNumId w:val="63"/>
  </w:num>
  <w:num w:numId="82">
    <w:abstractNumId w:val="2"/>
  </w:num>
  <w:num w:numId="83">
    <w:abstractNumId w:val="62"/>
  </w:num>
  <w:num w:numId="84">
    <w:abstractNumId w:val="31"/>
  </w:num>
  <w:num w:numId="85">
    <w:abstractNumId w:val="27"/>
  </w:num>
  <w:num w:numId="86">
    <w:abstractNumId w:val="77"/>
  </w:num>
  <w:num w:numId="87">
    <w:abstractNumId w:val="11"/>
  </w:num>
  <w:num w:numId="88">
    <w:abstractNumId w:val="73"/>
  </w:num>
  <w:num w:numId="89">
    <w:abstractNumId w:val="3"/>
  </w:num>
  <w:num w:numId="90">
    <w:abstractNumId w:val="56"/>
  </w:num>
  <w:num w:numId="91">
    <w:abstractNumId w:val="81"/>
  </w:num>
  <w:num w:numId="92">
    <w:abstractNumId w:val="84"/>
  </w:num>
  <w:num w:numId="93">
    <w:abstractNumId w:val="32"/>
  </w:num>
  <w:num w:numId="94">
    <w:abstractNumId w:val="69"/>
  </w:num>
  <w:num w:numId="95">
    <w:abstractNumId w:val="90"/>
  </w:num>
  <w:num w:numId="96">
    <w:abstractNumId w:val="23"/>
  </w:num>
  <w:num w:numId="97">
    <w:abstractNumId w:val="51"/>
  </w:num>
  <w:num w:numId="98">
    <w:abstractNumId w:val="51"/>
  </w:num>
  <w:num w:numId="99">
    <w:abstractNumId w:val="51"/>
  </w:num>
  <w:num w:numId="100">
    <w:abstractNumId w:val="51"/>
  </w:num>
  <w:num w:numId="101">
    <w:abstractNumId w:val="51"/>
  </w:num>
  <w:num w:numId="102">
    <w:abstractNumId w:val="51"/>
  </w:num>
  <w:num w:numId="103">
    <w:abstractNumId w:val="58"/>
  </w:num>
  <w:num w:numId="104">
    <w:abstractNumId w:val="36"/>
  </w:num>
  <w:num w:numId="105">
    <w:abstractNumId w:val="24"/>
  </w:num>
  <w:num w:numId="106">
    <w:abstractNumId w:val="35"/>
  </w:num>
  <w:numIdMacAtCleanup w:val="10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asbinder Singh">
    <w15:presenceInfo w15:providerId="Windows Live" w15:userId="87ab62993eca18c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spelling="clean" w:grammar="clean"/>
  <w:attachedTemplate r:id="rId1"/>
  <w:trackRevisions/>
  <w:defaultTabStop w:val="720"/>
  <w:hyphenationZone w:val="425"/>
  <w:characterSpacingControl w:val="doNotCompress"/>
  <w:hdrShapeDefaults>
    <o:shapedefaults v:ext="edit" spidmax="2055"/>
    <o:shapelayout v:ext="edit">
      <o:idmap v:ext="edit" data="2"/>
    </o:shapelayout>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5F2E"/>
    <w:rsid w:val="00000B92"/>
    <w:rsid w:val="0000273A"/>
    <w:rsid w:val="00003A5D"/>
    <w:rsid w:val="00007299"/>
    <w:rsid w:val="0001135E"/>
    <w:rsid w:val="00012796"/>
    <w:rsid w:val="00015CE1"/>
    <w:rsid w:val="00016FD4"/>
    <w:rsid w:val="00017799"/>
    <w:rsid w:val="000210F7"/>
    <w:rsid w:val="00022859"/>
    <w:rsid w:val="00022A2E"/>
    <w:rsid w:val="00022CD6"/>
    <w:rsid w:val="00027D87"/>
    <w:rsid w:val="0003049A"/>
    <w:rsid w:val="0003277E"/>
    <w:rsid w:val="0003574A"/>
    <w:rsid w:val="00036960"/>
    <w:rsid w:val="000369C1"/>
    <w:rsid w:val="000410E0"/>
    <w:rsid w:val="00041B8F"/>
    <w:rsid w:val="00045B26"/>
    <w:rsid w:val="00052866"/>
    <w:rsid w:val="000545AA"/>
    <w:rsid w:val="00054A2C"/>
    <w:rsid w:val="00056867"/>
    <w:rsid w:val="000571BC"/>
    <w:rsid w:val="0006336C"/>
    <w:rsid w:val="00064F4A"/>
    <w:rsid w:val="000664B9"/>
    <w:rsid w:val="00073446"/>
    <w:rsid w:val="00075FB1"/>
    <w:rsid w:val="00081A87"/>
    <w:rsid w:val="000826EA"/>
    <w:rsid w:val="00082787"/>
    <w:rsid w:val="00090D38"/>
    <w:rsid w:val="00093B7B"/>
    <w:rsid w:val="00095713"/>
    <w:rsid w:val="000A22E3"/>
    <w:rsid w:val="000A3DC6"/>
    <w:rsid w:val="000A5438"/>
    <w:rsid w:val="000B148D"/>
    <w:rsid w:val="000B286A"/>
    <w:rsid w:val="000B6EDC"/>
    <w:rsid w:val="000C3743"/>
    <w:rsid w:val="000C3ED2"/>
    <w:rsid w:val="000C5B11"/>
    <w:rsid w:val="000C7FEA"/>
    <w:rsid w:val="000D229B"/>
    <w:rsid w:val="000D3054"/>
    <w:rsid w:val="000D3D66"/>
    <w:rsid w:val="000D3E63"/>
    <w:rsid w:val="000D5DDF"/>
    <w:rsid w:val="000E193D"/>
    <w:rsid w:val="000E205C"/>
    <w:rsid w:val="000F2673"/>
    <w:rsid w:val="000F5434"/>
    <w:rsid w:val="000F62DF"/>
    <w:rsid w:val="00100080"/>
    <w:rsid w:val="001015B6"/>
    <w:rsid w:val="00103EF6"/>
    <w:rsid w:val="001063B5"/>
    <w:rsid w:val="00106A55"/>
    <w:rsid w:val="001100FD"/>
    <w:rsid w:val="00110C78"/>
    <w:rsid w:val="00111770"/>
    <w:rsid w:val="001125F5"/>
    <w:rsid w:val="001145D6"/>
    <w:rsid w:val="00116849"/>
    <w:rsid w:val="00116D9F"/>
    <w:rsid w:val="0012199D"/>
    <w:rsid w:val="00125184"/>
    <w:rsid w:val="001271F4"/>
    <w:rsid w:val="00127563"/>
    <w:rsid w:val="00127C65"/>
    <w:rsid w:val="00130AAC"/>
    <w:rsid w:val="00130CD3"/>
    <w:rsid w:val="00132ADD"/>
    <w:rsid w:val="0013465D"/>
    <w:rsid w:val="001369B7"/>
    <w:rsid w:val="00141619"/>
    <w:rsid w:val="001431FE"/>
    <w:rsid w:val="00146170"/>
    <w:rsid w:val="001567C8"/>
    <w:rsid w:val="00157F62"/>
    <w:rsid w:val="00160C94"/>
    <w:rsid w:val="0016407F"/>
    <w:rsid w:val="001708FC"/>
    <w:rsid w:val="001730CC"/>
    <w:rsid w:val="00173E41"/>
    <w:rsid w:val="00185530"/>
    <w:rsid w:val="00185757"/>
    <w:rsid w:val="00190469"/>
    <w:rsid w:val="00191437"/>
    <w:rsid w:val="00191ADE"/>
    <w:rsid w:val="00192C67"/>
    <w:rsid w:val="0019559B"/>
    <w:rsid w:val="001A24FA"/>
    <w:rsid w:val="001A4901"/>
    <w:rsid w:val="001A78AF"/>
    <w:rsid w:val="001B1E77"/>
    <w:rsid w:val="001B2439"/>
    <w:rsid w:val="001B3CCC"/>
    <w:rsid w:val="001B44B5"/>
    <w:rsid w:val="001B4680"/>
    <w:rsid w:val="001C023D"/>
    <w:rsid w:val="001C227A"/>
    <w:rsid w:val="001C2ABB"/>
    <w:rsid w:val="001C408A"/>
    <w:rsid w:val="001C6371"/>
    <w:rsid w:val="001D1B07"/>
    <w:rsid w:val="001E036C"/>
    <w:rsid w:val="001E579C"/>
    <w:rsid w:val="001E6DBF"/>
    <w:rsid w:val="001F03B0"/>
    <w:rsid w:val="00200072"/>
    <w:rsid w:val="00202478"/>
    <w:rsid w:val="00202632"/>
    <w:rsid w:val="00203170"/>
    <w:rsid w:val="0020617A"/>
    <w:rsid w:val="0020782E"/>
    <w:rsid w:val="00213F92"/>
    <w:rsid w:val="002163EE"/>
    <w:rsid w:val="0023126B"/>
    <w:rsid w:val="00245839"/>
    <w:rsid w:val="00247411"/>
    <w:rsid w:val="00252BE4"/>
    <w:rsid w:val="00252C5A"/>
    <w:rsid w:val="00253DEB"/>
    <w:rsid w:val="00254989"/>
    <w:rsid w:val="002659E5"/>
    <w:rsid w:val="00266602"/>
    <w:rsid w:val="00273900"/>
    <w:rsid w:val="00276A7F"/>
    <w:rsid w:val="00277B14"/>
    <w:rsid w:val="00277B4E"/>
    <w:rsid w:val="00277CC2"/>
    <w:rsid w:val="00280DAD"/>
    <w:rsid w:val="00281992"/>
    <w:rsid w:val="002819E0"/>
    <w:rsid w:val="00282C90"/>
    <w:rsid w:val="00283FC3"/>
    <w:rsid w:val="002920E8"/>
    <w:rsid w:val="00292173"/>
    <w:rsid w:val="002937BD"/>
    <w:rsid w:val="00296090"/>
    <w:rsid w:val="002978C6"/>
    <w:rsid w:val="00297970"/>
    <w:rsid w:val="00297E8C"/>
    <w:rsid w:val="002A00D8"/>
    <w:rsid w:val="002A00FB"/>
    <w:rsid w:val="002A4B8B"/>
    <w:rsid w:val="002A5767"/>
    <w:rsid w:val="002A5B0A"/>
    <w:rsid w:val="002B089F"/>
    <w:rsid w:val="002B4DB4"/>
    <w:rsid w:val="002B5704"/>
    <w:rsid w:val="002B72D6"/>
    <w:rsid w:val="002C2E2D"/>
    <w:rsid w:val="002C35A5"/>
    <w:rsid w:val="002C5C2E"/>
    <w:rsid w:val="002C78A1"/>
    <w:rsid w:val="002C7AD9"/>
    <w:rsid w:val="002D0181"/>
    <w:rsid w:val="002D04C6"/>
    <w:rsid w:val="002D18AC"/>
    <w:rsid w:val="002D39DA"/>
    <w:rsid w:val="002D4FB6"/>
    <w:rsid w:val="002E10B4"/>
    <w:rsid w:val="002E13B4"/>
    <w:rsid w:val="002E14E8"/>
    <w:rsid w:val="002E2BC7"/>
    <w:rsid w:val="002E300E"/>
    <w:rsid w:val="002E6BA6"/>
    <w:rsid w:val="002F1213"/>
    <w:rsid w:val="002F1974"/>
    <w:rsid w:val="002F27C5"/>
    <w:rsid w:val="002F3202"/>
    <w:rsid w:val="002F5053"/>
    <w:rsid w:val="002F53FC"/>
    <w:rsid w:val="002F61C6"/>
    <w:rsid w:val="002F7616"/>
    <w:rsid w:val="002F7772"/>
    <w:rsid w:val="00305ED7"/>
    <w:rsid w:val="0030721B"/>
    <w:rsid w:val="003106E3"/>
    <w:rsid w:val="0031426D"/>
    <w:rsid w:val="0032109E"/>
    <w:rsid w:val="00326C2F"/>
    <w:rsid w:val="003328A5"/>
    <w:rsid w:val="00332C8C"/>
    <w:rsid w:val="003374E8"/>
    <w:rsid w:val="003429EE"/>
    <w:rsid w:val="0034346A"/>
    <w:rsid w:val="003459DE"/>
    <w:rsid w:val="00345A36"/>
    <w:rsid w:val="00347588"/>
    <w:rsid w:val="003516A8"/>
    <w:rsid w:val="00351935"/>
    <w:rsid w:val="00352E5D"/>
    <w:rsid w:val="003570B5"/>
    <w:rsid w:val="0036167C"/>
    <w:rsid w:val="00362572"/>
    <w:rsid w:val="003658C7"/>
    <w:rsid w:val="003672BF"/>
    <w:rsid w:val="003714E0"/>
    <w:rsid w:val="00374E92"/>
    <w:rsid w:val="00380516"/>
    <w:rsid w:val="003806E6"/>
    <w:rsid w:val="00381EFE"/>
    <w:rsid w:val="00382F46"/>
    <w:rsid w:val="00385B04"/>
    <w:rsid w:val="00390171"/>
    <w:rsid w:val="00397737"/>
    <w:rsid w:val="003A1881"/>
    <w:rsid w:val="003A4996"/>
    <w:rsid w:val="003A6010"/>
    <w:rsid w:val="003B0731"/>
    <w:rsid w:val="003B26ED"/>
    <w:rsid w:val="003B523F"/>
    <w:rsid w:val="003C03B4"/>
    <w:rsid w:val="003C09F0"/>
    <w:rsid w:val="003C39C7"/>
    <w:rsid w:val="003C5470"/>
    <w:rsid w:val="003C7BB7"/>
    <w:rsid w:val="003D10B1"/>
    <w:rsid w:val="003D54D3"/>
    <w:rsid w:val="003D55CD"/>
    <w:rsid w:val="003D5BC6"/>
    <w:rsid w:val="003D7F78"/>
    <w:rsid w:val="003E1468"/>
    <w:rsid w:val="003E170A"/>
    <w:rsid w:val="003E3963"/>
    <w:rsid w:val="003E5171"/>
    <w:rsid w:val="0040405A"/>
    <w:rsid w:val="004055C6"/>
    <w:rsid w:val="00405C37"/>
    <w:rsid w:val="00406D98"/>
    <w:rsid w:val="004076DB"/>
    <w:rsid w:val="00407D5B"/>
    <w:rsid w:val="0041123C"/>
    <w:rsid w:val="004165DC"/>
    <w:rsid w:val="004165F8"/>
    <w:rsid w:val="00420321"/>
    <w:rsid w:val="00423FFA"/>
    <w:rsid w:val="004271A2"/>
    <w:rsid w:val="00430C26"/>
    <w:rsid w:val="00432FEA"/>
    <w:rsid w:val="00434019"/>
    <w:rsid w:val="004352D9"/>
    <w:rsid w:val="00441D6B"/>
    <w:rsid w:val="00443739"/>
    <w:rsid w:val="004444CB"/>
    <w:rsid w:val="004447C7"/>
    <w:rsid w:val="0044501B"/>
    <w:rsid w:val="00446B02"/>
    <w:rsid w:val="00450BB0"/>
    <w:rsid w:val="0045584C"/>
    <w:rsid w:val="004563A4"/>
    <w:rsid w:val="00461024"/>
    <w:rsid w:val="00462733"/>
    <w:rsid w:val="0047008C"/>
    <w:rsid w:val="004727DF"/>
    <w:rsid w:val="004762C0"/>
    <w:rsid w:val="00476A5D"/>
    <w:rsid w:val="0047735A"/>
    <w:rsid w:val="00483AE8"/>
    <w:rsid w:val="00483FEC"/>
    <w:rsid w:val="004844AF"/>
    <w:rsid w:val="00485234"/>
    <w:rsid w:val="0048593D"/>
    <w:rsid w:val="00486219"/>
    <w:rsid w:val="00486C6C"/>
    <w:rsid w:val="00486D68"/>
    <w:rsid w:val="004913C2"/>
    <w:rsid w:val="00494095"/>
    <w:rsid w:val="00495BDD"/>
    <w:rsid w:val="004964C8"/>
    <w:rsid w:val="00497AF7"/>
    <w:rsid w:val="004A0824"/>
    <w:rsid w:val="004A0E8A"/>
    <w:rsid w:val="004A3BF7"/>
    <w:rsid w:val="004A3C72"/>
    <w:rsid w:val="004A3D28"/>
    <w:rsid w:val="004A6010"/>
    <w:rsid w:val="004B03FA"/>
    <w:rsid w:val="004B3F9C"/>
    <w:rsid w:val="004C0092"/>
    <w:rsid w:val="004C1411"/>
    <w:rsid w:val="004C1C8F"/>
    <w:rsid w:val="004C5D11"/>
    <w:rsid w:val="004C75CA"/>
    <w:rsid w:val="004C7DD6"/>
    <w:rsid w:val="004D1F4B"/>
    <w:rsid w:val="004D28A6"/>
    <w:rsid w:val="004D2F85"/>
    <w:rsid w:val="004D3831"/>
    <w:rsid w:val="004D5B6D"/>
    <w:rsid w:val="004D7241"/>
    <w:rsid w:val="004D7543"/>
    <w:rsid w:val="004D77BD"/>
    <w:rsid w:val="004E6256"/>
    <w:rsid w:val="004E6D01"/>
    <w:rsid w:val="004E749C"/>
    <w:rsid w:val="004F08B1"/>
    <w:rsid w:val="004F22DE"/>
    <w:rsid w:val="004F26DE"/>
    <w:rsid w:val="004F45ED"/>
    <w:rsid w:val="004F5DB4"/>
    <w:rsid w:val="0050195C"/>
    <w:rsid w:val="00501CB7"/>
    <w:rsid w:val="0050372B"/>
    <w:rsid w:val="00513927"/>
    <w:rsid w:val="00515E64"/>
    <w:rsid w:val="0052405E"/>
    <w:rsid w:val="00526F54"/>
    <w:rsid w:val="00527CE7"/>
    <w:rsid w:val="0053050E"/>
    <w:rsid w:val="005339A9"/>
    <w:rsid w:val="005357E0"/>
    <w:rsid w:val="0053796E"/>
    <w:rsid w:val="00542B3F"/>
    <w:rsid w:val="005477E4"/>
    <w:rsid w:val="00551DD0"/>
    <w:rsid w:val="005527A4"/>
    <w:rsid w:val="00552EC5"/>
    <w:rsid w:val="00553F64"/>
    <w:rsid w:val="00555316"/>
    <w:rsid w:val="00560011"/>
    <w:rsid w:val="005614C4"/>
    <w:rsid w:val="005638AB"/>
    <w:rsid w:val="005715EE"/>
    <w:rsid w:val="00571983"/>
    <w:rsid w:val="00571EE4"/>
    <w:rsid w:val="0057492B"/>
    <w:rsid w:val="00575304"/>
    <w:rsid w:val="0057568E"/>
    <w:rsid w:val="005777A1"/>
    <w:rsid w:val="005809C5"/>
    <w:rsid w:val="00582702"/>
    <w:rsid w:val="005874D7"/>
    <w:rsid w:val="00595B76"/>
    <w:rsid w:val="00595DAB"/>
    <w:rsid w:val="00596D7D"/>
    <w:rsid w:val="00597F75"/>
    <w:rsid w:val="005A1A2F"/>
    <w:rsid w:val="005A218A"/>
    <w:rsid w:val="005A2587"/>
    <w:rsid w:val="005A2E38"/>
    <w:rsid w:val="005A3D0B"/>
    <w:rsid w:val="005A7007"/>
    <w:rsid w:val="005B19BE"/>
    <w:rsid w:val="005B56B0"/>
    <w:rsid w:val="005C1649"/>
    <w:rsid w:val="005C262D"/>
    <w:rsid w:val="005C343B"/>
    <w:rsid w:val="005C539B"/>
    <w:rsid w:val="005C58D0"/>
    <w:rsid w:val="005D349C"/>
    <w:rsid w:val="005D5437"/>
    <w:rsid w:val="005D6699"/>
    <w:rsid w:val="005D6DCD"/>
    <w:rsid w:val="005E10E4"/>
    <w:rsid w:val="005E1120"/>
    <w:rsid w:val="005E5F2E"/>
    <w:rsid w:val="005F3522"/>
    <w:rsid w:val="005F3D59"/>
    <w:rsid w:val="005F41C7"/>
    <w:rsid w:val="005F57EB"/>
    <w:rsid w:val="005F66DD"/>
    <w:rsid w:val="00600482"/>
    <w:rsid w:val="00601580"/>
    <w:rsid w:val="00602786"/>
    <w:rsid w:val="00615210"/>
    <w:rsid w:val="00616DB4"/>
    <w:rsid w:val="00616FD2"/>
    <w:rsid w:val="006178A1"/>
    <w:rsid w:val="00617E86"/>
    <w:rsid w:val="0062156E"/>
    <w:rsid w:val="00621A5A"/>
    <w:rsid w:val="00621C8B"/>
    <w:rsid w:val="006227BA"/>
    <w:rsid w:val="00623AE9"/>
    <w:rsid w:val="006245E5"/>
    <w:rsid w:val="00624859"/>
    <w:rsid w:val="00635E06"/>
    <w:rsid w:val="0063728F"/>
    <w:rsid w:val="006420D5"/>
    <w:rsid w:val="00642714"/>
    <w:rsid w:val="006441BA"/>
    <w:rsid w:val="00644C47"/>
    <w:rsid w:val="00645B8D"/>
    <w:rsid w:val="00646ACA"/>
    <w:rsid w:val="006538FF"/>
    <w:rsid w:val="00655985"/>
    <w:rsid w:val="0065739F"/>
    <w:rsid w:val="00664C8F"/>
    <w:rsid w:val="006650C0"/>
    <w:rsid w:val="006704D8"/>
    <w:rsid w:val="0067413E"/>
    <w:rsid w:val="00677715"/>
    <w:rsid w:val="006803E7"/>
    <w:rsid w:val="00680872"/>
    <w:rsid w:val="00686804"/>
    <w:rsid w:val="00697EC9"/>
    <w:rsid w:val="006A26B6"/>
    <w:rsid w:val="006A2C3E"/>
    <w:rsid w:val="006A7640"/>
    <w:rsid w:val="006B042A"/>
    <w:rsid w:val="006B1EB9"/>
    <w:rsid w:val="006B3062"/>
    <w:rsid w:val="006B4B05"/>
    <w:rsid w:val="006C1AB1"/>
    <w:rsid w:val="006C4D51"/>
    <w:rsid w:val="006C6CC2"/>
    <w:rsid w:val="006D0D92"/>
    <w:rsid w:val="006D630B"/>
    <w:rsid w:val="006E007A"/>
    <w:rsid w:val="006E0B21"/>
    <w:rsid w:val="006E12FC"/>
    <w:rsid w:val="006E34F4"/>
    <w:rsid w:val="006E3CBC"/>
    <w:rsid w:val="006E7209"/>
    <w:rsid w:val="006E7AEF"/>
    <w:rsid w:val="006F0844"/>
    <w:rsid w:val="006F4C01"/>
    <w:rsid w:val="006F4D72"/>
    <w:rsid w:val="006F62D5"/>
    <w:rsid w:val="006F6666"/>
    <w:rsid w:val="006F7F0F"/>
    <w:rsid w:val="007015EA"/>
    <w:rsid w:val="00707A30"/>
    <w:rsid w:val="00710662"/>
    <w:rsid w:val="007115EA"/>
    <w:rsid w:val="0071479D"/>
    <w:rsid w:val="00716244"/>
    <w:rsid w:val="00716A4A"/>
    <w:rsid w:val="0071756E"/>
    <w:rsid w:val="007234A7"/>
    <w:rsid w:val="00725AD9"/>
    <w:rsid w:val="0072661C"/>
    <w:rsid w:val="00730633"/>
    <w:rsid w:val="00730F29"/>
    <w:rsid w:val="00732B04"/>
    <w:rsid w:val="00740627"/>
    <w:rsid w:val="00740854"/>
    <w:rsid w:val="007412A3"/>
    <w:rsid w:val="00746C6C"/>
    <w:rsid w:val="007531CD"/>
    <w:rsid w:val="00756C54"/>
    <w:rsid w:val="007636A8"/>
    <w:rsid w:val="00763DC2"/>
    <w:rsid w:val="0076615D"/>
    <w:rsid w:val="00770AB6"/>
    <w:rsid w:val="00772CDB"/>
    <w:rsid w:val="007741F6"/>
    <w:rsid w:val="007805A8"/>
    <w:rsid w:val="0078320D"/>
    <w:rsid w:val="00787A7E"/>
    <w:rsid w:val="00790BB3"/>
    <w:rsid w:val="00793630"/>
    <w:rsid w:val="007942F5"/>
    <w:rsid w:val="0079523D"/>
    <w:rsid w:val="00795588"/>
    <w:rsid w:val="00796067"/>
    <w:rsid w:val="007A0198"/>
    <w:rsid w:val="007A1B00"/>
    <w:rsid w:val="007A55F2"/>
    <w:rsid w:val="007A6AA6"/>
    <w:rsid w:val="007B074E"/>
    <w:rsid w:val="007B3B3F"/>
    <w:rsid w:val="007B44FE"/>
    <w:rsid w:val="007C4DA3"/>
    <w:rsid w:val="007C523D"/>
    <w:rsid w:val="007C62DF"/>
    <w:rsid w:val="007D0252"/>
    <w:rsid w:val="007D43E7"/>
    <w:rsid w:val="007D4A2E"/>
    <w:rsid w:val="007D6A88"/>
    <w:rsid w:val="007D6F30"/>
    <w:rsid w:val="007D71C9"/>
    <w:rsid w:val="007E0F20"/>
    <w:rsid w:val="007E4678"/>
    <w:rsid w:val="007E4B14"/>
    <w:rsid w:val="007E4C1A"/>
    <w:rsid w:val="007E56F5"/>
    <w:rsid w:val="007E79F1"/>
    <w:rsid w:val="007E7F9D"/>
    <w:rsid w:val="007F0237"/>
    <w:rsid w:val="007F231A"/>
    <w:rsid w:val="007F37BC"/>
    <w:rsid w:val="007F4367"/>
    <w:rsid w:val="007F44EB"/>
    <w:rsid w:val="008016B5"/>
    <w:rsid w:val="008028B1"/>
    <w:rsid w:val="00802A4D"/>
    <w:rsid w:val="008111D3"/>
    <w:rsid w:val="0081130F"/>
    <w:rsid w:val="00813437"/>
    <w:rsid w:val="008134DA"/>
    <w:rsid w:val="00814C70"/>
    <w:rsid w:val="00816FEE"/>
    <w:rsid w:val="00820690"/>
    <w:rsid w:val="00824E7E"/>
    <w:rsid w:val="008255E2"/>
    <w:rsid w:val="00831168"/>
    <w:rsid w:val="00835519"/>
    <w:rsid w:val="00836965"/>
    <w:rsid w:val="0083735B"/>
    <w:rsid w:val="00840B4A"/>
    <w:rsid w:val="00841351"/>
    <w:rsid w:val="0084371E"/>
    <w:rsid w:val="008457F1"/>
    <w:rsid w:val="00846F3F"/>
    <w:rsid w:val="00847AD5"/>
    <w:rsid w:val="008549DD"/>
    <w:rsid w:val="00856601"/>
    <w:rsid w:val="00862AEC"/>
    <w:rsid w:val="00863C3B"/>
    <w:rsid w:val="00867EB1"/>
    <w:rsid w:val="00872FA1"/>
    <w:rsid w:val="00873784"/>
    <w:rsid w:val="00875519"/>
    <w:rsid w:val="00881F6D"/>
    <w:rsid w:val="008822EC"/>
    <w:rsid w:val="00886DB8"/>
    <w:rsid w:val="008963FF"/>
    <w:rsid w:val="00897A93"/>
    <w:rsid w:val="008A393B"/>
    <w:rsid w:val="008A4BD5"/>
    <w:rsid w:val="008A5BDA"/>
    <w:rsid w:val="008B0117"/>
    <w:rsid w:val="008B2536"/>
    <w:rsid w:val="008B2DFD"/>
    <w:rsid w:val="008B3981"/>
    <w:rsid w:val="008B433C"/>
    <w:rsid w:val="008B5DFF"/>
    <w:rsid w:val="008B71B5"/>
    <w:rsid w:val="008B7E4C"/>
    <w:rsid w:val="008C42FA"/>
    <w:rsid w:val="008D0298"/>
    <w:rsid w:val="008D1EFA"/>
    <w:rsid w:val="008D2333"/>
    <w:rsid w:val="008D2368"/>
    <w:rsid w:val="008D41EF"/>
    <w:rsid w:val="008D7A50"/>
    <w:rsid w:val="008D7E44"/>
    <w:rsid w:val="008E2AD5"/>
    <w:rsid w:val="008E6235"/>
    <w:rsid w:val="008E7DBE"/>
    <w:rsid w:val="008F1433"/>
    <w:rsid w:val="008F1476"/>
    <w:rsid w:val="008F1B49"/>
    <w:rsid w:val="008F6693"/>
    <w:rsid w:val="008F76E4"/>
    <w:rsid w:val="009013D7"/>
    <w:rsid w:val="00901C2F"/>
    <w:rsid w:val="009039A4"/>
    <w:rsid w:val="00904F25"/>
    <w:rsid w:val="00910F4A"/>
    <w:rsid w:val="009113E9"/>
    <w:rsid w:val="009123BB"/>
    <w:rsid w:val="00914A28"/>
    <w:rsid w:val="00921AE4"/>
    <w:rsid w:val="009243DE"/>
    <w:rsid w:val="00924607"/>
    <w:rsid w:val="00925A7D"/>
    <w:rsid w:val="00935696"/>
    <w:rsid w:val="00935B9A"/>
    <w:rsid w:val="00937239"/>
    <w:rsid w:val="00940A1A"/>
    <w:rsid w:val="009418DE"/>
    <w:rsid w:val="00943FC0"/>
    <w:rsid w:val="009503A8"/>
    <w:rsid w:val="00951828"/>
    <w:rsid w:val="00963E7D"/>
    <w:rsid w:val="009668FA"/>
    <w:rsid w:val="00967C79"/>
    <w:rsid w:val="00970555"/>
    <w:rsid w:val="0097341B"/>
    <w:rsid w:val="00973628"/>
    <w:rsid w:val="00977B5C"/>
    <w:rsid w:val="00980584"/>
    <w:rsid w:val="00981B47"/>
    <w:rsid w:val="00981D09"/>
    <w:rsid w:val="00982355"/>
    <w:rsid w:val="00985E16"/>
    <w:rsid w:val="009863AA"/>
    <w:rsid w:val="0099005E"/>
    <w:rsid w:val="00991E10"/>
    <w:rsid w:val="009960B3"/>
    <w:rsid w:val="00996FA5"/>
    <w:rsid w:val="00997511"/>
    <w:rsid w:val="00997ED9"/>
    <w:rsid w:val="009A0BEC"/>
    <w:rsid w:val="009A27E3"/>
    <w:rsid w:val="009B0EFD"/>
    <w:rsid w:val="009B1ABC"/>
    <w:rsid w:val="009C0B83"/>
    <w:rsid w:val="009C14A6"/>
    <w:rsid w:val="009C16D8"/>
    <w:rsid w:val="009C1896"/>
    <w:rsid w:val="009C4E99"/>
    <w:rsid w:val="009C69F9"/>
    <w:rsid w:val="009D0627"/>
    <w:rsid w:val="009D16DB"/>
    <w:rsid w:val="009D2F1F"/>
    <w:rsid w:val="009D466F"/>
    <w:rsid w:val="009D4B7C"/>
    <w:rsid w:val="009D6460"/>
    <w:rsid w:val="009E074B"/>
    <w:rsid w:val="009E2FF7"/>
    <w:rsid w:val="009E30AD"/>
    <w:rsid w:val="009E6B34"/>
    <w:rsid w:val="009E7751"/>
    <w:rsid w:val="009F27EF"/>
    <w:rsid w:val="009F5085"/>
    <w:rsid w:val="009F5897"/>
    <w:rsid w:val="00A01B86"/>
    <w:rsid w:val="00A03074"/>
    <w:rsid w:val="00A056C0"/>
    <w:rsid w:val="00A05CD0"/>
    <w:rsid w:val="00A064ED"/>
    <w:rsid w:val="00A1159D"/>
    <w:rsid w:val="00A12551"/>
    <w:rsid w:val="00A12907"/>
    <w:rsid w:val="00A13189"/>
    <w:rsid w:val="00A14304"/>
    <w:rsid w:val="00A15954"/>
    <w:rsid w:val="00A16541"/>
    <w:rsid w:val="00A1724E"/>
    <w:rsid w:val="00A17A66"/>
    <w:rsid w:val="00A20FE4"/>
    <w:rsid w:val="00A254C2"/>
    <w:rsid w:val="00A25599"/>
    <w:rsid w:val="00A25645"/>
    <w:rsid w:val="00A2640E"/>
    <w:rsid w:val="00A34129"/>
    <w:rsid w:val="00A37818"/>
    <w:rsid w:val="00A40BC2"/>
    <w:rsid w:val="00A4276F"/>
    <w:rsid w:val="00A440D3"/>
    <w:rsid w:val="00A44F01"/>
    <w:rsid w:val="00A45B34"/>
    <w:rsid w:val="00A463A7"/>
    <w:rsid w:val="00A505AC"/>
    <w:rsid w:val="00A5183A"/>
    <w:rsid w:val="00A51C7A"/>
    <w:rsid w:val="00A52816"/>
    <w:rsid w:val="00A544FB"/>
    <w:rsid w:val="00A566D7"/>
    <w:rsid w:val="00A57E9A"/>
    <w:rsid w:val="00A57ECC"/>
    <w:rsid w:val="00A62FB1"/>
    <w:rsid w:val="00A63D33"/>
    <w:rsid w:val="00A6474E"/>
    <w:rsid w:val="00A67F01"/>
    <w:rsid w:val="00A72326"/>
    <w:rsid w:val="00A8044E"/>
    <w:rsid w:val="00A805D9"/>
    <w:rsid w:val="00A85163"/>
    <w:rsid w:val="00A872C3"/>
    <w:rsid w:val="00A95F63"/>
    <w:rsid w:val="00AA055D"/>
    <w:rsid w:val="00AA249A"/>
    <w:rsid w:val="00AA4D8B"/>
    <w:rsid w:val="00AB2989"/>
    <w:rsid w:val="00AB2CDB"/>
    <w:rsid w:val="00AB2EF8"/>
    <w:rsid w:val="00AB6AC2"/>
    <w:rsid w:val="00AB733D"/>
    <w:rsid w:val="00AC02EA"/>
    <w:rsid w:val="00AC2EC1"/>
    <w:rsid w:val="00AC3D83"/>
    <w:rsid w:val="00AC4D84"/>
    <w:rsid w:val="00AC4E1A"/>
    <w:rsid w:val="00AC6973"/>
    <w:rsid w:val="00AC7012"/>
    <w:rsid w:val="00AE1D2E"/>
    <w:rsid w:val="00AE2C8C"/>
    <w:rsid w:val="00AE424B"/>
    <w:rsid w:val="00AE43B7"/>
    <w:rsid w:val="00AE5D72"/>
    <w:rsid w:val="00AE7C26"/>
    <w:rsid w:val="00AF010E"/>
    <w:rsid w:val="00AF1C8B"/>
    <w:rsid w:val="00AF20D0"/>
    <w:rsid w:val="00AF28C1"/>
    <w:rsid w:val="00B00629"/>
    <w:rsid w:val="00B043B8"/>
    <w:rsid w:val="00B04BCB"/>
    <w:rsid w:val="00B05EF0"/>
    <w:rsid w:val="00B1323D"/>
    <w:rsid w:val="00B1393D"/>
    <w:rsid w:val="00B1527B"/>
    <w:rsid w:val="00B16994"/>
    <w:rsid w:val="00B20F7C"/>
    <w:rsid w:val="00B22B38"/>
    <w:rsid w:val="00B245CD"/>
    <w:rsid w:val="00B245D5"/>
    <w:rsid w:val="00B25B12"/>
    <w:rsid w:val="00B360B5"/>
    <w:rsid w:val="00B37282"/>
    <w:rsid w:val="00B42DA8"/>
    <w:rsid w:val="00B46BDA"/>
    <w:rsid w:val="00B474EF"/>
    <w:rsid w:val="00B51420"/>
    <w:rsid w:val="00B517A4"/>
    <w:rsid w:val="00B52193"/>
    <w:rsid w:val="00B527D8"/>
    <w:rsid w:val="00B54653"/>
    <w:rsid w:val="00B60B19"/>
    <w:rsid w:val="00B65C1D"/>
    <w:rsid w:val="00B66E99"/>
    <w:rsid w:val="00B709DF"/>
    <w:rsid w:val="00B713FD"/>
    <w:rsid w:val="00B71744"/>
    <w:rsid w:val="00B74214"/>
    <w:rsid w:val="00B745E6"/>
    <w:rsid w:val="00B76E9F"/>
    <w:rsid w:val="00B82FCC"/>
    <w:rsid w:val="00B83D53"/>
    <w:rsid w:val="00B90D78"/>
    <w:rsid w:val="00B91225"/>
    <w:rsid w:val="00B91F78"/>
    <w:rsid w:val="00B92239"/>
    <w:rsid w:val="00B938E2"/>
    <w:rsid w:val="00B93AFA"/>
    <w:rsid w:val="00B94437"/>
    <w:rsid w:val="00B95B7D"/>
    <w:rsid w:val="00BA0AFC"/>
    <w:rsid w:val="00BA3A20"/>
    <w:rsid w:val="00BA3C0D"/>
    <w:rsid w:val="00BA4A32"/>
    <w:rsid w:val="00BA7F55"/>
    <w:rsid w:val="00BB0069"/>
    <w:rsid w:val="00BB4F80"/>
    <w:rsid w:val="00BB7AA4"/>
    <w:rsid w:val="00BC182D"/>
    <w:rsid w:val="00BC1C0D"/>
    <w:rsid w:val="00BC22A4"/>
    <w:rsid w:val="00BC2E67"/>
    <w:rsid w:val="00BC3BFE"/>
    <w:rsid w:val="00BD195C"/>
    <w:rsid w:val="00BD67D1"/>
    <w:rsid w:val="00BD696D"/>
    <w:rsid w:val="00BE1234"/>
    <w:rsid w:val="00BE6D7A"/>
    <w:rsid w:val="00BE726F"/>
    <w:rsid w:val="00BF38EB"/>
    <w:rsid w:val="00BF45A6"/>
    <w:rsid w:val="00BF5192"/>
    <w:rsid w:val="00BF63DD"/>
    <w:rsid w:val="00BF64F2"/>
    <w:rsid w:val="00BF7880"/>
    <w:rsid w:val="00C0032E"/>
    <w:rsid w:val="00C02C66"/>
    <w:rsid w:val="00C03DFF"/>
    <w:rsid w:val="00C06019"/>
    <w:rsid w:val="00C16829"/>
    <w:rsid w:val="00C21A8E"/>
    <w:rsid w:val="00C22A3B"/>
    <w:rsid w:val="00C23AB9"/>
    <w:rsid w:val="00C2702D"/>
    <w:rsid w:val="00C274AF"/>
    <w:rsid w:val="00C27A1E"/>
    <w:rsid w:val="00C34FA8"/>
    <w:rsid w:val="00C3581A"/>
    <w:rsid w:val="00C43BFE"/>
    <w:rsid w:val="00C45CF9"/>
    <w:rsid w:val="00C46CB4"/>
    <w:rsid w:val="00C51613"/>
    <w:rsid w:val="00C52D87"/>
    <w:rsid w:val="00C553F4"/>
    <w:rsid w:val="00C602AB"/>
    <w:rsid w:val="00C60681"/>
    <w:rsid w:val="00C60E57"/>
    <w:rsid w:val="00C60EFD"/>
    <w:rsid w:val="00C63D2C"/>
    <w:rsid w:val="00C64052"/>
    <w:rsid w:val="00C67B2F"/>
    <w:rsid w:val="00C70546"/>
    <w:rsid w:val="00C71D07"/>
    <w:rsid w:val="00C72078"/>
    <w:rsid w:val="00C742D6"/>
    <w:rsid w:val="00C904AC"/>
    <w:rsid w:val="00C90CA4"/>
    <w:rsid w:val="00C91D62"/>
    <w:rsid w:val="00C92876"/>
    <w:rsid w:val="00C92D1F"/>
    <w:rsid w:val="00C95180"/>
    <w:rsid w:val="00C95DE5"/>
    <w:rsid w:val="00C95FB9"/>
    <w:rsid w:val="00C97097"/>
    <w:rsid w:val="00CA0118"/>
    <w:rsid w:val="00CA1D6E"/>
    <w:rsid w:val="00CA385F"/>
    <w:rsid w:val="00CA475E"/>
    <w:rsid w:val="00CA488A"/>
    <w:rsid w:val="00CA53D5"/>
    <w:rsid w:val="00CB6BB9"/>
    <w:rsid w:val="00CB7B07"/>
    <w:rsid w:val="00CC2F71"/>
    <w:rsid w:val="00CC3E4D"/>
    <w:rsid w:val="00CC6200"/>
    <w:rsid w:val="00CD097D"/>
    <w:rsid w:val="00CD2FBC"/>
    <w:rsid w:val="00CD3FCB"/>
    <w:rsid w:val="00CD60E8"/>
    <w:rsid w:val="00CD760A"/>
    <w:rsid w:val="00CD7C4D"/>
    <w:rsid w:val="00CE3E5D"/>
    <w:rsid w:val="00CE7B49"/>
    <w:rsid w:val="00CF05BA"/>
    <w:rsid w:val="00CF0EF3"/>
    <w:rsid w:val="00CF23D6"/>
    <w:rsid w:val="00CF2923"/>
    <w:rsid w:val="00D02FFC"/>
    <w:rsid w:val="00D0733E"/>
    <w:rsid w:val="00D079FC"/>
    <w:rsid w:val="00D10F5D"/>
    <w:rsid w:val="00D128C7"/>
    <w:rsid w:val="00D132C2"/>
    <w:rsid w:val="00D136BA"/>
    <w:rsid w:val="00D1663E"/>
    <w:rsid w:val="00D16900"/>
    <w:rsid w:val="00D16E3E"/>
    <w:rsid w:val="00D207A8"/>
    <w:rsid w:val="00D21C62"/>
    <w:rsid w:val="00D234F3"/>
    <w:rsid w:val="00D25B41"/>
    <w:rsid w:val="00D329EE"/>
    <w:rsid w:val="00D34BD1"/>
    <w:rsid w:val="00D3522C"/>
    <w:rsid w:val="00D35ED1"/>
    <w:rsid w:val="00D4048B"/>
    <w:rsid w:val="00D47023"/>
    <w:rsid w:val="00D4733E"/>
    <w:rsid w:val="00D475BC"/>
    <w:rsid w:val="00D50EB0"/>
    <w:rsid w:val="00D52400"/>
    <w:rsid w:val="00D52FD2"/>
    <w:rsid w:val="00D531BE"/>
    <w:rsid w:val="00D5414A"/>
    <w:rsid w:val="00D54EA2"/>
    <w:rsid w:val="00D6191A"/>
    <w:rsid w:val="00D63769"/>
    <w:rsid w:val="00D64E7F"/>
    <w:rsid w:val="00D65EB4"/>
    <w:rsid w:val="00D66967"/>
    <w:rsid w:val="00D6711B"/>
    <w:rsid w:val="00D67472"/>
    <w:rsid w:val="00D674DC"/>
    <w:rsid w:val="00D71260"/>
    <w:rsid w:val="00D72518"/>
    <w:rsid w:val="00D738FE"/>
    <w:rsid w:val="00D73D87"/>
    <w:rsid w:val="00D75E21"/>
    <w:rsid w:val="00D76A35"/>
    <w:rsid w:val="00D80DA1"/>
    <w:rsid w:val="00D81EFC"/>
    <w:rsid w:val="00D84868"/>
    <w:rsid w:val="00D8654D"/>
    <w:rsid w:val="00D9025C"/>
    <w:rsid w:val="00D9435A"/>
    <w:rsid w:val="00D97239"/>
    <w:rsid w:val="00DA3B1D"/>
    <w:rsid w:val="00DA41A8"/>
    <w:rsid w:val="00DA5A1A"/>
    <w:rsid w:val="00DA5DB7"/>
    <w:rsid w:val="00DB20E7"/>
    <w:rsid w:val="00DB6FB4"/>
    <w:rsid w:val="00DC0A04"/>
    <w:rsid w:val="00DD47A5"/>
    <w:rsid w:val="00DD4ACD"/>
    <w:rsid w:val="00DD5417"/>
    <w:rsid w:val="00DE0754"/>
    <w:rsid w:val="00DE309D"/>
    <w:rsid w:val="00DE450B"/>
    <w:rsid w:val="00DF06C4"/>
    <w:rsid w:val="00DF13A0"/>
    <w:rsid w:val="00DF144F"/>
    <w:rsid w:val="00E02596"/>
    <w:rsid w:val="00E03FEA"/>
    <w:rsid w:val="00E04671"/>
    <w:rsid w:val="00E05038"/>
    <w:rsid w:val="00E05CB8"/>
    <w:rsid w:val="00E11364"/>
    <w:rsid w:val="00E11E73"/>
    <w:rsid w:val="00E15CF2"/>
    <w:rsid w:val="00E160B9"/>
    <w:rsid w:val="00E247A5"/>
    <w:rsid w:val="00E330F2"/>
    <w:rsid w:val="00E35C88"/>
    <w:rsid w:val="00E44A88"/>
    <w:rsid w:val="00E5087D"/>
    <w:rsid w:val="00E53590"/>
    <w:rsid w:val="00E55973"/>
    <w:rsid w:val="00E607A7"/>
    <w:rsid w:val="00E64E9D"/>
    <w:rsid w:val="00E65973"/>
    <w:rsid w:val="00E74C1F"/>
    <w:rsid w:val="00E77584"/>
    <w:rsid w:val="00E80FB0"/>
    <w:rsid w:val="00E81938"/>
    <w:rsid w:val="00E83599"/>
    <w:rsid w:val="00E90E0A"/>
    <w:rsid w:val="00E91FAB"/>
    <w:rsid w:val="00E9316A"/>
    <w:rsid w:val="00E93995"/>
    <w:rsid w:val="00EA1BEB"/>
    <w:rsid w:val="00EA260B"/>
    <w:rsid w:val="00EA4AB5"/>
    <w:rsid w:val="00EA6230"/>
    <w:rsid w:val="00EA642C"/>
    <w:rsid w:val="00EB109B"/>
    <w:rsid w:val="00EB1C8A"/>
    <w:rsid w:val="00EB2962"/>
    <w:rsid w:val="00EB4D0A"/>
    <w:rsid w:val="00EC1257"/>
    <w:rsid w:val="00ED50BB"/>
    <w:rsid w:val="00ED5455"/>
    <w:rsid w:val="00ED5E35"/>
    <w:rsid w:val="00ED6A0D"/>
    <w:rsid w:val="00ED733E"/>
    <w:rsid w:val="00EE04F1"/>
    <w:rsid w:val="00EE193F"/>
    <w:rsid w:val="00EE5A2A"/>
    <w:rsid w:val="00EF0EED"/>
    <w:rsid w:val="00EF16FC"/>
    <w:rsid w:val="00EF3FA4"/>
    <w:rsid w:val="00EF4735"/>
    <w:rsid w:val="00EF50A7"/>
    <w:rsid w:val="00EF56F4"/>
    <w:rsid w:val="00F003D3"/>
    <w:rsid w:val="00F00830"/>
    <w:rsid w:val="00F02E6F"/>
    <w:rsid w:val="00F078E8"/>
    <w:rsid w:val="00F118E9"/>
    <w:rsid w:val="00F14AC3"/>
    <w:rsid w:val="00F16121"/>
    <w:rsid w:val="00F17204"/>
    <w:rsid w:val="00F20CFE"/>
    <w:rsid w:val="00F21684"/>
    <w:rsid w:val="00F21FC1"/>
    <w:rsid w:val="00F2226C"/>
    <w:rsid w:val="00F22F2C"/>
    <w:rsid w:val="00F3083D"/>
    <w:rsid w:val="00F331D7"/>
    <w:rsid w:val="00F34023"/>
    <w:rsid w:val="00F34C12"/>
    <w:rsid w:val="00F35F13"/>
    <w:rsid w:val="00F372B9"/>
    <w:rsid w:val="00F43544"/>
    <w:rsid w:val="00F43809"/>
    <w:rsid w:val="00F450EB"/>
    <w:rsid w:val="00F455D9"/>
    <w:rsid w:val="00F46852"/>
    <w:rsid w:val="00F5025F"/>
    <w:rsid w:val="00F50C06"/>
    <w:rsid w:val="00F51BEA"/>
    <w:rsid w:val="00F52714"/>
    <w:rsid w:val="00F56967"/>
    <w:rsid w:val="00F6091D"/>
    <w:rsid w:val="00F62D1E"/>
    <w:rsid w:val="00F63D53"/>
    <w:rsid w:val="00F64237"/>
    <w:rsid w:val="00F650F8"/>
    <w:rsid w:val="00F65C78"/>
    <w:rsid w:val="00F66010"/>
    <w:rsid w:val="00F67ECD"/>
    <w:rsid w:val="00F74C0D"/>
    <w:rsid w:val="00F74E35"/>
    <w:rsid w:val="00F809F2"/>
    <w:rsid w:val="00F81693"/>
    <w:rsid w:val="00F81A50"/>
    <w:rsid w:val="00F82403"/>
    <w:rsid w:val="00F8282C"/>
    <w:rsid w:val="00F86738"/>
    <w:rsid w:val="00F90F23"/>
    <w:rsid w:val="00F918E5"/>
    <w:rsid w:val="00F92CE4"/>
    <w:rsid w:val="00F96964"/>
    <w:rsid w:val="00FA01DF"/>
    <w:rsid w:val="00FA2923"/>
    <w:rsid w:val="00FA2F64"/>
    <w:rsid w:val="00FB46A9"/>
    <w:rsid w:val="00FB5951"/>
    <w:rsid w:val="00FB78FA"/>
    <w:rsid w:val="00FC0EEE"/>
    <w:rsid w:val="00FC18D8"/>
    <w:rsid w:val="00FC1B2A"/>
    <w:rsid w:val="00FC2148"/>
    <w:rsid w:val="00FD43A1"/>
    <w:rsid w:val="00FD4446"/>
    <w:rsid w:val="00FD4735"/>
    <w:rsid w:val="00FE0C5A"/>
    <w:rsid w:val="00FE0FE2"/>
    <w:rsid w:val="00FE1350"/>
    <w:rsid w:val="00FE25E7"/>
    <w:rsid w:val="00FE2D7E"/>
    <w:rsid w:val="00FE4382"/>
    <w:rsid w:val="00FE55A6"/>
    <w:rsid w:val="00FE62B2"/>
    <w:rsid w:val="00FF0710"/>
    <w:rsid w:val="00FF23BC"/>
    <w:rsid w:val="00FF2BF0"/>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5"/>
    <o:shapelayout v:ext="edit">
      <o:idmap v:ext="edit" data="1"/>
    </o:shapelayout>
  </w:shapeDefaults>
  <w:decimalSymbol w:val="."/>
  <w:listSeparator w:val=";"/>
  <w14:docId w14:val="23E36616"/>
  <w15:docId w15:val="{C9470163-C800-44A1-8E85-60DA09DA74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595959" w:themeColor="text1" w:themeTint="A6"/>
        <w:lang w:val="en-US" w:eastAsia="ja-JP"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9"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15210"/>
    <w:rPr>
      <w:rFonts w:ascii="Arial" w:hAnsi="Arial"/>
      <w:color w:val="auto"/>
      <w:sz w:val="22"/>
    </w:rPr>
  </w:style>
  <w:style w:type="paragraph" w:styleId="Heading1">
    <w:name w:val="heading 1"/>
    <w:basedOn w:val="Normal"/>
    <w:next w:val="Normal"/>
    <w:link w:val="Heading1Char"/>
    <w:uiPriority w:val="1"/>
    <w:qFormat/>
    <w:rsid w:val="005B56B0"/>
    <w:pPr>
      <w:keepNext/>
      <w:keepLines/>
      <w:numPr>
        <w:numId w:val="4"/>
      </w:numPr>
      <w:spacing w:before="0" w:after="120" w:line="360" w:lineRule="auto"/>
      <w:outlineLvl w:val="0"/>
    </w:pPr>
    <w:rPr>
      <w:rFonts w:ascii="Arial Bold" w:eastAsiaTheme="majorEastAsia" w:hAnsi="Arial Bold" w:cstheme="majorBidi"/>
      <w:b/>
      <w:caps/>
      <w:sz w:val="24"/>
    </w:rPr>
  </w:style>
  <w:style w:type="paragraph" w:styleId="Heading2">
    <w:name w:val="heading 2"/>
    <w:basedOn w:val="Normal"/>
    <w:next w:val="Normal"/>
    <w:link w:val="Heading2Char"/>
    <w:uiPriority w:val="1"/>
    <w:unhideWhenUsed/>
    <w:qFormat/>
    <w:rsid w:val="00E05038"/>
    <w:pPr>
      <w:keepNext/>
      <w:keepLines/>
      <w:numPr>
        <w:numId w:val="3"/>
      </w:numPr>
      <w:spacing w:before="240" w:after="240" w:line="360" w:lineRule="auto"/>
      <w:outlineLvl w:val="1"/>
    </w:pPr>
    <w:rPr>
      <w:rFonts w:ascii="Arial Bold" w:eastAsiaTheme="majorEastAsia" w:hAnsi="Arial Bold" w:cstheme="majorBidi"/>
      <w:b/>
    </w:rPr>
  </w:style>
  <w:style w:type="paragraph" w:styleId="Heading3">
    <w:name w:val="heading 3"/>
    <w:basedOn w:val="Normal"/>
    <w:next w:val="Normal"/>
    <w:link w:val="Heading3Char"/>
    <w:uiPriority w:val="1"/>
    <w:unhideWhenUsed/>
    <w:qFormat/>
    <w:rsid w:val="00EA6230"/>
    <w:pPr>
      <w:keepNext/>
      <w:keepLines/>
      <w:spacing w:before="200" w:after="0"/>
      <w:outlineLvl w:val="2"/>
    </w:pPr>
    <w:rPr>
      <w:rFonts w:asciiTheme="majorHAnsi" w:eastAsiaTheme="majorEastAsia" w:hAnsiTheme="majorHAnsi" w:cstheme="majorBidi"/>
      <w:color w:val="00A0B8" w:themeColor="accent1"/>
    </w:rPr>
  </w:style>
  <w:style w:type="paragraph" w:styleId="Heading4">
    <w:name w:val="heading 4"/>
    <w:basedOn w:val="Normal"/>
    <w:next w:val="Normal"/>
    <w:link w:val="Heading4Char"/>
    <w:uiPriority w:val="9"/>
    <w:unhideWhenUsed/>
    <w:qFormat/>
    <w:rsid w:val="00EA6230"/>
    <w:pPr>
      <w:keepNext/>
      <w:keepLines/>
      <w:spacing w:before="200" w:after="0"/>
      <w:outlineLvl w:val="3"/>
    </w:pPr>
    <w:rPr>
      <w:rFonts w:asciiTheme="majorHAnsi" w:eastAsiaTheme="majorEastAsia" w:hAnsiTheme="majorHAnsi" w:cstheme="majorBidi"/>
      <w:i/>
      <w:iCs/>
      <w:color w:val="00A0B8" w:themeColor="accent1"/>
    </w:rPr>
  </w:style>
  <w:style w:type="paragraph" w:styleId="Heading5">
    <w:name w:val="heading 5"/>
    <w:basedOn w:val="Normal"/>
    <w:next w:val="Normal"/>
    <w:link w:val="Heading5Char"/>
    <w:uiPriority w:val="9"/>
    <w:semiHidden/>
    <w:unhideWhenUsed/>
    <w:qFormat/>
    <w:rsid w:val="00EA6230"/>
    <w:pPr>
      <w:keepNext/>
      <w:keepLines/>
      <w:spacing w:before="200" w:after="0"/>
      <w:outlineLvl w:val="4"/>
    </w:pPr>
    <w:rPr>
      <w:rFonts w:asciiTheme="majorHAnsi" w:eastAsiaTheme="majorEastAsia" w:hAnsiTheme="majorHAnsi" w:cstheme="majorBidi"/>
      <w:color w:val="00505C" w:themeColor="accent1" w:themeShade="80"/>
    </w:rPr>
  </w:style>
  <w:style w:type="paragraph" w:styleId="Heading6">
    <w:name w:val="heading 6"/>
    <w:basedOn w:val="Normal"/>
    <w:next w:val="Normal"/>
    <w:link w:val="Heading6Char"/>
    <w:uiPriority w:val="9"/>
    <w:semiHidden/>
    <w:unhideWhenUsed/>
    <w:qFormat/>
    <w:rsid w:val="00EA6230"/>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5B56B0"/>
    <w:rPr>
      <w:rFonts w:ascii="Arial Bold" w:eastAsiaTheme="majorEastAsia" w:hAnsi="Arial Bold" w:cstheme="majorBidi"/>
      <w:b/>
      <w:caps/>
      <w:color w:val="auto"/>
      <w:sz w:val="24"/>
    </w:rPr>
  </w:style>
  <w:style w:type="character" w:customStyle="1" w:styleId="Heading2Char">
    <w:name w:val="Heading 2 Char"/>
    <w:basedOn w:val="DefaultParagraphFont"/>
    <w:link w:val="Heading2"/>
    <w:uiPriority w:val="1"/>
    <w:rsid w:val="00E05038"/>
    <w:rPr>
      <w:rFonts w:ascii="Arial Bold" w:eastAsiaTheme="majorEastAsia" w:hAnsi="Arial Bold" w:cstheme="majorBidi"/>
      <w:b/>
      <w:color w:val="auto"/>
      <w:sz w:val="22"/>
    </w:rPr>
  </w:style>
  <w:style w:type="character" w:customStyle="1" w:styleId="Heading3Char">
    <w:name w:val="Heading 3 Char"/>
    <w:basedOn w:val="DefaultParagraphFont"/>
    <w:link w:val="Heading3"/>
    <w:uiPriority w:val="1"/>
    <w:rsid w:val="00EA6230"/>
    <w:rPr>
      <w:rFonts w:asciiTheme="majorHAnsi" w:eastAsiaTheme="majorEastAsia" w:hAnsiTheme="majorHAnsi" w:cstheme="majorBidi"/>
      <w:color w:val="00A0B8" w:themeColor="accent1"/>
      <w:sz w:val="22"/>
    </w:rPr>
  </w:style>
  <w:style w:type="character" w:customStyle="1" w:styleId="Heading4Char">
    <w:name w:val="Heading 4 Char"/>
    <w:basedOn w:val="DefaultParagraphFont"/>
    <w:link w:val="Heading4"/>
    <w:uiPriority w:val="9"/>
    <w:rsid w:val="00EA6230"/>
    <w:rPr>
      <w:rFonts w:asciiTheme="majorHAnsi" w:eastAsiaTheme="majorEastAsia" w:hAnsiTheme="majorHAnsi" w:cstheme="majorBidi"/>
      <w:i/>
      <w:iCs/>
      <w:color w:val="00A0B8" w:themeColor="accent1"/>
    </w:rPr>
  </w:style>
  <w:style w:type="character" w:customStyle="1" w:styleId="Heading5Char">
    <w:name w:val="Heading 5 Char"/>
    <w:basedOn w:val="DefaultParagraphFont"/>
    <w:link w:val="Heading5"/>
    <w:uiPriority w:val="9"/>
    <w:semiHidden/>
    <w:rsid w:val="00EA6230"/>
    <w:rPr>
      <w:rFonts w:asciiTheme="majorHAnsi" w:eastAsiaTheme="majorEastAsia" w:hAnsiTheme="majorHAnsi" w:cstheme="majorBidi"/>
      <w:color w:val="00505C" w:themeColor="accent1" w:themeShade="80"/>
    </w:rPr>
  </w:style>
  <w:style w:type="character" w:customStyle="1" w:styleId="Heading6Char">
    <w:name w:val="Heading 6 Char"/>
    <w:basedOn w:val="DefaultParagraphFont"/>
    <w:link w:val="Heading6"/>
    <w:uiPriority w:val="9"/>
    <w:semiHidden/>
    <w:rsid w:val="00EA6230"/>
    <w:rPr>
      <w:rFonts w:asciiTheme="majorHAnsi" w:eastAsiaTheme="majorEastAsia" w:hAnsiTheme="majorHAnsi" w:cstheme="majorBidi"/>
      <w:i/>
      <w:iCs/>
      <w:color w:val="004F5B" w:themeColor="accent1" w:themeShade="7F"/>
    </w:rPr>
  </w:style>
  <w:style w:type="table" w:customStyle="1" w:styleId="LightShading1">
    <w:name w:val="Light Shading1"/>
    <w:basedOn w:val="TableNormal"/>
    <w:uiPriority w:val="60"/>
    <w:rsid w:val="00EA623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99"/>
    <w:qFormat/>
    <w:rsid w:val="00EA6230"/>
    <w:pPr>
      <w:spacing w:before="0" w:after="0"/>
      <w:jc w:val="center"/>
    </w:pPr>
  </w:style>
  <w:style w:type="paragraph" w:styleId="Caption">
    <w:name w:val="caption"/>
    <w:aliases w:val="Caption2,(Center)"/>
    <w:basedOn w:val="Normal"/>
    <w:next w:val="Normal"/>
    <w:link w:val="CaptionChar"/>
    <w:unhideWhenUsed/>
    <w:qFormat/>
    <w:rsid w:val="00EA6230"/>
    <w:pPr>
      <w:spacing w:before="200" w:after="120" w:line="240" w:lineRule="auto"/>
    </w:pPr>
    <w:rPr>
      <w:i/>
      <w:iCs/>
    </w:rPr>
  </w:style>
  <w:style w:type="character" w:customStyle="1" w:styleId="CaptionChar">
    <w:name w:val="Caption Char"/>
    <w:aliases w:val="Caption2 Char,(Center) Char"/>
    <w:link w:val="Caption"/>
    <w:rsid w:val="00EE193F"/>
    <w:rPr>
      <w:rFonts w:ascii="Arial" w:hAnsi="Arial"/>
      <w:i/>
      <w:iCs/>
      <w:color w:val="auto"/>
      <w:sz w:val="22"/>
    </w:rPr>
  </w:style>
  <w:style w:type="paragraph" w:styleId="ListBullet">
    <w:name w:val="List Bullet"/>
    <w:basedOn w:val="Normal"/>
    <w:uiPriority w:val="1"/>
    <w:unhideWhenUsed/>
    <w:qFormat/>
    <w:rsid w:val="00EA6230"/>
    <w:pPr>
      <w:numPr>
        <w:numId w:val="1"/>
      </w:numPr>
    </w:pPr>
  </w:style>
  <w:style w:type="paragraph" w:styleId="ListNumber">
    <w:name w:val="List Number"/>
    <w:basedOn w:val="Normal"/>
    <w:uiPriority w:val="1"/>
    <w:unhideWhenUsed/>
    <w:qFormat/>
    <w:rsid w:val="00EA6230"/>
    <w:pPr>
      <w:numPr>
        <w:numId w:val="2"/>
      </w:numPr>
      <w:contextualSpacing/>
    </w:pPr>
  </w:style>
  <w:style w:type="paragraph" w:styleId="Title">
    <w:name w:val="Title"/>
    <w:basedOn w:val="Normal"/>
    <w:next w:val="Normal"/>
    <w:link w:val="TitleChar"/>
    <w:unhideWhenUsed/>
    <w:qFormat/>
    <w:rsid w:val="00EA6230"/>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rsid w:val="00EA6230"/>
    <w:rPr>
      <w:rFonts w:asciiTheme="majorHAnsi" w:eastAsiaTheme="majorEastAsia" w:hAnsiTheme="majorHAnsi" w:cstheme="majorBidi"/>
      <w:color w:val="007789" w:themeColor="accent1" w:themeShade="BF"/>
      <w:kern w:val="28"/>
      <w:sz w:val="60"/>
    </w:rPr>
  </w:style>
  <w:style w:type="paragraph" w:styleId="Subtitle">
    <w:name w:val="Subtitle"/>
    <w:basedOn w:val="Normal"/>
    <w:next w:val="Normal"/>
    <w:link w:val="SubtitleChar"/>
    <w:uiPriority w:val="11"/>
    <w:unhideWhenUsed/>
    <w:qFormat/>
    <w:rsid w:val="00EA6230"/>
    <w:pPr>
      <w:numPr>
        <w:ilvl w:val="1"/>
      </w:numPr>
      <w:spacing w:before="0" w:after="480"/>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11"/>
    <w:rsid w:val="00EA6230"/>
    <w:rPr>
      <w:rFonts w:asciiTheme="majorHAnsi" w:eastAsiaTheme="majorEastAsia" w:hAnsiTheme="majorHAnsi" w:cstheme="majorBidi"/>
      <w:caps/>
      <w:sz w:val="26"/>
    </w:rPr>
  </w:style>
  <w:style w:type="character" w:styleId="Emphasis">
    <w:name w:val="Emphasis"/>
    <w:basedOn w:val="DefaultParagraphFont"/>
    <w:uiPriority w:val="10"/>
    <w:unhideWhenUsed/>
    <w:qFormat/>
    <w:rsid w:val="00EA6230"/>
    <w:rPr>
      <w:i w:val="0"/>
      <w:iCs w:val="0"/>
      <w:color w:val="007789" w:themeColor="accent1" w:themeShade="BF"/>
    </w:rPr>
  </w:style>
  <w:style w:type="paragraph" w:styleId="NoSpacing">
    <w:name w:val="No Spacing"/>
    <w:link w:val="NoSpacingChar"/>
    <w:uiPriority w:val="1"/>
    <w:unhideWhenUsed/>
    <w:qFormat/>
    <w:rsid w:val="00EA6230"/>
    <w:pPr>
      <w:spacing w:before="0" w:after="0" w:line="240" w:lineRule="auto"/>
    </w:pPr>
    <w:rPr>
      <w:color w:val="auto"/>
    </w:rPr>
  </w:style>
  <w:style w:type="character" w:customStyle="1" w:styleId="NoSpacingChar">
    <w:name w:val="No Spacing Char"/>
    <w:basedOn w:val="DefaultParagraphFont"/>
    <w:link w:val="NoSpacing"/>
    <w:uiPriority w:val="1"/>
    <w:rsid w:val="00EA6230"/>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rsid w:val="00EA6230"/>
    <w:pPr>
      <w:spacing w:after="480"/>
      <w:jc w:val="center"/>
    </w:pPr>
    <w:rPr>
      <w:i/>
      <w:iCs/>
      <w:color w:val="00A0B8" w:themeColor="accent1"/>
      <w:sz w:val="26"/>
    </w:rPr>
  </w:style>
  <w:style w:type="character" w:customStyle="1" w:styleId="QuoteChar">
    <w:name w:val="Quote Char"/>
    <w:basedOn w:val="DefaultParagraphFont"/>
    <w:link w:val="Quote"/>
    <w:uiPriority w:val="10"/>
    <w:rsid w:val="00EA6230"/>
    <w:rPr>
      <w:i/>
      <w:iCs/>
      <w:color w:val="00A0B8" w:themeColor="accent1"/>
      <w:sz w:val="26"/>
    </w:rPr>
  </w:style>
  <w:style w:type="paragraph" w:styleId="TOCHeading">
    <w:name w:val="TOC Heading"/>
    <w:basedOn w:val="Heading1"/>
    <w:next w:val="Normal"/>
    <w:uiPriority w:val="39"/>
    <w:unhideWhenUsed/>
    <w:qFormat/>
    <w:rsid w:val="00EA6230"/>
    <w:pPr>
      <w:numPr>
        <w:numId w:val="0"/>
      </w:numPr>
      <w:ind w:left="720" w:hanging="720"/>
      <w:outlineLvl w:val="9"/>
    </w:pPr>
  </w:style>
  <w:style w:type="paragraph" w:styleId="Footer">
    <w:name w:val="footer"/>
    <w:basedOn w:val="Normal"/>
    <w:link w:val="FooterChar"/>
    <w:uiPriority w:val="99"/>
    <w:unhideWhenUsed/>
    <w:qFormat/>
    <w:rsid w:val="00EA6230"/>
    <w:pPr>
      <w:spacing w:before="0" w:after="0" w:line="240" w:lineRule="auto"/>
      <w:jc w:val="right"/>
    </w:pPr>
    <w:rPr>
      <w:caps/>
      <w:sz w:val="16"/>
    </w:rPr>
  </w:style>
  <w:style w:type="character" w:customStyle="1" w:styleId="FooterChar">
    <w:name w:val="Footer Char"/>
    <w:basedOn w:val="DefaultParagraphFont"/>
    <w:link w:val="Footer"/>
    <w:uiPriority w:val="99"/>
    <w:rsid w:val="00EA6230"/>
    <w:rPr>
      <w:caps/>
      <w:sz w:val="16"/>
    </w:rPr>
  </w:style>
  <w:style w:type="paragraph" w:styleId="TOC3">
    <w:name w:val="toc 3"/>
    <w:basedOn w:val="Normal"/>
    <w:next w:val="Normal"/>
    <w:autoRedefine/>
    <w:uiPriority w:val="39"/>
    <w:unhideWhenUsed/>
    <w:rsid w:val="004C1C8F"/>
    <w:pPr>
      <w:tabs>
        <w:tab w:val="left" w:pos="1560"/>
        <w:tab w:val="right" w:leader="dot" w:pos="8731"/>
      </w:tabs>
      <w:spacing w:before="0" w:after="100" w:line="240" w:lineRule="auto"/>
      <w:ind w:left="1424" w:hanging="630"/>
    </w:pPr>
    <w:rPr>
      <w:i/>
      <w:iCs/>
    </w:rPr>
  </w:style>
  <w:style w:type="character" w:styleId="Hyperlink">
    <w:name w:val="Hyperlink"/>
    <w:basedOn w:val="DefaultParagraphFont"/>
    <w:uiPriority w:val="99"/>
    <w:unhideWhenUsed/>
    <w:rsid w:val="00EA6230"/>
    <w:rPr>
      <w:color w:val="EB8803" w:themeColor="hyperlink"/>
      <w:u w:val="single"/>
    </w:rPr>
  </w:style>
  <w:style w:type="paragraph" w:styleId="TOC1">
    <w:name w:val="toc 1"/>
    <w:basedOn w:val="Normal"/>
    <w:next w:val="Normal"/>
    <w:autoRedefine/>
    <w:uiPriority w:val="39"/>
    <w:unhideWhenUsed/>
    <w:rsid w:val="0053050E"/>
    <w:pPr>
      <w:tabs>
        <w:tab w:val="left" w:pos="463"/>
        <w:tab w:val="right" w:leader="dot" w:pos="8731"/>
      </w:tabs>
      <w:spacing w:before="0" w:after="100" w:line="240" w:lineRule="auto"/>
      <w:ind w:left="798" w:hanging="335"/>
    </w:pPr>
    <w:rPr>
      <w:b/>
    </w:rPr>
  </w:style>
  <w:style w:type="paragraph" w:styleId="TOC2">
    <w:name w:val="toc 2"/>
    <w:basedOn w:val="Normal"/>
    <w:next w:val="Normal"/>
    <w:autoRedefine/>
    <w:uiPriority w:val="39"/>
    <w:unhideWhenUsed/>
    <w:rsid w:val="004C1C8F"/>
    <w:pPr>
      <w:tabs>
        <w:tab w:val="left" w:pos="785"/>
        <w:tab w:val="left" w:pos="1424"/>
        <w:tab w:val="right" w:leader="dot" w:pos="8731"/>
      </w:tabs>
      <w:spacing w:before="0" w:after="100" w:line="240" w:lineRule="auto"/>
      <w:ind w:left="794" w:firstLine="57"/>
    </w:pPr>
  </w:style>
  <w:style w:type="paragraph" w:styleId="BalloonText">
    <w:name w:val="Balloon Text"/>
    <w:basedOn w:val="Normal"/>
    <w:link w:val="BalloonTextChar"/>
    <w:uiPriority w:val="99"/>
    <w:semiHidden/>
    <w:unhideWhenUsed/>
    <w:rsid w:val="00EA6230"/>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sid w:val="00EA6230"/>
    <w:rPr>
      <w:rFonts w:ascii="Tahoma" w:hAnsi="Tahoma" w:cs="Tahoma"/>
      <w:sz w:val="16"/>
    </w:rPr>
  </w:style>
  <w:style w:type="paragraph" w:styleId="Bibliography">
    <w:name w:val="Bibliography"/>
    <w:basedOn w:val="Normal"/>
    <w:next w:val="Normal"/>
    <w:uiPriority w:val="39"/>
    <w:unhideWhenUsed/>
    <w:rsid w:val="00EA6230"/>
  </w:style>
  <w:style w:type="paragraph" w:styleId="Header">
    <w:name w:val="header"/>
    <w:aliases w:val="2nd pg,even"/>
    <w:basedOn w:val="Normal"/>
    <w:link w:val="HeaderChar"/>
    <w:uiPriority w:val="99"/>
    <w:unhideWhenUsed/>
    <w:rsid w:val="00EA6230"/>
    <w:pPr>
      <w:spacing w:before="0" w:after="0" w:line="240" w:lineRule="auto"/>
    </w:pPr>
  </w:style>
  <w:style w:type="character" w:customStyle="1" w:styleId="HeaderChar">
    <w:name w:val="Header Char"/>
    <w:aliases w:val="2nd pg Char,even Char"/>
    <w:basedOn w:val="DefaultParagraphFont"/>
    <w:link w:val="Header"/>
    <w:uiPriority w:val="99"/>
    <w:rsid w:val="00EA6230"/>
  </w:style>
  <w:style w:type="paragraph" w:styleId="NormalIndent">
    <w:name w:val="Normal Indent"/>
    <w:basedOn w:val="Normal"/>
    <w:uiPriority w:val="99"/>
    <w:unhideWhenUsed/>
    <w:rsid w:val="00EA6230"/>
    <w:pPr>
      <w:ind w:left="720"/>
    </w:pPr>
  </w:style>
  <w:style w:type="character" w:styleId="PlaceholderText">
    <w:name w:val="Placeholder Text"/>
    <w:basedOn w:val="DefaultParagraphFont"/>
    <w:uiPriority w:val="99"/>
    <w:semiHidden/>
    <w:rsid w:val="00EA6230"/>
    <w:rPr>
      <w:color w:val="808080"/>
    </w:rPr>
  </w:style>
  <w:style w:type="table" w:customStyle="1" w:styleId="ReportTable">
    <w:name w:val="Report Table"/>
    <w:basedOn w:val="TableNormal"/>
    <w:uiPriority w:val="99"/>
    <w:rsid w:val="00EA6230"/>
    <w:pPr>
      <w:spacing w:before="60" w:after="60" w:line="240" w:lineRule="auto"/>
      <w:jc w:val="center"/>
    </w:pPr>
    <w:tblPr>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rsid w:val="00EA623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5038"/>
    <w:pPr>
      <w:ind w:left="720"/>
      <w:contextualSpacing/>
    </w:pPr>
  </w:style>
  <w:style w:type="paragraph" w:styleId="BodyTextIndent">
    <w:name w:val="Body Text Indent"/>
    <w:basedOn w:val="Normal"/>
    <w:link w:val="BodyTextIndentChar"/>
    <w:semiHidden/>
    <w:unhideWhenUsed/>
    <w:rsid w:val="00E05038"/>
    <w:pPr>
      <w:spacing w:before="0" w:after="240" w:line="240" w:lineRule="auto"/>
      <w:ind w:left="706"/>
      <w:jc w:val="both"/>
    </w:pPr>
    <w:rPr>
      <w:rFonts w:eastAsia="MS Mincho" w:cs="Times New Roman"/>
      <w:sz w:val="20"/>
      <w:lang w:val="en-NZ" w:eastAsia="en-US"/>
    </w:rPr>
  </w:style>
  <w:style w:type="character" w:customStyle="1" w:styleId="BodyTextIndentChar">
    <w:name w:val="Body Text Indent Char"/>
    <w:basedOn w:val="DefaultParagraphFont"/>
    <w:link w:val="BodyTextIndent"/>
    <w:semiHidden/>
    <w:rsid w:val="00E05038"/>
    <w:rPr>
      <w:rFonts w:ascii="Arial" w:eastAsia="MS Mincho" w:hAnsi="Arial" w:cs="Times New Roman"/>
      <w:color w:val="auto"/>
      <w:lang w:val="en-NZ" w:eastAsia="en-US"/>
    </w:rPr>
  </w:style>
  <w:style w:type="paragraph" w:styleId="NormalWeb">
    <w:name w:val="Normal (Web)"/>
    <w:basedOn w:val="Normal"/>
    <w:uiPriority w:val="99"/>
    <w:unhideWhenUsed/>
    <w:rsid w:val="005C58D0"/>
    <w:pPr>
      <w:spacing w:before="100" w:beforeAutospacing="1" w:after="100" w:afterAutospacing="1" w:line="240" w:lineRule="auto"/>
    </w:pPr>
    <w:rPr>
      <w:rFonts w:ascii="Times New Roman" w:hAnsi="Times New Roman" w:cs="Times New Roman"/>
      <w:sz w:val="24"/>
      <w:szCs w:val="24"/>
      <w:lang w:eastAsia="zh-TW"/>
    </w:rPr>
  </w:style>
  <w:style w:type="table" w:customStyle="1" w:styleId="TableGrid1">
    <w:name w:val="Table Grid1"/>
    <w:basedOn w:val="TableNormal"/>
    <w:next w:val="TableGrid"/>
    <w:uiPriority w:val="39"/>
    <w:rsid w:val="00FC2148"/>
    <w:pPr>
      <w:spacing w:before="0" w:after="0" w:line="240" w:lineRule="auto"/>
    </w:pPr>
    <w:rPr>
      <w:color w:val="auto"/>
      <w:sz w:val="22"/>
      <w:szCs w:val="22"/>
      <w:lang w:val="en-GB"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D25B41"/>
    <w:pPr>
      <w:spacing w:before="0" w:after="0" w:line="240" w:lineRule="auto"/>
    </w:pPr>
    <w:rPr>
      <w:color w:val="auto"/>
      <w:sz w:val="22"/>
      <w:szCs w:val="22"/>
      <w:lang w:val="en-GB"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Continue2">
    <w:name w:val="List Continue 2"/>
    <w:basedOn w:val="Normal"/>
    <w:uiPriority w:val="99"/>
    <w:semiHidden/>
    <w:unhideWhenUsed/>
    <w:rsid w:val="007115EA"/>
    <w:pPr>
      <w:spacing w:after="120"/>
      <w:ind w:leftChars="400" w:left="960"/>
      <w:contextualSpacing/>
    </w:pPr>
  </w:style>
  <w:style w:type="paragraph" w:styleId="BodyTextIndent2">
    <w:name w:val="Body Text Indent 2"/>
    <w:basedOn w:val="Normal"/>
    <w:link w:val="BodyTextIndent2Char"/>
    <w:uiPriority w:val="99"/>
    <w:semiHidden/>
    <w:unhideWhenUsed/>
    <w:rsid w:val="007115EA"/>
    <w:pPr>
      <w:spacing w:after="120" w:line="480" w:lineRule="auto"/>
      <w:ind w:leftChars="200" w:left="480"/>
    </w:pPr>
  </w:style>
  <w:style w:type="character" w:customStyle="1" w:styleId="BodyTextIndent2Char">
    <w:name w:val="Body Text Indent 2 Char"/>
    <w:basedOn w:val="DefaultParagraphFont"/>
    <w:link w:val="BodyTextIndent2"/>
    <w:uiPriority w:val="99"/>
    <w:semiHidden/>
    <w:rsid w:val="007115EA"/>
    <w:rPr>
      <w:rFonts w:ascii="Arial" w:hAnsi="Arial"/>
      <w:color w:val="auto"/>
      <w:sz w:val="22"/>
    </w:rPr>
  </w:style>
  <w:style w:type="paragraph" w:styleId="List">
    <w:name w:val="List"/>
    <w:basedOn w:val="Normal"/>
    <w:uiPriority w:val="99"/>
    <w:semiHidden/>
    <w:unhideWhenUsed/>
    <w:rsid w:val="007115EA"/>
    <w:pPr>
      <w:ind w:leftChars="200" w:left="100" w:hangingChars="200" w:hanging="200"/>
      <w:contextualSpacing/>
    </w:pPr>
  </w:style>
  <w:style w:type="paragraph" w:styleId="BlockText">
    <w:name w:val="Block Text"/>
    <w:basedOn w:val="Normal"/>
    <w:rsid w:val="007115EA"/>
    <w:pPr>
      <w:overflowPunct w:val="0"/>
      <w:autoSpaceDE w:val="0"/>
      <w:autoSpaceDN w:val="0"/>
      <w:adjustRightInd w:val="0"/>
      <w:spacing w:after="120" w:line="276" w:lineRule="auto"/>
      <w:ind w:left="720" w:right="-10" w:hanging="363"/>
      <w:jc w:val="both"/>
      <w:textAlignment w:val="baseline"/>
    </w:pPr>
    <w:rPr>
      <w:rFonts w:ascii="Univers (W1)" w:hAnsi="Univers (W1)" w:cs="Arial"/>
      <w:b/>
      <w:sz w:val="20"/>
      <w:lang w:val="en-GB" w:eastAsia="en-US"/>
    </w:rPr>
  </w:style>
  <w:style w:type="paragraph" w:customStyle="1" w:styleId="TCHeading1">
    <w:name w:val="TC Heading 1"/>
    <w:basedOn w:val="ListParagraph"/>
    <w:next w:val="Normal"/>
    <w:autoRedefine/>
    <w:qFormat/>
    <w:rsid w:val="00326C2F"/>
    <w:pPr>
      <w:keepNext/>
      <w:spacing w:after="120" w:line="240" w:lineRule="atLeast"/>
      <w:ind w:left="0"/>
      <w:contextualSpacing w:val="0"/>
    </w:pPr>
    <w:rPr>
      <w:rFonts w:ascii="Century Gothic" w:eastAsia="Calibri" w:hAnsi="Century Gothic" w:cs="Angsana New"/>
      <w:b/>
      <w:bCs/>
      <w:sz w:val="24"/>
      <w:szCs w:val="24"/>
      <w:lang w:val="en-GB" w:eastAsia="en-US" w:bidi="th-TH"/>
    </w:rPr>
  </w:style>
  <w:style w:type="paragraph" w:customStyle="1" w:styleId="TCHeading11">
    <w:name w:val="TC Heading 1.1"/>
    <w:basedOn w:val="ListParagraph"/>
    <w:rsid w:val="00602786"/>
    <w:pPr>
      <w:keepLines/>
      <w:numPr>
        <w:numId w:val="5"/>
      </w:numPr>
      <w:spacing w:before="0" w:after="120" w:line="240" w:lineRule="atLeast"/>
      <w:contextualSpacing w:val="0"/>
      <w:jc w:val="both"/>
      <w:outlineLvl w:val="1"/>
    </w:pPr>
    <w:rPr>
      <w:rFonts w:eastAsia="Calibri" w:cs="Arial"/>
      <w:b/>
      <w:bCs/>
      <w:sz w:val="24"/>
      <w:szCs w:val="24"/>
      <w:lang w:val="en-GB" w:eastAsia="en-US" w:bidi="th-TH"/>
    </w:rPr>
  </w:style>
  <w:style w:type="paragraph" w:customStyle="1" w:styleId="TCHeading111">
    <w:name w:val="TC Heading 1.1.1"/>
    <w:basedOn w:val="ListParagraph"/>
    <w:next w:val="Normal"/>
    <w:qFormat/>
    <w:rsid w:val="00FB5951"/>
    <w:pPr>
      <w:numPr>
        <w:numId w:val="7"/>
      </w:numPr>
      <w:tabs>
        <w:tab w:val="left" w:pos="810"/>
      </w:tabs>
      <w:spacing w:before="0" w:after="120" w:line="240" w:lineRule="atLeast"/>
      <w:ind w:left="360"/>
      <w:contextualSpacing w:val="0"/>
      <w:jc w:val="both"/>
      <w:outlineLvl w:val="2"/>
    </w:pPr>
    <w:rPr>
      <w:rFonts w:eastAsia="Calibri" w:cs="Angsana New"/>
      <w:b/>
      <w:bCs/>
      <w:szCs w:val="24"/>
      <w:lang w:val="en-GB" w:eastAsia="en-US" w:bidi="th-TH"/>
    </w:rPr>
  </w:style>
  <w:style w:type="paragraph" w:customStyle="1" w:styleId="TC33">
    <w:name w:val="TC 3.3"/>
    <w:basedOn w:val="Heading1"/>
    <w:next w:val="Figure"/>
    <w:autoRedefine/>
    <w:rsid w:val="000A22E3"/>
    <w:pPr>
      <w:numPr>
        <w:numId w:val="6"/>
      </w:numPr>
      <w:spacing w:before="240" w:after="240" w:line="240" w:lineRule="auto"/>
    </w:pPr>
    <w:rPr>
      <w:rFonts w:cs="Angsana New"/>
    </w:rPr>
  </w:style>
  <w:style w:type="paragraph" w:customStyle="1" w:styleId="Figure">
    <w:name w:val="Figure"/>
    <w:basedOn w:val="Heading1"/>
    <w:link w:val="FigureChar"/>
    <w:autoRedefine/>
    <w:qFormat/>
    <w:rsid w:val="007531CD"/>
    <w:pPr>
      <w:keepLines w:val="0"/>
      <w:numPr>
        <w:numId w:val="0"/>
      </w:numPr>
      <w:tabs>
        <w:tab w:val="left" w:pos="0"/>
        <w:tab w:val="left" w:pos="709"/>
      </w:tabs>
      <w:spacing w:line="400" w:lineRule="exact"/>
      <w:ind w:left="431" w:hanging="431"/>
    </w:pPr>
  </w:style>
  <w:style w:type="character" w:customStyle="1" w:styleId="FigureChar">
    <w:name w:val="Figure Char"/>
    <w:link w:val="Figure"/>
    <w:rsid w:val="007531CD"/>
    <w:rPr>
      <w:rFonts w:ascii="Arial Bold" w:eastAsiaTheme="majorEastAsia" w:hAnsi="Arial Bold" w:cstheme="majorBidi"/>
      <w:b/>
      <w:caps/>
      <w:color w:val="auto"/>
      <w:sz w:val="24"/>
    </w:rPr>
  </w:style>
  <w:style w:type="paragraph" w:customStyle="1" w:styleId="INDENT">
    <w:name w:val="INDENT"/>
    <w:basedOn w:val="Normal"/>
    <w:rsid w:val="007115EA"/>
    <w:pPr>
      <w:spacing w:before="0" w:after="0" w:line="240" w:lineRule="auto"/>
      <w:ind w:left="1134" w:right="-187"/>
      <w:jc w:val="both"/>
    </w:pPr>
    <w:rPr>
      <w:rFonts w:cs="Times New Roman"/>
      <w:lang w:val="en-AU" w:eastAsia="en-AU"/>
    </w:rPr>
  </w:style>
  <w:style w:type="paragraph" w:styleId="BodyText">
    <w:name w:val="Body Text"/>
    <w:basedOn w:val="Normal"/>
    <w:link w:val="BodyTextChar"/>
    <w:uiPriority w:val="99"/>
    <w:unhideWhenUsed/>
    <w:rsid w:val="00730633"/>
    <w:pPr>
      <w:spacing w:after="120"/>
    </w:pPr>
  </w:style>
  <w:style w:type="character" w:customStyle="1" w:styleId="BodyTextChar">
    <w:name w:val="Body Text Char"/>
    <w:basedOn w:val="DefaultParagraphFont"/>
    <w:link w:val="BodyText"/>
    <w:uiPriority w:val="99"/>
    <w:rsid w:val="00730633"/>
    <w:rPr>
      <w:rFonts w:ascii="Arial" w:hAnsi="Arial"/>
      <w:color w:val="auto"/>
      <w:sz w:val="22"/>
    </w:rPr>
  </w:style>
  <w:style w:type="paragraph" w:customStyle="1" w:styleId="WW-Default">
    <w:name w:val="WW-Default"/>
    <w:qFormat/>
    <w:rsid w:val="00730633"/>
    <w:pPr>
      <w:suppressAutoHyphens/>
      <w:autoSpaceDE w:val="0"/>
      <w:spacing w:before="0" w:line="276" w:lineRule="auto"/>
    </w:pPr>
    <w:rPr>
      <w:rFonts w:ascii="Arial" w:eastAsia="Times New Roman" w:hAnsi="Arial" w:cs="Arial"/>
      <w:color w:val="000000"/>
      <w:sz w:val="24"/>
      <w:szCs w:val="24"/>
      <w:lang w:eastAsia="zh-CN"/>
    </w:rPr>
  </w:style>
  <w:style w:type="character" w:customStyle="1" w:styleId="apple-converted-space">
    <w:name w:val="apple-converted-space"/>
    <w:basedOn w:val="DefaultParagraphFont"/>
    <w:rsid w:val="007636A8"/>
  </w:style>
  <w:style w:type="paragraph" w:customStyle="1" w:styleId="TCText">
    <w:name w:val="TC Text"/>
    <w:basedOn w:val="TCHeading11"/>
    <w:next w:val="TCHeading11"/>
    <w:autoRedefine/>
    <w:qFormat/>
    <w:rsid w:val="00281992"/>
    <w:pPr>
      <w:numPr>
        <w:ilvl w:val="1"/>
        <w:numId w:val="8"/>
      </w:numPr>
      <w:spacing w:line="240" w:lineRule="auto"/>
      <w:ind w:left="576"/>
    </w:pPr>
    <w:rPr>
      <w:rFonts w:cs="Angsana New"/>
    </w:rPr>
  </w:style>
  <w:style w:type="paragraph" w:styleId="TableofFigures">
    <w:name w:val="table of figures"/>
    <w:basedOn w:val="Normal"/>
    <w:next w:val="Normal"/>
    <w:uiPriority w:val="99"/>
    <w:unhideWhenUsed/>
    <w:rsid w:val="00A25645"/>
    <w:pPr>
      <w:spacing w:before="0" w:after="0" w:line="259" w:lineRule="auto"/>
    </w:pPr>
    <w:rPr>
      <w:rFonts w:asciiTheme="minorHAnsi" w:eastAsiaTheme="minorHAnsi" w:hAnsiTheme="minorHAnsi"/>
      <w:szCs w:val="22"/>
      <w:lang w:val="en-GB" w:eastAsia="en-US"/>
    </w:rPr>
  </w:style>
  <w:style w:type="paragraph" w:customStyle="1" w:styleId="Default">
    <w:name w:val="Default"/>
    <w:rsid w:val="002E14E8"/>
    <w:pPr>
      <w:autoSpaceDE w:val="0"/>
      <w:autoSpaceDN w:val="0"/>
      <w:adjustRightInd w:val="0"/>
      <w:spacing w:before="0" w:after="0" w:line="240" w:lineRule="auto"/>
    </w:pPr>
    <w:rPr>
      <w:rFonts w:ascii="Arial" w:eastAsiaTheme="minorHAnsi" w:hAnsi="Arial" w:cs="Arial"/>
      <w:color w:val="000000"/>
      <w:sz w:val="24"/>
      <w:szCs w:val="24"/>
    </w:rPr>
  </w:style>
  <w:style w:type="character" w:customStyle="1" w:styleId="fontstyle01">
    <w:name w:val="fontstyle01"/>
    <w:basedOn w:val="DefaultParagraphFont"/>
    <w:rsid w:val="00C03DFF"/>
    <w:rPr>
      <w:rFonts w:ascii="ArialMT" w:hAnsi="ArialMT" w:hint="default"/>
      <w:b w:val="0"/>
      <w:bCs w:val="0"/>
      <w:i w:val="0"/>
      <w:iCs w:val="0"/>
      <w:color w:val="000000"/>
      <w:sz w:val="20"/>
      <w:szCs w:val="20"/>
    </w:rPr>
  </w:style>
  <w:style w:type="paragraph" w:customStyle="1" w:styleId="TableHead">
    <w:name w:val="Table Head"/>
    <w:basedOn w:val="Normal"/>
    <w:rsid w:val="007E4C1A"/>
    <w:pPr>
      <w:spacing w:before="40" w:after="40" w:line="220" w:lineRule="exact"/>
    </w:pPr>
    <w:rPr>
      <w:rFonts w:eastAsia="Times New Roman" w:cs="Times New Roman"/>
      <w:b/>
      <w:sz w:val="16"/>
      <w:szCs w:val="24"/>
      <w:lang w:val="en-MY" w:eastAsia="en-US"/>
    </w:rPr>
  </w:style>
  <w:style w:type="paragraph" w:customStyle="1" w:styleId="TableBody">
    <w:name w:val="Table Body"/>
    <w:basedOn w:val="Normal"/>
    <w:qFormat/>
    <w:rsid w:val="007E4C1A"/>
    <w:pPr>
      <w:spacing w:before="60" w:after="60" w:line="240" w:lineRule="auto"/>
    </w:pPr>
    <w:rPr>
      <w:rFonts w:eastAsia="Times New Roman" w:cs="Times New Roman"/>
      <w:sz w:val="16"/>
      <w:lang w:val="en-AU" w:eastAsia="en-US"/>
    </w:rPr>
  </w:style>
  <w:style w:type="paragraph" w:customStyle="1" w:styleId="ListLarge">
    <w:name w:val="List Large"/>
    <w:basedOn w:val="Normal"/>
    <w:qFormat/>
    <w:rsid w:val="009A27E3"/>
    <w:pPr>
      <w:numPr>
        <w:numId w:val="9"/>
      </w:numPr>
      <w:spacing w:before="100" w:after="100" w:line="288" w:lineRule="auto"/>
    </w:pPr>
    <w:rPr>
      <w:rFonts w:eastAsia="Times New Roman" w:cs="Times New Roman"/>
      <w:sz w:val="20"/>
      <w:szCs w:val="24"/>
      <w:lang w:val="en-AU" w:eastAsia="en-US"/>
    </w:rPr>
  </w:style>
  <w:style w:type="character" w:styleId="CommentReference">
    <w:name w:val="annotation reference"/>
    <w:rsid w:val="009A27E3"/>
    <w:rPr>
      <w:sz w:val="16"/>
      <w:szCs w:val="16"/>
    </w:rPr>
  </w:style>
  <w:style w:type="paragraph" w:styleId="CommentText">
    <w:name w:val="annotation text"/>
    <w:basedOn w:val="Normal"/>
    <w:link w:val="CommentTextChar"/>
    <w:rsid w:val="009A27E3"/>
    <w:pPr>
      <w:spacing w:before="0" w:line="288" w:lineRule="auto"/>
      <w:ind w:left="567"/>
    </w:pPr>
    <w:rPr>
      <w:rFonts w:eastAsia="Times New Roman" w:cs="Times New Roman"/>
      <w:sz w:val="20"/>
      <w:lang w:eastAsia="en-US"/>
    </w:rPr>
  </w:style>
  <w:style w:type="character" w:customStyle="1" w:styleId="CommentTextChar">
    <w:name w:val="Comment Text Char"/>
    <w:basedOn w:val="DefaultParagraphFont"/>
    <w:link w:val="CommentText"/>
    <w:rsid w:val="009A27E3"/>
    <w:rPr>
      <w:rFonts w:ascii="Arial" w:eastAsia="Times New Roman" w:hAnsi="Arial" w:cs="Times New Roman"/>
      <w:color w:val="auto"/>
      <w:lang w:eastAsia="en-US"/>
    </w:rPr>
  </w:style>
  <w:style w:type="paragraph" w:customStyle="1" w:styleId="ListLargeIndent">
    <w:name w:val="List Large Indent"/>
    <w:basedOn w:val="ListLarge"/>
    <w:qFormat/>
    <w:rsid w:val="009A27E3"/>
    <w:pPr>
      <w:numPr>
        <w:ilvl w:val="2"/>
      </w:numPr>
    </w:pPr>
  </w:style>
  <w:style w:type="paragraph" w:customStyle="1" w:styleId="ListLargeSub">
    <w:name w:val="List Large Sub"/>
    <w:basedOn w:val="ListLarge"/>
    <w:qFormat/>
    <w:rsid w:val="009A27E3"/>
    <w:pPr>
      <w:numPr>
        <w:numId w:val="0"/>
      </w:numPr>
      <w:tabs>
        <w:tab w:val="num" w:pos="1843"/>
      </w:tabs>
      <w:spacing w:before="0" w:after="0"/>
      <w:ind w:left="1843" w:hanging="425"/>
    </w:pPr>
  </w:style>
  <w:style w:type="paragraph" w:customStyle="1" w:styleId="ic">
    <w:name w:val="[ic"/>
    <w:basedOn w:val="Normal"/>
    <w:qFormat/>
    <w:rsid w:val="00EE193F"/>
    <w:pPr>
      <w:spacing w:before="0" w:line="288" w:lineRule="auto"/>
      <w:ind w:left="720"/>
      <w:jc w:val="center"/>
    </w:pPr>
    <w:rPr>
      <w:rFonts w:eastAsia="Times New Roman" w:cs="Arial"/>
      <w:b/>
      <w:noProof/>
      <w:color w:val="000080"/>
      <w:sz w:val="20"/>
      <w:szCs w:val="24"/>
      <w:lang w:val="en-MY" w:eastAsia="en-AU"/>
    </w:rPr>
  </w:style>
  <w:style w:type="character" w:customStyle="1" w:styleId="fontstyle21">
    <w:name w:val="fontstyle21"/>
    <w:basedOn w:val="DefaultParagraphFont"/>
    <w:rsid w:val="000369C1"/>
    <w:rPr>
      <w:rFonts w:ascii="GaramondPremrPro-Bd" w:hAnsi="GaramondPremrPro-Bd" w:hint="default"/>
      <w:b/>
      <w:bCs/>
      <w:i w:val="0"/>
      <w:iCs w:val="0"/>
      <w:color w:val="000000"/>
      <w:sz w:val="22"/>
      <w:szCs w:val="22"/>
    </w:rPr>
  </w:style>
  <w:style w:type="character" w:styleId="FollowedHyperlink">
    <w:name w:val="FollowedHyperlink"/>
    <w:basedOn w:val="DefaultParagraphFont"/>
    <w:uiPriority w:val="99"/>
    <w:semiHidden/>
    <w:unhideWhenUsed/>
    <w:rsid w:val="00D10F5D"/>
    <w:rPr>
      <w:color w:val="5F7791" w:themeColor="followedHyperlink"/>
      <w:u w:val="single"/>
    </w:rPr>
  </w:style>
  <w:style w:type="paragraph" w:customStyle="1" w:styleId="TextBox">
    <w:name w:val="Text Box"/>
    <w:rsid w:val="00173E41"/>
    <w:pPr>
      <w:spacing w:before="0" w:after="0" w:line="180" w:lineRule="exact"/>
      <w:jc w:val="center"/>
    </w:pPr>
    <w:rPr>
      <w:rFonts w:ascii="Arial" w:eastAsia="Times New Roman" w:hAnsi="Arial" w:cs="Times New Roman"/>
      <w:color w:val="auto"/>
      <w:sz w:val="14"/>
      <w:lang w:eastAsia="en-US"/>
    </w:rPr>
  </w:style>
  <w:style w:type="table" w:styleId="GridTable4-Accent1">
    <w:name w:val="Grid Table 4 Accent 1"/>
    <w:basedOn w:val="TableNormal"/>
    <w:uiPriority w:val="49"/>
    <w:rsid w:val="00B527D8"/>
    <w:pPr>
      <w:spacing w:after="0" w:line="240" w:lineRule="auto"/>
    </w:pPr>
    <w:tblPr>
      <w:tblStyleRowBandSize w:val="1"/>
      <w:tblStyleColBandSize w:val="1"/>
      <w:tblBorders>
        <w:top w:val="single" w:sz="4" w:space="0" w:color="3BE4FF" w:themeColor="accent1" w:themeTint="99"/>
        <w:left w:val="single" w:sz="4" w:space="0" w:color="3BE4FF" w:themeColor="accent1" w:themeTint="99"/>
        <w:bottom w:val="single" w:sz="4" w:space="0" w:color="3BE4FF" w:themeColor="accent1" w:themeTint="99"/>
        <w:right w:val="single" w:sz="4" w:space="0" w:color="3BE4FF" w:themeColor="accent1" w:themeTint="99"/>
        <w:insideH w:val="single" w:sz="4" w:space="0" w:color="3BE4FF" w:themeColor="accent1" w:themeTint="99"/>
        <w:insideV w:val="single" w:sz="4" w:space="0" w:color="3BE4FF" w:themeColor="accent1" w:themeTint="99"/>
      </w:tblBorders>
    </w:tblPr>
    <w:tblStylePr w:type="firstRow">
      <w:rPr>
        <w:b/>
        <w:bCs/>
        <w:color w:val="FFFFFF" w:themeColor="background1"/>
      </w:rPr>
      <w:tblPr/>
      <w:tcPr>
        <w:tcBorders>
          <w:top w:val="single" w:sz="4" w:space="0" w:color="00A0B8" w:themeColor="accent1"/>
          <w:left w:val="single" w:sz="4" w:space="0" w:color="00A0B8" w:themeColor="accent1"/>
          <w:bottom w:val="single" w:sz="4" w:space="0" w:color="00A0B8" w:themeColor="accent1"/>
          <w:right w:val="single" w:sz="4" w:space="0" w:color="00A0B8" w:themeColor="accent1"/>
          <w:insideH w:val="nil"/>
          <w:insideV w:val="nil"/>
        </w:tcBorders>
        <w:shd w:val="clear" w:color="auto" w:fill="00A0B8" w:themeFill="accent1"/>
      </w:tcPr>
    </w:tblStylePr>
    <w:tblStylePr w:type="lastRow">
      <w:rPr>
        <w:b/>
        <w:bCs/>
      </w:rPr>
      <w:tblPr/>
      <w:tcPr>
        <w:tcBorders>
          <w:top w:val="double" w:sz="4" w:space="0" w:color="00A0B8" w:themeColor="accent1"/>
        </w:tcBorders>
      </w:tcPr>
    </w:tblStylePr>
    <w:tblStylePr w:type="firstCol">
      <w:rPr>
        <w:b/>
        <w:bCs/>
      </w:rPr>
    </w:tblStylePr>
    <w:tblStylePr w:type="lastCol">
      <w:rPr>
        <w:b/>
        <w:bCs/>
      </w:rPr>
    </w:tblStylePr>
    <w:tblStylePr w:type="band1Vert">
      <w:tblPr/>
      <w:tcPr>
        <w:shd w:val="clear" w:color="auto" w:fill="BDF6FF" w:themeFill="accent1" w:themeFillTint="33"/>
      </w:tcPr>
    </w:tblStylePr>
    <w:tblStylePr w:type="band1Horz">
      <w:tblPr/>
      <w:tcPr>
        <w:shd w:val="clear" w:color="auto" w:fill="BDF6FF" w:themeFill="accent1" w:themeFillTint="33"/>
      </w:tcPr>
    </w:tblStylePr>
  </w:style>
  <w:style w:type="paragraph" w:customStyle="1" w:styleId="HeadingNoNumbersSub">
    <w:name w:val="Heading No Numbers Sub"/>
    <w:basedOn w:val="Normal"/>
    <w:qFormat/>
    <w:rsid w:val="00FF0710"/>
    <w:pPr>
      <w:keepNext/>
      <w:spacing w:before="240" w:after="120" w:line="288" w:lineRule="auto"/>
      <w:ind w:left="567"/>
      <w:jc w:val="both"/>
    </w:pPr>
    <w:rPr>
      <w:rFonts w:eastAsia="Times New Roman" w:cs="Times New Roman"/>
      <w:b/>
      <w:sz w:val="20"/>
      <w:szCs w:val="24"/>
      <w:lang w:val="en-GB" w:eastAsia="en-US"/>
    </w:rPr>
  </w:style>
  <w:style w:type="table" w:customStyle="1" w:styleId="LightShading-Accent11">
    <w:name w:val="Light Shading - Accent 11"/>
    <w:basedOn w:val="TableNormal"/>
    <w:uiPriority w:val="60"/>
    <w:rsid w:val="002C5C2E"/>
    <w:pPr>
      <w:spacing w:before="0" w:after="0" w:line="240" w:lineRule="auto"/>
    </w:pPr>
    <w:rPr>
      <w:rFonts w:ascii="Times New Roman" w:eastAsia="Times New Roman" w:hAnsi="Times New Roman" w:cs="Times New Roman"/>
      <w:color w:val="365F91"/>
      <w:lang w:eastAsia="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HTMLPreformatted">
    <w:name w:val="HTML Preformatted"/>
    <w:basedOn w:val="Normal"/>
    <w:link w:val="HTMLPreformattedChar"/>
    <w:uiPriority w:val="99"/>
    <w:semiHidden/>
    <w:unhideWhenUsed/>
    <w:rsid w:val="00045B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lang w:val="en-GB" w:eastAsia="en-GB"/>
    </w:rPr>
  </w:style>
  <w:style w:type="character" w:customStyle="1" w:styleId="HTMLPreformattedChar">
    <w:name w:val="HTML Preformatted Char"/>
    <w:basedOn w:val="DefaultParagraphFont"/>
    <w:link w:val="HTMLPreformatted"/>
    <w:uiPriority w:val="99"/>
    <w:semiHidden/>
    <w:rsid w:val="00045B26"/>
    <w:rPr>
      <w:rFonts w:ascii="Courier New" w:eastAsia="Times New Roman" w:hAnsi="Courier New" w:cs="Courier New"/>
      <w:color w:val="auto"/>
      <w:lang w:val="en-GB" w:eastAsia="en-GB"/>
    </w:rPr>
  </w:style>
  <w:style w:type="paragraph" w:styleId="TOC4">
    <w:name w:val="toc 4"/>
    <w:basedOn w:val="Normal"/>
    <w:next w:val="Normal"/>
    <w:autoRedefine/>
    <w:uiPriority w:val="39"/>
    <w:unhideWhenUsed/>
    <w:rsid w:val="00937239"/>
    <w:pPr>
      <w:spacing w:before="0" w:after="100" w:line="259" w:lineRule="auto"/>
      <w:ind w:left="660"/>
    </w:pPr>
    <w:rPr>
      <w:rFonts w:asciiTheme="minorHAnsi" w:hAnsiTheme="minorHAnsi"/>
      <w:szCs w:val="22"/>
      <w:lang w:val="en-GB" w:eastAsia="en-GB"/>
    </w:rPr>
  </w:style>
  <w:style w:type="paragraph" w:styleId="TOC5">
    <w:name w:val="toc 5"/>
    <w:basedOn w:val="Normal"/>
    <w:next w:val="Normal"/>
    <w:autoRedefine/>
    <w:uiPriority w:val="39"/>
    <w:unhideWhenUsed/>
    <w:rsid w:val="00937239"/>
    <w:pPr>
      <w:spacing w:before="0" w:after="100" w:line="259" w:lineRule="auto"/>
      <w:ind w:left="880"/>
    </w:pPr>
    <w:rPr>
      <w:rFonts w:asciiTheme="minorHAnsi" w:hAnsiTheme="minorHAnsi"/>
      <w:szCs w:val="22"/>
      <w:lang w:val="en-GB" w:eastAsia="en-GB"/>
    </w:rPr>
  </w:style>
  <w:style w:type="paragraph" w:styleId="TOC6">
    <w:name w:val="toc 6"/>
    <w:basedOn w:val="Normal"/>
    <w:next w:val="Normal"/>
    <w:autoRedefine/>
    <w:uiPriority w:val="39"/>
    <w:unhideWhenUsed/>
    <w:rsid w:val="00937239"/>
    <w:pPr>
      <w:spacing w:before="0" w:after="100" w:line="259" w:lineRule="auto"/>
      <w:ind w:left="1100"/>
    </w:pPr>
    <w:rPr>
      <w:rFonts w:asciiTheme="minorHAnsi" w:hAnsiTheme="minorHAnsi"/>
      <w:szCs w:val="22"/>
      <w:lang w:val="en-GB" w:eastAsia="en-GB"/>
    </w:rPr>
  </w:style>
  <w:style w:type="paragraph" w:styleId="TOC7">
    <w:name w:val="toc 7"/>
    <w:basedOn w:val="Normal"/>
    <w:next w:val="Normal"/>
    <w:autoRedefine/>
    <w:uiPriority w:val="39"/>
    <w:unhideWhenUsed/>
    <w:rsid w:val="00937239"/>
    <w:pPr>
      <w:spacing w:before="0" w:after="100" w:line="259" w:lineRule="auto"/>
      <w:ind w:left="1320"/>
    </w:pPr>
    <w:rPr>
      <w:rFonts w:asciiTheme="minorHAnsi" w:hAnsiTheme="minorHAnsi"/>
      <w:szCs w:val="22"/>
      <w:lang w:val="en-GB" w:eastAsia="en-GB"/>
    </w:rPr>
  </w:style>
  <w:style w:type="paragraph" w:styleId="TOC8">
    <w:name w:val="toc 8"/>
    <w:basedOn w:val="Normal"/>
    <w:next w:val="Normal"/>
    <w:autoRedefine/>
    <w:uiPriority w:val="39"/>
    <w:unhideWhenUsed/>
    <w:rsid w:val="00937239"/>
    <w:pPr>
      <w:spacing w:before="0" w:after="100" w:line="259" w:lineRule="auto"/>
      <w:ind w:left="1540"/>
    </w:pPr>
    <w:rPr>
      <w:rFonts w:asciiTheme="minorHAnsi" w:hAnsiTheme="minorHAnsi"/>
      <w:szCs w:val="22"/>
      <w:lang w:val="en-GB" w:eastAsia="en-GB"/>
    </w:rPr>
  </w:style>
  <w:style w:type="paragraph" w:styleId="TOC9">
    <w:name w:val="toc 9"/>
    <w:basedOn w:val="Normal"/>
    <w:next w:val="Normal"/>
    <w:autoRedefine/>
    <w:uiPriority w:val="39"/>
    <w:unhideWhenUsed/>
    <w:rsid w:val="00937239"/>
    <w:pPr>
      <w:spacing w:before="0" w:after="100" w:line="259" w:lineRule="auto"/>
      <w:ind w:left="1760"/>
    </w:pPr>
    <w:rPr>
      <w:rFonts w:asciiTheme="minorHAnsi" w:hAnsiTheme="minorHAnsi"/>
      <w:szCs w:val="22"/>
      <w:lang w:val="en-GB" w:eastAsia="en-GB"/>
    </w:rPr>
  </w:style>
  <w:style w:type="paragraph" w:styleId="CommentSubject">
    <w:name w:val="annotation subject"/>
    <w:basedOn w:val="CommentText"/>
    <w:next w:val="CommentText"/>
    <w:link w:val="CommentSubjectChar"/>
    <w:uiPriority w:val="99"/>
    <w:semiHidden/>
    <w:unhideWhenUsed/>
    <w:rsid w:val="00BA4A32"/>
    <w:pPr>
      <w:spacing w:before="120" w:line="240" w:lineRule="auto"/>
      <w:ind w:left="0"/>
    </w:pPr>
    <w:rPr>
      <w:rFonts w:eastAsiaTheme="minorEastAsia" w:cstheme="minorBidi"/>
      <w:b/>
      <w:bCs/>
      <w:lang w:eastAsia="ja-JP"/>
    </w:rPr>
  </w:style>
  <w:style w:type="character" w:customStyle="1" w:styleId="CommentSubjectChar">
    <w:name w:val="Comment Subject Char"/>
    <w:basedOn w:val="CommentTextChar"/>
    <w:link w:val="CommentSubject"/>
    <w:uiPriority w:val="99"/>
    <w:semiHidden/>
    <w:rsid w:val="00BA4A32"/>
    <w:rPr>
      <w:rFonts w:ascii="Arial" w:eastAsia="Times New Roman" w:hAnsi="Arial" w:cs="Times New Roman"/>
      <w:b/>
      <w:bCs/>
      <w:color w:val="auto"/>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131882">
      <w:bodyDiv w:val="1"/>
      <w:marLeft w:val="0"/>
      <w:marRight w:val="0"/>
      <w:marTop w:val="0"/>
      <w:marBottom w:val="0"/>
      <w:divBdr>
        <w:top w:val="none" w:sz="0" w:space="0" w:color="auto"/>
        <w:left w:val="none" w:sz="0" w:space="0" w:color="auto"/>
        <w:bottom w:val="none" w:sz="0" w:space="0" w:color="auto"/>
        <w:right w:val="none" w:sz="0" w:space="0" w:color="auto"/>
      </w:divBdr>
    </w:div>
    <w:div w:id="35274304">
      <w:bodyDiv w:val="1"/>
      <w:marLeft w:val="0"/>
      <w:marRight w:val="0"/>
      <w:marTop w:val="0"/>
      <w:marBottom w:val="0"/>
      <w:divBdr>
        <w:top w:val="none" w:sz="0" w:space="0" w:color="auto"/>
        <w:left w:val="none" w:sz="0" w:space="0" w:color="auto"/>
        <w:bottom w:val="none" w:sz="0" w:space="0" w:color="auto"/>
        <w:right w:val="none" w:sz="0" w:space="0" w:color="auto"/>
      </w:divBdr>
    </w:div>
    <w:div w:id="48577629">
      <w:bodyDiv w:val="1"/>
      <w:marLeft w:val="0"/>
      <w:marRight w:val="0"/>
      <w:marTop w:val="0"/>
      <w:marBottom w:val="0"/>
      <w:divBdr>
        <w:top w:val="none" w:sz="0" w:space="0" w:color="auto"/>
        <w:left w:val="none" w:sz="0" w:space="0" w:color="auto"/>
        <w:bottom w:val="none" w:sz="0" w:space="0" w:color="auto"/>
        <w:right w:val="none" w:sz="0" w:space="0" w:color="auto"/>
      </w:divBdr>
    </w:div>
    <w:div w:id="56247673">
      <w:bodyDiv w:val="1"/>
      <w:marLeft w:val="0"/>
      <w:marRight w:val="0"/>
      <w:marTop w:val="0"/>
      <w:marBottom w:val="0"/>
      <w:divBdr>
        <w:top w:val="none" w:sz="0" w:space="0" w:color="auto"/>
        <w:left w:val="none" w:sz="0" w:space="0" w:color="auto"/>
        <w:bottom w:val="none" w:sz="0" w:space="0" w:color="auto"/>
        <w:right w:val="none" w:sz="0" w:space="0" w:color="auto"/>
      </w:divBdr>
    </w:div>
    <w:div w:id="107089525">
      <w:bodyDiv w:val="1"/>
      <w:marLeft w:val="0"/>
      <w:marRight w:val="0"/>
      <w:marTop w:val="0"/>
      <w:marBottom w:val="0"/>
      <w:divBdr>
        <w:top w:val="none" w:sz="0" w:space="0" w:color="auto"/>
        <w:left w:val="none" w:sz="0" w:space="0" w:color="auto"/>
        <w:bottom w:val="none" w:sz="0" w:space="0" w:color="auto"/>
        <w:right w:val="none" w:sz="0" w:space="0" w:color="auto"/>
      </w:divBdr>
    </w:div>
    <w:div w:id="171574148">
      <w:bodyDiv w:val="1"/>
      <w:marLeft w:val="0"/>
      <w:marRight w:val="0"/>
      <w:marTop w:val="0"/>
      <w:marBottom w:val="0"/>
      <w:divBdr>
        <w:top w:val="none" w:sz="0" w:space="0" w:color="auto"/>
        <w:left w:val="none" w:sz="0" w:space="0" w:color="auto"/>
        <w:bottom w:val="none" w:sz="0" w:space="0" w:color="auto"/>
        <w:right w:val="none" w:sz="0" w:space="0" w:color="auto"/>
      </w:divBdr>
    </w:div>
    <w:div w:id="176583370">
      <w:bodyDiv w:val="1"/>
      <w:marLeft w:val="0"/>
      <w:marRight w:val="0"/>
      <w:marTop w:val="0"/>
      <w:marBottom w:val="0"/>
      <w:divBdr>
        <w:top w:val="none" w:sz="0" w:space="0" w:color="auto"/>
        <w:left w:val="none" w:sz="0" w:space="0" w:color="auto"/>
        <w:bottom w:val="none" w:sz="0" w:space="0" w:color="auto"/>
        <w:right w:val="none" w:sz="0" w:space="0" w:color="auto"/>
      </w:divBdr>
    </w:div>
    <w:div w:id="196938894">
      <w:bodyDiv w:val="1"/>
      <w:marLeft w:val="0"/>
      <w:marRight w:val="0"/>
      <w:marTop w:val="0"/>
      <w:marBottom w:val="0"/>
      <w:divBdr>
        <w:top w:val="none" w:sz="0" w:space="0" w:color="auto"/>
        <w:left w:val="none" w:sz="0" w:space="0" w:color="auto"/>
        <w:bottom w:val="none" w:sz="0" w:space="0" w:color="auto"/>
        <w:right w:val="none" w:sz="0" w:space="0" w:color="auto"/>
      </w:divBdr>
    </w:div>
    <w:div w:id="312180535">
      <w:bodyDiv w:val="1"/>
      <w:marLeft w:val="0"/>
      <w:marRight w:val="0"/>
      <w:marTop w:val="0"/>
      <w:marBottom w:val="0"/>
      <w:divBdr>
        <w:top w:val="none" w:sz="0" w:space="0" w:color="auto"/>
        <w:left w:val="none" w:sz="0" w:space="0" w:color="auto"/>
        <w:bottom w:val="none" w:sz="0" w:space="0" w:color="auto"/>
        <w:right w:val="none" w:sz="0" w:space="0" w:color="auto"/>
      </w:divBdr>
    </w:div>
    <w:div w:id="457534117">
      <w:bodyDiv w:val="1"/>
      <w:marLeft w:val="0"/>
      <w:marRight w:val="0"/>
      <w:marTop w:val="0"/>
      <w:marBottom w:val="0"/>
      <w:divBdr>
        <w:top w:val="none" w:sz="0" w:space="0" w:color="auto"/>
        <w:left w:val="none" w:sz="0" w:space="0" w:color="auto"/>
        <w:bottom w:val="none" w:sz="0" w:space="0" w:color="auto"/>
        <w:right w:val="none" w:sz="0" w:space="0" w:color="auto"/>
      </w:divBdr>
    </w:div>
    <w:div w:id="486286043">
      <w:bodyDiv w:val="1"/>
      <w:marLeft w:val="0"/>
      <w:marRight w:val="0"/>
      <w:marTop w:val="0"/>
      <w:marBottom w:val="0"/>
      <w:divBdr>
        <w:top w:val="none" w:sz="0" w:space="0" w:color="auto"/>
        <w:left w:val="none" w:sz="0" w:space="0" w:color="auto"/>
        <w:bottom w:val="none" w:sz="0" w:space="0" w:color="auto"/>
        <w:right w:val="none" w:sz="0" w:space="0" w:color="auto"/>
      </w:divBdr>
    </w:div>
    <w:div w:id="540285509">
      <w:bodyDiv w:val="1"/>
      <w:marLeft w:val="0"/>
      <w:marRight w:val="0"/>
      <w:marTop w:val="0"/>
      <w:marBottom w:val="0"/>
      <w:divBdr>
        <w:top w:val="none" w:sz="0" w:space="0" w:color="auto"/>
        <w:left w:val="none" w:sz="0" w:space="0" w:color="auto"/>
        <w:bottom w:val="none" w:sz="0" w:space="0" w:color="auto"/>
        <w:right w:val="none" w:sz="0" w:space="0" w:color="auto"/>
      </w:divBdr>
    </w:div>
    <w:div w:id="577793470">
      <w:bodyDiv w:val="1"/>
      <w:marLeft w:val="0"/>
      <w:marRight w:val="0"/>
      <w:marTop w:val="0"/>
      <w:marBottom w:val="0"/>
      <w:divBdr>
        <w:top w:val="none" w:sz="0" w:space="0" w:color="auto"/>
        <w:left w:val="none" w:sz="0" w:space="0" w:color="auto"/>
        <w:bottom w:val="none" w:sz="0" w:space="0" w:color="auto"/>
        <w:right w:val="none" w:sz="0" w:space="0" w:color="auto"/>
      </w:divBdr>
    </w:div>
    <w:div w:id="675959708">
      <w:bodyDiv w:val="1"/>
      <w:marLeft w:val="0"/>
      <w:marRight w:val="0"/>
      <w:marTop w:val="0"/>
      <w:marBottom w:val="0"/>
      <w:divBdr>
        <w:top w:val="none" w:sz="0" w:space="0" w:color="auto"/>
        <w:left w:val="none" w:sz="0" w:space="0" w:color="auto"/>
        <w:bottom w:val="none" w:sz="0" w:space="0" w:color="auto"/>
        <w:right w:val="none" w:sz="0" w:space="0" w:color="auto"/>
      </w:divBdr>
    </w:div>
    <w:div w:id="724840102">
      <w:bodyDiv w:val="1"/>
      <w:marLeft w:val="0"/>
      <w:marRight w:val="0"/>
      <w:marTop w:val="0"/>
      <w:marBottom w:val="0"/>
      <w:divBdr>
        <w:top w:val="none" w:sz="0" w:space="0" w:color="auto"/>
        <w:left w:val="none" w:sz="0" w:space="0" w:color="auto"/>
        <w:bottom w:val="none" w:sz="0" w:space="0" w:color="auto"/>
        <w:right w:val="none" w:sz="0" w:space="0" w:color="auto"/>
      </w:divBdr>
    </w:div>
    <w:div w:id="743601090">
      <w:bodyDiv w:val="1"/>
      <w:marLeft w:val="0"/>
      <w:marRight w:val="0"/>
      <w:marTop w:val="0"/>
      <w:marBottom w:val="0"/>
      <w:divBdr>
        <w:top w:val="none" w:sz="0" w:space="0" w:color="auto"/>
        <w:left w:val="none" w:sz="0" w:space="0" w:color="auto"/>
        <w:bottom w:val="none" w:sz="0" w:space="0" w:color="auto"/>
        <w:right w:val="none" w:sz="0" w:space="0" w:color="auto"/>
      </w:divBdr>
    </w:div>
    <w:div w:id="792091580">
      <w:bodyDiv w:val="1"/>
      <w:marLeft w:val="0"/>
      <w:marRight w:val="0"/>
      <w:marTop w:val="0"/>
      <w:marBottom w:val="0"/>
      <w:divBdr>
        <w:top w:val="none" w:sz="0" w:space="0" w:color="auto"/>
        <w:left w:val="none" w:sz="0" w:space="0" w:color="auto"/>
        <w:bottom w:val="none" w:sz="0" w:space="0" w:color="auto"/>
        <w:right w:val="none" w:sz="0" w:space="0" w:color="auto"/>
      </w:divBdr>
    </w:div>
    <w:div w:id="799493348">
      <w:bodyDiv w:val="1"/>
      <w:marLeft w:val="0"/>
      <w:marRight w:val="0"/>
      <w:marTop w:val="0"/>
      <w:marBottom w:val="0"/>
      <w:divBdr>
        <w:top w:val="none" w:sz="0" w:space="0" w:color="auto"/>
        <w:left w:val="none" w:sz="0" w:space="0" w:color="auto"/>
        <w:bottom w:val="none" w:sz="0" w:space="0" w:color="auto"/>
        <w:right w:val="none" w:sz="0" w:space="0" w:color="auto"/>
      </w:divBdr>
    </w:div>
    <w:div w:id="803044517">
      <w:bodyDiv w:val="1"/>
      <w:marLeft w:val="0"/>
      <w:marRight w:val="0"/>
      <w:marTop w:val="0"/>
      <w:marBottom w:val="0"/>
      <w:divBdr>
        <w:top w:val="none" w:sz="0" w:space="0" w:color="auto"/>
        <w:left w:val="none" w:sz="0" w:space="0" w:color="auto"/>
        <w:bottom w:val="none" w:sz="0" w:space="0" w:color="auto"/>
        <w:right w:val="none" w:sz="0" w:space="0" w:color="auto"/>
      </w:divBdr>
    </w:div>
    <w:div w:id="859667032">
      <w:bodyDiv w:val="1"/>
      <w:marLeft w:val="0"/>
      <w:marRight w:val="0"/>
      <w:marTop w:val="0"/>
      <w:marBottom w:val="0"/>
      <w:divBdr>
        <w:top w:val="none" w:sz="0" w:space="0" w:color="auto"/>
        <w:left w:val="none" w:sz="0" w:space="0" w:color="auto"/>
        <w:bottom w:val="none" w:sz="0" w:space="0" w:color="auto"/>
        <w:right w:val="none" w:sz="0" w:space="0" w:color="auto"/>
      </w:divBdr>
    </w:div>
    <w:div w:id="860319388">
      <w:bodyDiv w:val="1"/>
      <w:marLeft w:val="0"/>
      <w:marRight w:val="0"/>
      <w:marTop w:val="0"/>
      <w:marBottom w:val="0"/>
      <w:divBdr>
        <w:top w:val="none" w:sz="0" w:space="0" w:color="auto"/>
        <w:left w:val="none" w:sz="0" w:space="0" w:color="auto"/>
        <w:bottom w:val="none" w:sz="0" w:space="0" w:color="auto"/>
        <w:right w:val="none" w:sz="0" w:space="0" w:color="auto"/>
      </w:divBdr>
    </w:div>
    <w:div w:id="941297597">
      <w:bodyDiv w:val="1"/>
      <w:marLeft w:val="0"/>
      <w:marRight w:val="0"/>
      <w:marTop w:val="0"/>
      <w:marBottom w:val="0"/>
      <w:divBdr>
        <w:top w:val="none" w:sz="0" w:space="0" w:color="auto"/>
        <w:left w:val="none" w:sz="0" w:space="0" w:color="auto"/>
        <w:bottom w:val="none" w:sz="0" w:space="0" w:color="auto"/>
        <w:right w:val="none" w:sz="0" w:space="0" w:color="auto"/>
      </w:divBdr>
    </w:div>
    <w:div w:id="1032921194">
      <w:bodyDiv w:val="1"/>
      <w:marLeft w:val="0"/>
      <w:marRight w:val="0"/>
      <w:marTop w:val="0"/>
      <w:marBottom w:val="0"/>
      <w:divBdr>
        <w:top w:val="none" w:sz="0" w:space="0" w:color="auto"/>
        <w:left w:val="none" w:sz="0" w:space="0" w:color="auto"/>
        <w:bottom w:val="none" w:sz="0" w:space="0" w:color="auto"/>
        <w:right w:val="none" w:sz="0" w:space="0" w:color="auto"/>
      </w:divBdr>
    </w:div>
    <w:div w:id="1146363370">
      <w:bodyDiv w:val="1"/>
      <w:marLeft w:val="0"/>
      <w:marRight w:val="0"/>
      <w:marTop w:val="0"/>
      <w:marBottom w:val="0"/>
      <w:divBdr>
        <w:top w:val="none" w:sz="0" w:space="0" w:color="auto"/>
        <w:left w:val="none" w:sz="0" w:space="0" w:color="auto"/>
        <w:bottom w:val="none" w:sz="0" w:space="0" w:color="auto"/>
        <w:right w:val="none" w:sz="0" w:space="0" w:color="auto"/>
      </w:divBdr>
    </w:div>
    <w:div w:id="1147549677">
      <w:bodyDiv w:val="1"/>
      <w:marLeft w:val="0"/>
      <w:marRight w:val="0"/>
      <w:marTop w:val="0"/>
      <w:marBottom w:val="0"/>
      <w:divBdr>
        <w:top w:val="none" w:sz="0" w:space="0" w:color="auto"/>
        <w:left w:val="none" w:sz="0" w:space="0" w:color="auto"/>
        <w:bottom w:val="none" w:sz="0" w:space="0" w:color="auto"/>
        <w:right w:val="none" w:sz="0" w:space="0" w:color="auto"/>
      </w:divBdr>
    </w:div>
    <w:div w:id="1217741460">
      <w:bodyDiv w:val="1"/>
      <w:marLeft w:val="0"/>
      <w:marRight w:val="0"/>
      <w:marTop w:val="0"/>
      <w:marBottom w:val="0"/>
      <w:divBdr>
        <w:top w:val="none" w:sz="0" w:space="0" w:color="auto"/>
        <w:left w:val="none" w:sz="0" w:space="0" w:color="auto"/>
        <w:bottom w:val="none" w:sz="0" w:space="0" w:color="auto"/>
        <w:right w:val="none" w:sz="0" w:space="0" w:color="auto"/>
      </w:divBdr>
    </w:div>
    <w:div w:id="1219168115">
      <w:bodyDiv w:val="1"/>
      <w:marLeft w:val="0"/>
      <w:marRight w:val="0"/>
      <w:marTop w:val="0"/>
      <w:marBottom w:val="0"/>
      <w:divBdr>
        <w:top w:val="none" w:sz="0" w:space="0" w:color="auto"/>
        <w:left w:val="none" w:sz="0" w:space="0" w:color="auto"/>
        <w:bottom w:val="none" w:sz="0" w:space="0" w:color="auto"/>
        <w:right w:val="none" w:sz="0" w:space="0" w:color="auto"/>
      </w:divBdr>
    </w:div>
    <w:div w:id="1245339471">
      <w:bodyDiv w:val="1"/>
      <w:marLeft w:val="0"/>
      <w:marRight w:val="0"/>
      <w:marTop w:val="0"/>
      <w:marBottom w:val="0"/>
      <w:divBdr>
        <w:top w:val="none" w:sz="0" w:space="0" w:color="auto"/>
        <w:left w:val="none" w:sz="0" w:space="0" w:color="auto"/>
        <w:bottom w:val="none" w:sz="0" w:space="0" w:color="auto"/>
        <w:right w:val="none" w:sz="0" w:space="0" w:color="auto"/>
      </w:divBdr>
    </w:div>
    <w:div w:id="1315986747">
      <w:bodyDiv w:val="1"/>
      <w:marLeft w:val="0"/>
      <w:marRight w:val="0"/>
      <w:marTop w:val="0"/>
      <w:marBottom w:val="0"/>
      <w:divBdr>
        <w:top w:val="none" w:sz="0" w:space="0" w:color="auto"/>
        <w:left w:val="none" w:sz="0" w:space="0" w:color="auto"/>
        <w:bottom w:val="none" w:sz="0" w:space="0" w:color="auto"/>
        <w:right w:val="none" w:sz="0" w:space="0" w:color="auto"/>
      </w:divBdr>
    </w:div>
    <w:div w:id="1317147361">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383213904">
      <w:bodyDiv w:val="1"/>
      <w:marLeft w:val="0"/>
      <w:marRight w:val="0"/>
      <w:marTop w:val="0"/>
      <w:marBottom w:val="0"/>
      <w:divBdr>
        <w:top w:val="none" w:sz="0" w:space="0" w:color="auto"/>
        <w:left w:val="none" w:sz="0" w:space="0" w:color="auto"/>
        <w:bottom w:val="none" w:sz="0" w:space="0" w:color="auto"/>
        <w:right w:val="none" w:sz="0" w:space="0" w:color="auto"/>
      </w:divBdr>
    </w:div>
    <w:div w:id="1435899616">
      <w:bodyDiv w:val="1"/>
      <w:marLeft w:val="0"/>
      <w:marRight w:val="0"/>
      <w:marTop w:val="0"/>
      <w:marBottom w:val="0"/>
      <w:divBdr>
        <w:top w:val="none" w:sz="0" w:space="0" w:color="auto"/>
        <w:left w:val="none" w:sz="0" w:space="0" w:color="auto"/>
        <w:bottom w:val="none" w:sz="0" w:space="0" w:color="auto"/>
        <w:right w:val="none" w:sz="0" w:space="0" w:color="auto"/>
      </w:divBdr>
    </w:div>
    <w:div w:id="1459375960">
      <w:bodyDiv w:val="1"/>
      <w:marLeft w:val="0"/>
      <w:marRight w:val="0"/>
      <w:marTop w:val="0"/>
      <w:marBottom w:val="0"/>
      <w:divBdr>
        <w:top w:val="none" w:sz="0" w:space="0" w:color="auto"/>
        <w:left w:val="none" w:sz="0" w:space="0" w:color="auto"/>
        <w:bottom w:val="none" w:sz="0" w:space="0" w:color="auto"/>
        <w:right w:val="none" w:sz="0" w:space="0" w:color="auto"/>
      </w:divBdr>
    </w:div>
    <w:div w:id="1591964343">
      <w:bodyDiv w:val="1"/>
      <w:marLeft w:val="0"/>
      <w:marRight w:val="0"/>
      <w:marTop w:val="0"/>
      <w:marBottom w:val="0"/>
      <w:divBdr>
        <w:top w:val="none" w:sz="0" w:space="0" w:color="auto"/>
        <w:left w:val="none" w:sz="0" w:space="0" w:color="auto"/>
        <w:bottom w:val="none" w:sz="0" w:space="0" w:color="auto"/>
        <w:right w:val="none" w:sz="0" w:space="0" w:color="auto"/>
      </w:divBdr>
    </w:div>
    <w:div w:id="1600142546">
      <w:bodyDiv w:val="1"/>
      <w:marLeft w:val="0"/>
      <w:marRight w:val="0"/>
      <w:marTop w:val="0"/>
      <w:marBottom w:val="0"/>
      <w:divBdr>
        <w:top w:val="none" w:sz="0" w:space="0" w:color="auto"/>
        <w:left w:val="none" w:sz="0" w:space="0" w:color="auto"/>
        <w:bottom w:val="none" w:sz="0" w:space="0" w:color="auto"/>
        <w:right w:val="none" w:sz="0" w:space="0" w:color="auto"/>
      </w:divBdr>
    </w:div>
    <w:div w:id="1614702048">
      <w:bodyDiv w:val="1"/>
      <w:marLeft w:val="0"/>
      <w:marRight w:val="0"/>
      <w:marTop w:val="0"/>
      <w:marBottom w:val="0"/>
      <w:divBdr>
        <w:top w:val="none" w:sz="0" w:space="0" w:color="auto"/>
        <w:left w:val="none" w:sz="0" w:space="0" w:color="auto"/>
        <w:bottom w:val="none" w:sz="0" w:space="0" w:color="auto"/>
        <w:right w:val="none" w:sz="0" w:space="0" w:color="auto"/>
      </w:divBdr>
    </w:div>
    <w:div w:id="1717464070">
      <w:bodyDiv w:val="1"/>
      <w:marLeft w:val="0"/>
      <w:marRight w:val="0"/>
      <w:marTop w:val="0"/>
      <w:marBottom w:val="0"/>
      <w:divBdr>
        <w:top w:val="none" w:sz="0" w:space="0" w:color="auto"/>
        <w:left w:val="none" w:sz="0" w:space="0" w:color="auto"/>
        <w:bottom w:val="none" w:sz="0" w:space="0" w:color="auto"/>
        <w:right w:val="none" w:sz="0" w:space="0" w:color="auto"/>
      </w:divBdr>
    </w:div>
    <w:div w:id="1743716927">
      <w:bodyDiv w:val="1"/>
      <w:marLeft w:val="0"/>
      <w:marRight w:val="0"/>
      <w:marTop w:val="0"/>
      <w:marBottom w:val="0"/>
      <w:divBdr>
        <w:top w:val="none" w:sz="0" w:space="0" w:color="auto"/>
        <w:left w:val="none" w:sz="0" w:space="0" w:color="auto"/>
        <w:bottom w:val="none" w:sz="0" w:space="0" w:color="auto"/>
        <w:right w:val="none" w:sz="0" w:space="0" w:color="auto"/>
      </w:divBdr>
    </w:div>
    <w:div w:id="1763261816">
      <w:bodyDiv w:val="1"/>
      <w:marLeft w:val="0"/>
      <w:marRight w:val="0"/>
      <w:marTop w:val="0"/>
      <w:marBottom w:val="0"/>
      <w:divBdr>
        <w:top w:val="none" w:sz="0" w:space="0" w:color="auto"/>
        <w:left w:val="none" w:sz="0" w:space="0" w:color="auto"/>
        <w:bottom w:val="none" w:sz="0" w:space="0" w:color="auto"/>
        <w:right w:val="none" w:sz="0" w:space="0" w:color="auto"/>
      </w:divBdr>
    </w:div>
    <w:div w:id="1780487778">
      <w:bodyDiv w:val="1"/>
      <w:marLeft w:val="0"/>
      <w:marRight w:val="0"/>
      <w:marTop w:val="0"/>
      <w:marBottom w:val="0"/>
      <w:divBdr>
        <w:top w:val="none" w:sz="0" w:space="0" w:color="auto"/>
        <w:left w:val="none" w:sz="0" w:space="0" w:color="auto"/>
        <w:bottom w:val="none" w:sz="0" w:space="0" w:color="auto"/>
        <w:right w:val="none" w:sz="0" w:space="0" w:color="auto"/>
      </w:divBdr>
    </w:div>
    <w:div w:id="1785925746">
      <w:bodyDiv w:val="1"/>
      <w:marLeft w:val="0"/>
      <w:marRight w:val="0"/>
      <w:marTop w:val="0"/>
      <w:marBottom w:val="0"/>
      <w:divBdr>
        <w:top w:val="none" w:sz="0" w:space="0" w:color="auto"/>
        <w:left w:val="none" w:sz="0" w:space="0" w:color="auto"/>
        <w:bottom w:val="none" w:sz="0" w:space="0" w:color="auto"/>
        <w:right w:val="none" w:sz="0" w:space="0" w:color="auto"/>
      </w:divBdr>
    </w:div>
    <w:div w:id="1867719805">
      <w:bodyDiv w:val="1"/>
      <w:marLeft w:val="0"/>
      <w:marRight w:val="0"/>
      <w:marTop w:val="0"/>
      <w:marBottom w:val="0"/>
      <w:divBdr>
        <w:top w:val="none" w:sz="0" w:space="0" w:color="auto"/>
        <w:left w:val="none" w:sz="0" w:space="0" w:color="auto"/>
        <w:bottom w:val="none" w:sz="0" w:space="0" w:color="auto"/>
        <w:right w:val="none" w:sz="0" w:space="0" w:color="auto"/>
      </w:divBdr>
    </w:div>
    <w:div w:id="1878395686">
      <w:bodyDiv w:val="1"/>
      <w:marLeft w:val="0"/>
      <w:marRight w:val="0"/>
      <w:marTop w:val="0"/>
      <w:marBottom w:val="0"/>
      <w:divBdr>
        <w:top w:val="none" w:sz="0" w:space="0" w:color="auto"/>
        <w:left w:val="none" w:sz="0" w:space="0" w:color="auto"/>
        <w:bottom w:val="none" w:sz="0" w:space="0" w:color="auto"/>
        <w:right w:val="none" w:sz="0" w:space="0" w:color="auto"/>
      </w:divBdr>
    </w:div>
    <w:div w:id="1997147541">
      <w:bodyDiv w:val="1"/>
      <w:marLeft w:val="0"/>
      <w:marRight w:val="0"/>
      <w:marTop w:val="0"/>
      <w:marBottom w:val="0"/>
      <w:divBdr>
        <w:top w:val="none" w:sz="0" w:space="0" w:color="auto"/>
        <w:left w:val="none" w:sz="0" w:space="0" w:color="auto"/>
        <w:bottom w:val="none" w:sz="0" w:space="0" w:color="auto"/>
        <w:right w:val="none" w:sz="0" w:space="0" w:color="auto"/>
      </w:divBdr>
    </w:div>
    <w:div w:id="1999535256">
      <w:bodyDiv w:val="1"/>
      <w:marLeft w:val="0"/>
      <w:marRight w:val="0"/>
      <w:marTop w:val="0"/>
      <w:marBottom w:val="0"/>
      <w:divBdr>
        <w:top w:val="none" w:sz="0" w:space="0" w:color="auto"/>
        <w:left w:val="none" w:sz="0" w:space="0" w:color="auto"/>
        <w:bottom w:val="none" w:sz="0" w:space="0" w:color="auto"/>
        <w:right w:val="none" w:sz="0" w:space="0" w:color="auto"/>
      </w:divBdr>
    </w:div>
    <w:div w:id="2007400251">
      <w:bodyDiv w:val="1"/>
      <w:marLeft w:val="0"/>
      <w:marRight w:val="0"/>
      <w:marTop w:val="0"/>
      <w:marBottom w:val="0"/>
      <w:divBdr>
        <w:top w:val="none" w:sz="0" w:space="0" w:color="auto"/>
        <w:left w:val="none" w:sz="0" w:space="0" w:color="auto"/>
        <w:bottom w:val="none" w:sz="0" w:space="0" w:color="auto"/>
        <w:right w:val="none" w:sz="0" w:space="0" w:color="auto"/>
      </w:divBdr>
    </w:div>
    <w:div w:id="2020346306">
      <w:bodyDiv w:val="1"/>
      <w:marLeft w:val="0"/>
      <w:marRight w:val="0"/>
      <w:marTop w:val="0"/>
      <w:marBottom w:val="0"/>
      <w:divBdr>
        <w:top w:val="none" w:sz="0" w:space="0" w:color="auto"/>
        <w:left w:val="none" w:sz="0" w:space="0" w:color="auto"/>
        <w:bottom w:val="none" w:sz="0" w:space="0" w:color="auto"/>
        <w:right w:val="none" w:sz="0" w:space="0" w:color="auto"/>
      </w:divBdr>
    </w:div>
    <w:div w:id="2035880683">
      <w:bodyDiv w:val="1"/>
      <w:marLeft w:val="0"/>
      <w:marRight w:val="0"/>
      <w:marTop w:val="0"/>
      <w:marBottom w:val="0"/>
      <w:divBdr>
        <w:top w:val="none" w:sz="0" w:space="0" w:color="auto"/>
        <w:left w:val="none" w:sz="0" w:space="0" w:color="auto"/>
        <w:bottom w:val="none" w:sz="0" w:space="0" w:color="auto"/>
        <w:right w:val="none" w:sz="0" w:space="0" w:color="auto"/>
      </w:divBdr>
    </w:div>
    <w:div w:id="2039961832">
      <w:bodyDiv w:val="1"/>
      <w:marLeft w:val="0"/>
      <w:marRight w:val="0"/>
      <w:marTop w:val="0"/>
      <w:marBottom w:val="0"/>
      <w:divBdr>
        <w:top w:val="none" w:sz="0" w:space="0" w:color="auto"/>
        <w:left w:val="none" w:sz="0" w:space="0" w:color="auto"/>
        <w:bottom w:val="none" w:sz="0" w:space="0" w:color="auto"/>
        <w:right w:val="none" w:sz="0" w:space="0" w:color="auto"/>
      </w:divBdr>
    </w:div>
    <w:div w:id="2054574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117" Type="http://schemas.openxmlformats.org/officeDocument/2006/relationships/image" Target="media/image42.emf"/><Relationship Id="rId21" Type="http://schemas.openxmlformats.org/officeDocument/2006/relationships/hyperlink" Target="file:///D:\LRT%20JAKARTA\deliverable\SCADA\HMI%20design\31082017%20-%20Detail%20Design%20of%20HMI\22082017%20Jakarta%20LRT%20-%20SCADA%20Detail%20Design%20of%20HMI.docx" TargetMode="External"/><Relationship Id="rId42" Type="http://schemas.openxmlformats.org/officeDocument/2006/relationships/image" Target="media/image17.png"/><Relationship Id="rId47" Type="http://schemas.openxmlformats.org/officeDocument/2006/relationships/image" Target="media/image19.png"/><Relationship Id="rId63" Type="http://schemas.openxmlformats.org/officeDocument/2006/relationships/hyperlink" Target="mk:@MSITStore:C:\Program%20Files%20(x86)\COPA-DATA\zenon%207.60%20SP0\Help\english\main.chm::/29652.htm" TargetMode="External"/><Relationship Id="rId68" Type="http://schemas.openxmlformats.org/officeDocument/2006/relationships/image" Target="media/image20.png"/><Relationship Id="rId84" Type="http://schemas.openxmlformats.org/officeDocument/2006/relationships/footer" Target="footer8.xml"/><Relationship Id="rId89" Type="http://schemas.openxmlformats.org/officeDocument/2006/relationships/footer" Target="footer10.xml"/><Relationship Id="rId112" Type="http://schemas.openxmlformats.org/officeDocument/2006/relationships/image" Target="media/image38.emf"/><Relationship Id="rId133" Type="http://schemas.openxmlformats.org/officeDocument/2006/relationships/header" Target="header22.xml"/><Relationship Id="rId138" Type="http://schemas.openxmlformats.org/officeDocument/2006/relationships/image" Target="media/image49.emf"/><Relationship Id="rId16" Type="http://schemas.openxmlformats.org/officeDocument/2006/relationships/image" Target="media/image7.png"/><Relationship Id="rId107" Type="http://schemas.openxmlformats.org/officeDocument/2006/relationships/header" Target="header17.xml"/><Relationship Id="rId11" Type="http://schemas.openxmlformats.org/officeDocument/2006/relationships/image" Target="media/image2.png"/><Relationship Id="rId32" Type="http://schemas.openxmlformats.org/officeDocument/2006/relationships/image" Target="media/image9.emf"/><Relationship Id="rId37" Type="http://schemas.openxmlformats.org/officeDocument/2006/relationships/image" Target="media/image12.png"/><Relationship Id="rId53" Type="http://schemas.openxmlformats.org/officeDocument/2006/relationships/hyperlink" Target="mk:@MSITStore:C:\Program%20Files%20(x86)\COPA-DATA\zenon%207.60%20SP0\Help\english\main.chm::/138942.htm" TargetMode="External"/><Relationship Id="rId58" Type="http://schemas.openxmlformats.org/officeDocument/2006/relationships/hyperlink" Target="mk:@MSITStore:C:\Program%20Files%20(x86)\COPA-DATA\zenon%207.60%20SP0\Help\english\main.chm::/138946.htm" TargetMode="External"/><Relationship Id="rId74" Type="http://schemas.openxmlformats.org/officeDocument/2006/relationships/image" Target="media/image26.png"/><Relationship Id="rId79" Type="http://schemas.openxmlformats.org/officeDocument/2006/relationships/footer" Target="footer6.xml"/><Relationship Id="rId102" Type="http://schemas.openxmlformats.org/officeDocument/2006/relationships/header" Target="header15.xml"/><Relationship Id="rId123" Type="http://schemas.openxmlformats.org/officeDocument/2006/relationships/footer" Target="footer18.xml"/><Relationship Id="rId128" Type="http://schemas.openxmlformats.org/officeDocument/2006/relationships/header" Target="header20.xml"/><Relationship Id="rId144" Type="http://schemas.openxmlformats.org/officeDocument/2006/relationships/footer" Target="footer24.xml"/><Relationship Id="rId149" Type="http://schemas.openxmlformats.org/officeDocument/2006/relationships/theme" Target="theme/theme1.xml"/><Relationship Id="rId5" Type="http://schemas.openxmlformats.org/officeDocument/2006/relationships/styles" Target="styles.xml"/><Relationship Id="rId90" Type="http://schemas.openxmlformats.org/officeDocument/2006/relationships/header" Target="header11.xml"/><Relationship Id="rId95" Type="http://schemas.openxmlformats.org/officeDocument/2006/relationships/header" Target="header12.xml"/><Relationship Id="rId22" Type="http://schemas.openxmlformats.org/officeDocument/2006/relationships/hyperlink" Target="file:///D:\LRT%20JAKARTA\deliverable\SCADA\HMI%20design\31082017%20-%20Detail%20Design%20of%20HMI\22082017%20Jakarta%20LRT%20-%20SCADA%20Detail%20Design%20of%20HMI.docx" TargetMode="External"/><Relationship Id="rId27" Type="http://schemas.openxmlformats.org/officeDocument/2006/relationships/header" Target="header4.xml"/><Relationship Id="rId43" Type="http://schemas.openxmlformats.org/officeDocument/2006/relationships/image" Target="media/image18.png"/><Relationship Id="rId48" Type="http://schemas.openxmlformats.org/officeDocument/2006/relationships/hyperlink" Target="mk:@MSITStore:C:\Program%20Files%20(x86)\COPA-DATA\zenon%207.60%20SP0\Help\english\main.chm::/138937.htm" TargetMode="External"/><Relationship Id="rId64" Type="http://schemas.openxmlformats.org/officeDocument/2006/relationships/hyperlink" Target="mk:@MSITStore:C:\Program%20Files%20(x86)\COPA-DATA\zenon%207.60%20SP0\Help\english\main.chm::/29648.htm" TargetMode="External"/><Relationship Id="rId69" Type="http://schemas.openxmlformats.org/officeDocument/2006/relationships/image" Target="media/image21.png"/><Relationship Id="rId113" Type="http://schemas.openxmlformats.org/officeDocument/2006/relationships/image" Target="media/image39.emf"/><Relationship Id="rId118" Type="http://schemas.openxmlformats.org/officeDocument/2006/relationships/image" Target="media/image43.emf"/><Relationship Id="rId134" Type="http://schemas.openxmlformats.org/officeDocument/2006/relationships/footer" Target="footer22.xml"/><Relationship Id="rId139" Type="http://schemas.openxmlformats.org/officeDocument/2006/relationships/oleObject" Target="embeddings/oleObject1.bin"/><Relationship Id="rId80" Type="http://schemas.openxmlformats.org/officeDocument/2006/relationships/header" Target="header7.xml"/><Relationship Id="rId85" Type="http://schemas.openxmlformats.org/officeDocument/2006/relationships/header" Target="header9.xml"/><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header" Target="header3.xml"/><Relationship Id="rId33" Type="http://schemas.openxmlformats.org/officeDocument/2006/relationships/image" Target="media/image10.emf"/><Relationship Id="rId38" Type="http://schemas.openxmlformats.org/officeDocument/2006/relationships/image" Target="media/image13.png"/><Relationship Id="rId46" Type="http://schemas.openxmlformats.org/officeDocument/2006/relationships/hyperlink" Target="mk:@MSITStore:C:\Program%20Files%20(x86)\COPA-DATA\zenon%207.60%20SP0\Help\english\main.chm::/29620.htm" TargetMode="External"/><Relationship Id="rId59" Type="http://schemas.openxmlformats.org/officeDocument/2006/relationships/hyperlink" Target="mk:@MSITStore:C:\Program%20Files%20(x86)\COPA-DATA\zenon%207.60%20SP0\Help\english\main.chm::/138947.htm" TargetMode="External"/><Relationship Id="rId67" Type="http://schemas.openxmlformats.org/officeDocument/2006/relationships/hyperlink" Target="mk:@MSITStore:C:\Program%20Files%20(x86)\COPA-DATA\zenon%207.60%20SP0\Help\english\main.chm::/29648.htm" TargetMode="External"/><Relationship Id="rId103" Type="http://schemas.openxmlformats.org/officeDocument/2006/relationships/footer" Target="footer16.xml"/><Relationship Id="rId108" Type="http://schemas.openxmlformats.org/officeDocument/2006/relationships/footer" Target="footer17.xml"/><Relationship Id="rId116" Type="http://schemas.openxmlformats.org/officeDocument/2006/relationships/image" Target="media/image41.emf"/><Relationship Id="rId124" Type="http://schemas.openxmlformats.org/officeDocument/2006/relationships/header" Target="header18.xml"/><Relationship Id="rId129" Type="http://schemas.openxmlformats.org/officeDocument/2006/relationships/footer" Target="footer21.xml"/><Relationship Id="rId137" Type="http://schemas.openxmlformats.org/officeDocument/2006/relationships/footer" Target="footer23.xml"/><Relationship Id="rId20" Type="http://schemas.openxmlformats.org/officeDocument/2006/relationships/footer" Target="footer2.xml"/><Relationship Id="rId41" Type="http://schemas.openxmlformats.org/officeDocument/2006/relationships/image" Target="media/image16.png"/><Relationship Id="rId54" Type="http://schemas.openxmlformats.org/officeDocument/2006/relationships/hyperlink" Target="mk:@MSITStore:C:\Program%20Files%20(x86)\COPA-DATA\zenon%207.60%20SP0\Help\english\main.chm::/138943.htm" TargetMode="External"/><Relationship Id="rId62" Type="http://schemas.openxmlformats.org/officeDocument/2006/relationships/hyperlink" Target="mk:@MSITStore:C:\Program%20Files%20(x86)\COPA-DATA\zenon%207.60%20SP0\Help\english\main.chm::/29658.htm" TargetMode="External"/><Relationship Id="rId70" Type="http://schemas.openxmlformats.org/officeDocument/2006/relationships/image" Target="media/image22.png"/><Relationship Id="rId75" Type="http://schemas.openxmlformats.org/officeDocument/2006/relationships/image" Target="media/image27.emf"/><Relationship Id="rId83" Type="http://schemas.openxmlformats.org/officeDocument/2006/relationships/header" Target="header8.xml"/><Relationship Id="rId88" Type="http://schemas.openxmlformats.org/officeDocument/2006/relationships/header" Target="header10.xml"/><Relationship Id="rId91" Type="http://schemas.openxmlformats.org/officeDocument/2006/relationships/footer" Target="footer11.xml"/><Relationship Id="rId96" Type="http://schemas.openxmlformats.org/officeDocument/2006/relationships/footer" Target="footer13.xml"/><Relationship Id="rId111" Type="http://schemas.openxmlformats.org/officeDocument/2006/relationships/package" Target="embeddings/Microsoft_Visio_Drawing2.vsdx"/><Relationship Id="rId132" Type="http://schemas.openxmlformats.org/officeDocument/2006/relationships/header" Target="header21.xml"/><Relationship Id="rId140" Type="http://schemas.openxmlformats.org/officeDocument/2006/relationships/image" Target="media/image50.emf"/><Relationship Id="rId145" Type="http://schemas.openxmlformats.org/officeDocument/2006/relationships/header" Target="header26.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file:///D:\LRT%20JAKARTA\deliverable\SCADA\HMI%20design\31082017%20-%20Detail%20Design%20of%20HMI\22082017%20Jakarta%20LRT%20-%20SCADA%20Detail%20Design%20of%20HMI.docx" TargetMode="External"/><Relationship Id="rId28" Type="http://schemas.openxmlformats.org/officeDocument/2006/relationships/footer" Target="footer4.xml"/><Relationship Id="rId36" Type="http://schemas.openxmlformats.org/officeDocument/2006/relationships/footer" Target="footer5.xml"/><Relationship Id="rId49" Type="http://schemas.openxmlformats.org/officeDocument/2006/relationships/hyperlink" Target="mk:@MSITStore:C:\Program%20Files%20(x86)\COPA-DATA\zenon%207.60%20SP0\Help\english\main.chm::/138938.htm" TargetMode="External"/><Relationship Id="rId57" Type="http://schemas.openxmlformats.org/officeDocument/2006/relationships/hyperlink" Target="mk:@MSITStore:C:\Program%20Files%20(x86)\COPA-DATA\zenon%207.60%20SP0\Help\english\main.chm::/138945.htm" TargetMode="External"/><Relationship Id="rId106" Type="http://schemas.openxmlformats.org/officeDocument/2006/relationships/header" Target="header16.xml"/><Relationship Id="rId114" Type="http://schemas.openxmlformats.org/officeDocument/2006/relationships/package" Target="embeddings/Microsoft_Visio_Drawing3.vsdx"/><Relationship Id="rId119" Type="http://schemas.openxmlformats.org/officeDocument/2006/relationships/package" Target="embeddings/Microsoft_Visio_Drawing4.vsdx"/><Relationship Id="rId127" Type="http://schemas.openxmlformats.org/officeDocument/2006/relationships/footer" Target="footer20.xml"/><Relationship Id="rId10" Type="http://schemas.openxmlformats.org/officeDocument/2006/relationships/image" Target="media/image1.png"/><Relationship Id="rId31" Type="http://schemas.microsoft.com/office/2016/09/relationships/commentsIds" Target="commentsIds.xml"/><Relationship Id="rId44" Type="http://schemas.openxmlformats.org/officeDocument/2006/relationships/hyperlink" Target="mk:@MSITStore:C:\Program%20Files%20(x86)\COPA-DATA\zenon%207.60%20SP0\Help\english\main.chm::/29612.htm" TargetMode="External"/><Relationship Id="rId52" Type="http://schemas.openxmlformats.org/officeDocument/2006/relationships/hyperlink" Target="mk:@MSITStore:C:\Program%20Files%20(x86)\COPA-DATA\zenon%207.60%20SP0\Help\english\main.chm::/138941.htm" TargetMode="External"/><Relationship Id="rId60" Type="http://schemas.openxmlformats.org/officeDocument/2006/relationships/hyperlink" Target="mk:@MSITStore:C:\Program%20Files%20(x86)\COPA-DATA\zenon%207.60%20SP0\Help\english\main.chm::/138948.htm" TargetMode="External"/><Relationship Id="rId65" Type="http://schemas.openxmlformats.org/officeDocument/2006/relationships/hyperlink" Target="mk:@MSITStore:C:\Program%20Files%20(x86)\COPA-DATA\zenon%207.60%20SP0\Help\english\main.chm::/138951.htm" TargetMode="External"/><Relationship Id="rId73" Type="http://schemas.openxmlformats.org/officeDocument/2006/relationships/image" Target="media/image25.png"/><Relationship Id="rId78" Type="http://schemas.openxmlformats.org/officeDocument/2006/relationships/header" Target="header6.xml"/><Relationship Id="rId81" Type="http://schemas.openxmlformats.org/officeDocument/2006/relationships/footer" Target="footer7.xml"/><Relationship Id="rId86" Type="http://schemas.openxmlformats.org/officeDocument/2006/relationships/footer" Target="footer9.xml"/><Relationship Id="rId94" Type="http://schemas.openxmlformats.org/officeDocument/2006/relationships/footer" Target="footer12.xml"/><Relationship Id="rId99" Type="http://schemas.openxmlformats.org/officeDocument/2006/relationships/image" Target="media/image33.png"/><Relationship Id="rId101" Type="http://schemas.openxmlformats.org/officeDocument/2006/relationships/footer" Target="footer15.xml"/><Relationship Id="rId122" Type="http://schemas.openxmlformats.org/officeDocument/2006/relationships/image" Target="media/image46.emf"/><Relationship Id="rId130" Type="http://schemas.openxmlformats.org/officeDocument/2006/relationships/image" Target="media/image47.png"/><Relationship Id="rId135" Type="http://schemas.openxmlformats.org/officeDocument/2006/relationships/header" Target="header23.xml"/><Relationship Id="rId143" Type="http://schemas.openxmlformats.org/officeDocument/2006/relationships/header" Target="header25.xml"/><Relationship Id="rId148" Type="http://schemas.microsoft.com/office/2011/relationships/people" Target="peop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header" Target="header1.xml"/><Relationship Id="rId39" Type="http://schemas.openxmlformats.org/officeDocument/2006/relationships/image" Target="media/image14.png"/><Relationship Id="rId109" Type="http://schemas.openxmlformats.org/officeDocument/2006/relationships/image" Target="media/image36.emf"/><Relationship Id="rId34" Type="http://schemas.openxmlformats.org/officeDocument/2006/relationships/image" Target="media/image11.emf"/><Relationship Id="rId50" Type="http://schemas.openxmlformats.org/officeDocument/2006/relationships/hyperlink" Target="mk:@MSITStore:C:\Program%20Files%20(x86)\COPA-DATA\zenon%207.60%20SP0\Help\english\main.chm::/138939.htm" TargetMode="External"/><Relationship Id="rId55" Type="http://schemas.openxmlformats.org/officeDocument/2006/relationships/hyperlink" Target="mk:@MSITStore:C:\Program%20Files%20(x86)\COPA-DATA\zenon%207.60%20SP0\Help\english\main.chm::/138941.htm" TargetMode="External"/><Relationship Id="rId76" Type="http://schemas.openxmlformats.org/officeDocument/2006/relationships/package" Target="embeddings/Microsoft_Visio_Drawing1.vsdx"/><Relationship Id="rId97" Type="http://schemas.openxmlformats.org/officeDocument/2006/relationships/header" Target="header13.xml"/><Relationship Id="rId104" Type="http://schemas.openxmlformats.org/officeDocument/2006/relationships/image" Target="media/image34.png"/><Relationship Id="rId120" Type="http://schemas.openxmlformats.org/officeDocument/2006/relationships/image" Target="media/image44.emf"/><Relationship Id="rId125" Type="http://schemas.openxmlformats.org/officeDocument/2006/relationships/footer" Target="footer19.xml"/><Relationship Id="rId141" Type="http://schemas.openxmlformats.org/officeDocument/2006/relationships/oleObject" Target="embeddings/oleObject2.bin"/><Relationship Id="rId146" Type="http://schemas.openxmlformats.org/officeDocument/2006/relationships/footer" Target="footer25.xml"/><Relationship Id="rId7" Type="http://schemas.openxmlformats.org/officeDocument/2006/relationships/webSettings" Target="webSettings.xml"/><Relationship Id="rId71" Type="http://schemas.openxmlformats.org/officeDocument/2006/relationships/image" Target="media/image23.png"/><Relationship Id="rId92" Type="http://schemas.openxmlformats.org/officeDocument/2006/relationships/image" Target="media/image31.PNG"/><Relationship Id="rId2" Type="http://schemas.openxmlformats.org/officeDocument/2006/relationships/customXml" Target="../customXml/item2.xml"/><Relationship Id="rId29" Type="http://schemas.openxmlformats.org/officeDocument/2006/relationships/comments" Target="comments.xml"/><Relationship Id="rId24" Type="http://schemas.openxmlformats.org/officeDocument/2006/relationships/header" Target="header2.xml"/><Relationship Id="rId40" Type="http://schemas.openxmlformats.org/officeDocument/2006/relationships/image" Target="media/image15.png"/><Relationship Id="rId45" Type="http://schemas.openxmlformats.org/officeDocument/2006/relationships/hyperlink" Target="mk:@MSITStore:C:\Program%20Files%20(x86)\COPA-DATA\zenon%207.60%20SP0\Help\english\main.chm::/29648.htm" TargetMode="External"/><Relationship Id="rId66" Type="http://schemas.openxmlformats.org/officeDocument/2006/relationships/hyperlink" Target="mk:@MSITStore:C:\Program%20Files%20(x86)\COPA-DATA\zenon%207.60%20SP0\Help\english\main.chm::/139020.htm" TargetMode="External"/><Relationship Id="rId87" Type="http://schemas.openxmlformats.org/officeDocument/2006/relationships/image" Target="media/image30.emf"/><Relationship Id="rId110" Type="http://schemas.openxmlformats.org/officeDocument/2006/relationships/image" Target="media/image37.emf"/><Relationship Id="rId115" Type="http://schemas.openxmlformats.org/officeDocument/2006/relationships/image" Target="media/image40.PNG"/><Relationship Id="rId131" Type="http://schemas.openxmlformats.org/officeDocument/2006/relationships/image" Target="media/image48.png"/><Relationship Id="rId136" Type="http://schemas.openxmlformats.org/officeDocument/2006/relationships/header" Target="header24.xml"/><Relationship Id="rId61" Type="http://schemas.openxmlformats.org/officeDocument/2006/relationships/hyperlink" Target="mk:@MSITStore:C:\Program%20Files%20(x86)\COPA-DATA\zenon%207.60%20SP0\Help\english\main.chm::/138949.htm" TargetMode="External"/><Relationship Id="rId82" Type="http://schemas.openxmlformats.org/officeDocument/2006/relationships/image" Target="media/image29.emf"/><Relationship Id="rId19" Type="http://schemas.openxmlformats.org/officeDocument/2006/relationships/footer" Target="footer1.xml"/><Relationship Id="rId14" Type="http://schemas.openxmlformats.org/officeDocument/2006/relationships/image" Target="media/image5.png"/><Relationship Id="rId30" Type="http://schemas.microsoft.com/office/2011/relationships/commentsExtended" Target="commentsExtended.xml"/><Relationship Id="rId35" Type="http://schemas.openxmlformats.org/officeDocument/2006/relationships/header" Target="header5.xml"/><Relationship Id="rId56" Type="http://schemas.openxmlformats.org/officeDocument/2006/relationships/hyperlink" Target="mk:@MSITStore:C:\Program%20Files%20(x86)\COPA-DATA\zenon%207.60%20SP0\Help\english\main.chm::/138944.htm" TargetMode="External"/><Relationship Id="rId77" Type="http://schemas.openxmlformats.org/officeDocument/2006/relationships/image" Target="media/image28.png"/><Relationship Id="rId100" Type="http://schemas.openxmlformats.org/officeDocument/2006/relationships/header" Target="header14.xml"/><Relationship Id="rId105" Type="http://schemas.openxmlformats.org/officeDocument/2006/relationships/image" Target="media/image35.png"/><Relationship Id="rId126" Type="http://schemas.openxmlformats.org/officeDocument/2006/relationships/header" Target="header19.xml"/><Relationship Id="rId147"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hyperlink" Target="mk:@MSITStore:C:\Program%20Files%20(x86)\COPA-DATA\zenon%207.60%20SP0\Help\english\main.chm::/138940.htm" TargetMode="External"/><Relationship Id="rId72" Type="http://schemas.openxmlformats.org/officeDocument/2006/relationships/image" Target="media/image24.png"/><Relationship Id="rId93" Type="http://schemas.openxmlformats.org/officeDocument/2006/relationships/image" Target="media/image32.PNG"/><Relationship Id="rId98" Type="http://schemas.openxmlformats.org/officeDocument/2006/relationships/footer" Target="footer14.xml"/><Relationship Id="rId121" Type="http://schemas.openxmlformats.org/officeDocument/2006/relationships/image" Target="media/image45.emf"/><Relationship Id="rId142" Type="http://schemas.openxmlformats.org/officeDocument/2006/relationships/image" Target="media/image51.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2.png"/></Relationships>
</file>

<file path=word/_rels/header12.xml.rels><?xml version="1.0" encoding="UTF-8" standalone="yes"?>
<Relationships xmlns="http://schemas.openxmlformats.org/package/2006/relationships"><Relationship Id="rId1" Type="http://schemas.openxmlformats.org/officeDocument/2006/relationships/image" Target="media/image2.png"/></Relationships>
</file>

<file path=word/_rels/header13.xml.rels><?xml version="1.0" encoding="UTF-8" standalone="yes"?>
<Relationships xmlns="http://schemas.openxmlformats.org/package/2006/relationships"><Relationship Id="rId1" Type="http://schemas.openxmlformats.org/officeDocument/2006/relationships/image" Target="media/image2.png"/></Relationships>
</file>

<file path=word/_rels/header14.xml.rels><?xml version="1.0" encoding="UTF-8" standalone="yes"?>
<Relationships xmlns="http://schemas.openxmlformats.org/package/2006/relationships"><Relationship Id="rId1" Type="http://schemas.openxmlformats.org/officeDocument/2006/relationships/image" Target="media/image2.png"/></Relationships>
</file>

<file path=word/_rels/header15.xml.rels><?xml version="1.0" encoding="UTF-8" standalone="yes"?>
<Relationships xmlns="http://schemas.openxmlformats.org/package/2006/relationships"><Relationship Id="rId1" Type="http://schemas.openxmlformats.org/officeDocument/2006/relationships/image" Target="media/image2.png"/></Relationships>
</file>

<file path=word/_rels/header16.xml.rels><?xml version="1.0" encoding="UTF-8" standalone="yes"?>
<Relationships xmlns="http://schemas.openxmlformats.org/package/2006/relationships"><Relationship Id="rId1" Type="http://schemas.openxmlformats.org/officeDocument/2006/relationships/image" Target="media/image2.png"/></Relationships>
</file>

<file path=word/_rels/header17.xml.rels><?xml version="1.0" encoding="UTF-8" standalone="yes"?>
<Relationships xmlns="http://schemas.openxmlformats.org/package/2006/relationships"><Relationship Id="rId1" Type="http://schemas.openxmlformats.org/officeDocument/2006/relationships/image" Target="media/image2.png"/></Relationships>
</file>

<file path=word/_rels/header18.xml.rels><?xml version="1.0" encoding="UTF-8" standalone="yes"?>
<Relationships xmlns="http://schemas.openxmlformats.org/package/2006/relationships"><Relationship Id="rId1" Type="http://schemas.openxmlformats.org/officeDocument/2006/relationships/image" Target="media/image2.png"/></Relationships>
</file>

<file path=word/_rels/header19.xml.rels><?xml version="1.0" encoding="UTF-8" standalone="yes"?>
<Relationships xmlns="http://schemas.openxmlformats.org/package/2006/relationships"><Relationship Id="rId1" Type="http://schemas.openxmlformats.org/officeDocument/2006/relationships/image" Target="media/image2.png"/></Relationships>
</file>

<file path=word/_rels/header20.xml.rels><?xml version="1.0" encoding="UTF-8" standalone="yes"?>
<Relationships xmlns="http://schemas.openxmlformats.org/package/2006/relationships"><Relationship Id="rId1" Type="http://schemas.openxmlformats.org/officeDocument/2006/relationships/image" Target="media/image2.png"/></Relationships>
</file>

<file path=word/_rels/header22.xml.rels><?xml version="1.0" encoding="UTF-8" standalone="yes"?>
<Relationships xmlns="http://schemas.openxmlformats.org/package/2006/relationships"><Relationship Id="rId1" Type="http://schemas.openxmlformats.org/officeDocument/2006/relationships/image" Target="media/image2.png"/></Relationships>
</file>

<file path=word/_rels/header23.xml.rels><?xml version="1.0" encoding="UTF-8" standalone="yes"?>
<Relationships xmlns="http://schemas.openxmlformats.org/package/2006/relationships"><Relationship Id="rId1" Type="http://schemas.openxmlformats.org/officeDocument/2006/relationships/image" Target="media/image2.png"/></Relationships>
</file>

<file path=word/_rels/header24.xml.rels><?xml version="1.0" encoding="UTF-8" standalone="yes"?>
<Relationships xmlns="http://schemas.openxmlformats.org/package/2006/relationships"><Relationship Id="rId1" Type="http://schemas.openxmlformats.org/officeDocument/2006/relationships/image" Target="media/image2.png"/></Relationships>
</file>

<file path=word/_rels/header25.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_rels/header9.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indows%2010\AppData\Roaming\Microsoft\Templates\Student%20report%20with%20cover%20photo.dotx" TargetMode="External"/></Relationship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A2E4E7-F428-410C-9577-E14748C19ADE}">
  <ds:schemaRefs>
    <ds:schemaRef ds:uri="http://schemas.microsoft.com/sharepoint/v3/contenttype/forms"/>
  </ds:schemaRefs>
</ds:datastoreItem>
</file>

<file path=customXml/itemProps3.xml><?xml version="1.0" encoding="utf-8"?>
<ds:datastoreItem xmlns:ds="http://schemas.openxmlformats.org/officeDocument/2006/customXml" ds:itemID="{06EBB381-DCF0-4C5A-A5E2-78AD2E6C60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photo.dotx</Template>
  <TotalTime>884</TotalTime>
  <Pages>124</Pages>
  <Words>23275</Words>
  <Characters>132673</Characters>
  <Application>Microsoft Office Word</Application>
  <DocSecurity>0</DocSecurity>
  <Lines>1105</Lines>
  <Paragraphs>311</Paragraphs>
  <ScaleCrop>false</ScaleCrop>
  <HeadingPairs>
    <vt:vector size="2" baseType="variant">
      <vt:variant>
        <vt:lpstr>Title</vt:lpstr>
      </vt:variant>
      <vt:variant>
        <vt:i4>1</vt:i4>
      </vt:variant>
    </vt:vector>
  </HeadingPairs>
  <TitlesOfParts>
    <vt:vector size="1" baseType="lpstr">
      <vt:lpstr>Construction of LRT Jakarta Corridor 1 (Phase 1): Kelapa Gading - Velodrome</vt:lpstr>
    </vt:vector>
  </TitlesOfParts>
  <Company>home</Company>
  <LinksUpToDate>false</LinksUpToDate>
  <CharactersWithSpaces>155637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Construction of LRT Jakarta Corridor 1 (Phase 1): Kelapa Gading - Velodrome</dc:title>
  <dc:subject>Design Proposal</dc:subject>
  <dc:creator>Windows 10</dc:creator>
  <cp:keywords/>
  <dc:description/>
  <cp:lastModifiedBy>Jasbinder Singh</cp:lastModifiedBy>
  <cp:revision>19</cp:revision>
  <cp:lastPrinted>2017-09-04T02:23:00Z</cp:lastPrinted>
  <dcterms:created xsi:type="dcterms:W3CDTF">2017-09-04T02:00:00Z</dcterms:created>
  <dcterms:modified xsi:type="dcterms:W3CDTF">2017-09-20T11:39:00Z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