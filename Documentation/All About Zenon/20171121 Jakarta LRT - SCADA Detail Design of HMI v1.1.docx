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Arial" w:hAnsi="Arial" w:cs="Arial"/>
          <w:color w:val="595959" w:themeColor="text1" w:themeTint="A6"/>
          <w:sz w:val="24"/>
        </w:rPr>
        <w:id w:val="-1290352585"/>
        <w:docPartObj>
          <w:docPartGallery w:val="Cover Pages"/>
          <w:docPartUnique/>
        </w:docPartObj>
      </w:sdtPr>
      <w:sdtEndPr>
        <w:rPr>
          <w:color w:val="auto"/>
          <w:sz w:val="20"/>
        </w:rPr>
      </w:sdtEndPr>
      <w:sdtContent>
        <w:p w:rsidR="002163EE" w:rsidRPr="002B5704" w:rsidRDefault="007B3B3F" w:rsidP="005C492B">
          <w:pPr>
            <w:pStyle w:val="NoSpacing"/>
            <w:jc w:val="both"/>
            <w:rPr>
              <w:rFonts w:ascii="Arial" w:hAnsi="Arial" w:cs="Arial"/>
            </w:rPr>
          </w:pPr>
          <w:r w:rsidRPr="002B5704">
            <w:rPr>
              <w:rFonts w:ascii="Arial" w:hAnsi="Arial" w:cs="Arial"/>
              <w:noProof/>
              <w:color w:val="595959" w:themeColor="text1" w:themeTint="A6"/>
              <w:sz w:val="24"/>
              <w:lang w:eastAsia="en-US"/>
            </w:rPr>
            <w:drawing>
              <wp:inline distT="0" distB="0" distL="0" distR="0">
                <wp:extent cx="5553075" cy="3676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3676650"/>
                        </a:xfrm>
                        <a:prstGeom prst="rect">
                          <a:avLst/>
                        </a:prstGeom>
                        <a:noFill/>
                        <a:ln>
                          <a:noFill/>
                        </a:ln>
                      </pic:spPr>
                    </pic:pic>
                  </a:graphicData>
                </a:graphic>
              </wp:inline>
            </w:drawing>
          </w:r>
          <w:r w:rsidR="0087586F">
            <w:rPr>
              <w:rFonts w:ascii="Arial" w:hAnsi="Arial" w:cs="Arial"/>
              <w:noProof/>
              <w:lang w:eastAsia="en-US"/>
            </w:rPr>
            <w:pict w14:anchorId="57D01717">
              <v:shapetype id="_x0000_t202" coordsize="21600,21600" o:spt="202" path="m,l,21600r21600,l21600,xe">
                <v:stroke joinstyle="miter"/>
                <v:path gradientshapeok="t" o:connecttype="rect"/>
              </v:shapetype>
              <v:shape id="Text Box 2" o:spid="_x0000_s1026" type="#_x0000_t202" style="position:absolute;left:0;text-align:left;margin-left:91.45pt;margin-top:-50.55pt;width:321.7pt;height:41pt;z-index:25165107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" filled="f" stroked="f">
                <v:textbox>
                  <w:txbxContent>
                    <w:p w:rsidR="005E346D" w:rsidRPr="00BF45A6" w:rsidRDefault="005E346D" w:rsidP="00BF45A6">
                      <w:pPr>
                        <w:rPr>
                          <w:rFonts w:ascii="Eras Light ITC" w:hAnsi="Eras Light ITC"/>
                          <w:b/>
                          <w:sz w:val="32"/>
                        </w:rPr>
                      </w:pPr>
                      <w:r>
                        <w:rPr>
                          <w:rFonts w:ascii="Eras Light ITC" w:hAnsi="Eras Light ITC"/>
                          <w:b/>
                          <w:sz w:val="32"/>
                        </w:rPr>
                        <w:t xml:space="preserve">PT </w:t>
                      </w:r>
                      <w:proofErr w:type="spellStart"/>
                      <w:r w:rsidRPr="00BF45A6">
                        <w:rPr>
                          <w:rFonts w:ascii="Eras Light ITC" w:hAnsi="Eras Light ITC"/>
                          <w:b/>
                          <w:sz w:val="32"/>
                        </w:rPr>
                        <w:t>WijayaKarya</w:t>
                      </w:r>
                      <w:proofErr w:type="spellEnd"/>
                      <w:r w:rsidRPr="00BF45A6">
                        <w:rPr>
                          <w:rFonts w:ascii="Eras Light ITC" w:hAnsi="Eras Light ITC"/>
                          <w:b/>
                          <w:sz w:val="32"/>
                        </w:rPr>
                        <w:t xml:space="preserve"> (</w:t>
                      </w:r>
                      <w:proofErr w:type="spellStart"/>
                      <w:r w:rsidRPr="00BF45A6">
                        <w:rPr>
                          <w:rFonts w:ascii="Eras Light ITC" w:hAnsi="Eras Light ITC"/>
                          <w:b/>
                          <w:sz w:val="32"/>
                        </w:rPr>
                        <w:t>Persero</w:t>
                      </w:r>
                      <w:proofErr w:type="spellEnd"/>
                      <w:r w:rsidRPr="00BF45A6">
                        <w:rPr>
                          <w:rFonts w:ascii="Eras Light ITC" w:hAnsi="Eras Light ITC"/>
                          <w:b/>
                          <w:sz w:val="32"/>
                        </w:rPr>
                        <w:t>)</w:t>
                      </w:r>
                      <w:r>
                        <w:rPr>
                          <w:rFonts w:ascii="Eras Light ITC" w:hAnsi="Eras Light ITC"/>
                          <w:b/>
                          <w:sz w:val="32"/>
                        </w:rPr>
                        <w:t xml:space="preserve">, </w:t>
                      </w:r>
                      <w:proofErr w:type="spellStart"/>
                      <w:r>
                        <w:rPr>
                          <w:rFonts w:ascii="Eras Light ITC" w:hAnsi="Eras Light ITC"/>
                          <w:b/>
                          <w:sz w:val="32"/>
                        </w:rPr>
                        <w:t>Tbk</w:t>
                      </w:r>
                      <w:proofErr w:type="spellEnd"/>
                      <w:r>
                        <w:rPr>
                          <w:rFonts w:ascii="Eras Light ITC" w:hAnsi="Eras Light ITC"/>
                          <w:b/>
                          <w:sz w:val="32"/>
                        </w:rPr>
                        <w:t>.</w:t>
                      </w:r>
                    </w:p>
                  </w:txbxContent>
                </v:textbox>
                <w10:wrap anchorx="page"/>
              </v:shape>
            </w:pict>
          </w:r>
          <w:r w:rsidR="00A872C3" w:rsidRPr="002B5704">
            <w:rPr>
              <w:rFonts w:ascii="Arial" w:hAnsi="Arial" w:cs="Arial"/>
              <w:noProof/>
              <w:lang w:eastAsia="en-US"/>
            </w:rPr>
            <w:drawing>
              <wp:anchor distT="0" distB="0" distL="114300" distR="114300" simplePos="0" relativeHeight="251648000" behindDoc="0" locked="0" layoutInCell="1" allowOverlap="1">
                <wp:simplePos x="0" y="0"/>
                <wp:positionH relativeFrom="column">
                  <wp:posOffset>4699635</wp:posOffset>
                </wp:positionH>
                <wp:positionV relativeFrom="paragraph">
                  <wp:posOffset>-663575</wp:posOffset>
                </wp:positionV>
                <wp:extent cx="862965" cy="559435"/>
                <wp:effectExtent l="0" t="0" r="0" b="0"/>
                <wp:wrapNone/>
                <wp:docPr id="5" name="Picture 5" descr="b0c5483f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0c5483fc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559435"/>
                        </a:xfrm>
                        <a:prstGeom prst="rect">
                          <a:avLst/>
                        </a:prstGeom>
                        <a:noFill/>
                      </pic:spPr>
                    </pic:pic>
                  </a:graphicData>
                </a:graphic>
              </wp:anchor>
            </w:drawing>
          </w:r>
        </w:p>
      </w:sdtContent>
    </w:sdt>
    <w:bookmarkEnd w:id="4"/>
    <w:bookmarkEnd w:id="3"/>
    <w:bookmarkEnd w:id="2"/>
    <w:bookmarkEnd w:id="1"/>
    <w:bookmarkEnd w:id="0"/>
    <w:p w:rsidR="00CA0118" w:rsidRPr="002B5704" w:rsidRDefault="00CA0118" w:rsidP="005C492B">
      <w:pPr>
        <w:spacing w:before="0" w:after="0" w:line="240" w:lineRule="auto"/>
        <w:jc w:val="both"/>
        <w:rPr>
          <w:rFonts w:cs="Arial"/>
          <w:b/>
          <w:color w:val="0081A4" w:themeColor="accent4" w:themeShade="BF"/>
          <w:sz w:val="32"/>
        </w:rPr>
      </w:pPr>
    </w:p>
    <w:p w:rsidR="00A17A66" w:rsidRPr="002B5704" w:rsidRDefault="00A17A66" w:rsidP="005C492B">
      <w:pPr>
        <w:spacing w:before="0" w:after="120" w:line="240" w:lineRule="auto"/>
        <w:jc w:val="both"/>
        <w:rPr>
          <w:rFonts w:cs="Arial"/>
          <w:b/>
          <w:color w:val="0081A4" w:themeColor="accent4" w:themeShade="BF"/>
          <w:sz w:val="28"/>
        </w:rPr>
      </w:pPr>
    </w:p>
    <w:p w:rsidR="00A17A66" w:rsidRPr="002B5704" w:rsidRDefault="00A17A66" w:rsidP="00020DB9">
      <w:pPr>
        <w:spacing w:before="0" w:after="0" w:line="240" w:lineRule="auto"/>
        <w:jc w:val="center"/>
        <w:rPr>
          <w:rFonts w:cs="Arial"/>
          <w:b/>
          <w:color w:val="0081A4" w:themeColor="accent4" w:themeShade="BF"/>
          <w:sz w:val="32"/>
        </w:rPr>
      </w:pPr>
      <w:r w:rsidRPr="002B5704">
        <w:rPr>
          <w:rFonts w:cs="Arial"/>
          <w:b/>
          <w:color w:val="0081A4" w:themeColor="accent4" w:themeShade="BF"/>
          <w:sz w:val="32"/>
        </w:rPr>
        <w:t>JAKARTA LRT PROJECT – CORRIDOR 1 (PHASE 1):</w:t>
      </w:r>
    </w:p>
    <w:p w:rsidR="00A17A66" w:rsidRPr="002B5704" w:rsidRDefault="00A17A66" w:rsidP="00020DB9">
      <w:pPr>
        <w:spacing w:before="0" w:after="0" w:line="240" w:lineRule="auto"/>
        <w:jc w:val="center"/>
        <w:rPr>
          <w:rFonts w:cs="Arial"/>
          <w:b/>
          <w:sz w:val="28"/>
        </w:rPr>
      </w:pPr>
      <w:r w:rsidRPr="002B5704">
        <w:rPr>
          <w:rFonts w:cs="Arial"/>
          <w:b/>
          <w:color w:val="0081A4" w:themeColor="accent4" w:themeShade="BF"/>
          <w:sz w:val="32"/>
        </w:rPr>
        <w:t>KELAPA GADING–VELODROME – PACKAGE P102</w:t>
      </w:r>
    </w:p>
    <w:p w:rsidR="00A17A66" w:rsidRPr="002B5704" w:rsidRDefault="00A17A66" w:rsidP="005C492B">
      <w:pPr>
        <w:spacing w:before="0" w:after="0" w:line="240" w:lineRule="auto"/>
        <w:jc w:val="both"/>
        <w:rPr>
          <w:rFonts w:cs="Arial"/>
          <w:b/>
          <w:sz w:val="28"/>
        </w:rPr>
      </w:pPr>
    </w:p>
    <w:p w:rsidR="00A17A66" w:rsidRPr="002B5704" w:rsidRDefault="00A17A66" w:rsidP="005C492B">
      <w:pPr>
        <w:spacing w:before="0" w:after="120" w:line="240" w:lineRule="auto"/>
        <w:jc w:val="both"/>
        <w:rPr>
          <w:rFonts w:cs="Arial"/>
          <w:b/>
          <w:sz w:val="28"/>
        </w:rPr>
      </w:pPr>
    </w:p>
    <w:p w:rsidR="00A17A66" w:rsidRPr="002B5704" w:rsidRDefault="00A17A66" w:rsidP="00020DB9">
      <w:pPr>
        <w:spacing w:before="0" w:after="120" w:line="240" w:lineRule="auto"/>
        <w:jc w:val="center"/>
        <w:rPr>
          <w:rFonts w:cs="Arial"/>
          <w:b/>
          <w:color w:val="0081A4" w:themeColor="accent4" w:themeShade="BF"/>
          <w:sz w:val="32"/>
        </w:rPr>
      </w:pPr>
      <w:r w:rsidRPr="002B5704">
        <w:rPr>
          <w:rFonts w:cs="Arial"/>
          <w:b/>
          <w:color w:val="0081A4" w:themeColor="accent4" w:themeShade="BF"/>
          <w:sz w:val="32"/>
        </w:rPr>
        <w:t>MAIN WORKS</w:t>
      </w:r>
    </w:p>
    <w:p w:rsidR="00EB109B" w:rsidRPr="002B5704" w:rsidRDefault="00EB109B" w:rsidP="005C492B">
      <w:pPr>
        <w:spacing w:before="0" w:after="0" w:line="240" w:lineRule="auto"/>
        <w:jc w:val="both"/>
        <w:rPr>
          <w:rFonts w:cs="Arial"/>
          <w:b/>
          <w:sz w:val="28"/>
        </w:rPr>
      </w:pPr>
    </w:p>
    <w:p w:rsidR="00F450EB" w:rsidRPr="002B5704" w:rsidRDefault="00F450EB" w:rsidP="005C492B">
      <w:pPr>
        <w:spacing w:before="0" w:after="0" w:line="240" w:lineRule="auto"/>
        <w:jc w:val="both"/>
        <w:rPr>
          <w:rFonts w:cs="Arial"/>
          <w:b/>
          <w:sz w:val="28"/>
        </w:rPr>
      </w:pPr>
    </w:p>
    <w:p w:rsidR="008B71B5" w:rsidRPr="002B5704" w:rsidRDefault="008B71B5" w:rsidP="005C492B">
      <w:pPr>
        <w:spacing w:before="0" w:after="0" w:line="240" w:lineRule="auto"/>
        <w:jc w:val="both"/>
        <w:rPr>
          <w:rFonts w:cs="Arial"/>
          <w:b/>
          <w:sz w:val="28"/>
        </w:rPr>
      </w:pPr>
    </w:p>
    <w:p w:rsidR="005477E4" w:rsidRDefault="005477E4" w:rsidP="00020DB9">
      <w:pPr>
        <w:spacing w:before="0" w:after="0" w:line="240" w:lineRule="auto"/>
        <w:jc w:val="center"/>
        <w:rPr>
          <w:rFonts w:cs="Arial"/>
          <w:b/>
          <w:sz w:val="36"/>
        </w:rPr>
      </w:pPr>
      <w:r>
        <w:rPr>
          <w:rFonts w:cs="Arial"/>
          <w:b/>
          <w:sz w:val="36"/>
        </w:rPr>
        <w:t>SCADA</w:t>
      </w:r>
    </w:p>
    <w:p w:rsidR="00E64E9D" w:rsidRPr="002B5704" w:rsidRDefault="00B22B38" w:rsidP="00020DB9">
      <w:pPr>
        <w:spacing w:before="0" w:after="0" w:line="240" w:lineRule="auto"/>
        <w:jc w:val="center"/>
        <w:rPr>
          <w:rFonts w:cs="Arial"/>
          <w:b/>
          <w:sz w:val="36"/>
        </w:rPr>
      </w:pPr>
      <w:r>
        <w:rPr>
          <w:rFonts w:cs="Arial"/>
          <w:b/>
          <w:sz w:val="36"/>
        </w:rPr>
        <w:t>DETAIL DESIGN OF HMI</w:t>
      </w:r>
    </w:p>
    <w:p w:rsidR="005527A4" w:rsidRPr="002B5704" w:rsidRDefault="005527A4" w:rsidP="00020DB9">
      <w:pPr>
        <w:spacing w:before="0" w:after="0" w:line="240" w:lineRule="auto"/>
        <w:jc w:val="center"/>
        <w:rPr>
          <w:rFonts w:cs="Arial"/>
          <w:b/>
          <w:sz w:val="36"/>
        </w:rPr>
      </w:pPr>
    </w:p>
    <w:p w:rsidR="005527A4" w:rsidRPr="005477E4" w:rsidRDefault="005527A4" w:rsidP="00020DB9">
      <w:pPr>
        <w:spacing w:before="0" w:after="0" w:line="240" w:lineRule="auto"/>
        <w:jc w:val="center"/>
        <w:rPr>
          <w:rFonts w:cs="Arial"/>
          <w:b/>
          <w:sz w:val="28"/>
          <w:lang w:val="id-ID"/>
        </w:rPr>
      </w:pPr>
      <w:r w:rsidRPr="002B5704">
        <w:rPr>
          <w:rFonts w:cs="Arial"/>
          <w:b/>
          <w:sz w:val="28"/>
        </w:rPr>
        <w:t xml:space="preserve">Doc. No. </w:t>
      </w:r>
      <w:r w:rsidR="003E3963">
        <w:rPr>
          <w:rFonts w:cs="Arial"/>
          <w:b/>
          <w:sz w:val="28"/>
        </w:rPr>
        <w:t>WIKA-P102-ALL-440-</w:t>
      </w:r>
      <w:r w:rsidR="003E3963">
        <w:rPr>
          <w:rFonts w:cs="Arial"/>
          <w:b/>
          <w:sz w:val="28"/>
          <w:lang w:val="id-ID"/>
        </w:rPr>
        <w:t>DSR</w:t>
      </w:r>
      <w:r w:rsidR="005477E4">
        <w:rPr>
          <w:rFonts w:cs="Arial"/>
          <w:b/>
          <w:sz w:val="28"/>
        </w:rPr>
        <w:t>-000</w:t>
      </w:r>
      <w:r w:rsidR="003E3963">
        <w:rPr>
          <w:rFonts w:cs="Arial"/>
          <w:b/>
          <w:sz w:val="28"/>
          <w:lang w:val="id-ID"/>
        </w:rPr>
        <w:t>2</w:t>
      </w:r>
    </w:p>
    <w:p w:rsidR="00F450EB" w:rsidRPr="002B5704" w:rsidRDefault="00F450EB" w:rsidP="00020DB9">
      <w:pPr>
        <w:spacing w:before="0" w:after="0" w:line="360" w:lineRule="auto"/>
        <w:jc w:val="center"/>
        <w:rPr>
          <w:rFonts w:cs="Arial"/>
          <w:b/>
          <w:sz w:val="28"/>
        </w:rPr>
      </w:pPr>
    </w:p>
    <w:p w:rsidR="008B71B5" w:rsidRPr="002B5704" w:rsidRDefault="008B71B5" w:rsidP="00020DB9">
      <w:pPr>
        <w:spacing w:before="0" w:after="0" w:line="360" w:lineRule="auto"/>
        <w:jc w:val="center"/>
        <w:rPr>
          <w:rFonts w:cs="Arial"/>
          <w:b/>
          <w:sz w:val="28"/>
        </w:rPr>
      </w:pPr>
    </w:p>
    <w:p w:rsidR="00C34FA8" w:rsidRPr="002B5704" w:rsidRDefault="00A17A66" w:rsidP="00020DB9">
      <w:pPr>
        <w:spacing w:before="0" w:after="0" w:line="360" w:lineRule="auto"/>
        <w:jc w:val="center"/>
        <w:rPr>
          <w:rFonts w:cs="Arial"/>
          <w:sz w:val="28"/>
        </w:rPr>
      </w:pPr>
      <w:r w:rsidRPr="002B5704">
        <w:rPr>
          <w:rFonts w:cs="Arial"/>
          <w:sz w:val="28"/>
        </w:rPr>
        <w:t>201</w:t>
      </w:r>
      <w:r w:rsidR="00A15954" w:rsidRPr="002B5704">
        <w:rPr>
          <w:rFonts w:cs="Arial"/>
          <w:sz w:val="28"/>
        </w:rPr>
        <w:t>7</w:t>
      </w:r>
      <w:r w:rsidR="00C34FA8" w:rsidRPr="002B5704">
        <w:rPr>
          <w:rFonts w:cs="Arial"/>
          <w:sz w:val="28"/>
        </w:rPr>
        <w:br w:type="page"/>
      </w:r>
    </w:p>
    <w:p w:rsidR="005A7007" w:rsidRPr="002B5704" w:rsidRDefault="005A7007" w:rsidP="00EC2FA9">
      <w:pPr>
        <w:keepNext/>
        <w:keepLines/>
        <w:spacing w:before="480" w:after="0" w:line="276" w:lineRule="auto"/>
        <w:ind w:left="360" w:hanging="360"/>
        <w:jc w:val="center"/>
        <w:outlineLvl w:val="0"/>
        <w:rPr>
          <w:rFonts w:eastAsia="Times New Roman" w:cs="Arial"/>
          <w:b/>
          <w:bCs/>
          <w:caps/>
          <w:sz w:val="28"/>
          <w:szCs w:val="28"/>
          <w:lang w:eastAsia="en-US"/>
        </w:rPr>
      </w:pPr>
      <w:bookmarkStart w:id="5" w:name="_Toc490170870"/>
      <w:bookmarkStart w:id="6" w:name="_Toc482853536"/>
      <w:bookmarkStart w:id="7" w:name="_Toc479085003"/>
      <w:bookmarkStart w:id="8" w:name="_Toc466967243"/>
      <w:bookmarkStart w:id="9" w:name="_Toc466967215"/>
      <w:bookmarkStart w:id="10" w:name="_Toc466706261"/>
      <w:bookmarkStart w:id="11" w:name="_Toc466556263"/>
      <w:bookmarkStart w:id="12" w:name="_Toc466309678"/>
      <w:bookmarkStart w:id="13" w:name="_Toc465958342"/>
      <w:bookmarkStart w:id="14" w:name="_Toc465956573"/>
      <w:bookmarkStart w:id="15" w:name="_Toc465849727"/>
      <w:bookmarkStart w:id="16" w:name="_Toc462679511"/>
      <w:bookmarkStart w:id="17" w:name="_Toc462679268"/>
      <w:bookmarkStart w:id="18" w:name="_Toc457411295"/>
      <w:bookmarkStart w:id="19" w:name="_Toc456293984"/>
      <w:bookmarkStart w:id="20" w:name="_Toc456269622"/>
      <w:bookmarkStart w:id="21" w:name="_Toc454454815"/>
      <w:bookmarkStart w:id="22" w:name="_Toc491111131"/>
      <w:bookmarkStart w:id="23" w:name="_Toc497912699"/>
      <w:bookmarkStart w:id="24" w:name="_Toc394778457"/>
      <w:r w:rsidRPr="002B5704">
        <w:rPr>
          <w:rFonts w:eastAsia="Times New Roman" w:cs="Arial"/>
          <w:b/>
          <w:bCs/>
          <w:caps/>
          <w:sz w:val="28"/>
          <w:szCs w:val="28"/>
          <w:lang w:eastAsia="en-US"/>
        </w:rPr>
        <w:lastRenderedPageBreak/>
        <w:t>Validation Sheet</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bookmarkEnd w:id="24"/>
    <w:p w:rsidR="005477E4" w:rsidRDefault="005477E4" w:rsidP="00EC2FA9">
      <w:pPr>
        <w:tabs>
          <w:tab w:val="left" w:pos="1440"/>
          <w:tab w:val="left" w:pos="1800"/>
        </w:tabs>
        <w:spacing w:before="0" w:after="0" w:line="276" w:lineRule="auto"/>
        <w:jc w:val="center"/>
        <w:rPr>
          <w:rFonts w:cs="Arial"/>
          <w:b/>
          <w:sz w:val="28"/>
        </w:rPr>
      </w:pPr>
      <w:r>
        <w:rPr>
          <w:rFonts w:cs="Arial"/>
          <w:b/>
          <w:sz w:val="28"/>
        </w:rPr>
        <w:t>SCADA</w:t>
      </w:r>
    </w:p>
    <w:p w:rsidR="005A7007" w:rsidRPr="00B25B12" w:rsidRDefault="00B25B12" w:rsidP="00EC2FA9">
      <w:pPr>
        <w:tabs>
          <w:tab w:val="left" w:pos="1440"/>
          <w:tab w:val="left" w:pos="1800"/>
        </w:tabs>
        <w:spacing w:before="0" w:after="0" w:line="276" w:lineRule="auto"/>
        <w:jc w:val="center"/>
        <w:rPr>
          <w:rFonts w:cs="Arial"/>
          <w:b/>
          <w:sz w:val="28"/>
          <w:lang w:val="en-GB"/>
        </w:rPr>
      </w:pPr>
      <w:r>
        <w:rPr>
          <w:rFonts w:cs="Arial"/>
          <w:b/>
          <w:sz w:val="28"/>
          <w:lang w:val="en-GB"/>
        </w:rPr>
        <w:t>DETAIL DESIGN OF HMI</w:t>
      </w:r>
    </w:p>
    <w:p w:rsidR="005A7007" w:rsidRPr="005477E4" w:rsidRDefault="005A7007" w:rsidP="00EC2FA9">
      <w:pPr>
        <w:spacing w:before="0" w:after="0" w:line="240" w:lineRule="auto"/>
        <w:jc w:val="center"/>
        <w:rPr>
          <w:rFonts w:cs="Arial"/>
          <w:b/>
          <w:sz w:val="28"/>
          <w:lang w:val="id-ID"/>
        </w:rPr>
      </w:pPr>
      <w:r w:rsidRPr="002B5704">
        <w:rPr>
          <w:rFonts w:cs="Arial"/>
          <w:b/>
          <w:sz w:val="28"/>
        </w:rPr>
        <w:t xml:space="preserve">Doc. No. </w:t>
      </w:r>
      <w:r w:rsidR="003E3963">
        <w:rPr>
          <w:rFonts w:cs="Arial"/>
          <w:b/>
          <w:sz w:val="28"/>
        </w:rPr>
        <w:t>WIKA-P102-ALL-440-</w:t>
      </w:r>
      <w:r w:rsidR="003E3963">
        <w:rPr>
          <w:rFonts w:cs="Arial"/>
          <w:b/>
          <w:sz w:val="28"/>
          <w:lang w:val="id-ID"/>
        </w:rPr>
        <w:t>DSR</w:t>
      </w:r>
      <w:r w:rsidR="005477E4">
        <w:rPr>
          <w:rFonts w:cs="Arial"/>
          <w:b/>
          <w:sz w:val="28"/>
        </w:rPr>
        <w:t>-000</w:t>
      </w:r>
      <w:r w:rsidR="003E3963">
        <w:rPr>
          <w:rFonts w:cs="Arial"/>
          <w:b/>
          <w:sz w:val="28"/>
          <w:lang w:val="id-ID"/>
        </w:rPr>
        <w:t>2</w:t>
      </w:r>
    </w:p>
    <w:p w:rsidR="005A7007" w:rsidRPr="002B5704" w:rsidRDefault="005A7007" w:rsidP="005C492B">
      <w:pPr>
        <w:tabs>
          <w:tab w:val="left" w:pos="1440"/>
          <w:tab w:val="left" w:pos="1800"/>
        </w:tabs>
        <w:spacing w:before="0" w:after="0" w:line="276" w:lineRule="auto"/>
        <w:jc w:val="both"/>
        <w:rPr>
          <w:rFonts w:eastAsia="Times New Roman" w:cs="Arial"/>
          <w:position w:val="-12"/>
          <w:szCs w:val="24"/>
          <w:lang w:eastAsia="en-US"/>
        </w:rPr>
      </w:pPr>
    </w:p>
    <w:p w:rsidR="005A7007" w:rsidRPr="002B5704" w:rsidRDefault="005A7007" w:rsidP="005C492B">
      <w:pPr>
        <w:tabs>
          <w:tab w:val="left" w:pos="3600"/>
          <w:tab w:val="left" w:pos="3969"/>
        </w:tabs>
        <w:spacing w:before="0" w:after="120"/>
        <w:ind w:left="3960" w:hanging="3060"/>
        <w:jc w:val="both"/>
        <w:rPr>
          <w:rFonts w:cs="Arial"/>
          <w:sz w:val="20"/>
          <w:szCs w:val="22"/>
        </w:rPr>
      </w:pPr>
      <w:r w:rsidRPr="002B5704">
        <w:rPr>
          <w:rFonts w:cs="Arial"/>
          <w:sz w:val="20"/>
          <w:szCs w:val="22"/>
          <w:lang w:val="fi-FI"/>
        </w:rPr>
        <w:t xml:space="preserve">PROJECT NAME </w:t>
      </w:r>
      <w:r w:rsidRPr="002B5704">
        <w:rPr>
          <w:rFonts w:cs="Arial"/>
          <w:sz w:val="20"/>
          <w:szCs w:val="22"/>
          <w:lang w:val="fi-FI"/>
        </w:rPr>
        <w:tab/>
        <w:t xml:space="preserve">: </w:t>
      </w:r>
      <w:r w:rsidRPr="002B5704">
        <w:rPr>
          <w:rFonts w:cs="Arial"/>
          <w:sz w:val="20"/>
          <w:szCs w:val="22"/>
          <w:lang w:val="fi-FI"/>
        </w:rPr>
        <w:tab/>
      </w:r>
      <w:r w:rsidRPr="002B5704">
        <w:rPr>
          <w:rFonts w:cs="Arial"/>
          <w:sz w:val="20"/>
          <w:szCs w:val="22"/>
        </w:rPr>
        <w:t xml:space="preserve">CONSTRUCTION OF LRT CORRIDOR 1 (PHASE1): KELAPA GADING – VELODROME </w:t>
      </w:r>
    </w:p>
    <w:p w:rsidR="005A7007" w:rsidRPr="002B5704" w:rsidRDefault="005A7007" w:rsidP="005C492B">
      <w:pPr>
        <w:tabs>
          <w:tab w:val="left" w:pos="3600"/>
          <w:tab w:val="left" w:pos="3969"/>
        </w:tabs>
        <w:spacing w:before="0" w:after="120"/>
        <w:ind w:left="3960" w:hanging="3060"/>
        <w:jc w:val="both"/>
        <w:rPr>
          <w:rFonts w:cs="Arial"/>
          <w:sz w:val="20"/>
          <w:szCs w:val="22"/>
        </w:rPr>
      </w:pPr>
      <w:r w:rsidRPr="002B5704">
        <w:rPr>
          <w:rFonts w:cs="Arial"/>
          <w:sz w:val="20"/>
          <w:szCs w:val="22"/>
        </w:rPr>
        <w:tab/>
      </w:r>
      <w:r w:rsidRPr="002B5704">
        <w:rPr>
          <w:rFonts w:cs="Arial"/>
          <w:sz w:val="20"/>
          <w:szCs w:val="22"/>
        </w:rPr>
        <w:tab/>
        <w:t>PACKAGE NO.102: MAIN WORKS (P102)</w:t>
      </w:r>
    </w:p>
    <w:p w:rsidR="005A7007" w:rsidRPr="002B5704" w:rsidRDefault="005A7007" w:rsidP="005C492B">
      <w:pPr>
        <w:tabs>
          <w:tab w:val="left" w:pos="3600"/>
          <w:tab w:val="left" w:pos="3960"/>
        </w:tabs>
        <w:spacing w:before="0" w:after="120"/>
        <w:ind w:left="3969" w:hanging="3069"/>
        <w:jc w:val="both"/>
        <w:rPr>
          <w:rFonts w:cs="Arial"/>
          <w:sz w:val="20"/>
          <w:szCs w:val="22"/>
        </w:rPr>
      </w:pPr>
      <w:r w:rsidRPr="002B5704">
        <w:rPr>
          <w:rFonts w:cs="Arial"/>
          <w:sz w:val="20"/>
          <w:szCs w:val="22"/>
          <w:lang w:val="fi-FI"/>
        </w:rPr>
        <w:t>DATE</w:t>
      </w:r>
      <w:r w:rsidRPr="002B5704">
        <w:rPr>
          <w:rFonts w:cs="Arial"/>
          <w:sz w:val="20"/>
          <w:szCs w:val="22"/>
          <w:lang w:val="fi-FI"/>
        </w:rPr>
        <w:tab/>
        <w:t xml:space="preserve">: </w:t>
      </w:r>
      <w:r w:rsidRPr="002B5704">
        <w:rPr>
          <w:rFonts w:cs="Arial"/>
          <w:sz w:val="20"/>
          <w:szCs w:val="22"/>
          <w:lang w:val="fi-FI"/>
        </w:rPr>
        <w:tab/>
      </w:r>
      <w:r w:rsidR="005B56B0">
        <w:rPr>
          <w:rFonts w:cs="Arial"/>
          <w:sz w:val="20"/>
          <w:szCs w:val="22"/>
          <w:lang w:val="id-ID"/>
        </w:rPr>
        <w:t>JULY</w:t>
      </w:r>
      <w:r w:rsidRPr="002B5704">
        <w:rPr>
          <w:rFonts w:cs="Arial"/>
          <w:sz w:val="20"/>
          <w:szCs w:val="22"/>
          <w:lang w:val="id-ID"/>
        </w:rPr>
        <w:t>201</w:t>
      </w:r>
      <w:r w:rsidRPr="002B5704">
        <w:rPr>
          <w:rFonts w:cs="Arial"/>
          <w:sz w:val="20"/>
          <w:szCs w:val="22"/>
        </w:rPr>
        <w:t>7</w:t>
      </w:r>
    </w:p>
    <w:p w:rsidR="005A7007" w:rsidRPr="002B5704" w:rsidRDefault="005A7007" w:rsidP="005C492B">
      <w:pPr>
        <w:tabs>
          <w:tab w:val="left" w:pos="3600"/>
          <w:tab w:val="left" w:pos="3969"/>
        </w:tabs>
        <w:spacing w:before="0" w:after="120"/>
        <w:ind w:left="3960" w:hanging="3060"/>
        <w:jc w:val="both"/>
        <w:rPr>
          <w:rFonts w:cs="Arial"/>
          <w:sz w:val="20"/>
          <w:szCs w:val="22"/>
          <w:lang w:val="id-ID"/>
        </w:rPr>
      </w:pPr>
      <w:r w:rsidRPr="002B5704">
        <w:rPr>
          <w:rFonts w:cs="Arial"/>
          <w:sz w:val="20"/>
          <w:szCs w:val="22"/>
        </w:rPr>
        <w:t>CONTRACTOR</w:t>
      </w:r>
      <w:r w:rsidRPr="002B5704">
        <w:rPr>
          <w:rFonts w:cs="Arial"/>
          <w:sz w:val="20"/>
          <w:szCs w:val="22"/>
          <w:lang w:val="sv-SE"/>
        </w:rPr>
        <w:tab/>
        <w:t xml:space="preserve">: </w:t>
      </w:r>
      <w:r w:rsidRPr="002B5704">
        <w:rPr>
          <w:rFonts w:cs="Arial"/>
          <w:sz w:val="20"/>
          <w:szCs w:val="22"/>
          <w:lang w:val="sv-SE"/>
        </w:rPr>
        <w:tab/>
      </w:r>
      <w:r w:rsidRPr="002B5704">
        <w:rPr>
          <w:rFonts w:cs="Arial"/>
          <w:sz w:val="20"/>
          <w:szCs w:val="22"/>
          <w:lang w:val="id-ID"/>
        </w:rPr>
        <w:t>PT WIJAYA KARYA (PERSERO</w:t>
      </w:r>
      <w:r w:rsidR="004C1C8F" w:rsidRPr="002B5704">
        <w:rPr>
          <w:rFonts w:cs="Arial"/>
          <w:sz w:val="20"/>
          <w:szCs w:val="22"/>
          <w:lang w:val="id-ID"/>
        </w:rPr>
        <w:t>)</w:t>
      </w:r>
      <w:r w:rsidR="004C1C8F" w:rsidRPr="002B5704">
        <w:rPr>
          <w:rFonts w:cs="Arial"/>
          <w:sz w:val="20"/>
          <w:szCs w:val="22"/>
        </w:rPr>
        <w:t xml:space="preserve">, </w:t>
      </w:r>
      <w:proofErr w:type="spellStart"/>
      <w:r w:rsidR="004C1C8F" w:rsidRPr="002B5704">
        <w:rPr>
          <w:rFonts w:cs="Arial"/>
          <w:sz w:val="20"/>
          <w:szCs w:val="22"/>
        </w:rPr>
        <w:t>Tbk</w:t>
      </w:r>
      <w:proofErr w:type="spellEnd"/>
      <w:r w:rsidRPr="002B5704">
        <w:rPr>
          <w:rFonts w:cs="Arial"/>
          <w:sz w:val="20"/>
          <w:szCs w:val="22"/>
        </w:rPr>
        <w:t>.</w:t>
      </w:r>
    </w:p>
    <w:p w:rsidR="005A7007" w:rsidRPr="002B5704" w:rsidRDefault="005A7007" w:rsidP="005C492B">
      <w:pPr>
        <w:tabs>
          <w:tab w:val="left" w:pos="1440"/>
          <w:tab w:val="left" w:pos="1800"/>
        </w:tabs>
        <w:spacing w:before="0" w:after="120"/>
        <w:ind w:firstLine="720"/>
        <w:jc w:val="both"/>
        <w:rPr>
          <w:rFonts w:cs="Arial"/>
          <w:sz w:val="20"/>
          <w:lang w:val="en-MY"/>
        </w:rPr>
      </w:pPr>
      <w:r w:rsidRPr="002B5704">
        <w:rPr>
          <w:rFonts w:cs="Arial"/>
          <w:sz w:val="20"/>
        </w:rPr>
        <w:t>This document is issued to those who commissioned and for a specific purpose related to the above projects alone. This document should not be relied upon by any other party or used for other purposes.</w:t>
      </w:r>
    </w:p>
    <w:p w:rsidR="005A7007" w:rsidRPr="002B5704" w:rsidRDefault="005A7007" w:rsidP="005C492B">
      <w:pPr>
        <w:tabs>
          <w:tab w:val="left" w:pos="1440"/>
          <w:tab w:val="left" w:pos="1800"/>
        </w:tabs>
        <w:spacing w:before="0" w:after="120"/>
        <w:ind w:firstLine="720"/>
        <w:jc w:val="both"/>
        <w:rPr>
          <w:rFonts w:cs="Arial"/>
          <w:sz w:val="20"/>
        </w:rPr>
      </w:pPr>
      <w:r w:rsidRPr="002B5704">
        <w:rPr>
          <w:rFonts w:cs="Arial"/>
          <w:sz w:val="20"/>
        </w:rPr>
        <w:t xml:space="preserve">We are not responsible for the consequences of this </w:t>
      </w:r>
      <w:proofErr w:type="spellStart"/>
      <w:r w:rsidRPr="002B5704">
        <w:rPr>
          <w:rFonts w:cs="Arial"/>
          <w:sz w:val="20"/>
        </w:rPr>
        <w:t>documentserve</w:t>
      </w:r>
      <w:proofErr w:type="spellEnd"/>
      <w:r w:rsidRPr="002B5704">
        <w:rPr>
          <w:rFonts w:cs="Arial"/>
          <w:sz w:val="20"/>
        </w:rPr>
        <w:t xml:space="preserve"> as a reference by the other party, or used for other purposes, or contain errors or omissions caused by errors or </w:t>
      </w:r>
      <w:r w:rsidRPr="002B5704">
        <w:rPr>
          <w:rFonts w:cs="Arial"/>
          <w:i/>
          <w:sz w:val="20"/>
        </w:rPr>
        <w:t>omissions</w:t>
      </w:r>
      <w:r w:rsidRPr="002B5704">
        <w:rPr>
          <w:rFonts w:cs="Arial"/>
          <w:sz w:val="20"/>
        </w:rPr>
        <w:t xml:space="preserve"> in the data provided to us by other parties.</w:t>
      </w:r>
    </w:p>
    <w:p w:rsidR="005A7007" w:rsidRPr="002B5704" w:rsidRDefault="005A7007" w:rsidP="005C492B">
      <w:pPr>
        <w:tabs>
          <w:tab w:val="left" w:pos="3600"/>
          <w:tab w:val="left" w:pos="3969"/>
        </w:tabs>
        <w:spacing w:before="0" w:after="120"/>
        <w:jc w:val="both"/>
        <w:rPr>
          <w:rFonts w:cs="Arial"/>
          <w:sz w:val="20"/>
          <w:lang w:val="id-ID"/>
        </w:rPr>
      </w:pPr>
      <w:r w:rsidRPr="002B5704">
        <w:rPr>
          <w:rFonts w:cs="Arial"/>
          <w:sz w:val="20"/>
        </w:rPr>
        <w:t>This document contains confidential information and intellectual property. This document may not be disclosed to other parties without consent from us and from the party which commissioned it.</w:t>
      </w:r>
    </w:p>
    <w:p w:rsidR="005A7007" w:rsidRPr="002B5704" w:rsidRDefault="005A7007" w:rsidP="005C492B">
      <w:pPr>
        <w:tabs>
          <w:tab w:val="left" w:pos="3600"/>
          <w:tab w:val="left" w:pos="3969"/>
        </w:tabs>
        <w:spacing w:before="0" w:after="120"/>
        <w:jc w:val="both"/>
        <w:rPr>
          <w:rFonts w:cs="Arial"/>
          <w:sz w:val="20"/>
          <w:lang w:val="id-ID"/>
        </w:rPr>
      </w:pPr>
    </w:p>
    <w:tbl>
      <w:tblPr>
        <w:tblW w:w="494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8"/>
        <w:gridCol w:w="1438"/>
        <w:gridCol w:w="1433"/>
        <w:gridCol w:w="1548"/>
        <w:gridCol w:w="1463"/>
        <w:gridCol w:w="1567"/>
      </w:tblGrid>
      <w:tr w:rsidR="005A7007" w:rsidRPr="002B5704" w:rsidTr="00707A30">
        <w:trPr>
          <w:trHeight w:val="1178"/>
        </w:trPr>
        <w:tc>
          <w:tcPr>
            <w:tcW w:w="796"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noProof/>
                <w:sz w:val="18"/>
                <w:szCs w:val="18"/>
                <w:lang w:val="en-MY"/>
              </w:rPr>
            </w:pPr>
            <w:r w:rsidRPr="002B5704">
              <w:rPr>
                <w:rFonts w:cs="Arial"/>
                <w:noProof/>
                <w:lang w:eastAsia="en-US"/>
              </w:rPr>
              <w:drawing>
                <wp:anchor distT="0" distB="0" distL="114300" distR="114300" simplePos="0" relativeHeight="251645952" behindDoc="0" locked="0" layoutInCell="1" allowOverlap="1" wp14:anchorId="213C2190" wp14:editId="1AE04ADC">
                  <wp:simplePos x="0" y="0"/>
                  <wp:positionH relativeFrom="column">
                    <wp:posOffset>36195</wp:posOffset>
                  </wp:positionH>
                  <wp:positionV relativeFrom="paragraph">
                    <wp:posOffset>107315</wp:posOffset>
                  </wp:positionV>
                  <wp:extent cx="662940" cy="564515"/>
                  <wp:effectExtent l="0" t="0" r="381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940" cy="564515"/>
                          </a:xfrm>
                          <a:prstGeom prst="rect">
                            <a:avLst/>
                          </a:prstGeom>
                          <a:noFill/>
                        </pic:spPr>
                      </pic:pic>
                    </a:graphicData>
                  </a:graphic>
                </wp:anchor>
              </w:drawing>
            </w:r>
          </w:p>
        </w:tc>
        <w:tc>
          <w:tcPr>
            <w:tcW w:w="813" w:type="pct"/>
            <w:tcBorders>
              <w:top w:val="single" w:sz="4" w:space="0" w:color="auto"/>
              <w:left w:val="single" w:sz="4" w:space="0" w:color="auto"/>
              <w:bottom w:val="single" w:sz="4" w:space="0" w:color="auto"/>
              <w:right w:val="single" w:sz="4" w:space="0" w:color="auto"/>
            </w:tcBorders>
            <w:vAlign w:val="center"/>
            <w:hideMark/>
          </w:tcPr>
          <w:p w:rsidR="005A7007" w:rsidRPr="002B5704" w:rsidRDefault="0087586F" w:rsidP="005C492B">
            <w:pPr>
              <w:spacing w:before="0" w:after="120"/>
              <w:jc w:val="both"/>
              <w:rPr>
                <w:rFonts w:cs="Arial"/>
                <w:sz w:val="18"/>
                <w:szCs w:val="18"/>
              </w:rPr>
            </w:pPr>
            <w:r>
              <w:rPr>
                <w:rFonts w:cs="Arial"/>
                <w:noProof/>
                <w:lang w:eastAsia="en-US"/>
              </w:rPr>
              <w:pict w14:anchorId="4E5C2FDA">
                <v:group id="Group 496" o:spid="_x0000_s1063" style="position:absolute;left:0;text-align:left;margin-left:4.1pt;margin-top:4.8pt;width:58.1pt;height:53.75pt;z-index:251652096;mso-position-horizontal-relative:text;mso-position-vertical-relative:text;mso-width-relative:margin;mso-height-relative:margin" coordsize="1200,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7" type="#_x0000_t75" alt="gold-bold1" style="position:absolute;width:1200;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">
                    <v:imagedata r:id="rId13" o:title="gold-bold1"/>
                  </v:shape>
                  <v:shape id="Picture 68" o:spid="_x0000_s1028" type="#_x0000_t75" alt="LOGO-50th2.gif" style="position:absolute;left:108;top:326;width:746;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">
                    <v:imagedata r:id="rId14" o:title="LOGO-50th2" croptop="12141f" cropright="15420f"/>
                  </v:shape>
                </v:group>
              </w:pict>
            </w:r>
          </w:p>
        </w:tc>
        <w:tc>
          <w:tcPr>
            <w:tcW w:w="3391" w:type="pct"/>
            <w:gridSpan w:val="4"/>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0"/>
                <w:szCs w:val="10"/>
              </w:rPr>
            </w:pPr>
            <w:r w:rsidRPr="002B5704">
              <w:rPr>
                <w:rFonts w:cs="Arial"/>
                <w:noProof/>
                <w:lang w:eastAsia="en-US"/>
              </w:rPr>
              <w:drawing>
                <wp:anchor distT="0" distB="0" distL="114300" distR="114300" simplePos="0" relativeHeight="251646976" behindDoc="0" locked="0" layoutInCell="1" allowOverlap="1" wp14:anchorId="29A4A095" wp14:editId="2BB1329F">
                  <wp:simplePos x="0" y="0"/>
                  <wp:positionH relativeFrom="column">
                    <wp:posOffset>1297305</wp:posOffset>
                  </wp:positionH>
                  <wp:positionV relativeFrom="paragraph">
                    <wp:posOffset>55880</wp:posOffset>
                  </wp:positionV>
                  <wp:extent cx="845820" cy="4724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45820" cy="472440"/>
                          </a:xfrm>
                          <a:prstGeom prst="rect">
                            <a:avLst/>
                          </a:prstGeom>
                          <a:noFill/>
                        </pic:spPr>
                      </pic:pic>
                    </a:graphicData>
                  </a:graphic>
                </wp:anchor>
              </w:drawing>
            </w:r>
          </w:p>
          <w:p w:rsidR="005A7007" w:rsidRPr="002B5704" w:rsidRDefault="005A7007" w:rsidP="005C492B">
            <w:pPr>
              <w:spacing w:before="0" w:after="120"/>
              <w:jc w:val="both"/>
              <w:rPr>
                <w:rFonts w:cs="Arial"/>
                <w:sz w:val="18"/>
                <w:szCs w:val="18"/>
              </w:rPr>
            </w:pPr>
          </w:p>
          <w:p w:rsidR="005A7007" w:rsidRPr="002B5704" w:rsidRDefault="005A7007" w:rsidP="005C492B">
            <w:pPr>
              <w:spacing w:before="0" w:after="120"/>
              <w:jc w:val="both"/>
              <w:rPr>
                <w:rFonts w:cs="Arial"/>
                <w:sz w:val="18"/>
                <w:szCs w:val="18"/>
              </w:rPr>
            </w:pPr>
          </w:p>
          <w:p w:rsidR="005A7007" w:rsidRPr="002B5704" w:rsidRDefault="005A7007" w:rsidP="005C492B">
            <w:pPr>
              <w:spacing w:before="0" w:after="120"/>
              <w:jc w:val="both"/>
              <w:rPr>
                <w:rFonts w:cs="Arial"/>
                <w:b/>
                <w:sz w:val="16"/>
                <w:szCs w:val="16"/>
              </w:rPr>
            </w:pPr>
            <w:r w:rsidRPr="002B5704">
              <w:rPr>
                <w:rFonts w:cs="Arial"/>
                <w:b/>
                <w:sz w:val="16"/>
                <w:szCs w:val="16"/>
              </w:rPr>
              <w:t>PT WIJAYA KARYA (PERSERO), TBK.</w:t>
            </w:r>
          </w:p>
        </w:tc>
      </w:tr>
      <w:tr w:rsidR="005A7007" w:rsidRPr="002B5704" w:rsidTr="00707A30">
        <w:trPr>
          <w:trHeight w:val="1151"/>
        </w:trPr>
        <w:tc>
          <w:tcPr>
            <w:tcW w:w="796"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jc w:val="both"/>
              <w:rPr>
                <w:rFonts w:cs="Arial"/>
                <w:sz w:val="18"/>
                <w:szCs w:val="18"/>
              </w:rPr>
            </w:pPr>
            <w:r w:rsidRPr="002B5704">
              <w:rPr>
                <w:rFonts w:cs="Arial"/>
                <w:sz w:val="18"/>
                <w:szCs w:val="18"/>
              </w:rPr>
              <w:t>Acknowledge:</w:t>
            </w:r>
          </w:p>
        </w:tc>
        <w:tc>
          <w:tcPr>
            <w:tcW w:w="813"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jc w:val="both"/>
              <w:rPr>
                <w:rFonts w:cs="Arial"/>
                <w:sz w:val="18"/>
                <w:szCs w:val="18"/>
              </w:rPr>
            </w:pPr>
            <w:r w:rsidRPr="002B5704">
              <w:rPr>
                <w:rFonts w:cs="Arial"/>
                <w:sz w:val="18"/>
                <w:szCs w:val="18"/>
                <w:lang w:eastAsia="zh-TW"/>
              </w:rPr>
              <w:t>Verified</w:t>
            </w:r>
            <w:r w:rsidRPr="002B5704">
              <w:rPr>
                <w:rFonts w:cs="Arial"/>
                <w:sz w:val="18"/>
                <w:szCs w:val="18"/>
              </w:rPr>
              <w:t xml:space="preserve"> by:</w:t>
            </w:r>
          </w:p>
          <w:p w:rsidR="005A7007" w:rsidRPr="002B5704" w:rsidRDefault="005A7007" w:rsidP="005C492B">
            <w:pPr>
              <w:spacing w:before="0"/>
              <w:jc w:val="both"/>
              <w:rPr>
                <w:rFonts w:cs="Arial"/>
                <w:sz w:val="18"/>
                <w:szCs w:val="18"/>
              </w:rPr>
            </w:pPr>
          </w:p>
        </w:tc>
        <w:tc>
          <w:tcPr>
            <w:tcW w:w="810"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jc w:val="both"/>
              <w:rPr>
                <w:rFonts w:cs="Arial"/>
                <w:sz w:val="18"/>
                <w:szCs w:val="18"/>
              </w:rPr>
            </w:pPr>
            <w:r w:rsidRPr="002B5704">
              <w:rPr>
                <w:rFonts w:cs="Arial"/>
                <w:sz w:val="18"/>
                <w:szCs w:val="18"/>
              </w:rPr>
              <w:t>Acknowledge:</w:t>
            </w:r>
          </w:p>
        </w:tc>
        <w:tc>
          <w:tcPr>
            <w:tcW w:w="875"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jc w:val="both"/>
              <w:rPr>
                <w:rFonts w:cs="Arial"/>
                <w:sz w:val="18"/>
                <w:szCs w:val="18"/>
              </w:rPr>
            </w:pPr>
            <w:r w:rsidRPr="002B5704">
              <w:rPr>
                <w:rFonts w:cs="Arial"/>
                <w:sz w:val="18"/>
                <w:szCs w:val="18"/>
              </w:rPr>
              <w:t>Review</w:t>
            </w:r>
            <w:r w:rsidRPr="002B5704">
              <w:rPr>
                <w:rFonts w:cs="Arial"/>
                <w:sz w:val="18"/>
                <w:szCs w:val="18"/>
                <w:lang w:val="id-ID"/>
              </w:rPr>
              <w:t>ed</w:t>
            </w:r>
            <w:r w:rsidRPr="002B5704">
              <w:rPr>
                <w:rFonts w:cs="Arial"/>
                <w:sz w:val="18"/>
                <w:szCs w:val="18"/>
              </w:rPr>
              <w:t xml:space="preserve"> by:</w:t>
            </w:r>
          </w:p>
        </w:tc>
        <w:tc>
          <w:tcPr>
            <w:tcW w:w="827"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jc w:val="both"/>
              <w:rPr>
                <w:rFonts w:cs="Arial"/>
                <w:sz w:val="18"/>
                <w:szCs w:val="18"/>
                <w:lang w:val="id-ID"/>
              </w:rPr>
            </w:pPr>
            <w:r w:rsidRPr="002B5704">
              <w:rPr>
                <w:rFonts w:cs="Arial"/>
                <w:sz w:val="18"/>
                <w:szCs w:val="18"/>
                <w:lang w:val="id-ID"/>
              </w:rPr>
              <w:t>Checked by:</w:t>
            </w:r>
          </w:p>
        </w:tc>
        <w:tc>
          <w:tcPr>
            <w:tcW w:w="879"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jc w:val="both"/>
              <w:rPr>
                <w:rFonts w:cs="Arial"/>
                <w:b/>
                <w:i/>
                <w:noProof/>
                <w:sz w:val="14"/>
                <w:lang w:val="id-ID" w:eastAsia="id-ID"/>
              </w:rPr>
            </w:pPr>
            <w:r w:rsidRPr="002B5704">
              <w:rPr>
                <w:rFonts w:cs="Arial"/>
                <w:sz w:val="18"/>
                <w:szCs w:val="18"/>
              </w:rPr>
              <w:t>Author/Designer:</w:t>
            </w:r>
            <w:r w:rsidRPr="002B5704">
              <w:rPr>
                <w:rFonts w:cs="Arial"/>
                <w:b/>
                <w:i/>
                <w:noProof/>
                <w:sz w:val="14"/>
                <w:lang w:val="id-ID" w:eastAsia="id-ID"/>
              </w:rPr>
              <w:t xml:space="preserve"> PT. Len</w:t>
            </w:r>
          </w:p>
          <w:p w:rsidR="005A7007" w:rsidRPr="002B5704" w:rsidRDefault="005A7007" w:rsidP="005C492B">
            <w:pPr>
              <w:spacing w:before="0"/>
              <w:jc w:val="both"/>
              <w:rPr>
                <w:rFonts w:cs="Arial"/>
                <w:b/>
                <w:i/>
                <w:noProof/>
                <w:sz w:val="14"/>
                <w:lang w:val="id-ID" w:eastAsia="id-ID"/>
              </w:rPr>
            </w:pPr>
          </w:p>
          <w:p w:rsidR="005A7007" w:rsidRPr="002B5704" w:rsidRDefault="005A7007" w:rsidP="005C492B">
            <w:pPr>
              <w:spacing w:before="0"/>
              <w:jc w:val="both"/>
              <w:rPr>
                <w:rFonts w:cs="Arial"/>
                <w:b/>
                <w:i/>
                <w:noProof/>
                <w:sz w:val="14"/>
                <w:lang w:val="id-ID" w:eastAsia="id-ID"/>
              </w:rPr>
            </w:pPr>
          </w:p>
        </w:tc>
      </w:tr>
      <w:tr w:rsidR="005A7007" w:rsidRPr="002B5704" w:rsidTr="00707A30">
        <w:trPr>
          <w:trHeight w:val="440"/>
        </w:trPr>
        <w:tc>
          <w:tcPr>
            <w:tcW w:w="796"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8"/>
                <w:szCs w:val="18"/>
                <w:lang w:val="id-ID"/>
              </w:rPr>
            </w:pPr>
            <w:r w:rsidRPr="002B5704">
              <w:rPr>
                <w:rFonts w:cs="Arial"/>
                <w:sz w:val="18"/>
                <w:szCs w:val="18"/>
              </w:rPr>
              <w:t>Name</w:t>
            </w:r>
          </w:p>
          <w:p w:rsidR="005A7007" w:rsidRPr="002B5704" w:rsidRDefault="005A7007" w:rsidP="005C492B">
            <w:pPr>
              <w:spacing w:before="0" w:after="120"/>
              <w:jc w:val="both"/>
              <w:rPr>
                <w:rFonts w:cs="Arial"/>
                <w:sz w:val="18"/>
                <w:szCs w:val="18"/>
                <w:lang w:val="id-ID"/>
              </w:rPr>
            </w:pPr>
          </w:p>
        </w:tc>
        <w:tc>
          <w:tcPr>
            <w:tcW w:w="813"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rPr>
              <w:t>Name</w:t>
            </w:r>
          </w:p>
          <w:p w:rsidR="005A7007" w:rsidRPr="002B5704" w:rsidRDefault="005A7007" w:rsidP="005C492B">
            <w:pPr>
              <w:spacing w:before="0" w:after="120"/>
              <w:jc w:val="both"/>
              <w:rPr>
                <w:rFonts w:cs="Arial"/>
                <w:sz w:val="18"/>
                <w:szCs w:val="18"/>
                <w:lang w:val="id-ID"/>
              </w:rPr>
            </w:pPr>
            <w:r w:rsidRPr="002B5704">
              <w:rPr>
                <w:rFonts w:cs="Arial"/>
                <w:b/>
                <w:sz w:val="18"/>
                <w:szCs w:val="18"/>
                <w:lang w:val="id-ID"/>
              </w:rPr>
              <w:t>Zulkifli Y.</w:t>
            </w:r>
          </w:p>
        </w:tc>
        <w:tc>
          <w:tcPr>
            <w:tcW w:w="810"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 xml:space="preserve">Name </w:t>
            </w:r>
          </w:p>
          <w:p w:rsidR="005A7007" w:rsidRPr="002B5704" w:rsidRDefault="005A7007" w:rsidP="005C492B">
            <w:pPr>
              <w:spacing w:before="0" w:after="120"/>
              <w:jc w:val="both"/>
              <w:rPr>
                <w:rFonts w:cs="Arial"/>
                <w:b/>
                <w:sz w:val="18"/>
                <w:szCs w:val="18"/>
                <w:lang w:val="id-ID"/>
              </w:rPr>
            </w:pPr>
            <w:r w:rsidRPr="002B5704">
              <w:rPr>
                <w:rFonts w:cs="Arial"/>
                <w:b/>
                <w:sz w:val="18"/>
                <w:szCs w:val="18"/>
                <w:lang w:val="id-ID"/>
              </w:rPr>
              <w:t>Sonny Setiawan</w:t>
            </w:r>
          </w:p>
        </w:tc>
        <w:tc>
          <w:tcPr>
            <w:tcW w:w="875"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Name</w:t>
            </w:r>
          </w:p>
          <w:p w:rsidR="005A7007" w:rsidRPr="002B5704" w:rsidRDefault="005A7007" w:rsidP="005C492B">
            <w:pPr>
              <w:spacing w:before="0" w:after="120"/>
              <w:jc w:val="both"/>
              <w:rPr>
                <w:rFonts w:cs="Arial"/>
                <w:sz w:val="18"/>
                <w:szCs w:val="18"/>
                <w:lang w:val="en-MY"/>
              </w:rPr>
            </w:pPr>
            <w:r w:rsidRPr="002B5704">
              <w:rPr>
                <w:rFonts w:cs="Arial"/>
                <w:b/>
                <w:sz w:val="18"/>
                <w:szCs w:val="18"/>
                <w:lang w:val="id-ID"/>
              </w:rPr>
              <w:t>Iden Ho</w:t>
            </w:r>
          </w:p>
        </w:tc>
        <w:tc>
          <w:tcPr>
            <w:tcW w:w="827"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Name</w:t>
            </w:r>
          </w:p>
          <w:p w:rsidR="005A7007" w:rsidRPr="002B5704" w:rsidRDefault="005A7007" w:rsidP="005C492B">
            <w:pPr>
              <w:spacing w:before="0" w:after="120"/>
              <w:jc w:val="both"/>
              <w:rPr>
                <w:rFonts w:cs="Arial"/>
                <w:sz w:val="18"/>
                <w:szCs w:val="18"/>
                <w:lang w:val="en-MY"/>
              </w:rPr>
            </w:pPr>
            <w:r w:rsidRPr="002B5704">
              <w:rPr>
                <w:rFonts w:cs="Arial"/>
                <w:b/>
                <w:sz w:val="18"/>
                <w:szCs w:val="18"/>
                <w:lang w:val="id-ID"/>
              </w:rPr>
              <w:t>SJ. Hong</w:t>
            </w:r>
          </w:p>
        </w:tc>
        <w:tc>
          <w:tcPr>
            <w:tcW w:w="879"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Name</w:t>
            </w:r>
          </w:p>
          <w:p w:rsidR="005A7007" w:rsidRPr="002B5704" w:rsidRDefault="005A7007" w:rsidP="005C492B">
            <w:pPr>
              <w:spacing w:before="0" w:after="120"/>
              <w:jc w:val="both"/>
              <w:rPr>
                <w:rFonts w:cs="Arial"/>
                <w:b/>
                <w:sz w:val="18"/>
                <w:szCs w:val="18"/>
                <w:lang w:val="id-ID"/>
              </w:rPr>
            </w:pPr>
            <w:r w:rsidRPr="002B5704">
              <w:rPr>
                <w:rFonts w:cs="Arial"/>
                <w:b/>
                <w:sz w:val="18"/>
                <w:szCs w:val="18"/>
                <w:lang w:val="id-ID"/>
              </w:rPr>
              <w:t>M. Taufik</w:t>
            </w:r>
          </w:p>
        </w:tc>
      </w:tr>
      <w:tr w:rsidR="005A7007" w:rsidRPr="002B5704" w:rsidTr="00707A30">
        <w:trPr>
          <w:trHeight w:val="557"/>
        </w:trPr>
        <w:tc>
          <w:tcPr>
            <w:tcW w:w="796"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rPr>
              <w:t>Position</w:t>
            </w:r>
          </w:p>
        </w:tc>
        <w:tc>
          <w:tcPr>
            <w:tcW w:w="813"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rPr>
              <w:t>Position</w:t>
            </w:r>
          </w:p>
          <w:p w:rsidR="005A7007" w:rsidRPr="002B5704" w:rsidRDefault="005A7007" w:rsidP="005C492B">
            <w:pPr>
              <w:spacing w:before="0" w:after="120"/>
              <w:jc w:val="both"/>
              <w:rPr>
                <w:rFonts w:cs="Arial"/>
                <w:lang w:val="id-ID" w:eastAsia="zh-TW"/>
              </w:rPr>
            </w:pPr>
            <w:r w:rsidRPr="002B5704">
              <w:rPr>
                <w:rFonts w:cs="Arial"/>
                <w:b/>
                <w:sz w:val="18"/>
                <w:szCs w:val="18"/>
                <w:lang w:val="id-ID"/>
              </w:rPr>
              <w:t>Project Manager</w:t>
            </w:r>
          </w:p>
        </w:tc>
        <w:tc>
          <w:tcPr>
            <w:tcW w:w="810"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 xml:space="preserve">Position </w:t>
            </w:r>
          </w:p>
          <w:p w:rsidR="005A7007" w:rsidRPr="002B5704" w:rsidRDefault="005A7007" w:rsidP="005C492B">
            <w:pPr>
              <w:spacing w:before="0" w:after="120"/>
              <w:jc w:val="both"/>
              <w:rPr>
                <w:rFonts w:cs="Arial"/>
                <w:b/>
                <w:lang w:val="id-ID"/>
              </w:rPr>
            </w:pPr>
            <w:r w:rsidRPr="002B5704">
              <w:rPr>
                <w:rFonts w:cs="Arial"/>
                <w:b/>
                <w:sz w:val="18"/>
                <w:szCs w:val="18"/>
                <w:lang w:val="id-ID"/>
              </w:rPr>
              <w:t>Project Director</w:t>
            </w:r>
          </w:p>
        </w:tc>
        <w:tc>
          <w:tcPr>
            <w:tcW w:w="875"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 xml:space="preserve">Position </w:t>
            </w:r>
          </w:p>
          <w:p w:rsidR="005A7007" w:rsidRPr="002B5704" w:rsidRDefault="005A7007" w:rsidP="005C492B">
            <w:pPr>
              <w:spacing w:before="0" w:after="120"/>
              <w:jc w:val="both"/>
              <w:rPr>
                <w:rFonts w:cs="Arial"/>
                <w:b/>
                <w:sz w:val="16"/>
                <w:szCs w:val="16"/>
                <w:lang w:val="id-ID"/>
              </w:rPr>
            </w:pPr>
            <w:r w:rsidRPr="002B5704">
              <w:rPr>
                <w:rFonts w:cs="Arial"/>
                <w:b/>
                <w:sz w:val="18"/>
                <w:szCs w:val="16"/>
                <w:lang w:val="id-ID"/>
              </w:rPr>
              <w:t>Senior Design Manager</w:t>
            </w:r>
          </w:p>
        </w:tc>
        <w:tc>
          <w:tcPr>
            <w:tcW w:w="827"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lang w:val="id-ID"/>
              </w:rPr>
              <w:t xml:space="preserve">Position </w:t>
            </w:r>
          </w:p>
          <w:p w:rsidR="005A7007" w:rsidRPr="002B5704" w:rsidRDefault="005A7007" w:rsidP="005C492B">
            <w:pPr>
              <w:spacing w:before="0" w:after="120"/>
              <w:jc w:val="both"/>
              <w:rPr>
                <w:rFonts w:cs="Arial"/>
                <w:b/>
                <w:sz w:val="16"/>
                <w:szCs w:val="16"/>
                <w:lang w:val="id-ID"/>
              </w:rPr>
            </w:pPr>
            <w:r w:rsidRPr="002B5704">
              <w:rPr>
                <w:rFonts w:cs="Arial"/>
                <w:b/>
                <w:sz w:val="18"/>
                <w:szCs w:val="16"/>
                <w:lang w:val="id-ID"/>
              </w:rPr>
              <w:t>System Design &amp; Cons. Manager</w:t>
            </w:r>
          </w:p>
        </w:tc>
        <w:tc>
          <w:tcPr>
            <w:tcW w:w="879"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id-ID"/>
              </w:rPr>
            </w:pPr>
            <w:r w:rsidRPr="002B5704">
              <w:rPr>
                <w:rFonts w:cs="Arial"/>
                <w:sz w:val="18"/>
                <w:szCs w:val="18"/>
              </w:rPr>
              <w:t>Position</w:t>
            </w:r>
          </w:p>
          <w:p w:rsidR="005A7007" w:rsidRPr="002B5704" w:rsidRDefault="005A7007" w:rsidP="005C492B">
            <w:pPr>
              <w:spacing w:before="0" w:after="120"/>
              <w:jc w:val="both"/>
              <w:rPr>
                <w:rFonts w:cs="Arial"/>
                <w:lang w:val="id-ID"/>
              </w:rPr>
            </w:pPr>
            <w:r w:rsidRPr="002B5704">
              <w:rPr>
                <w:rFonts w:cs="Arial"/>
                <w:b/>
                <w:sz w:val="18"/>
                <w:szCs w:val="16"/>
                <w:lang w:val="id-ID"/>
              </w:rPr>
              <w:t xml:space="preserve"> SCADA Engineer</w:t>
            </w:r>
          </w:p>
        </w:tc>
      </w:tr>
      <w:tr w:rsidR="005A7007" w:rsidRPr="002B5704" w:rsidTr="00707A30">
        <w:trPr>
          <w:trHeight w:val="448"/>
        </w:trPr>
        <w:tc>
          <w:tcPr>
            <w:tcW w:w="796"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8"/>
                <w:szCs w:val="18"/>
                <w:lang w:val="id-ID"/>
              </w:rPr>
            </w:pPr>
            <w:r w:rsidRPr="002B5704">
              <w:rPr>
                <w:rFonts w:cs="Arial"/>
                <w:sz w:val="18"/>
                <w:szCs w:val="18"/>
              </w:rPr>
              <w:t>Date:</w:t>
            </w:r>
          </w:p>
          <w:p w:rsidR="005A7007" w:rsidRPr="002B5704" w:rsidRDefault="005A7007" w:rsidP="005C492B">
            <w:pPr>
              <w:spacing w:before="0" w:after="120"/>
              <w:jc w:val="both"/>
              <w:rPr>
                <w:rFonts w:cs="Arial"/>
                <w:sz w:val="18"/>
                <w:szCs w:val="18"/>
                <w:lang w:val="id-ID"/>
              </w:rPr>
            </w:pPr>
          </w:p>
        </w:tc>
        <w:tc>
          <w:tcPr>
            <w:tcW w:w="813"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en-MY"/>
              </w:rPr>
            </w:pPr>
            <w:r w:rsidRPr="002B5704">
              <w:rPr>
                <w:rFonts w:cs="Arial"/>
                <w:sz w:val="18"/>
                <w:szCs w:val="18"/>
              </w:rPr>
              <w:t>Date:</w:t>
            </w:r>
          </w:p>
        </w:tc>
        <w:tc>
          <w:tcPr>
            <w:tcW w:w="810"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8"/>
                <w:szCs w:val="18"/>
              </w:rPr>
            </w:pPr>
            <w:r w:rsidRPr="002B5704">
              <w:rPr>
                <w:rFonts w:cs="Arial"/>
                <w:sz w:val="18"/>
                <w:szCs w:val="18"/>
              </w:rPr>
              <w:t>Date:</w:t>
            </w:r>
          </w:p>
          <w:p w:rsidR="005A7007" w:rsidRPr="002B5704" w:rsidRDefault="005A7007" w:rsidP="005C492B">
            <w:pPr>
              <w:spacing w:before="0" w:after="120"/>
              <w:jc w:val="both"/>
              <w:rPr>
                <w:rFonts w:cs="Arial"/>
                <w:sz w:val="18"/>
                <w:szCs w:val="18"/>
                <w:lang w:val="id-ID"/>
              </w:rPr>
            </w:pPr>
          </w:p>
        </w:tc>
        <w:tc>
          <w:tcPr>
            <w:tcW w:w="875"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8"/>
                <w:szCs w:val="18"/>
                <w:lang w:val="en-MY"/>
              </w:rPr>
            </w:pPr>
            <w:r w:rsidRPr="002B5704">
              <w:rPr>
                <w:rFonts w:cs="Arial"/>
                <w:sz w:val="18"/>
                <w:szCs w:val="18"/>
              </w:rPr>
              <w:t>Date:</w:t>
            </w:r>
          </w:p>
          <w:p w:rsidR="005A7007" w:rsidRPr="002B5704" w:rsidRDefault="005A7007" w:rsidP="005C492B">
            <w:pPr>
              <w:spacing w:before="0" w:after="120"/>
              <w:jc w:val="both"/>
              <w:rPr>
                <w:rFonts w:cs="Arial"/>
                <w:sz w:val="18"/>
                <w:szCs w:val="18"/>
                <w:lang w:val="id-ID"/>
              </w:rPr>
            </w:pPr>
          </w:p>
        </w:tc>
        <w:tc>
          <w:tcPr>
            <w:tcW w:w="827" w:type="pct"/>
            <w:tcBorders>
              <w:top w:val="single" w:sz="4" w:space="0" w:color="auto"/>
              <w:left w:val="single" w:sz="4" w:space="0" w:color="auto"/>
              <w:bottom w:val="single" w:sz="4" w:space="0" w:color="auto"/>
              <w:right w:val="single" w:sz="4" w:space="0" w:color="auto"/>
            </w:tcBorders>
          </w:tcPr>
          <w:p w:rsidR="005A7007" w:rsidRPr="002B5704" w:rsidRDefault="005A7007" w:rsidP="005C492B">
            <w:pPr>
              <w:spacing w:before="0" w:after="120"/>
              <w:jc w:val="both"/>
              <w:rPr>
                <w:rFonts w:cs="Arial"/>
                <w:sz w:val="18"/>
                <w:szCs w:val="18"/>
                <w:lang w:val="en-MY"/>
              </w:rPr>
            </w:pPr>
            <w:r w:rsidRPr="002B5704">
              <w:rPr>
                <w:rFonts w:cs="Arial"/>
                <w:sz w:val="18"/>
                <w:szCs w:val="18"/>
              </w:rPr>
              <w:t>Date:</w:t>
            </w:r>
          </w:p>
          <w:p w:rsidR="005A7007" w:rsidRPr="002B5704" w:rsidRDefault="005A7007" w:rsidP="005C492B">
            <w:pPr>
              <w:spacing w:before="0" w:after="120"/>
              <w:jc w:val="both"/>
              <w:rPr>
                <w:rFonts w:cs="Arial"/>
                <w:sz w:val="18"/>
                <w:szCs w:val="18"/>
                <w:lang w:val="id-ID"/>
              </w:rPr>
            </w:pPr>
          </w:p>
        </w:tc>
        <w:tc>
          <w:tcPr>
            <w:tcW w:w="879" w:type="pct"/>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spacing w:before="0" w:after="120"/>
              <w:jc w:val="both"/>
              <w:rPr>
                <w:rFonts w:cs="Arial"/>
                <w:sz w:val="18"/>
                <w:szCs w:val="18"/>
                <w:lang w:val="en-MY"/>
              </w:rPr>
            </w:pPr>
            <w:r w:rsidRPr="002B5704">
              <w:rPr>
                <w:rFonts w:cs="Arial"/>
                <w:sz w:val="18"/>
                <w:szCs w:val="18"/>
              </w:rPr>
              <w:t>Date:</w:t>
            </w:r>
          </w:p>
          <w:p w:rsidR="005A7007" w:rsidRPr="002B5704" w:rsidRDefault="005B56B0" w:rsidP="005C492B">
            <w:pPr>
              <w:spacing w:before="0" w:after="120"/>
              <w:jc w:val="both"/>
              <w:rPr>
                <w:rFonts w:cs="Arial"/>
                <w:sz w:val="18"/>
                <w:szCs w:val="18"/>
                <w:lang w:val="id-ID"/>
              </w:rPr>
            </w:pPr>
            <w:r>
              <w:rPr>
                <w:rFonts w:cs="Arial"/>
                <w:sz w:val="18"/>
                <w:szCs w:val="18"/>
                <w:lang w:val="id-ID"/>
              </w:rPr>
              <w:t>04 September</w:t>
            </w:r>
            <w:r w:rsidR="005A7007" w:rsidRPr="002B5704">
              <w:rPr>
                <w:rFonts w:cs="Arial"/>
                <w:sz w:val="18"/>
                <w:szCs w:val="18"/>
                <w:lang w:val="id-ID"/>
              </w:rPr>
              <w:t xml:space="preserve"> 2017</w:t>
            </w:r>
          </w:p>
        </w:tc>
      </w:tr>
    </w:tbl>
    <w:p w:rsidR="005A7007" w:rsidRPr="002B5704" w:rsidRDefault="005A7007" w:rsidP="005C492B">
      <w:pPr>
        <w:tabs>
          <w:tab w:val="left" w:pos="3600"/>
          <w:tab w:val="left" w:pos="3969"/>
        </w:tabs>
        <w:spacing w:before="0" w:after="120" w:line="240" w:lineRule="auto"/>
        <w:jc w:val="both"/>
        <w:rPr>
          <w:rFonts w:eastAsia="Times New Roman" w:cs="Arial"/>
          <w:sz w:val="20"/>
          <w:szCs w:val="22"/>
          <w:lang w:eastAsia="en-US"/>
        </w:rPr>
      </w:pPr>
    </w:p>
    <w:p w:rsidR="005A7007" w:rsidRPr="002B5704" w:rsidRDefault="005A7007" w:rsidP="005C492B">
      <w:pPr>
        <w:tabs>
          <w:tab w:val="left" w:pos="3600"/>
          <w:tab w:val="left" w:pos="3969"/>
        </w:tabs>
        <w:spacing w:before="0" w:after="120" w:line="240" w:lineRule="auto"/>
        <w:jc w:val="both"/>
        <w:rPr>
          <w:rFonts w:eastAsia="Times New Roman" w:cs="Arial"/>
          <w:sz w:val="20"/>
          <w:szCs w:val="22"/>
          <w:lang w:eastAsia="en-US"/>
        </w:rPr>
      </w:pPr>
    </w:p>
    <w:p w:rsidR="005A7007" w:rsidRPr="002B5704" w:rsidRDefault="005A7007" w:rsidP="005C492B">
      <w:pPr>
        <w:tabs>
          <w:tab w:val="left" w:pos="3600"/>
          <w:tab w:val="left" w:pos="3969"/>
        </w:tabs>
        <w:spacing w:before="0" w:after="120" w:line="240" w:lineRule="auto"/>
        <w:jc w:val="both"/>
        <w:rPr>
          <w:rFonts w:eastAsia="Times New Roman" w:cs="Arial"/>
          <w:sz w:val="20"/>
          <w:szCs w:val="22"/>
          <w:lang w:eastAsia="en-US"/>
        </w:rPr>
      </w:pPr>
    </w:p>
    <w:p w:rsidR="005477E4" w:rsidRDefault="005477E4" w:rsidP="005C492B">
      <w:pPr>
        <w:tabs>
          <w:tab w:val="left" w:pos="3600"/>
          <w:tab w:val="left" w:pos="3969"/>
        </w:tabs>
        <w:spacing w:before="0" w:after="120" w:line="240" w:lineRule="auto"/>
        <w:jc w:val="both"/>
        <w:rPr>
          <w:rFonts w:eastAsia="Times New Roman" w:cs="Arial"/>
          <w:sz w:val="20"/>
          <w:szCs w:val="22"/>
          <w:lang w:eastAsia="en-US"/>
        </w:rPr>
      </w:pPr>
      <w:r>
        <w:rPr>
          <w:rFonts w:eastAsia="Times New Roman" w:cs="Arial"/>
          <w:sz w:val="20"/>
          <w:szCs w:val="22"/>
          <w:lang w:eastAsia="en-US"/>
        </w:rPr>
        <w:br w:type="page"/>
      </w:r>
    </w:p>
    <w:p w:rsidR="005A7007" w:rsidRPr="002B5704" w:rsidRDefault="005A7007" w:rsidP="005C492B">
      <w:pPr>
        <w:spacing w:before="0"/>
        <w:jc w:val="both"/>
        <w:rPr>
          <w:rFonts w:cs="Arial"/>
          <w:lang w:val="ms-MY"/>
        </w:rPr>
      </w:pPr>
      <w:r w:rsidRPr="002B5704">
        <w:rPr>
          <w:rFonts w:cs="Arial"/>
          <w:lang w:val="ms-MY"/>
        </w:rPr>
        <w:lastRenderedPageBreak/>
        <w:t>Revision history</w:t>
      </w:r>
    </w:p>
    <w:tbl>
      <w:tblPr>
        <w:tblW w:w="9263" w:type="dxa"/>
        <w:tblInd w:w="-5" w:type="dxa"/>
        <w:tblLayout w:type="fixed"/>
        <w:tblLook w:val="04A0" w:firstRow="1" w:lastRow="0" w:firstColumn="1" w:lastColumn="0" w:noHBand="0" w:noVBand="1"/>
      </w:tblPr>
      <w:tblGrid>
        <w:gridCol w:w="627"/>
        <w:gridCol w:w="1561"/>
        <w:gridCol w:w="2632"/>
        <w:gridCol w:w="1559"/>
        <w:gridCol w:w="1121"/>
        <w:gridCol w:w="854"/>
        <w:gridCol w:w="909"/>
      </w:tblGrid>
      <w:tr w:rsidR="005A7007" w:rsidRPr="002B5704" w:rsidTr="00884AD0">
        <w:tc>
          <w:tcPr>
            <w:tcW w:w="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7007" w:rsidRPr="002B5704" w:rsidRDefault="005A7007" w:rsidP="005C492B">
            <w:pPr>
              <w:jc w:val="both"/>
              <w:rPr>
                <w:rFonts w:cs="Arial"/>
                <w:b/>
                <w:sz w:val="18"/>
                <w:lang w:val="ms-MY"/>
              </w:rPr>
            </w:pPr>
            <w:r w:rsidRPr="002B5704">
              <w:rPr>
                <w:rFonts w:cs="Arial"/>
                <w:b/>
                <w:sz w:val="18"/>
                <w:lang w:val="ms-MY"/>
              </w:rPr>
              <w:t>Rev</w:t>
            </w:r>
          </w:p>
        </w:tc>
        <w:tc>
          <w:tcPr>
            <w:tcW w:w="15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7007" w:rsidRPr="002B5704" w:rsidRDefault="005A7007" w:rsidP="005C492B">
            <w:pPr>
              <w:jc w:val="both"/>
              <w:rPr>
                <w:rFonts w:cs="Arial"/>
                <w:b/>
                <w:sz w:val="18"/>
                <w:lang w:val="ms-MY"/>
              </w:rPr>
            </w:pPr>
            <w:r w:rsidRPr="002B5704">
              <w:rPr>
                <w:rFonts w:cs="Arial"/>
                <w:b/>
                <w:sz w:val="18"/>
                <w:lang w:val="ms-MY"/>
              </w:rPr>
              <w:t>Date</w:t>
            </w:r>
          </w:p>
        </w:tc>
        <w:tc>
          <w:tcPr>
            <w:tcW w:w="26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7007" w:rsidRPr="002B5704" w:rsidRDefault="005A7007" w:rsidP="005C492B">
            <w:pPr>
              <w:jc w:val="both"/>
              <w:rPr>
                <w:rFonts w:cs="Arial"/>
                <w:b/>
                <w:sz w:val="18"/>
                <w:lang w:val="ms-MY"/>
              </w:rPr>
            </w:pPr>
            <w:r w:rsidRPr="002B5704">
              <w:rPr>
                <w:rFonts w:cs="Arial"/>
                <w:b/>
                <w:sz w:val="18"/>
                <w:lang w:val="ms-MY"/>
              </w:rPr>
              <w:t>Reason of Issue</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7007" w:rsidRPr="002B5704" w:rsidRDefault="005A7007" w:rsidP="005C492B">
            <w:pPr>
              <w:jc w:val="both"/>
              <w:rPr>
                <w:rFonts w:cs="Arial"/>
                <w:b/>
                <w:sz w:val="18"/>
                <w:lang w:val="ms-MY"/>
              </w:rPr>
            </w:pPr>
            <w:r w:rsidRPr="002B5704">
              <w:rPr>
                <w:rFonts w:cs="Arial"/>
                <w:b/>
                <w:sz w:val="18"/>
                <w:lang w:val="ms-MY"/>
              </w:rPr>
              <w:t>Author</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7007" w:rsidRPr="002B5704" w:rsidRDefault="005A7007" w:rsidP="005C492B">
            <w:pPr>
              <w:jc w:val="both"/>
              <w:rPr>
                <w:rFonts w:cs="Arial"/>
                <w:b/>
                <w:sz w:val="18"/>
                <w:lang w:val="ms-MY"/>
              </w:rPr>
            </w:pPr>
            <w:r w:rsidRPr="002B5704">
              <w:rPr>
                <w:rFonts w:cs="Arial"/>
                <w:b/>
                <w:sz w:val="18"/>
                <w:lang w:val="ms-MY"/>
              </w:rPr>
              <w:t>Checked</w:t>
            </w:r>
          </w:p>
        </w:tc>
        <w:tc>
          <w:tcPr>
            <w:tcW w:w="176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A7007" w:rsidRPr="002B5704" w:rsidRDefault="005A7007" w:rsidP="005C492B">
            <w:pPr>
              <w:jc w:val="both"/>
              <w:rPr>
                <w:rFonts w:cs="Arial"/>
                <w:b/>
                <w:sz w:val="18"/>
                <w:lang w:val="ms-MY"/>
              </w:rPr>
            </w:pPr>
            <w:r w:rsidRPr="002B5704">
              <w:rPr>
                <w:rFonts w:cs="Arial"/>
                <w:b/>
                <w:sz w:val="18"/>
                <w:lang w:val="ms-MY"/>
              </w:rPr>
              <w:t>Approved</w:t>
            </w:r>
          </w:p>
          <w:p w:rsidR="005A7007" w:rsidRPr="002B5704" w:rsidRDefault="005A7007" w:rsidP="005C492B">
            <w:pPr>
              <w:jc w:val="both"/>
              <w:rPr>
                <w:rFonts w:cs="Arial"/>
                <w:b/>
                <w:sz w:val="18"/>
                <w:lang w:val="ms-MY"/>
              </w:rPr>
            </w:pPr>
            <w:r w:rsidRPr="002B5704">
              <w:rPr>
                <w:rFonts w:cs="Arial"/>
                <w:b/>
                <w:sz w:val="18"/>
                <w:lang w:val="ms-MY"/>
              </w:rPr>
              <w:t>WIKA         ICE</w:t>
            </w:r>
          </w:p>
        </w:tc>
      </w:tr>
      <w:tr w:rsidR="005A7007" w:rsidRPr="002B5704" w:rsidTr="00884AD0">
        <w:trPr>
          <w:trHeight w:val="90"/>
        </w:trPr>
        <w:tc>
          <w:tcPr>
            <w:tcW w:w="627" w:type="dxa"/>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jc w:val="both"/>
              <w:rPr>
                <w:rFonts w:cs="Arial"/>
                <w:lang w:val="id-ID"/>
              </w:rPr>
            </w:pPr>
            <w:r w:rsidRPr="002B5704">
              <w:rPr>
                <w:rFonts w:cs="Arial"/>
                <w:lang w:val="id-ID"/>
              </w:rPr>
              <w:t>A</w:t>
            </w:r>
          </w:p>
        </w:tc>
        <w:tc>
          <w:tcPr>
            <w:tcW w:w="1561" w:type="dxa"/>
            <w:tcBorders>
              <w:top w:val="single" w:sz="4" w:space="0" w:color="auto"/>
              <w:left w:val="single" w:sz="4" w:space="0" w:color="auto"/>
              <w:bottom w:val="single" w:sz="4" w:space="0" w:color="auto"/>
              <w:right w:val="single" w:sz="4" w:space="0" w:color="auto"/>
            </w:tcBorders>
            <w:hideMark/>
          </w:tcPr>
          <w:p w:rsidR="005A7007" w:rsidRPr="002B5704" w:rsidRDefault="005B56B0" w:rsidP="005C492B">
            <w:pPr>
              <w:jc w:val="both"/>
              <w:rPr>
                <w:rFonts w:cs="Arial"/>
                <w:sz w:val="20"/>
                <w:lang w:val="id-ID"/>
              </w:rPr>
            </w:pPr>
            <w:r>
              <w:rPr>
                <w:rFonts w:cs="Arial"/>
                <w:sz w:val="20"/>
                <w:lang w:val="id-ID"/>
              </w:rPr>
              <w:t>September</w:t>
            </w:r>
            <w:r w:rsidR="003A4996">
              <w:rPr>
                <w:rFonts w:cs="Arial"/>
                <w:sz w:val="20"/>
                <w:lang w:val="id-ID"/>
              </w:rPr>
              <w:t xml:space="preserve"> 04</w:t>
            </w:r>
            <w:r w:rsidR="005A7007" w:rsidRPr="002B5704">
              <w:rPr>
                <w:rFonts w:cs="Arial"/>
                <w:sz w:val="20"/>
                <w:lang w:val="id-ID"/>
              </w:rPr>
              <w:t>, 2017</w:t>
            </w:r>
          </w:p>
        </w:tc>
        <w:tc>
          <w:tcPr>
            <w:tcW w:w="2632" w:type="dxa"/>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jc w:val="both"/>
              <w:rPr>
                <w:rFonts w:cs="Arial"/>
                <w:sz w:val="20"/>
                <w:lang w:val="id-ID"/>
              </w:rPr>
            </w:pPr>
            <w:r w:rsidRPr="002B5704">
              <w:rPr>
                <w:rFonts w:cs="Arial"/>
                <w:sz w:val="20"/>
                <w:lang w:val="id-ID"/>
              </w:rPr>
              <w:t>First Submission</w:t>
            </w:r>
          </w:p>
        </w:tc>
        <w:tc>
          <w:tcPr>
            <w:tcW w:w="1559" w:type="dxa"/>
            <w:tcBorders>
              <w:top w:val="single" w:sz="4" w:space="0" w:color="auto"/>
              <w:left w:val="single" w:sz="4" w:space="0" w:color="auto"/>
              <w:bottom w:val="single" w:sz="4" w:space="0" w:color="auto"/>
              <w:right w:val="single" w:sz="4" w:space="0" w:color="auto"/>
            </w:tcBorders>
            <w:hideMark/>
          </w:tcPr>
          <w:p w:rsidR="005A7007" w:rsidRPr="002B5704" w:rsidRDefault="005A7007" w:rsidP="005C492B">
            <w:pPr>
              <w:jc w:val="both"/>
              <w:rPr>
                <w:rFonts w:cs="Arial"/>
                <w:sz w:val="20"/>
                <w:lang w:val="id-ID"/>
              </w:rPr>
            </w:pPr>
            <w:r w:rsidRPr="002B5704">
              <w:rPr>
                <w:rFonts w:cs="Arial"/>
                <w:sz w:val="20"/>
                <w:lang w:val="id-ID"/>
              </w:rPr>
              <w:t>M. Taufik</w:t>
            </w:r>
          </w:p>
        </w:tc>
        <w:tc>
          <w:tcPr>
            <w:tcW w:w="1121"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854"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909"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r>
      <w:tr w:rsidR="005A7007" w:rsidRPr="002B5704" w:rsidTr="00884AD0">
        <w:tc>
          <w:tcPr>
            <w:tcW w:w="627" w:type="dxa"/>
            <w:tcBorders>
              <w:top w:val="single" w:sz="4" w:space="0" w:color="auto"/>
              <w:left w:val="single" w:sz="4" w:space="0" w:color="auto"/>
              <w:bottom w:val="single" w:sz="4" w:space="0" w:color="auto"/>
              <w:right w:val="single" w:sz="4" w:space="0" w:color="auto"/>
            </w:tcBorders>
          </w:tcPr>
          <w:p w:rsidR="005A7007" w:rsidRPr="00884AD0" w:rsidRDefault="00884AD0" w:rsidP="005C492B">
            <w:pPr>
              <w:jc w:val="both"/>
              <w:rPr>
                <w:rFonts w:cs="Arial"/>
                <w:sz w:val="20"/>
                <w:lang w:val="en-ID"/>
              </w:rPr>
            </w:pPr>
            <w:r>
              <w:rPr>
                <w:rFonts w:cs="Arial"/>
                <w:sz w:val="20"/>
                <w:lang w:val="en-ID"/>
              </w:rPr>
              <w:t>B</w:t>
            </w:r>
          </w:p>
        </w:tc>
        <w:tc>
          <w:tcPr>
            <w:tcW w:w="1561" w:type="dxa"/>
            <w:tcBorders>
              <w:top w:val="single" w:sz="4" w:space="0" w:color="auto"/>
              <w:left w:val="single" w:sz="4" w:space="0" w:color="auto"/>
              <w:bottom w:val="single" w:sz="4" w:space="0" w:color="auto"/>
              <w:right w:val="single" w:sz="4" w:space="0" w:color="auto"/>
            </w:tcBorders>
          </w:tcPr>
          <w:p w:rsidR="005A7007" w:rsidRPr="00884AD0" w:rsidRDefault="00884AD0" w:rsidP="005C492B">
            <w:pPr>
              <w:jc w:val="both"/>
              <w:rPr>
                <w:rFonts w:cs="Arial"/>
                <w:sz w:val="20"/>
                <w:lang w:val="en-ID"/>
              </w:rPr>
            </w:pPr>
            <w:r>
              <w:rPr>
                <w:rFonts w:cs="Arial"/>
                <w:sz w:val="20"/>
                <w:lang w:val="en-ID"/>
              </w:rPr>
              <w:t>November 01, 2017</w:t>
            </w:r>
          </w:p>
        </w:tc>
        <w:tc>
          <w:tcPr>
            <w:tcW w:w="2632" w:type="dxa"/>
            <w:tcBorders>
              <w:top w:val="single" w:sz="4" w:space="0" w:color="auto"/>
              <w:left w:val="single" w:sz="4" w:space="0" w:color="auto"/>
              <w:bottom w:val="single" w:sz="4" w:space="0" w:color="auto"/>
              <w:right w:val="single" w:sz="4" w:space="0" w:color="auto"/>
            </w:tcBorders>
          </w:tcPr>
          <w:p w:rsidR="005A7007" w:rsidRPr="002B5704" w:rsidRDefault="00884AD0" w:rsidP="005C492B">
            <w:pPr>
              <w:pStyle w:val="ListParagraph"/>
              <w:ind w:hanging="461"/>
              <w:jc w:val="both"/>
              <w:rPr>
                <w:rFonts w:cs="Arial"/>
                <w:sz w:val="20"/>
              </w:rPr>
            </w:pPr>
            <w:r>
              <w:rPr>
                <w:rFonts w:cs="Arial"/>
                <w:sz w:val="20"/>
              </w:rPr>
              <w:t xml:space="preserve">Second Submission </w:t>
            </w:r>
          </w:p>
        </w:tc>
        <w:tc>
          <w:tcPr>
            <w:tcW w:w="1559" w:type="dxa"/>
            <w:tcBorders>
              <w:top w:val="single" w:sz="4" w:space="0" w:color="auto"/>
              <w:left w:val="single" w:sz="4" w:space="0" w:color="auto"/>
              <w:bottom w:val="single" w:sz="4" w:space="0" w:color="auto"/>
              <w:right w:val="single" w:sz="4" w:space="0" w:color="auto"/>
            </w:tcBorders>
          </w:tcPr>
          <w:p w:rsidR="005A7007" w:rsidRPr="00884AD0" w:rsidRDefault="005A7007" w:rsidP="005C492B">
            <w:pPr>
              <w:jc w:val="both"/>
              <w:rPr>
                <w:rFonts w:cs="Arial"/>
                <w:sz w:val="20"/>
                <w:lang w:val="en-ID"/>
              </w:rPr>
            </w:pPr>
          </w:p>
        </w:tc>
        <w:tc>
          <w:tcPr>
            <w:tcW w:w="1121"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854"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909"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r>
      <w:tr w:rsidR="005A7007" w:rsidRPr="002B5704" w:rsidTr="00884AD0">
        <w:tc>
          <w:tcPr>
            <w:tcW w:w="627"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sz w:val="20"/>
                <w:lang w:val="ms-MY"/>
              </w:rPr>
            </w:pPr>
          </w:p>
        </w:tc>
        <w:tc>
          <w:tcPr>
            <w:tcW w:w="1561"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sz w:val="20"/>
                <w:lang w:val="ms-MY"/>
              </w:rPr>
            </w:pPr>
          </w:p>
        </w:tc>
        <w:tc>
          <w:tcPr>
            <w:tcW w:w="2632"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sz w:val="20"/>
                <w:lang w:val="ms-MY"/>
              </w:rPr>
            </w:pPr>
          </w:p>
        </w:tc>
        <w:tc>
          <w:tcPr>
            <w:tcW w:w="1559"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sz w:val="20"/>
                <w:lang w:val="ms-MY"/>
              </w:rPr>
            </w:pPr>
          </w:p>
        </w:tc>
        <w:tc>
          <w:tcPr>
            <w:tcW w:w="1121"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854"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c>
          <w:tcPr>
            <w:tcW w:w="909" w:type="dxa"/>
            <w:tcBorders>
              <w:top w:val="single" w:sz="4" w:space="0" w:color="auto"/>
              <w:left w:val="single" w:sz="4" w:space="0" w:color="auto"/>
              <w:bottom w:val="single" w:sz="4" w:space="0" w:color="auto"/>
              <w:right w:val="single" w:sz="4" w:space="0" w:color="auto"/>
            </w:tcBorders>
          </w:tcPr>
          <w:p w:rsidR="005A7007" w:rsidRPr="002B5704" w:rsidRDefault="005A7007" w:rsidP="005C492B">
            <w:pPr>
              <w:jc w:val="both"/>
              <w:rPr>
                <w:rFonts w:cs="Arial"/>
                <w:lang w:val="ms-MY"/>
              </w:rPr>
            </w:pPr>
          </w:p>
        </w:tc>
      </w:tr>
    </w:tbl>
    <w:p w:rsidR="005A7007" w:rsidRPr="002B5704" w:rsidRDefault="005A7007" w:rsidP="005C492B">
      <w:pPr>
        <w:jc w:val="both"/>
        <w:rPr>
          <w:rFonts w:cs="Arial"/>
          <w:lang w:val="ms-MY"/>
        </w:rPr>
      </w:pPr>
    </w:p>
    <w:p w:rsidR="00732B04" w:rsidRPr="002B5704" w:rsidRDefault="00732B04" w:rsidP="005C492B">
      <w:pPr>
        <w:jc w:val="both"/>
        <w:rPr>
          <w:rFonts w:cs="Arial"/>
          <w:lang w:val="ms-MY"/>
        </w:rPr>
      </w:pPr>
    </w:p>
    <w:p w:rsidR="00732B04" w:rsidRPr="002B5704" w:rsidRDefault="00732B04" w:rsidP="005C492B">
      <w:pPr>
        <w:tabs>
          <w:tab w:val="left" w:pos="3600"/>
          <w:tab w:val="left" w:pos="3969"/>
        </w:tabs>
        <w:spacing w:before="0" w:after="120" w:line="240" w:lineRule="auto"/>
        <w:ind w:left="3960" w:hanging="3060"/>
        <w:jc w:val="both"/>
        <w:rPr>
          <w:rFonts w:eastAsia="Times New Roman" w:cs="Arial"/>
          <w:sz w:val="20"/>
          <w:szCs w:val="22"/>
          <w:lang w:eastAsia="en-US"/>
        </w:rPr>
      </w:pPr>
    </w:p>
    <w:p w:rsidR="00732B04" w:rsidRPr="002B5704" w:rsidRDefault="00732B04" w:rsidP="005C492B">
      <w:pPr>
        <w:tabs>
          <w:tab w:val="left" w:pos="3600"/>
          <w:tab w:val="left" w:pos="3969"/>
        </w:tabs>
        <w:spacing w:before="0" w:after="120" w:line="240" w:lineRule="auto"/>
        <w:ind w:left="3960" w:hanging="3060"/>
        <w:jc w:val="both"/>
        <w:rPr>
          <w:rFonts w:eastAsia="Times New Roman" w:cs="Arial"/>
          <w:sz w:val="20"/>
          <w:szCs w:val="22"/>
          <w:lang w:eastAsia="en-US"/>
        </w:rPr>
      </w:pPr>
    </w:p>
    <w:p w:rsid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jc w:val="both"/>
        <w:rPr>
          <w:rFonts w:cs="Arial"/>
        </w:rPr>
      </w:pPr>
    </w:p>
    <w:p w:rsidR="006E34F4" w:rsidRPr="006E34F4" w:rsidRDefault="006E34F4" w:rsidP="005C492B">
      <w:pPr>
        <w:tabs>
          <w:tab w:val="left" w:pos="2580"/>
        </w:tabs>
        <w:jc w:val="both"/>
        <w:rPr>
          <w:rFonts w:cs="Arial"/>
        </w:rPr>
      </w:pPr>
      <w:r>
        <w:rPr>
          <w:rFonts w:cs="Arial"/>
        </w:rPr>
        <w:tab/>
      </w:r>
    </w:p>
    <w:p w:rsidR="008B71B5" w:rsidRPr="006E34F4" w:rsidRDefault="006E34F4" w:rsidP="005C492B">
      <w:pPr>
        <w:tabs>
          <w:tab w:val="left" w:pos="2580"/>
        </w:tabs>
        <w:jc w:val="both"/>
        <w:rPr>
          <w:rFonts w:cs="Arial"/>
        </w:rPr>
        <w:sectPr w:rsidR="008B71B5" w:rsidRPr="006E34F4" w:rsidSect="0053050E">
          <w:headerReference w:type="default" r:id="rId16"/>
          <w:footerReference w:type="default" r:id="rId17"/>
          <w:footerReference w:type="first" r:id="rId18"/>
          <w:pgSz w:w="11909" w:h="16834" w:code="9"/>
          <w:pgMar w:top="1728" w:right="1440" w:bottom="1440" w:left="1728" w:header="720" w:footer="720" w:gutter="0"/>
          <w:pgNumType w:fmt="lowerRoman" w:start="0"/>
          <w:cols w:space="720"/>
          <w:titlePg/>
          <w:docGrid w:linePitch="360"/>
        </w:sectPr>
      </w:pPr>
      <w:r>
        <w:rPr>
          <w:rFonts w:cs="Arial"/>
        </w:rPr>
        <w:tab/>
      </w:r>
    </w:p>
    <w:sdt>
      <w:sdtPr>
        <w:rPr>
          <w:rFonts w:eastAsiaTheme="minorEastAsia" w:cstheme="minorBidi"/>
          <w:b w:val="0"/>
          <w:noProof w:val="0"/>
          <w:color w:val="auto"/>
          <w:sz w:val="22"/>
          <w:szCs w:val="20"/>
          <w:lang w:val="en-US" w:eastAsia="ja-JP"/>
        </w:rPr>
        <w:id w:val="242115005"/>
        <w:docPartObj>
          <w:docPartGallery w:val="Table of Contents"/>
          <w:docPartUnique/>
        </w:docPartObj>
      </w:sdtPr>
      <w:sdtEndPr/>
      <w:sdtContent>
        <w:p w:rsidR="00022CD6" w:rsidRDefault="00022CD6" w:rsidP="00CB294A">
          <w:pPr>
            <w:pStyle w:val="ic"/>
            <w:ind w:left="0"/>
            <w:jc w:val="both"/>
            <w:rPr>
              <w:rFonts w:eastAsiaTheme="minorEastAsia"/>
            </w:rPr>
          </w:pPr>
        </w:p>
        <w:p w:rsidR="00345A36" w:rsidRPr="002B5704" w:rsidRDefault="006F6666" w:rsidP="00CB294A">
          <w:pPr>
            <w:pStyle w:val="TOCHeading"/>
            <w:ind w:left="0" w:firstLine="0"/>
            <w:jc w:val="center"/>
            <w:outlineLvl w:val="0"/>
            <w:rPr>
              <w:rFonts w:ascii="Arial" w:hAnsi="Arial" w:cs="Arial"/>
            </w:rPr>
          </w:pPr>
          <w:bookmarkStart w:id="25" w:name="_Toc497912700"/>
          <w:r>
            <w:rPr>
              <w:rFonts w:ascii="Arial" w:eastAsiaTheme="minorEastAsia" w:hAnsi="Arial" w:cs="Arial"/>
              <w:caps w:val="0"/>
            </w:rPr>
            <w:t>LIST</w:t>
          </w:r>
          <w:r w:rsidR="00C34FA8" w:rsidRPr="00B25B12">
            <w:rPr>
              <w:rFonts w:ascii="Arial" w:eastAsiaTheme="minorEastAsia" w:hAnsi="Arial" w:cs="Arial"/>
              <w:caps w:val="0"/>
            </w:rPr>
            <w:t xml:space="preserve"> OF</w:t>
          </w:r>
          <w:r w:rsidR="001262AF">
            <w:rPr>
              <w:rFonts w:ascii="Arial" w:eastAsiaTheme="minorEastAsia" w:hAnsi="Arial" w:cs="Arial"/>
              <w:caps w:val="0"/>
            </w:rPr>
            <w:t xml:space="preserve"> </w:t>
          </w:r>
          <w:r w:rsidR="00C34FA8" w:rsidRPr="002B5704">
            <w:rPr>
              <w:rFonts w:ascii="Arial" w:hAnsi="Arial" w:cs="Arial"/>
              <w:caps w:val="0"/>
            </w:rPr>
            <w:t>CONTENTS</w:t>
          </w:r>
          <w:bookmarkEnd w:id="25"/>
        </w:p>
        <w:p w:rsidR="00CB294A" w:rsidRPr="00CB294A" w:rsidRDefault="00A35348">
          <w:pPr>
            <w:pStyle w:val="TOC1"/>
            <w:rPr>
              <w:rFonts w:asciiTheme="minorHAnsi" w:hAnsiTheme="minorHAnsi"/>
              <w:b w:val="0"/>
              <w:noProof/>
              <w:szCs w:val="22"/>
              <w:lang w:eastAsia="en-US"/>
            </w:rPr>
          </w:pPr>
          <w:r w:rsidRPr="00CB294A">
            <w:rPr>
              <w:rFonts w:cs="Arial"/>
            </w:rPr>
            <w:fldChar w:fldCharType="begin"/>
          </w:r>
          <w:r w:rsidR="00345A36" w:rsidRPr="00CB294A">
            <w:rPr>
              <w:rFonts w:cs="Arial"/>
            </w:rPr>
            <w:instrText xml:space="preserve"> TOC \o "1-3" \h \z \u </w:instrText>
          </w:r>
          <w:r w:rsidRPr="00CB294A">
            <w:rPr>
              <w:rFonts w:cs="Arial"/>
            </w:rPr>
            <w:fldChar w:fldCharType="separate"/>
          </w:r>
          <w:hyperlink w:anchor="_Toc497912699" w:history="1">
            <w:r w:rsidR="00CB294A" w:rsidRPr="00CB294A">
              <w:rPr>
                <w:rStyle w:val="Hyperlink"/>
                <w:rFonts w:eastAsia="Times New Roman" w:cs="Arial"/>
                <w:bCs/>
                <w:caps/>
                <w:noProof/>
                <w:lang w:eastAsia="en-US"/>
              </w:rPr>
              <w:t>Validation Sheet</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_Toc497912699 \h </w:instrText>
            </w:r>
            <w:r w:rsidR="00CB294A" w:rsidRPr="00CB294A">
              <w:rPr>
                <w:noProof/>
                <w:webHidden/>
              </w:rPr>
            </w:r>
            <w:r w:rsidR="00CB294A" w:rsidRPr="00CB294A">
              <w:rPr>
                <w:noProof/>
                <w:webHidden/>
              </w:rPr>
              <w:fldChar w:fldCharType="separate"/>
            </w:r>
            <w:r w:rsidR="00CB294A" w:rsidRPr="00CB294A">
              <w:rPr>
                <w:noProof/>
                <w:webHidden/>
              </w:rPr>
              <w:t>i</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00" w:history="1">
            <w:r w:rsidR="00CB294A" w:rsidRPr="00CB294A">
              <w:rPr>
                <w:rStyle w:val="Hyperlink"/>
                <w:rFonts w:cs="Arial"/>
                <w:noProof/>
              </w:rPr>
              <w:t>LIST OFCONTENTS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_Toc497912700 \h </w:instrText>
            </w:r>
            <w:r w:rsidR="00CB294A" w:rsidRPr="00CB294A">
              <w:rPr>
                <w:noProof/>
                <w:webHidden/>
              </w:rPr>
            </w:r>
            <w:r w:rsidR="00CB294A" w:rsidRPr="00CB294A">
              <w:rPr>
                <w:noProof/>
                <w:webHidden/>
              </w:rPr>
              <w:fldChar w:fldCharType="separate"/>
            </w:r>
            <w:r w:rsidR="00CB294A" w:rsidRPr="00CB294A">
              <w:rPr>
                <w:noProof/>
                <w:webHidden/>
              </w:rPr>
              <w:t>III</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01" w:history="1">
            <w:r w:rsidR="00CB294A" w:rsidRPr="00CB294A">
              <w:rPr>
                <w:rStyle w:val="Hyperlink"/>
                <w:rFonts w:cs="Arial"/>
                <w:noProof/>
              </w:rPr>
              <w:t>LIST OF TABLES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_Toc497912701 \h </w:instrText>
            </w:r>
            <w:r w:rsidR="00CB294A" w:rsidRPr="00CB294A">
              <w:rPr>
                <w:noProof/>
                <w:webHidden/>
              </w:rPr>
            </w:r>
            <w:r w:rsidR="00CB294A" w:rsidRPr="00CB294A">
              <w:rPr>
                <w:noProof/>
                <w:webHidden/>
              </w:rPr>
              <w:fldChar w:fldCharType="separate"/>
            </w:r>
            <w:r w:rsidR="00CB294A" w:rsidRPr="00CB294A">
              <w:rPr>
                <w:noProof/>
                <w:webHidden/>
              </w:rPr>
              <w:t>VI</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02" w:history="1">
            <w:r w:rsidR="00CB294A" w:rsidRPr="00CB294A">
              <w:rPr>
                <w:rStyle w:val="Hyperlink"/>
                <w:rFonts w:cs="Arial"/>
                <w:noProof/>
                <w:lang w:val="en-GB" w:eastAsia="en-US" w:bidi="th-TH"/>
              </w:rPr>
              <w:t>LIST OF FIGURES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_Toc497912702 \h </w:instrText>
            </w:r>
            <w:r w:rsidR="00CB294A" w:rsidRPr="00CB294A">
              <w:rPr>
                <w:noProof/>
                <w:webHidden/>
              </w:rPr>
            </w:r>
            <w:r w:rsidR="00CB294A" w:rsidRPr="00CB294A">
              <w:rPr>
                <w:noProof/>
                <w:webHidden/>
              </w:rPr>
              <w:fldChar w:fldCharType="separate"/>
            </w:r>
            <w:r w:rsidR="00CB294A" w:rsidRPr="00CB294A">
              <w:rPr>
                <w:noProof/>
                <w:webHidden/>
              </w:rPr>
              <w:t>VII</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03" w:history="1">
            <w:r w:rsidR="00CB294A" w:rsidRPr="00CB294A">
              <w:rPr>
                <w:rStyle w:val="Hyperlink"/>
                <w:noProof/>
                <w:lang w:bidi="th-TH"/>
              </w:rPr>
              <w:t>ABBREVIATION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_Toc497912703 \h </w:instrText>
            </w:r>
            <w:r w:rsidR="00CB294A" w:rsidRPr="00CB294A">
              <w:rPr>
                <w:noProof/>
                <w:webHidden/>
              </w:rPr>
            </w:r>
            <w:r w:rsidR="00CB294A" w:rsidRPr="00CB294A">
              <w:rPr>
                <w:noProof/>
                <w:webHidden/>
              </w:rPr>
              <w:fldChar w:fldCharType="separate"/>
            </w:r>
            <w:r w:rsidR="00CB294A" w:rsidRPr="00CB294A">
              <w:rPr>
                <w:noProof/>
                <w:webHidden/>
              </w:rPr>
              <w:t>X</w:t>
            </w:r>
            <w:r w:rsidR="00CB294A" w:rsidRPr="00CB294A">
              <w:rPr>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04" w:history="1">
            <w:r w:rsidR="00CB294A" w:rsidRPr="00CB294A">
              <w:rPr>
                <w:rStyle w:val="Hyperlink"/>
                <w:noProof/>
              </w:rPr>
              <w:t>1</w:t>
            </w:r>
            <w:r w:rsidR="00CB294A" w:rsidRPr="00CB294A">
              <w:rPr>
                <w:rFonts w:asciiTheme="minorHAnsi" w:hAnsiTheme="minorHAnsi"/>
                <w:b w:val="0"/>
                <w:noProof/>
                <w:szCs w:val="22"/>
                <w:lang w:eastAsia="en-US"/>
              </w:rPr>
              <w:tab/>
            </w:r>
            <w:r w:rsidR="00CB294A" w:rsidRPr="00CB294A">
              <w:rPr>
                <w:rStyle w:val="Hyperlink"/>
                <w:noProof/>
              </w:rPr>
              <w:t>Introduction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_Toc497912704 \h </w:instrText>
            </w:r>
            <w:r w:rsidR="00CB294A" w:rsidRPr="00CB294A">
              <w:rPr>
                <w:noProof/>
                <w:webHidden/>
              </w:rPr>
            </w:r>
            <w:r w:rsidR="00CB294A" w:rsidRPr="00CB294A">
              <w:rPr>
                <w:noProof/>
                <w:webHidden/>
              </w:rPr>
              <w:fldChar w:fldCharType="separate"/>
            </w:r>
            <w:r w:rsidR="00CB294A" w:rsidRPr="00CB294A">
              <w:rPr>
                <w:noProof/>
                <w:webHidden/>
              </w:rPr>
              <w:t>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05" w:history="1">
            <w:r w:rsidR="00CB294A" w:rsidRPr="00CB294A">
              <w:rPr>
                <w:rStyle w:val="Hyperlink"/>
                <w:noProof/>
              </w:rPr>
              <w:t>1.1</w:t>
            </w:r>
            <w:r w:rsidR="00CB294A" w:rsidRPr="00CB294A">
              <w:rPr>
                <w:rFonts w:asciiTheme="minorHAnsi" w:hAnsiTheme="minorHAnsi"/>
                <w:noProof/>
                <w:szCs w:val="22"/>
                <w:lang w:eastAsia="en-US"/>
              </w:rPr>
              <w:tab/>
            </w:r>
            <w:r w:rsidR="00CB294A" w:rsidRPr="00CB294A">
              <w:rPr>
                <w:rStyle w:val="Hyperlink"/>
                <w:noProof/>
              </w:rPr>
              <w:t>Overview</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_Toc497912705 \h </w:instrText>
            </w:r>
            <w:r w:rsidR="00CB294A" w:rsidRPr="00CB294A">
              <w:rPr>
                <w:noProof/>
                <w:webHidden/>
              </w:rPr>
            </w:r>
            <w:r w:rsidR="00CB294A" w:rsidRPr="00CB294A">
              <w:rPr>
                <w:noProof/>
                <w:webHidden/>
              </w:rPr>
              <w:fldChar w:fldCharType="separate"/>
            </w:r>
            <w:r w:rsidR="00CB294A" w:rsidRPr="00CB294A">
              <w:rPr>
                <w:noProof/>
                <w:webHidden/>
              </w:rPr>
              <w:t>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06" w:history="1">
            <w:r w:rsidR="00CB294A" w:rsidRPr="00CB294A">
              <w:rPr>
                <w:rStyle w:val="Hyperlink"/>
                <w:noProof/>
              </w:rPr>
              <w:t>1.2</w:t>
            </w:r>
            <w:r w:rsidR="00CB294A" w:rsidRPr="00CB294A">
              <w:rPr>
                <w:rFonts w:asciiTheme="minorHAnsi" w:hAnsiTheme="minorHAnsi"/>
                <w:noProof/>
                <w:szCs w:val="22"/>
                <w:lang w:eastAsia="en-US"/>
              </w:rPr>
              <w:tab/>
            </w:r>
            <w:r w:rsidR="00CB294A" w:rsidRPr="00CB294A">
              <w:rPr>
                <w:rStyle w:val="Hyperlink"/>
                <w:noProof/>
              </w:rPr>
              <w:t>Objective</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_Toc497912706 \h </w:instrText>
            </w:r>
            <w:r w:rsidR="00CB294A" w:rsidRPr="00CB294A">
              <w:rPr>
                <w:noProof/>
                <w:webHidden/>
              </w:rPr>
            </w:r>
            <w:r w:rsidR="00CB294A" w:rsidRPr="00CB294A">
              <w:rPr>
                <w:noProof/>
                <w:webHidden/>
              </w:rPr>
              <w:fldChar w:fldCharType="separate"/>
            </w:r>
            <w:r w:rsidR="00CB294A" w:rsidRPr="00CB294A">
              <w:rPr>
                <w:noProof/>
                <w:webHidden/>
              </w:rPr>
              <w:t>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07" w:history="1">
            <w:r w:rsidR="00CB294A" w:rsidRPr="00CB294A">
              <w:rPr>
                <w:rStyle w:val="Hyperlink"/>
                <w:noProof/>
              </w:rPr>
              <w:t>1.3</w:t>
            </w:r>
            <w:r w:rsidR="00CB294A" w:rsidRPr="00CB294A">
              <w:rPr>
                <w:rFonts w:asciiTheme="minorHAnsi" w:hAnsiTheme="minorHAnsi"/>
                <w:noProof/>
                <w:szCs w:val="22"/>
                <w:lang w:eastAsia="en-US"/>
              </w:rPr>
              <w:tab/>
            </w:r>
            <w:r w:rsidR="00CB294A" w:rsidRPr="00CB294A">
              <w:rPr>
                <w:rStyle w:val="Hyperlink"/>
                <w:noProof/>
              </w:rPr>
              <w:t>Scope of Work</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_Toc497912707 \h </w:instrText>
            </w:r>
            <w:r w:rsidR="00CB294A" w:rsidRPr="00CB294A">
              <w:rPr>
                <w:noProof/>
                <w:webHidden/>
              </w:rPr>
            </w:r>
            <w:r w:rsidR="00CB294A" w:rsidRPr="00CB294A">
              <w:rPr>
                <w:noProof/>
                <w:webHidden/>
              </w:rPr>
              <w:fldChar w:fldCharType="separate"/>
            </w:r>
            <w:r w:rsidR="00CB294A" w:rsidRPr="00CB294A">
              <w:rPr>
                <w:noProof/>
                <w:webHidden/>
              </w:rPr>
              <w:t>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08" w:history="1">
            <w:r w:rsidR="00CB294A" w:rsidRPr="00CB294A">
              <w:rPr>
                <w:rStyle w:val="Hyperlink"/>
                <w:noProof/>
              </w:rPr>
              <w:t>1.4</w:t>
            </w:r>
            <w:r w:rsidR="00CB294A" w:rsidRPr="00CB294A">
              <w:rPr>
                <w:rFonts w:asciiTheme="minorHAnsi" w:hAnsiTheme="minorHAnsi"/>
                <w:noProof/>
                <w:szCs w:val="22"/>
                <w:lang w:eastAsia="en-US"/>
              </w:rPr>
              <w:tab/>
            </w:r>
            <w:r w:rsidR="00CB294A" w:rsidRPr="00CB294A">
              <w:rPr>
                <w:rStyle w:val="Hyperlink"/>
                <w:noProof/>
              </w:rPr>
              <w:t>Structure of Document</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_Toc497912708 \h </w:instrText>
            </w:r>
            <w:r w:rsidR="00CB294A" w:rsidRPr="00CB294A">
              <w:rPr>
                <w:noProof/>
                <w:webHidden/>
              </w:rPr>
            </w:r>
            <w:r w:rsidR="00CB294A" w:rsidRPr="00CB294A">
              <w:rPr>
                <w:noProof/>
                <w:webHidden/>
              </w:rPr>
              <w:fldChar w:fldCharType="separate"/>
            </w:r>
            <w:r w:rsidR="00CB294A" w:rsidRPr="00CB294A">
              <w:rPr>
                <w:noProof/>
                <w:webHidden/>
              </w:rPr>
              <w:t>6</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09" w:history="1">
            <w:r w:rsidR="00CB294A" w:rsidRPr="00CB294A">
              <w:rPr>
                <w:rStyle w:val="Hyperlink"/>
                <w:noProof/>
              </w:rPr>
              <w:t>1.5</w:t>
            </w:r>
            <w:r w:rsidR="00CB294A" w:rsidRPr="00CB294A">
              <w:rPr>
                <w:rFonts w:asciiTheme="minorHAnsi" w:hAnsiTheme="minorHAnsi"/>
                <w:noProof/>
                <w:szCs w:val="22"/>
                <w:lang w:eastAsia="en-US"/>
              </w:rPr>
              <w:tab/>
            </w:r>
            <w:r w:rsidR="00CB294A" w:rsidRPr="00CB294A">
              <w:rPr>
                <w:rStyle w:val="Hyperlink"/>
                <w:noProof/>
              </w:rPr>
              <w:t>References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_Toc497912709 \h </w:instrText>
            </w:r>
            <w:r w:rsidR="00CB294A" w:rsidRPr="00CB294A">
              <w:rPr>
                <w:noProof/>
                <w:webHidden/>
              </w:rPr>
            </w:r>
            <w:r w:rsidR="00CB294A" w:rsidRPr="00CB294A">
              <w:rPr>
                <w:noProof/>
                <w:webHidden/>
              </w:rPr>
              <w:fldChar w:fldCharType="separate"/>
            </w:r>
            <w:r w:rsidR="00CB294A" w:rsidRPr="00CB294A">
              <w:rPr>
                <w:noProof/>
                <w:webHidden/>
              </w:rPr>
              <w:t>7</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0" w:history="1">
            <w:r w:rsidR="00CB294A" w:rsidRPr="00CB294A">
              <w:rPr>
                <w:rStyle w:val="Hyperlink"/>
                <w:i w:val="0"/>
                <w:noProof/>
              </w:rPr>
              <w:t>1.5.1</w:t>
            </w:r>
            <w:r w:rsidR="00CB294A" w:rsidRPr="00CB294A">
              <w:rPr>
                <w:rFonts w:asciiTheme="minorHAnsi" w:hAnsiTheme="minorHAnsi"/>
                <w:i w:val="0"/>
                <w:iCs w:val="0"/>
                <w:noProof/>
                <w:szCs w:val="22"/>
                <w:lang w:eastAsia="en-US"/>
              </w:rPr>
              <w:tab/>
            </w:r>
            <w:r w:rsidR="00CB294A" w:rsidRPr="00CB294A">
              <w:rPr>
                <w:rStyle w:val="Hyperlink"/>
                <w:i w:val="0"/>
                <w:noProof/>
              </w:rPr>
              <w:t>Document References</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_Toc497912710 \h </w:instrText>
            </w:r>
            <w:r w:rsidR="00CB294A" w:rsidRPr="00CB294A">
              <w:rPr>
                <w:i w:val="0"/>
                <w:noProof/>
                <w:webHidden/>
              </w:rPr>
            </w:r>
            <w:r w:rsidR="00CB294A" w:rsidRPr="00CB294A">
              <w:rPr>
                <w:i w:val="0"/>
                <w:noProof/>
                <w:webHidden/>
              </w:rPr>
              <w:fldChar w:fldCharType="separate"/>
            </w:r>
            <w:r w:rsidR="00CB294A" w:rsidRPr="00CB294A">
              <w:rPr>
                <w:i w:val="0"/>
                <w:noProof/>
                <w:webHidden/>
              </w:rPr>
              <w:t>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1" w:history="1">
            <w:r w:rsidR="00CB294A" w:rsidRPr="00CB294A">
              <w:rPr>
                <w:rStyle w:val="Hyperlink"/>
                <w:i w:val="0"/>
                <w:noProof/>
              </w:rPr>
              <w:t>1.5.2</w:t>
            </w:r>
            <w:r w:rsidR="00CB294A" w:rsidRPr="00CB294A">
              <w:rPr>
                <w:rFonts w:asciiTheme="minorHAnsi" w:hAnsiTheme="minorHAnsi"/>
                <w:i w:val="0"/>
                <w:iCs w:val="0"/>
                <w:noProof/>
                <w:szCs w:val="22"/>
                <w:lang w:eastAsia="en-US"/>
              </w:rPr>
              <w:tab/>
            </w:r>
            <w:r w:rsidR="00CB294A" w:rsidRPr="00CB294A">
              <w:rPr>
                <w:rStyle w:val="Hyperlink"/>
                <w:i w:val="0"/>
                <w:noProof/>
              </w:rPr>
              <w:t>Standard References</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_Toc497912711 \h </w:instrText>
            </w:r>
            <w:r w:rsidR="00CB294A" w:rsidRPr="00CB294A">
              <w:rPr>
                <w:i w:val="0"/>
                <w:noProof/>
                <w:webHidden/>
              </w:rPr>
            </w:r>
            <w:r w:rsidR="00CB294A" w:rsidRPr="00CB294A">
              <w:rPr>
                <w:i w:val="0"/>
                <w:noProof/>
                <w:webHidden/>
              </w:rPr>
              <w:fldChar w:fldCharType="separate"/>
            </w:r>
            <w:r w:rsidR="00CB294A" w:rsidRPr="00CB294A">
              <w:rPr>
                <w:i w:val="0"/>
                <w:noProof/>
                <w:webHidden/>
              </w:rPr>
              <w:t>8</w:t>
            </w:r>
            <w:r w:rsidR="00CB294A" w:rsidRPr="00CB294A">
              <w:rPr>
                <w:i w:val="0"/>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12" w:history="1">
            <w:r w:rsidR="00CB294A" w:rsidRPr="00CB294A">
              <w:rPr>
                <w:rStyle w:val="Hyperlink"/>
                <w:noProof/>
              </w:rPr>
              <w:t>2</w:t>
            </w:r>
            <w:r w:rsidR="00CB294A" w:rsidRPr="00CB294A">
              <w:rPr>
                <w:rFonts w:asciiTheme="minorHAnsi" w:hAnsiTheme="minorHAnsi"/>
                <w:b w:val="0"/>
                <w:noProof/>
                <w:szCs w:val="22"/>
                <w:lang w:eastAsia="en-US"/>
              </w:rPr>
              <w:tab/>
            </w:r>
            <w:r w:rsidR="00CB294A" w:rsidRPr="00CB294A">
              <w:rPr>
                <w:rStyle w:val="Hyperlink"/>
                <w:noProof/>
              </w:rPr>
              <w:t>System Description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_Toc497912712 \h </w:instrText>
            </w:r>
            <w:r w:rsidR="00CB294A" w:rsidRPr="00CB294A">
              <w:rPr>
                <w:noProof/>
                <w:webHidden/>
              </w:rPr>
            </w:r>
            <w:r w:rsidR="00CB294A" w:rsidRPr="00CB294A">
              <w:rPr>
                <w:noProof/>
                <w:webHidden/>
              </w:rPr>
              <w:fldChar w:fldCharType="separate"/>
            </w:r>
            <w:r w:rsidR="00CB294A" w:rsidRPr="00CB294A">
              <w:rPr>
                <w:noProof/>
                <w:webHidden/>
              </w:rPr>
              <w:t>10</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13" w:history="1">
            <w:r w:rsidR="00CB294A" w:rsidRPr="00CB294A">
              <w:rPr>
                <w:rStyle w:val="Hyperlink"/>
                <w:noProof/>
              </w:rPr>
              <w:t>2.1</w:t>
            </w:r>
            <w:r w:rsidR="00CB294A" w:rsidRPr="00CB294A">
              <w:rPr>
                <w:rFonts w:asciiTheme="minorHAnsi" w:hAnsiTheme="minorHAnsi"/>
                <w:noProof/>
                <w:szCs w:val="22"/>
                <w:lang w:eastAsia="en-US"/>
              </w:rPr>
              <w:tab/>
            </w:r>
            <w:r w:rsidR="00CB294A" w:rsidRPr="00CB294A">
              <w:rPr>
                <w:rStyle w:val="Hyperlink"/>
                <w:noProof/>
              </w:rPr>
              <w:t>SCADA System Overview</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_Toc497912713 \h </w:instrText>
            </w:r>
            <w:r w:rsidR="00CB294A" w:rsidRPr="00CB294A">
              <w:rPr>
                <w:noProof/>
                <w:webHidden/>
              </w:rPr>
            </w:r>
            <w:r w:rsidR="00CB294A" w:rsidRPr="00CB294A">
              <w:rPr>
                <w:noProof/>
                <w:webHidden/>
              </w:rPr>
              <w:fldChar w:fldCharType="separate"/>
            </w:r>
            <w:r w:rsidR="00CB294A" w:rsidRPr="00CB294A">
              <w:rPr>
                <w:noProof/>
                <w:webHidden/>
              </w:rPr>
              <w:t>16</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4" w:history="1">
            <w:r w:rsidR="00CB294A" w:rsidRPr="00CB294A">
              <w:rPr>
                <w:rStyle w:val="Hyperlink"/>
                <w:i w:val="0"/>
                <w:noProof/>
              </w:rPr>
              <w:t>2.1.1</w:t>
            </w:r>
            <w:r w:rsidR="00CB294A" w:rsidRPr="00CB294A">
              <w:rPr>
                <w:rFonts w:asciiTheme="minorHAnsi" w:hAnsiTheme="minorHAnsi"/>
                <w:i w:val="0"/>
                <w:iCs w:val="0"/>
                <w:noProof/>
                <w:szCs w:val="22"/>
                <w:lang w:eastAsia="en-US"/>
              </w:rPr>
              <w:tab/>
            </w:r>
            <w:r w:rsidR="00CB294A" w:rsidRPr="00CB294A">
              <w:rPr>
                <w:rStyle w:val="Hyperlink"/>
                <w:i w:val="0"/>
                <w:noProof/>
              </w:rPr>
              <w:t>Functional Role</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_Toc497912714 \h </w:instrText>
            </w:r>
            <w:r w:rsidR="00CB294A" w:rsidRPr="00CB294A">
              <w:rPr>
                <w:i w:val="0"/>
                <w:noProof/>
                <w:webHidden/>
              </w:rPr>
            </w:r>
            <w:r w:rsidR="00CB294A" w:rsidRPr="00CB294A">
              <w:rPr>
                <w:i w:val="0"/>
                <w:noProof/>
                <w:webHidden/>
              </w:rPr>
              <w:fldChar w:fldCharType="separate"/>
            </w:r>
            <w:r w:rsidR="00CB294A" w:rsidRPr="00CB294A">
              <w:rPr>
                <w:i w:val="0"/>
                <w:noProof/>
                <w:webHidden/>
              </w:rPr>
              <w:t>16</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5" w:history="1">
            <w:r w:rsidR="00CB294A" w:rsidRPr="00CB294A">
              <w:rPr>
                <w:rStyle w:val="Hyperlink"/>
                <w:i w:val="0"/>
                <w:noProof/>
              </w:rPr>
              <w:t>2.1.2</w:t>
            </w:r>
            <w:r w:rsidR="00CB294A" w:rsidRPr="00CB294A">
              <w:rPr>
                <w:rFonts w:asciiTheme="minorHAnsi" w:hAnsiTheme="minorHAnsi"/>
                <w:i w:val="0"/>
                <w:iCs w:val="0"/>
                <w:noProof/>
                <w:szCs w:val="22"/>
                <w:lang w:eastAsia="en-US"/>
              </w:rPr>
              <w:tab/>
            </w:r>
            <w:r w:rsidR="00CB294A" w:rsidRPr="00CB294A">
              <w:rPr>
                <w:rStyle w:val="Hyperlink"/>
                <w:i w:val="0"/>
                <w:noProof/>
              </w:rPr>
              <w:t>Interdependencies</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_Toc497912715 \h </w:instrText>
            </w:r>
            <w:r w:rsidR="00CB294A" w:rsidRPr="00CB294A">
              <w:rPr>
                <w:i w:val="0"/>
                <w:noProof/>
                <w:webHidden/>
              </w:rPr>
            </w:r>
            <w:r w:rsidR="00CB294A" w:rsidRPr="00CB294A">
              <w:rPr>
                <w:i w:val="0"/>
                <w:noProof/>
                <w:webHidden/>
              </w:rPr>
              <w:fldChar w:fldCharType="separate"/>
            </w:r>
            <w:r w:rsidR="00CB294A" w:rsidRPr="00CB294A">
              <w:rPr>
                <w:i w:val="0"/>
                <w:noProof/>
                <w:webHidden/>
              </w:rPr>
              <w:t>17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6" w:history="1">
            <w:r w:rsidR="00CB294A" w:rsidRPr="00CB294A">
              <w:rPr>
                <w:rStyle w:val="Hyperlink"/>
                <w:i w:val="0"/>
                <w:noProof/>
              </w:rPr>
              <w:t>2.1.3</w:t>
            </w:r>
            <w:r w:rsidR="00CB294A" w:rsidRPr="00CB294A">
              <w:rPr>
                <w:rFonts w:asciiTheme="minorHAnsi" w:hAnsiTheme="minorHAnsi"/>
                <w:i w:val="0"/>
                <w:iCs w:val="0"/>
                <w:noProof/>
                <w:szCs w:val="22"/>
                <w:lang w:eastAsia="en-US"/>
              </w:rPr>
              <w:tab/>
            </w:r>
            <w:r w:rsidR="00CB294A" w:rsidRPr="00CB294A">
              <w:rPr>
                <w:rStyle w:val="Hyperlink"/>
                <w:i w:val="0"/>
                <w:noProof/>
              </w:rPr>
              <w:t>External Interaction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_Toc497912716 \h </w:instrText>
            </w:r>
            <w:r w:rsidR="00CB294A" w:rsidRPr="00CB294A">
              <w:rPr>
                <w:i w:val="0"/>
                <w:noProof/>
                <w:webHidden/>
              </w:rPr>
            </w:r>
            <w:r w:rsidR="00CB294A" w:rsidRPr="00CB294A">
              <w:rPr>
                <w:i w:val="0"/>
                <w:noProof/>
                <w:webHidden/>
              </w:rPr>
              <w:fldChar w:fldCharType="separate"/>
            </w:r>
            <w:r w:rsidR="00CB294A" w:rsidRPr="00CB294A">
              <w:rPr>
                <w:i w:val="0"/>
                <w:noProof/>
                <w:webHidden/>
              </w:rPr>
              <w:t>17</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17" w:history="1">
            <w:r w:rsidR="00CB294A" w:rsidRPr="00CB294A">
              <w:rPr>
                <w:rStyle w:val="Hyperlink"/>
                <w:noProof/>
              </w:rPr>
              <w:t>2.2</w:t>
            </w:r>
            <w:r w:rsidR="00CB294A" w:rsidRPr="00CB294A">
              <w:rPr>
                <w:rFonts w:asciiTheme="minorHAnsi" w:hAnsiTheme="minorHAnsi"/>
                <w:noProof/>
                <w:szCs w:val="22"/>
                <w:lang w:eastAsia="en-US"/>
              </w:rPr>
              <w:tab/>
            </w:r>
            <w:r w:rsidR="00CB294A" w:rsidRPr="00CB294A">
              <w:rPr>
                <w:rStyle w:val="Hyperlink"/>
                <w:noProof/>
              </w:rPr>
              <w:t>External System Device Overview</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_Toc497912717 \h </w:instrText>
            </w:r>
            <w:r w:rsidR="00CB294A" w:rsidRPr="00CB294A">
              <w:rPr>
                <w:noProof/>
                <w:webHidden/>
              </w:rPr>
            </w:r>
            <w:r w:rsidR="00CB294A" w:rsidRPr="00CB294A">
              <w:rPr>
                <w:noProof/>
                <w:webHidden/>
              </w:rPr>
              <w:fldChar w:fldCharType="separate"/>
            </w:r>
            <w:r w:rsidR="00CB294A" w:rsidRPr="00CB294A">
              <w:rPr>
                <w:noProof/>
                <w:webHidden/>
              </w:rPr>
              <w:t>25</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8" w:history="1">
            <w:r w:rsidR="00CB294A" w:rsidRPr="00CB294A">
              <w:rPr>
                <w:rStyle w:val="Hyperlink"/>
                <w:i w:val="0"/>
                <w:noProof/>
              </w:rPr>
              <w:t>2.2.1</w:t>
            </w:r>
            <w:r w:rsidR="00CB294A" w:rsidRPr="00CB294A">
              <w:rPr>
                <w:rFonts w:asciiTheme="minorHAnsi" w:hAnsiTheme="minorHAnsi"/>
                <w:i w:val="0"/>
                <w:iCs w:val="0"/>
                <w:noProof/>
                <w:szCs w:val="22"/>
                <w:lang w:eastAsia="en-US"/>
              </w:rPr>
              <w:tab/>
            </w:r>
            <w:r w:rsidR="00CB294A" w:rsidRPr="00CB294A">
              <w:rPr>
                <w:rStyle w:val="Hyperlink"/>
                <w:i w:val="0"/>
                <w:noProof/>
              </w:rPr>
              <w:t>Network Switch</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_Toc497912718 \h </w:instrText>
            </w:r>
            <w:r w:rsidR="00CB294A" w:rsidRPr="00CB294A">
              <w:rPr>
                <w:i w:val="0"/>
                <w:noProof/>
                <w:webHidden/>
              </w:rPr>
            </w:r>
            <w:r w:rsidR="00CB294A" w:rsidRPr="00CB294A">
              <w:rPr>
                <w:i w:val="0"/>
                <w:noProof/>
                <w:webHidden/>
              </w:rPr>
              <w:fldChar w:fldCharType="separate"/>
            </w:r>
            <w:r w:rsidR="00CB294A" w:rsidRPr="00CB294A">
              <w:rPr>
                <w:i w:val="0"/>
                <w:noProof/>
                <w:webHidden/>
              </w:rPr>
              <w:t>25</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19" w:history="1">
            <w:r w:rsidR="00CB294A" w:rsidRPr="00CB294A">
              <w:rPr>
                <w:rStyle w:val="Hyperlink"/>
                <w:i w:val="0"/>
                <w:noProof/>
              </w:rPr>
              <w:t>2.2.2</w:t>
            </w:r>
            <w:r w:rsidR="00CB294A" w:rsidRPr="00CB294A">
              <w:rPr>
                <w:rFonts w:asciiTheme="minorHAnsi" w:hAnsiTheme="minorHAnsi"/>
                <w:i w:val="0"/>
                <w:iCs w:val="0"/>
                <w:noProof/>
                <w:szCs w:val="22"/>
                <w:lang w:eastAsia="en-US"/>
              </w:rPr>
              <w:tab/>
            </w:r>
            <w:r w:rsidR="00CB294A" w:rsidRPr="00CB294A">
              <w:rPr>
                <w:rStyle w:val="Hyperlink"/>
                <w:i w:val="0"/>
                <w:noProof/>
              </w:rPr>
              <w:t>Time Management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_Toc497912719 \h </w:instrText>
            </w:r>
            <w:r w:rsidR="00CB294A" w:rsidRPr="00CB294A">
              <w:rPr>
                <w:i w:val="0"/>
                <w:noProof/>
                <w:webHidden/>
              </w:rPr>
            </w:r>
            <w:r w:rsidR="00CB294A" w:rsidRPr="00CB294A">
              <w:rPr>
                <w:i w:val="0"/>
                <w:noProof/>
                <w:webHidden/>
              </w:rPr>
              <w:fldChar w:fldCharType="separate"/>
            </w:r>
            <w:r w:rsidR="00CB294A" w:rsidRPr="00CB294A">
              <w:rPr>
                <w:i w:val="0"/>
                <w:noProof/>
                <w:webHidden/>
              </w:rPr>
              <w:t>25</w:t>
            </w:r>
            <w:r w:rsidR="00CB294A" w:rsidRPr="00CB294A">
              <w:rPr>
                <w:i w:val="0"/>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20" w:history="1">
            <w:r w:rsidR="00CB294A" w:rsidRPr="00CB294A">
              <w:rPr>
                <w:rStyle w:val="Hyperlink"/>
                <w:noProof/>
              </w:rPr>
              <w:t>3</w:t>
            </w:r>
            <w:r w:rsidR="00CB294A" w:rsidRPr="00CB294A">
              <w:rPr>
                <w:rFonts w:asciiTheme="minorHAnsi" w:hAnsiTheme="minorHAnsi"/>
                <w:b w:val="0"/>
                <w:noProof/>
                <w:szCs w:val="22"/>
                <w:lang w:eastAsia="en-US"/>
              </w:rPr>
              <w:tab/>
            </w:r>
            <w:r w:rsidR="00CB294A" w:rsidRPr="00CB294A">
              <w:rPr>
                <w:rStyle w:val="Hyperlink"/>
                <w:noProof/>
              </w:rPr>
              <w:t>Hardware Descriptions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_Toc497912720 \h </w:instrText>
            </w:r>
            <w:r w:rsidR="00CB294A" w:rsidRPr="00CB294A">
              <w:rPr>
                <w:noProof/>
                <w:webHidden/>
              </w:rPr>
            </w:r>
            <w:r w:rsidR="00CB294A" w:rsidRPr="00CB294A">
              <w:rPr>
                <w:noProof/>
                <w:webHidden/>
              </w:rPr>
              <w:fldChar w:fldCharType="separate"/>
            </w:r>
            <w:r w:rsidR="00CB294A" w:rsidRPr="00CB294A">
              <w:rPr>
                <w:noProof/>
                <w:webHidden/>
              </w:rPr>
              <w:t>26</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21" w:history="1">
            <w:r w:rsidR="00CB294A" w:rsidRPr="00CB294A">
              <w:rPr>
                <w:rStyle w:val="Hyperlink"/>
                <w:noProof/>
              </w:rPr>
              <w:t>3.1</w:t>
            </w:r>
            <w:r w:rsidR="00CB294A" w:rsidRPr="00CB294A">
              <w:rPr>
                <w:rFonts w:asciiTheme="minorHAnsi" w:hAnsiTheme="minorHAnsi"/>
                <w:noProof/>
                <w:szCs w:val="22"/>
                <w:lang w:eastAsia="en-US"/>
              </w:rPr>
              <w:tab/>
            </w:r>
            <w:r w:rsidR="00CB294A" w:rsidRPr="00CB294A">
              <w:rPr>
                <w:rStyle w:val="Hyperlink"/>
                <w:noProof/>
              </w:rPr>
              <w:t>OCC SCADA Server PC</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_Toc497912721 \h </w:instrText>
            </w:r>
            <w:r w:rsidR="00CB294A" w:rsidRPr="00CB294A">
              <w:rPr>
                <w:noProof/>
                <w:webHidden/>
              </w:rPr>
            </w:r>
            <w:r w:rsidR="00CB294A" w:rsidRPr="00CB294A">
              <w:rPr>
                <w:noProof/>
                <w:webHidden/>
              </w:rPr>
              <w:fldChar w:fldCharType="separate"/>
            </w:r>
            <w:r w:rsidR="00CB294A" w:rsidRPr="00CB294A">
              <w:rPr>
                <w:noProof/>
                <w:webHidden/>
              </w:rPr>
              <w:t>26</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2" w:history="1">
            <w:r w:rsidR="00CB294A" w:rsidRPr="00CB294A">
              <w:rPr>
                <w:rStyle w:val="Hyperlink"/>
                <w:i w:val="0"/>
                <w:noProof/>
              </w:rPr>
              <w:t>3.1.1</w:t>
            </w:r>
            <w:r w:rsidR="00CB294A" w:rsidRPr="00CB294A">
              <w:rPr>
                <w:rFonts w:asciiTheme="minorHAnsi" w:hAnsiTheme="minorHAnsi"/>
                <w:i w:val="0"/>
                <w:iCs w:val="0"/>
                <w:noProof/>
                <w:szCs w:val="22"/>
                <w:lang w:eastAsia="en-US"/>
              </w:rPr>
              <w:tab/>
            </w:r>
            <w:r w:rsidR="00CB294A" w:rsidRPr="00CB294A">
              <w:rPr>
                <w:rStyle w:val="Hyperlink"/>
                <w:i w:val="0"/>
                <w:noProof/>
              </w:rPr>
              <w:t>OCC SCADA Server</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_Toc497912722 \h </w:instrText>
            </w:r>
            <w:r w:rsidR="00CB294A" w:rsidRPr="00CB294A">
              <w:rPr>
                <w:i w:val="0"/>
                <w:noProof/>
                <w:webHidden/>
              </w:rPr>
            </w:r>
            <w:r w:rsidR="00CB294A" w:rsidRPr="00CB294A">
              <w:rPr>
                <w:i w:val="0"/>
                <w:noProof/>
                <w:webHidden/>
              </w:rPr>
              <w:fldChar w:fldCharType="separate"/>
            </w:r>
            <w:r w:rsidR="00CB294A" w:rsidRPr="00CB294A">
              <w:rPr>
                <w:i w:val="0"/>
                <w:noProof/>
                <w:webHidden/>
              </w:rPr>
              <w:t>26</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3" w:history="1">
            <w:r w:rsidR="00CB294A" w:rsidRPr="00CB294A">
              <w:rPr>
                <w:rStyle w:val="Hyperlink"/>
                <w:i w:val="0"/>
                <w:noProof/>
              </w:rPr>
              <w:t>3.1.2</w:t>
            </w:r>
            <w:r w:rsidR="00CB294A" w:rsidRPr="00CB294A">
              <w:rPr>
                <w:rFonts w:asciiTheme="minorHAnsi" w:hAnsiTheme="minorHAnsi"/>
                <w:i w:val="0"/>
                <w:iCs w:val="0"/>
                <w:noProof/>
                <w:szCs w:val="22"/>
                <w:lang w:eastAsia="en-US"/>
              </w:rPr>
              <w:tab/>
            </w:r>
            <w:r w:rsidR="00CB294A" w:rsidRPr="00CB294A">
              <w:rPr>
                <w:rStyle w:val="Hyperlink"/>
                <w:i w:val="0"/>
                <w:noProof/>
              </w:rPr>
              <w:t>OCC HMI Workstation PC</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_Toc497912723 \h </w:instrText>
            </w:r>
            <w:r w:rsidR="00CB294A" w:rsidRPr="00CB294A">
              <w:rPr>
                <w:i w:val="0"/>
                <w:noProof/>
                <w:webHidden/>
              </w:rPr>
            </w:r>
            <w:r w:rsidR="00CB294A" w:rsidRPr="00CB294A">
              <w:rPr>
                <w:i w:val="0"/>
                <w:noProof/>
                <w:webHidden/>
              </w:rPr>
              <w:fldChar w:fldCharType="separate"/>
            </w:r>
            <w:r w:rsidR="00CB294A" w:rsidRPr="00CB294A">
              <w:rPr>
                <w:i w:val="0"/>
                <w:noProof/>
                <w:webHidden/>
              </w:rPr>
              <w:t>27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4" w:history="1">
            <w:r w:rsidR="00CB294A" w:rsidRPr="00CB294A">
              <w:rPr>
                <w:rStyle w:val="Hyperlink"/>
                <w:i w:val="0"/>
                <w:noProof/>
              </w:rPr>
              <w:t>3.1.3</w:t>
            </w:r>
            <w:r w:rsidR="00CB294A" w:rsidRPr="00CB294A">
              <w:rPr>
                <w:rFonts w:asciiTheme="minorHAnsi" w:hAnsiTheme="minorHAnsi"/>
                <w:i w:val="0"/>
                <w:iCs w:val="0"/>
                <w:noProof/>
                <w:szCs w:val="22"/>
                <w:lang w:eastAsia="en-US"/>
              </w:rPr>
              <w:tab/>
            </w:r>
            <w:r w:rsidR="00CB294A" w:rsidRPr="00CB294A">
              <w:rPr>
                <w:rStyle w:val="Hyperlink"/>
                <w:i w:val="0"/>
                <w:noProof/>
              </w:rPr>
              <w:t>HMI Workstation Monitor</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_Toc497912724 \h </w:instrText>
            </w:r>
            <w:r w:rsidR="00CB294A" w:rsidRPr="00CB294A">
              <w:rPr>
                <w:i w:val="0"/>
                <w:noProof/>
                <w:webHidden/>
              </w:rPr>
            </w:r>
            <w:r w:rsidR="00CB294A" w:rsidRPr="00CB294A">
              <w:rPr>
                <w:i w:val="0"/>
                <w:noProof/>
                <w:webHidden/>
              </w:rPr>
              <w:fldChar w:fldCharType="separate"/>
            </w:r>
            <w:r w:rsidR="00CB294A" w:rsidRPr="00CB294A">
              <w:rPr>
                <w:i w:val="0"/>
                <w:noProof/>
                <w:webHidden/>
              </w:rPr>
              <w:t>28</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5" w:history="1">
            <w:r w:rsidR="00CB294A" w:rsidRPr="00CB294A">
              <w:rPr>
                <w:rStyle w:val="Hyperlink"/>
                <w:i w:val="0"/>
                <w:noProof/>
              </w:rPr>
              <w:t>3.1.4</w:t>
            </w:r>
            <w:r w:rsidR="00CB294A" w:rsidRPr="00CB294A">
              <w:rPr>
                <w:rFonts w:asciiTheme="minorHAnsi" w:hAnsiTheme="minorHAnsi"/>
                <w:i w:val="0"/>
                <w:iCs w:val="0"/>
                <w:noProof/>
                <w:szCs w:val="22"/>
                <w:lang w:eastAsia="en-US"/>
              </w:rPr>
              <w:tab/>
            </w:r>
            <w:r w:rsidR="00CB294A" w:rsidRPr="00CB294A">
              <w:rPr>
                <w:rStyle w:val="Hyperlink"/>
                <w:i w:val="0"/>
                <w:noProof/>
              </w:rPr>
              <w:t>Color Printer</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_Toc497912725 \h </w:instrText>
            </w:r>
            <w:r w:rsidR="00CB294A" w:rsidRPr="00CB294A">
              <w:rPr>
                <w:i w:val="0"/>
                <w:noProof/>
                <w:webHidden/>
              </w:rPr>
            </w:r>
            <w:r w:rsidR="00CB294A" w:rsidRPr="00CB294A">
              <w:rPr>
                <w:i w:val="0"/>
                <w:noProof/>
                <w:webHidden/>
              </w:rPr>
              <w:fldChar w:fldCharType="separate"/>
            </w:r>
            <w:r w:rsidR="00CB294A" w:rsidRPr="00CB294A">
              <w:rPr>
                <w:i w:val="0"/>
                <w:noProof/>
                <w:webHidden/>
              </w:rPr>
              <w:t>29</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6" w:history="1">
            <w:r w:rsidR="00CB294A" w:rsidRPr="00CB294A">
              <w:rPr>
                <w:rStyle w:val="Hyperlink"/>
                <w:i w:val="0"/>
                <w:noProof/>
              </w:rPr>
              <w:t>3.1.5</w:t>
            </w:r>
            <w:r w:rsidR="00CB294A" w:rsidRPr="00CB294A">
              <w:rPr>
                <w:rFonts w:asciiTheme="minorHAnsi" w:hAnsiTheme="minorHAnsi"/>
                <w:i w:val="0"/>
                <w:iCs w:val="0"/>
                <w:noProof/>
                <w:szCs w:val="22"/>
                <w:lang w:eastAsia="en-US"/>
              </w:rPr>
              <w:tab/>
            </w:r>
            <w:r w:rsidR="00CB294A" w:rsidRPr="00CB294A">
              <w:rPr>
                <w:rStyle w:val="Hyperlink"/>
                <w:i w:val="0"/>
                <w:noProof/>
              </w:rPr>
              <w:t>Black and White Printer</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_Toc497912726 \h </w:instrText>
            </w:r>
            <w:r w:rsidR="00CB294A" w:rsidRPr="00CB294A">
              <w:rPr>
                <w:i w:val="0"/>
                <w:noProof/>
                <w:webHidden/>
              </w:rPr>
            </w:r>
            <w:r w:rsidR="00CB294A" w:rsidRPr="00CB294A">
              <w:rPr>
                <w:i w:val="0"/>
                <w:noProof/>
                <w:webHidden/>
              </w:rPr>
              <w:fldChar w:fldCharType="separate"/>
            </w:r>
            <w:r w:rsidR="00CB294A" w:rsidRPr="00CB294A">
              <w:rPr>
                <w:i w:val="0"/>
                <w:noProof/>
                <w:webHidden/>
              </w:rPr>
              <w:t>31</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27" w:history="1">
            <w:r w:rsidR="00CB294A" w:rsidRPr="00CB294A">
              <w:rPr>
                <w:rStyle w:val="Hyperlink"/>
                <w:noProof/>
              </w:rPr>
              <w:t>3.2</w:t>
            </w:r>
            <w:r w:rsidR="00CB294A" w:rsidRPr="00CB294A">
              <w:rPr>
                <w:rFonts w:asciiTheme="minorHAnsi" w:hAnsiTheme="minorHAnsi"/>
                <w:noProof/>
                <w:szCs w:val="22"/>
                <w:lang w:eastAsia="en-US"/>
              </w:rPr>
              <w:tab/>
            </w:r>
            <w:r w:rsidR="00CB294A" w:rsidRPr="00CB294A">
              <w:rPr>
                <w:rStyle w:val="Hyperlink"/>
                <w:noProof/>
              </w:rPr>
              <w:t>Typical Station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_Toc497912727 \h </w:instrText>
            </w:r>
            <w:r w:rsidR="00CB294A" w:rsidRPr="00CB294A">
              <w:rPr>
                <w:noProof/>
                <w:webHidden/>
              </w:rPr>
            </w:r>
            <w:r w:rsidR="00CB294A" w:rsidRPr="00CB294A">
              <w:rPr>
                <w:noProof/>
                <w:webHidden/>
              </w:rPr>
              <w:fldChar w:fldCharType="separate"/>
            </w:r>
            <w:r w:rsidR="00CB294A" w:rsidRPr="00CB294A">
              <w:rPr>
                <w:noProof/>
                <w:webHidden/>
              </w:rPr>
              <w:t>32</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8" w:history="1">
            <w:r w:rsidR="00CB294A" w:rsidRPr="00CB294A">
              <w:rPr>
                <w:rStyle w:val="Hyperlink"/>
                <w:i w:val="0"/>
                <w:noProof/>
              </w:rPr>
              <w:t>3.2.1</w:t>
            </w:r>
            <w:r w:rsidR="00CB294A" w:rsidRPr="00CB294A">
              <w:rPr>
                <w:rFonts w:asciiTheme="minorHAnsi" w:hAnsiTheme="minorHAnsi"/>
                <w:i w:val="0"/>
                <w:iCs w:val="0"/>
                <w:noProof/>
                <w:szCs w:val="22"/>
                <w:lang w:eastAsia="en-US"/>
              </w:rPr>
              <w:tab/>
            </w:r>
            <w:r w:rsidR="00CB294A" w:rsidRPr="00CB294A">
              <w:rPr>
                <w:rStyle w:val="Hyperlink"/>
                <w:i w:val="0"/>
                <w:noProof/>
              </w:rPr>
              <w:t>Local SCADA PC</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_Toc497912728 \h </w:instrText>
            </w:r>
            <w:r w:rsidR="00CB294A" w:rsidRPr="00CB294A">
              <w:rPr>
                <w:i w:val="0"/>
                <w:noProof/>
                <w:webHidden/>
              </w:rPr>
            </w:r>
            <w:r w:rsidR="00CB294A" w:rsidRPr="00CB294A">
              <w:rPr>
                <w:i w:val="0"/>
                <w:noProof/>
                <w:webHidden/>
              </w:rPr>
              <w:fldChar w:fldCharType="separate"/>
            </w:r>
            <w:r w:rsidR="00CB294A" w:rsidRPr="00CB294A">
              <w:rPr>
                <w:i w:val="0"/>
                <w:noProof/>
                <w:webHidden/>
              </w:rPr>
              <w:t>33</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29" w:history="1">
            <w:r w:rsidR="00CB294A" w:rsidRPr="00CB294A">
              <w:rPr>
                <w:rStyle w:val="Hyperlink"/>
                <w:i w:val="0"/>
                <w:noProof/>
              </w:rPr>
              <w:t>3.2.2</w:t>
            </w:r>
            <w:r w:rsidR="00CB294A" w:rsidRPr="00CB294A">
              <w:rPr>
                <w:rFonts w:asciiTheme="minorHAnsi" w:hAnsiTheme="minorHAnsi"/>
                <w:i w:val="0"/>
                <w:iCs w:val="0"/>
                <w:noProof/>
                <w:szCs w:val="22"/>
                <w:lang w:eastAsia="en-US"/>
              </w:rPr>
              <w:tab/>
            </w:r>
            <w:r w:rsidR="00CB294A" w:rsidRPr="00CB294A">
              <w:rPr>
                <w:rStyle w:val="Hyperlink"/>
                <w:i w:val="0"/>
                <w:noProof/>
              </w:rPr>
              <w:t>Workstation Monitor</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_Toc497912729 \h </w:instrText>
            </w:r>
            <w:r w:rsidR="00CB294A" w:rsidRPr="00CB294A">
              <w:rPr>
                <w:i w:val="0"/>
                <w:noProof/>
                <w:webHidden/>
              </w:rPr>
            </w:r>
            <w:r w:rsidR="00CB294A" w:rsidRPr="00CB294A">
              <w:rPr>
                <w:i w:val="0"/>
                <w:noProof/>
                <w:webHidden/>
              </w:rPr>
              <w:fldChar w:fldCharType="separate"/>
            </w:r>
            <w:r w:rsidR="00CB294A" w:rsidRPr="00CB294A">
              <w:rPr>
                <w:i w:val="0"/>
                <w:noProof/>
                <w:webHidden/>
              </w:rPr>
              <w:t>34</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30" w:history="1">
            <w:r w:rsidR="00CB294A" w:rsidRPr="00CB294A">
              <w:rPr>
                <w:rStyle w:val="Hyperlink"/>
                <w:i w:val="0"/>
                <w:noProof/>
              </w:rPr>
              <w:t>3.2.3</w:t>
            </w:r>
            <w:r w:rsidR="00CB294A" w:rsidRPr="00CB294A">
              <w:rPr>
                <w:rFonts w:asciiTheme="minorHAnsi" w:hAnsiTheme="minorHAnsi"/>
                <w:i w:val="0"/>
                <w:iCs w:val="0"/>
                <w:noProof/>
                <w:szCs w:val="22"/>
                <w:lang w:eastAsia="en-US"/>
              </w:rPr>
              <w:tab/>
            </w:r>
            <w:r w:rsidR="00CB294A" w:rsidRPr="00CB294A">
              <w:rPr>
                <w:rStyle w:val="Hyperlink"/>
                <w:i w:val="0"/>
                <w:noProof/>
              </w:rPr>
              <w:t>Schematic Drawing for SCADA</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_Toc497912730 \h </w:instrText>
            </w:r>
            <w:r w:rsidR="00CB294A" w:rsidRPr="00CB294A">
              <w:rPr>
                <w:i w:val="0"/>
                <w:noProof/>
                <w:webHidden/>
              </w:rPr>
            </w:r>
            <w:r w:rsidR="00CB294A" w:rsidRPr="00CB294A">
              <w:rPr>
                <w:i w:val="0"/>
                <w:noProof/>
                <w:webHidden/>
              </w:rPr>
              <w:fldChar w:fldCharType="separate"/>
            </w:r>
            <w:r w:rsidR="00CB294A" w:rsidRPr="00CB294A">
              <w:rPr>
                <w:i w:val="0"/>
                <w:noProof/>
                <w:webHidden/>
              </w:rPr>
              <w:t>35</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31" w:history="1">
            <w:r w:rsidR="00CB294A" w:rsidRPr="00CB294A">
              <w:rPr>
                <w:rStyle w:val="Hyperlink"/>
                <w:i w:val="0"/>
                <w:noProof/>
              </w:rPr>
              <w:t>3.2.4</w:t>
            </w:r>
            <w:r w:rsidR="00CB294A" w:rsidRPr="00CB294A">
              <w:rPr>
                <w:rFonts w:asciiTheme="minorHAnsi" w:hAnsiTheme="minorHAnsi"/>
                <w:i w:val="0"/>
                <w:iCs w:val="0"/>
                <w:noProof/>
                <w:szCs w:val="22"/>
                <w:lang w:eastAsia="en-US"/>
              </w:rPr>
              <w:tab/>
            </w:r>
            <w:r w:rsidR="00CB294A" w:rsidRPr="00CB294A">
              <w:rPr>
                <w:rStyle w:val="Hyperlink"/>
                <w:i w:val="0"/>
                <w:noProof/>
              </w:rPr>
              <w:t>Installation Drawing for SCADA</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_Toc497912731 \h </w:instrText>
            </w:r>
            <w:r w:rsidR="00CB294A" w:rsidRPr="00CB294A">
              <w:rPr>
                <w:i w:val="0"/>
                <w:noProof/>
                <w:webHidden/>
              </w:rPr>
            </w:r>
            <w:r w:rsidR="00CB294A" w:rsidRPr="00CB294A">
              <w:rPr>
                <w:i w:val="0"/>
                <w:noProof/>
                <w:webHidden/>
              </w:rPr>
              <w:fldChar w:fldCharType="separate"/>
            </w:r>
            <w:r w:rsidR="00CB294A" w:rsidRPr="00CB294A">
              <w:rPr>
                <w:i w:val="0"/>
                <w:noProof/>
                <w:webHidden/>
              </w:rPr>
              <w:t>37</w:t>
            </w:r>
            <w:r w:rsidR="00CB294A" w:rsidRPr="00CB294A">
              <w:rPr>
                <w:i w:val="0"/>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32" w:history="1">
            <w:r w:rsidR="00CB294A" w:rsidRPr="00CB294A">
              <w:rPr>
                <w:rStyle w:val="Hyperlink"/>
                <w:noProof/>
              </w:rPr>
              <w:t>4</w:t>
            </w:r>
            <w:r w:rsidR="00CB294A" w:rsidRPr="00CB294A">
              <w:rPr>
                <w:rFonts w:asciiTheme="minorHAnsi" w:hAnsiTheme="minorHAnsi"/>
                <w:b w:val="0"/>
                <w:noProof/>
                <w:szCs w:val="22"/>
                <w:lang w:eastAsia="en-US"/>
              </w:rPr>
              <w:tab/>
            </w:r>
            <w:r w:rsidR="00CB294A" w:rsidRPr="00CB294A">
              <w:rPr>
                <w:rStyle w:val="Hyperlink"/>
                <w:noProof/>
              </w:rPr>
              <w:t>Software Functionality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_Toc497912732 \h </w:instrText>
            </w:r>
            <w:r w:rsidR="00CB294A" w:rsidRPr="00CB294A">
              <w:rPr>
                <w:noProof/>
                <w:webHidden/>
              </w:rPr>
            </w:r>
            <w:r w:rsidR="00CB294A" w:rsidRPr="00CB294A">
              <w:rPr>
                <w:noProof/>
                <w:webHidden/>
              </w:rPr>
              <w:fldChar w:fldCharType="separate"/>
            </w:r>
            <w:r w:rsidR="00CB294A" w:rsidRPr="00CB294A">
              <w:rPr>
                <w:noProof/>
                <w:webHidden/>
              </w:rPr>
              <w:t>38</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33" w:history="1">
            <w:r w:rsidR="00CB294A" w:rsidRPr="00CB294A">
              <w:rPr>
                <w:rStyle w:val="Hyperlink"/>
                <w:noProof/>
                <w:lang w:val="en-MY"/>
              </w:rPr>
              <w:t>4.1</w:t>
            </w:r>
            <w:r w:rsidR="00CB294A" w:rsidRPr="00CB294A">
              <w:rPr>
                <w:rFonts w:asciiTheme="minorHAnsi" w:hAnsiTheme="minorHAnsi"/>
                <w:noProof/>
                <w:szCs w:val="22"/>
                <w:lang w:eastAsia="en-US"/>
              </w:rPr>
              <w:tab/>
            </w:r>
            <w:r w:rsidR="00CB294A" w:rsidRPr="00CB294A">
              <w:rPr>
                <w:rStyle w:val="Hyperlink"/>
                <w:noProof/>
                <w:lang w:val="id-ID"/>
              </w:rPr>
              <w:t xml:space="preserve">Zenon </w:t>
            </w:r>
            <w:r w:rsidR="00CB294A" w:rsidRPr="00CB294A">
              <w:rPr>
                <w:rStyle w:val="Hyperlink"/>
                <w:noProof/>
              </w:rPr>
              <w:t>Product</w:t>
            </w:r>
            <w:r w:rsidR="00CB294A" w:rsidRPr="00CB294A">
              <w:rPr>
                <w:rStyle w:val="Hyperlink"/>
                <w:noProof/>
                <w:lang w:val="en-GB"/>
              </w:rPr>
              <w:t xml:space="preserve"> Family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_Toc497912733 \h </w:instrText>
            </w:r>
            <w:r w:rsidR="00CB294A" w:rsidRPr="00CB294A">
              <w:rPr>
                <w:noProof/>
                <w:webHidden/>
              </w:rPr>
            </w:r>
            <w:r w:rsidR="00CB294A" w:rsidRPr="00CB294A">
              <w:rPr>
                <w:noProof/>
                <w:webHidden/>
              </w:rPr>
              <w:fldChar w:fldCharType="separate"/>
            </w:r>
            <w:r w:rsidR="00CB294A" w:rsidRPr="00CB294A">
              <w:rPr>
                <w:noProof/>
                <w:webHidden/>
              </w:rPr>
              <w:t>38</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34" w:history="1">
            <w:r w:rsidR="00CB294A" w:rsidRPr="00CB294A">
              <w:rPr>
                <w:rStyle w:val="Hyperlink"/>
                <w:noProof/>
                <w:lang w:val="en-MY"/>
              </w:rPr>
              <w:t>4.2</w:t>
            </w:r>
            <w:r w:rsidR="00CB294A" w:rsidRPr="00CB294A">
              <w:rPr>
                <w:rFonts w:asciiTheme="minorHAnsi" w:hAnsiTheme="minorHAnsi"/>
                <w:noProof/>
                <w:szCs w:val="22"/>
                <w:lang w:eastAsia="en-US"/>
              </w:rPr>
              <w:tab/>
            </w:r>
            <w:r w:rsidR="00CB294A" w:rsidRPr="00CB294A">
              <w:rPr>
                <w:rStyle w:val="Hyperlink"/>
                <w:noProof/>
                <w:lang w:val="id-ID"/>
              </w:rPr>
              <w:t xml:space="preserve">Zenon </w:t>
            </w:r>
            <w:r w:rsidR="00CB294A" w:rsidRPr="00CB294A">
              <w:rPr>
                <w:rStyle w:val="Hyperlink"/>
                <w:noProof/>
              </w:rPr>
              <w:t>Editor</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_Toc497912734 \h </w:instrText>
            </w:r>
            <w:r w:rsidR="00CB294A" w:rsidRPr="00CB294A">
              <w:rPr>
                <w:noProof/>
                <w:webHidden/>
              </w:rPr>
            </w:r>
            <w:r w:rsidR="00CB294A" w:rsidRPr="00CB294A">
              <w:rPr>
                <w:noProof/>
                <w:webHidden/>
              </w:rPr>
              <w:fldChar w:fldCharType="separate"/>
            </w:r>
            <w:r w:rsidR="00CB294A" w:rsidRPr="00CB294A">
              <w:rPr>
                <w:noProof/>
                <w:webHidden/>
              </w:rPr>
              <w:t>40</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35" w:history="1">
            <w:r w:rsidR="00CB294A" w:rsidRPr="00CB294A">
              <w:rPr>
                <w:rStyle w:val="Hyperlink"/>
                <w:noProof/>
                <w:lang w:val="en-MY"/>
              </w:rPr>
              <w:t>4.3</w:t>
            </w:r>
            <w:r w:rsidR="00CB294A" w:rsidRPr="00CB294A">
              <w:rPr>
                <w:rFonts w:asciiTheme="minorHAnsi" w:hAnsiTheme="minorHAnsi"/>
                <w:noProof/>
                <w:szCs w:val="22"/>
                <w:lang w:eastAsia="en-US"/>
              </w:rPr>
              <w:tab/>
            </w:r>
            <w:r w:rsidR="00CB294A" w:rsidRPr="00CB294A">
              <w:rPr>
                <w:rStyle w:val="Hyperlink"/>
                <w:noProof/>
                <w:lang w:val="id-ID"/>
              </w:rPr>
              <w:t xml:space="preserve">Zenon </w:t>
            </w:r>
            <w:r w:rsidR="00CB294A" w:rsidRPr="00CB294A">
              <w:rPr>
                <w:rStyle w:val="Hyperlink"/>
                <w:noProof/>
              </w:rPr>
              <w:t>Runtime</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_Toc497912735 \h </w:instrText>
            </w:r>
            <w:r w:rsidR="00CB294A" w:rsidRPr="00CB294A">
              <w:rPr>
                <w:noProof/>
                <w:webHidden/>
              </w:rPr>
            </w:r>
            <w:r w:rsidR="00CB294A" w:rsidRPr="00CB294A">
              <w:rPr>
                <w:noProof/>
                <w:webHidden/>
              </w:rPr>
              <w:fldChar w:fldCharType="separate"/>
            </w:r>
            <w:r w:rsidR="00CB294A" w:rsidRPr="00CB294A">
              <w:rPr>
                <w:noProof/>
                <w:webHidden/>
              </w:rPr>
              <w:t>41</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36" w:history="1">
            <w:r w:rsidR="00CB294A" w:rsidRPr="00CB294A">
              <w:rPr>
                <w:rStyle w:val="Hyperlink"/>
                <w:noProof/>
                <w:lang w:val="en-MY"/>
              </w:rPr>
              <w:t>4.4</w:t>
            </w:r>
            <w:r w:rsidR="00CB294A" w:rsidRPr="00CB294A">
              <w:rPr>
                <w:rFonts w:asciiTheme="minorHAnsi" w:hAnsiTheme="minorHAnsi"/>
                <w:noProof/>
                <w:szCs w:val="22"/>
                <w:lang w:eastAsia="en-US"/>
              </w:rPr>
              <w:tab/>
            </w:r>
            <w:r w:rsidR="00CB294A" w:rsidRPr="00CB294A">
              <w:rPr>
                <w:rStyle w:val="Hyperlink"/>
                <w:noProof/>
                <w:lang w:val="id-ID"/>
              </w:rPr>
              <w:t>Zenon HMI Feature</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_Toc497912736 \h </w:instrText>
            </w:r>
            <w:r w:rsidR="00CB294A" w:rsidRPr="00CB294A">
              <w:rPr>
                <w:noProof/>
                <w:webHidden/>
              </w:rPr>
            </w:r>
            <w:r w:rsidR="00CB294A" w:rsidRPr="00CB294A">
              <w:rPr>
                <w:noProof/>
                <w:webHidden/>
              </w:rPr>
              <w:fldChar w:fldCharType="separate"/>
            </w:r>
            <w:r w:rsidR="00CB294A" w:rsidRPr="00CB294A">
              <w:rPr>
                <w:noProof/>
                <w:webHidden/>
              </w:rPr>
              <w:t>41</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37" w:history="1">
            <w:r w:rsidR="00CB294A" w:rsidRPr="00CB294A">
              <w:rPr>
                <w:rStyle w:val="Hyperlink"/>
                <w:i w:val="0"/>
                <w:noProof/>
              </w:rPr>
              <w:t>4.4.1</w:t>
            </w:r>
            <w:r w:rsidR="00CB294A" w:rsidRPr="00CB294A">
              <w:rPr>
                <w:rFonts w:asciiTheme="minorHAnsi" w:hAnsiTheme="minorHAnsi"/>
                <w:i w:val="0"/>
                <w:iCs w:val="0"/>
                <w:noProof/>
                <w:szCs w:val="22"/>
                <w:lang w:eastAsia="en-US"/>
              </w:rPr>
              <w:tab/>
            </w:r>
            <w:r w:rsidR="00CB294A" w:rsidRPr="00CB294A">
              <w:rPr>
                <w:rStyle w:val="Hyperlink"/>
                <w:i w:val="0"/>
                <w:noProof/>
              </w:rPr>
              <w:t>Historian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_Toc497912737 \h </w:instrText>
            </w:r>
            <w:r w:rsidR="00CB294A" w:rsidRPr="00CB294A">
              <w:rPr>
                <w:i w:val="0"/>
                <w:noProof/>
                <w:webHidden/>
              </w:rPr>
            </w:r>
            <w:r w:rsidR="00CB294A" w:rsidRPr="00CB294A">
              <w:rPr>
                <w:i w:val="0"/>
                <w:noProof/>
                <w:webHidden/>
              </w:rPr>
              <w:fldChar w:fldCharType="separate"/>
            </w:r>
            <w:r w:rsidR="00CB294A" w:rsidRPr="00CB294A">
              <w:rPr>
                <w:i w:val="0"/>
                <w:noProof/>
                <w:webHidden/>
              </w:rPr>
              <w:t>42</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38" w:history="1">
            <w:r w:rsidR="00CB294A" w:rsidRPr="00CB294A">
              <w:rPr>
                <w:rStyle w:val="Hyperlink"/>
                <w:i w:val="0"/>
                <w:noProof/>
              </w:rPr>
              <w:t>4.4.2</w:t>
            </w:r>
            <w:r w:rsidR="00CB294A" w:rsidRPr="00CB294A">
              <w:rPr>
                <w:rFonts w:asciiTheme="minorHAnsi" w:hAnsiTheme="minorHAnsi"/>
                <w:i w:val="0"/>
                <w:iCs w:val="0"/>
                <w:noProof/>
                <w:szCs w:val="22"/>
                <w:lang w:eastAsia="en-US"/>
              </w:rPr>
              <w:tab/>
            </w:r>
            <w:r w:rsidR="00CB294A" w:rsidRPr="00CB294A">
              <w:rPr>
                <w:rStyle w:val="Hyperlink"/>
                <w:i w:val="0"/>
                <w:noProof/>
              </w:rPr>
              <w:t>Chronological</w:t>
            </w:r>
            <w:r w:rsidR="00CB294A" w:rsidRPr="00CB294A">
              <w:rPr>
                <w:rStyle w:val="Hyperlink"/>
                <w:i w:val="0"/>
                <w:noProof/>
                <w:lang w:val="id-ID"/>
              </w:rPr>
              <w:t xml:space="preserve"> Event List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_Toc497912738 \h </w:instrText>
            </w:r>
            <w:r w:rsidR="00CB294A" w:rsidRPr="00CB294A">
              <w:rPr>
                <w:i w:val="0"/>
                <w:noProof/>
                <w:webHidden/>
              </w:rPr>
            </w:r>
            <w:r w:rsidR="00CB294A" w:rsidRPr="00CB294A">
              <w:rPr>
                <w:i w:val="0"/>
                <w:noProof/>
                <w:webHidden/>
              </w:rPr>
              <w:fldChar w:fldCharType="separate"/>
            </w:r>
            <w:r w:rsidR="00CB294A" w:rsidRPr="00CB294A">
              <w:rPr>
                <w:i w:val="0"/>
                <w:noProof/>
                <w:webHidden/>
              </w:rPr>
              <w:t>44</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39" w:history="1">
            <w:r w:rsidR="00CB294A" w:rsidRPr="00CB294A">
              <w:rPr>
                <w:rStyle w:val="Hyperlink"/>
                <w:i w:val="0"/>
                <w:noProof/>
              </w:rPr>
              <w:t>4.4.3</w:t>
            </w:r>
            <w:r w:rsidR="00CB294A" w:rsidRPr="00CB294A">
              <w:rPr>
                <w:rFonts w:asciiTheme="minorHAnsi" w:hAnsiTheme="minorHAnsi"/>
                <w:i w:val="0"/>
                <w:iCs w:val="0"/>
                <w:noProof/>
                <w:szCs w:val="22"/>
                <w:lang w:eastAsia="en-US"/>
              </w:rPr>
              <w:tab/>
            </w:r>
            <w:r w:rsidR="00CB294A" w:rsidRPr="00CB294A">
              <w:rPr>
                <w:rStyle w:val="Hyperlink"/>
                <w:i w:val="0"/>
                <w:noProof/>
                <w:lang w:val="id-ID"/>
              </w:rPr>
              <w:t>Automatic Line Coloring (ALC)</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_Toc497912739 \h </w:instrText>
            </w:r>
            <w:r w:rsidR="00CB294A" w:rsidRPr="00CB294A">
              <w:rPr>
                <w:i w:val="0"/>
                <w:noProof/>
                <w:webHidden/>
              </w:rPr>
            </w:r>
            <w:r w:rsidR="00CB294A" w:rsidRPr="00CB294A">
              <w:rPr>
                <w:i w:val="0"/>
                <w:noProof/>
                <w:webHidden/>
              </w:rPr>
              <w:fldChar w:fldCharType="separate"/>
            </w:r>
            <w:r w:rsidR="00CB294A" w:rsidRPr="00CB294A">
              <w:rPr>
                <w:i w:val="0"/>
                <w:noProof/>
                <w:webHidden/>
              </w:rPr>
              <w:t>45</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40" w:history="1">
            <w:r w:rsidR="00CB294A" w:rsidRPr="00CB294A">
              <w:rPr>
                <w:rStyle w:val="Hyperlink"/>
                <w:i w:val="0"/>
                <w:noProof/>
              </w:rPr>
              <w:t>4.4.4</w:t>
            </w:r>
            <w:r w:rsidR="00CB294A" w:rsidRPr="00CB294A">
              <w:rPr>
                <w:rFonts w:asciiTheme="minorHAnsi" w:hAnsiTheme="minorHAnsi"/>
                <w:i w:val="0"/>
                <w:iCs w:val="0"/>
                <w:noProof/>
                <w:szCs w:val="22"/>
                <w:lang w:eastAsia="en-US"/>
              </w:rPr>
              <w:tab/>
            </w:r>
            <w:r w:rsidR="00CB294A" w:rsidRPr="00CB294A">
              <w:rPr>
                <w:rStyle w:val="Hyperlink"/>
                <w:i w:val="0"/>
                <w:noProof/>
                <w:lang w:val="id-ID"/>
              </w:rPr>
              <w:t xml:space="preserve">Alarm </w:t>
            </w:r>
            <w:r w:rsidR="00CB294A" w:rsidRPr="00CB294A">
              <w:rPr>
                <w:rStyle w:val="Hyperlink"/>
                <w:i w:val="0"/>
                <w:noProof/>
              </w:rPr>
              <w:t>Administration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_Toc497912740 \h </w:instrText>
            </w:r>
            <w:r w:rsidR="00CB294A" w:rsidRPr="00CB294A">
              <w:rPr>
                <w:i w:val="0"/>
                <w:noProof/>
                <w:webHidden/>
              </w:rPr>
            </w:r>
            <w:r w:rsidR="00CB294A" w:rsidRPr="00CB294A">
              <w:rPr>
                <w:i w:val="0"/>
                <w:noProof/>
                <w:webHidden/>
              </w:rPr>
              <w:fldChar w:fldCharType="separate"/>
            </w:r>
            <w:r w:rsidR="00CB294A" w:rsidRPr="00CB294A">
              <w:rPr>
                <w:i w:val="0"/>
                <w:noProof/>
                <w:webHidden/>
              </w:rPr>
              <w:t>46</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41" w:history="1">
            <w:r w:rsidR="00CB294A" w:rsidRPr="00CB294A">
              <w:rPr>
                <w:rStyle w:val="Hyperlink"/>
                <w:i w:val="0"/>
                <w:noProof/>
              </w:rPr>
              <w:t>4.4.5</w:t>
            </w:r>
            <w:r w:rsidR="00CB294A" w:rsidRPr="00CB294A">
              <w:rPr>
                <w:rFonts w:asciiTheme="minorHAnsi" w:hAnsiTheme="minorHAnsi"/>
                <w:i w:val="0"/>
                <w:iCs w:val="0"/>
                <w:noProof/>
                <w:szCs w:val="22"/>
                <w:lang w:eastAsia="en-US"/>
              </w:rPr>
              <w:tab/>
            </w:r>
            <w:r w:rsidR="00CB294A" w:rsidRPr="00CB294A">
              <w:rPr>
                <w:rStyle w:val="Hyperlink"/>
                <w:i w:val="0"/>
                <w:noProof/>
                <w:lang w:val="id-ID"/>
              </w:rPr>
              <w:t xml:space="preserve">User </w:t>
            </w:r>
            <w:r w:rsidR="00CB294A" w:rsidRPr="00CB294A">
              <w:rPr>
                <w:rStyle w:val="Hyperlink"/>
                <w:i w:val="0"/>
                <w:noProof/>
              </w:rPr>
              <w:t>administration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_Toc497912741 \h </w:instrText>
            </w:r>
            <w:r w:rsidR="00CB294A" w:rsidRPr="00CB294A">
              <w:rPr>
                <w:i w:val="0"/>
                <w:noProof/>
                <w:webHidden/>
              </w:rPr>
            </w:r>
            <w:r w:rsidR="00CB294A" w:rsidRPr="00CB294A">
              <w:rPr>
                <w:i w:val="0"/>
                <w:noProof/>
                <w:webHidden/>
              </w:rPr>
              <w:fldChar w:fldCharType="separate"/>
            </w:r>
            <w:r w:rsidR="00CB294A" w:rsidRPr="00CB294A">
              <w:rPr>
                <w:i w:val="0"/>
                <w:noProof/>
                <w:webHidden/>
              </w:rPr>
              <w:t>47</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42" w:history="1">
            <w:r w:rsidR="00CB294A" w:rsidRPr="00CB294A">
              <w:rPr>
                <w:rStyle w:val="Hyperlink"/>
                <w:noProof/>
              </w:rPr>
              <w:t>4.5</w:t>
            </w:r>
            <w:r w:rsidR="00CB294A" w:rsidRPr="00CB294A">
              <w:rPr>
                <w:rFonts w:asciiTheme="minorHAnsi" w:hAnsiTheme="minorHAnsi"/>
                <w:noProof/>
                <w:szCs w:val="22"/>
                <w:lang w:eastAsia="en-US"/>
              </w:rPr>
              <w:tab/>
            </w:r>
            <w:r w:rsidR="00CB294A" w:rsidRPr="00CB294A">
              <w:rPr>
                <w:rStyle w:val="Hyperlink"/>
                <w:noProof/>
              </w:rPr>
              <w:t>SCADA System Functionality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_Toc497912742 \h </w:instrText>
            </w:r>
            <w:r w:rsidR="00CB294A" w:rsidRPr="00CB294A">
              <w:rPr>
                <w:noProof/>
                <w:webHidden/>
              </w:rPr>
            </w:r>
            <w:r w:rsidR="00CB294A" w:rsidRPr="00CB294A">
              <w:rPr>
                <w:noProof/>
                <w:webHidden/>
              </w:rPr>
              <w:fldChar w:fldCharType="separate"/>
            </w:r>
            <w:r w:rsidR="00CB294A" w:rsidRPr="00CB294A">
              <w:rPr>
                <w:noProof/>
                <w:webHidden/>
              </w:rPr>
              <w:t>47</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43" w:history="1">
            <w:r w:rsidR="00CB294A" w:rsidRPr="00CB294A">
              <w:rPr>
                <w:rStyle w:val="Hyperlink"/>
                <w:i w:val="0"/>
                <w:noProof/>
              </w:rPr>
              <w:t>4.5.1</w:t>
            </w:r>
            <w:r w:rsidR="00CB294A" w:rsidRPr="00CB294A">
              <w:rPr>
                <w:rFonts w:asciiTheme="minorHAnsi" w:hAnsiTheme="minorHAnsi"/>
                <w:i w:val="0"/>
                <w:iCs w:val="0"/>
                <w:noProof/>
                <w:szCs w:val="22"/>
                <w:lang w:eastAsia="en-US"/>
              </w:rPr>
              <w:tab/>
            </w:r>
            <w:r w:rsidR="00CB294A" w:rsidRPr="00CB294A">
              <w:rPr>
                <w:rStyle w:val="Hyperlink"/>
                <w:i w:val="0"/>
                <w:noProof/>
              </w:rPr>
              <w:t>Archive</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_Toc497912743 \h </w:instrText>
            </w:r>
            <w:r w:rsidR="00CB294A" w:rsidRPr="00CB294A">
              <w:rPr>
                <w:i w:val="0"/>
                <w:noProof/>
                <w:webHidden/>
              </w:rPr>
            </w:r>
            <w:r w:rsidR="00CB294A" w:rsidRPr="00CB294A">
              <w:rPr>
                <w:i w:val="0"/>
                <w:noProof/>
                <w:webHidden/>
              </w:rPr>
              <w:fldChar w:fldCharType="separate"/>
            </w:r>
            <w:r w:rsidR="00CB294A" w:rsidRPr="00CB294A">
              <w:rPr>
                <w:i w:val="0"/>
                <w:noProof/>
                <w:webHidden/>
              </w:rPr>
              <w:t>47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44" w:history="1">
            <w:r w:rsidR="00CB294A" w:rsidRPr="00CB294A">
              <w:rPr>
                <w:rStyle w:val="Hyperlink"/>
                <w:i w:val="0"/>
                <w:noProof/>
              </w:rPr>
              <w:t>4.5.2</w:t>
            </w:r>
            <w:r w:rsidR="00CB294A" w:rsidRPr="00CB294A">
              <w:rPr>
                <w:rFonts w:asciiTheme="minorHAnsi" w:hAnsiTheme="minorHAnsi"/>
                <w:i w:val="0"/>
                <w:iCs w:val="0"/>
                <w:noProof/>
                <w:szCs w:val="22"/>
                <w:lang w:eastAsia="en-US"/>
              </w:rPr>
              <w:tab/>
            </w:r>
            <w:r w:rsidR="00CB294A" w:rsidRPr="00CB294A">
              <w:rPr>
                <w:rStyle w:val="Hyperlink"/>
                <w:i w:val="0"/>
                <w:noProof/>
              </w:rPr>
              <w:t>Alarms</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_Toc497912744 \h </w:instrText>
            </w:r>
            <w:r w:rsidR="00CB294A" w:rsidRPr="00CB294A">
              <w:rPr>
                <w:i w:val="0"/>
                <w:noProof/>
                <w:webHidden/>
              </w:rPr>
            </w:r>
            <w:r w:rsidR="00CB294A" w:rsidRPr="00CB294A">
              <w:rPr>
                <w:i w:val="0"/>
                <w:noProof/>
                <w:webHidden/>
              </w:rPr>
              <w:fldChar w:fldCharType="separate"/>
            </w:r>
            <w:r w:rsidR="00CB294A" w:rsidRPr="00CB294A">
              <w:rPr>
                <w:i w:val="0"/>
                <w:noProof/>
                <w:webHidden/>
              </w:rPr>
              <w:t>50</w:t>
            </w:r>
            <w:r w:rsidR="00CB294A" w:rsidRPr="00CB294A">
              <w:rPr>
                <w:i w:val="0"/>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45" w:history="1">
            <w:r w:rsidR="00CB294A" w:rsidRPr="00CB294A">
              <w:rPr>
                <w:rStyle w:val="Hyperlink"/>
                <w:noProof/>
              </w:rPr>
              <w:t>5</w:t>
            </w:r>
            <w:r w:rsidR="00CB294A" w:rsidRPr="00CB294A">
              <w:rPr>
                <w:rFonts w:asciiTheme="minorHAnsi" w:hAnsiTheme="minorHAnsi"/>
                <w:b w:val="0"/>
                <w:noProof/>
                <w:szCs w:val="22"/>
                <w:lang w:eastAsia="en-US"/>
              </w:rPr>
              <w:tab/>
            </w:r>
            <w:r w:rsidR="00CB294A" w:rsidRPr="00CB294A">
              <w:rPr>
                <w:rStyle w:val="Hyperlink"/>
                <w:noProof/>
              </w:rPr>
              <w:t>Supplementary Functions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_Toc497912745 \h </w:instrText>
            </w:r>
            <w:r w:rsidR="00CB294A" w:rsidRPr="00CB294A">
              <w:rPr>
                <w:noProof/>
                <w:webHidden/>
              </w:rPr>
            </w:r>
            <w:r w:rsidR="00CB294A" w:rsidRPr="00CB294A">
              <w:rPr>
                <w:noProof/>
                <w:webHidden/>
              </w:rPr>
              <w:fldChar w:fldCharType="separate"/>
            </w:r>
            <w:r w:rsidR="00CB294A" w:rsidRPr="00CB294A">
              <w:rPr>
                <w:noProof/>
                <w:webHidden/>
              </w:rPr>
              <w:t>52</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46" w:history="1">
            <w:r w:rsidR="00CB294A" w:rsidRPr="00CB294A">
              <w:rPr>
                <w:rStyle w:val="Hyperlink"/>
                <w:noProof/>
              </w:rPr>
              <w:t>5.1</w:t>
            </w:r>
            <w:r w:rsidR="00CB294A" w:rsidRPr="00CB294A">
              <w:rPr>
                <w:rFonts w:asciiTheme="minorHAnsi" w:hAnsiTheme="minorHAnsi"/>
                <w:noProof/>
                <w:szCs w:val="22"/>
                <w:lang w:eastAsia="en-US"/>
              </w:rPr>
              <w:tab/>
            </w:r>
            <w:r w:rsidR="00CB294A" w:rsidRPr="00CB294A">
              <w:rPr>
                <w:rStyle w:val="Hyperlink"/>
                <w:noProof/>
              </w:rPr>
              <w:t>Redundancy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_Toc497912746 \h </w:instrText>
            </w:r>
            <w:r w:rsidR="00CB294A" w:rsidRPr="00CB294A">
              <w:rPr>
                <w:noProof/>
                <w:webHidden/>
              </w:rPr>
            </w:r>
            <w:r w:rsidR="00CB294A" w:rsidRPr="00CB294A">
              <w:rPr>
                <w:noProof/>
                <w:webHidden/>
              </w:rPr>
              <w:fldChar w:fldCharType="separate"/>
            </w:r>
            <w:r w:rsidR="00CB294A" w:rsidRPr="00CB294A">
              <w:rPr>
                <w:noProof/>
                <w:webHidden/>
              </w:rPr>
              <w:t>52</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47" w:history="1">
            <w:r w:rsidR="00CB294A" w:rsidRPr="00CB294A">
              <w:rPr>
                <w:rStyle w:val="Hyperlink"/>
                <w:noProof/>
              </w:rPr>
              <w:t>5.2</w:t>
            </w:r>
            <w:r w:rsidR="00CB294A" w:rsidRPr="00CB294A">
              <w:rPr>
                <w:rFonts w:asciiTheme="minorHAnsi" w:hAnsiTheme="minorHAnsi"/>
                <w:noProof/>
                <w:szCs w:val="22"/>
                <w:lang w:eastAsia="en-US"/>
              </w:rPr>
              <w:tab/>
            </w:r>
            <w:r w:rsidR="00CB294A" w:rsidRPr="00CB294A">
              <w:rPr>
                <w:rStyle w:val="Hyperlink"/>
                <w:noProof/>
                <w:lang w:val="id-ID"/>
              </w:rPr>
              <w:t xml:space="preserve">SIL 2 Safety </w:t>
            </w:r>
            <w:r w:rsidR="00CB294A" w:rsidRPr="00CB294A">
              <w:rPr>
                <w:rStyle w:val="Hyperlink"/>
                <w:noProof/>
              </w:rPr>
              <w:t>Application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_Toc497912747 \h </w:instrText>
            </w:r>
            <w:r w:rsidR="00CB294A" w:rsidRPr="00CB294A">
              <w:rPr>
                <w:noProof/>
                <w:webHidden/>
              </w:rPr>
            </w:r>
            <w:r w:rsidR="00CB294A" w:rsidRPr="00CB294A">
              <w:rPr>
                <w:noProof/>
                <w:webHidden/>
              </w:rPr>
              <w:fldChar w:fldCharType="separate"/>
            </w:r>
            <w:r w:rsidR="00CB294A" w:rsidRPr="00CB294A">
              <w:rPr>
                <w:noProof/>
                <w:webHidden/>
              </w:rPr>
              <w:t>54</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48" w:history="1">
            <w:r w:rsidR="00CB294A" w:rsidRPr="00CB294A">
              <w:rPr>
                <w:rStyle w:val="Hyperlink"/>
                <w:noProof/>
                <w:lang w:val="id-ID"/>
              </w:rPr>
              <w:t>5.3</w:t>
            </w:r>
            <w:r w:rsidR="00CB294A" w:rsidRPr="00CB294A">
              <w:rPr>
                <w:rFonts w:asciiTheme="minorHAnsi" w:hAnsiTheme="minorHAnsi"/>
                <w:noProof/>
                <w:szCs w:val="22"/>
                <w:lang w:eastAsia="en-US"/>
              </w:rPr>
              <w:tab/>
            </w:r>
            <w:r w:rsidR="00CB294A" w:rsidRPr="00CB294A">
              <w:rPr>
                <w:rStyle w:val="Hyperlink"/>
                <w:noProof/>
                <w:lang w:val="id-ID"/>
              </w:rPr>
              <w:t>Signalling Driver</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_Toc497912748 \h </w:instrText>
            </w:r>
            <w:r w:rsidR="00CB294A" w:rsidRPr="00CB294A">
              <w:rPr>
                <w:noProof/>
                <w:webHidden/>
              </w:rPr>
            </w:r>
            <w:r w:rsidR="00CB294A" w:rsidRPr="00CB294A">
              <w:rPr>
                <w:noProof/>
                <w:webHidden/>
              </w:rPr>
              <w:fldChar w:fldCharType="separate"/>
            </w:r>
            <w:r w:rsidR="00CB294A" w:rsidRPr="00CB294A">
              <w:rPr>
                <w:noProof/>
                <w:webHidden/>
              </w:rPr>
              <w:t>55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49" w:history="1">
            <w:r w:rsidR="00CB294A" w:rsidRPr="00CB294A">
              <w:rPr>
                <w:rStyle w:val="Hyperlink"/>
                <w:noProof/>
                <w:lang w:val="id-ID"/>
              </w:rPr>
              <w:t>5.4</w:t>
            </w:r>
            <w:r w:rsidR="00CB294A" w:rsidRPr="00CB294A">
              <w:rPr>
                <w:rFonts w:asciiTheme="minorHAnsi" w:hAnsiTheme="minorHAnsi"/>
                <w:noProof/>
                <w:szCs w:val="22"/>
                <w:lang w:eastAsia="en-US"/>
              </w:rPr>
              <w:tab/>
            </w:r>
            <w:r w:rsidR="00CB294A" w:rsidRPr="00CB294A">
              <w:rPr>
                <w:rStyle w:val="Hyperlink"/>
                <w:noProof/>
                <w:lang w:val="id-ID"/>
              </w:rPr>
              <w:t xml:space="preserve">ONVIF </w:t>
            </w:r>
            <w:r w:rsidR="00CB294A" w:rsidRPr="00CB294A">
              <w:rPr>
                <w:rStyle w:val="Hyperlink"/>
                <w:noProof/>
              </w:rPr>
              <w:t>Driver</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_Toc497912749 \h </w:instrText>
            </w:r>
            <w:r w:rsidR="00CB294A" w:rsidRPr="00CB294A">
              <w:rPr>
                <w:noProof/>
                <w:webHidden/>
              </w:rPr>
            </w:r>
            <w:r w:rsidR="00CB294A" w:rsidRPr="00CB294A">
              <w:rPr>
                <w:noProof/>
                <w:webHidden/>
              </w:rPr>
              <w:fldChar w:fldCharType="separate"/>
            </w:r>
            <w:r w:rsidR="00CB294A" w:rsidRPr="00CB294A">
              <w:rPr>
                <w:noProof/>
                <w:webHidden/>
              </w:rPr>
              <w:t>57</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50" w:history="1">
            <w:r w:rsidR="00CB294A" w:rsidRPr="00CB294A">
              <w:rPr>
                <w:rStyle w:val="Hyperlink"/>
                <w:noProof/>
              </w:rPr>
              <w:t>5.5</w:t>
            </w:r>
            <w:r w:rsidR="00CB294A" w:rsidRPr="00CB294A">
              <w:rPr>
                <w:rFonts w:asciiTheme="minorHAnsi" w:hAnsiTheme="minorHAnsi"/>
                <w:noProof/>
                <w:szCs w:val="22"/>
                <w:lang w:eastAsia="en-US"/>
              </w:rPr>
              <w:tab/>
            </w:r>
            <w:r w:rsidR="00CB294A" w:rsidRPr="00CB294A">
              <w:rPr>
                <w:rStyle w:val="Hyperlink"/>
                <w:noProof/>
              </w:rPr>
              <w:t>PA/ PIS Driver</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_Toc497912750 \h </w:instrText>
            </w:r>
            <w:r w:rsidR="00CB294A" w:rsidRPr="00CB294A">
              <w:rPr>
                <w:noProof/>
                <w:webHidden/>
              </w:rPr>
            </w:r>
            <w:r w:rsidR="00CB294A" w:rsidRPr="00CB294A">
              <w:rPr>
                <w:noProof/>
                <w:webHidden/>
              </w:rPr>
              <w:fldChar w:fldCharType="separate"/>
            </w:r>
            <w:r w:rsidR="00CB294A" w:rsidRPr="00CB294A">
              <w:rPr>
                <w:noProof/>
                <w:webHidden/>
              </w:rPr>
              <w:t>58</w:t>
            </w:r>
            <w:r w:rsidR="00CB294A" w:rsidRPr="00CB294A">
              <w:rPr>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51" w:history="1">
            <w:r w:rsidR="00CB294A" w:rsidRPr="00CB294A">
              <w:rPr>
                <w:rStyle w:val="Hyperlink"/>
                <w:noProof/>
              </w:rPr>
              <w:t>6</w:t>
            </w:r>
            <w:r w:rsidR="00CB294A" w:rsidRPr="00CB294A">
              <w:rPr>
                <w:rFonts w:asciiTheme="minorHAnsi" w:hAnsiTheme="minorHAnsi"/>
                <w:b w:val="0"/>
                <w:noProof/>
                <w:szCs w:val="22"/>
                <w:lang w:eastAsia="en-US"/>
              </w:rPr>
              <w:tab/>
            </w:r>
            <w:r w:rsidR="00CB294A" w:rsidRPr="00CB294A">
              <w:rPr>
                <w:rStyle w:val="Hyperlink"/>
                <w:noProof/>
              </w:rPr>
              <w:t>Project Specific Configuration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_Toc497912751 \h </w:instrText>
            </w:r>
            <w:r w:rsidR="00CB294A" w:rsidRPr="00CB294A">
              <w:rPr>
                <w:noProof/>
                <w:webHidden/>
              </w:rPr>
            </w:r>
            <w:r w:rsidR="00CB294A" w:rsidRPr="00CB294A">
              <w:rPr>
                <w:noProof/>
                <w:webHidden/>
              </w:rPr>
              <w:fldChar w:fldCharType="separate"/>
            </w:r>
            <w:r w:rsidR="00CB294A" w:rsidRPr="00CB294A">
              <w:rPr>
                <w:noProof/>
                <w:webHidden/>
              </w:rPr>
              <w:t>62</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52" w:history="1">
            <w:r w:rsidR="00CB294A" w:rsidRPr="00CB294A">
              <w:rPr>
                <w:rStyle w:val="Hyperlink"/>
                <w:noProof/>
              </w:rPr>
              <w:t>6.1</w:t>
            </w:r>
            <w:r w:rsidR="00CB294A" w:rsidRPr="00CB294A">
              <w:rPr>
                <w:rFonts w:asciiTheme="minorHAnsi" w:hAnsiTheme="minorHAnsi"/>
                <w:noProof/>
                <w:szCs w:val="22"/>
                <w:lang w:eastAsia="en-US"/>
              </w:rPr>
              <w:tab/>
            </w:r>
            <w:r w:rsidR="00CB294A" w:rsidRPr="00CB294A">
              <w:rPr>
                <w:rStyle w:val="Hyperlink"/>
                <w:noProof/>
              </w:rPr>
              <w:t>General</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_Toc497912752 \h </w:instrText>
            </w:r>
            <w:r w:rsidR="00CB294A" w:rsidRPr="00CB294A">
              <w:rPr>
                <w:noProof/>
                <w:webHidden/>
              </w:rPr>
            </w:r>
            <w:r w:rsidR="00CB294A" w:rsidRPr="00CB294A">
              <w:rPr>
                <w:noProof/>
                <w:webHidden/>
              </w:rPr>
              <w:fldChar w:fldCharType="separate"/>
            </w:r>
            <w:r w:rsidR="00CB294A" w:rsidRPr="00CB294A">
              <w:rPr>
                <w:noProof/>
                <w:webHidden/>
              </w:rPr>
              <w:t>62</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53" w:history="1">
            <w:r w:rsidR="00CB294A" w:rsidRPr="00CB294A">
              <w:rPr>
                <w:rStyle w:val="Hyperlink"/>
                <w:noProof/>
              </w:rPr>
              <w:t>6.2</w:t>
            </w:r>
            <w:r w:rsidR="00CB294A" w:rsidRPr="00CB294A">
              <w:rPr>
                <w:rFonts w:asciiTheme="minorHAnsi" w:hAnsiTheme="minorHAnsi"/>
                <w:noProof/>
                <w:szCs w:val="22"/>
                <w:lang w:eastAsia="en-US"/>
              </w:rPr>
              <w:tab/>
            </w:r>
            <w:r w:rsidR="00CB294A" w:rsidRPr="00CB294A">
              <w:rPr>
                <w:rStyle w:val="Hyperlink"/>
                <w:noProof/>
              </w:rPr>
              <w:t>Control Philosophy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_Toc497912753 \h </w:instrText>
            </w:r>
            <w:r w:rsidR="00CB294A" w:rsidRPr="00CB294A">
              <w:rPr>
                <w:noProof/>
                <w:webHidden/>
              </w:rPr>
            </w:r>
            <w:r w:rsidR="00CB294A" w:rsidRPr="00CB294A">
              <w:rPr>
                <w:noProof/>
                <w:webHidden/>
              </w:rPr>
              <w:fldChar w:fldCharType="separate"/>
            </w:r>
            <w:r w:rsidR="00CB294A" w:rsidRPr="00CB294A">
              <w:rPr>
                <w:noProof/>
                <w:webHidden/>
              </w:rPr>
              <w:t>63</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54" w:history="1">
            <w:r w:rsidR="00CB294A" w:rsidRPr="00CB294A">
              <w:rPr>
                <w:rStyle w:val="Hyperlink"/>
                <w:i w:val="0"/>
                <w:noProof/>
              </w:rPr>
              <w:t>6.2.1</w:t>
            </w:r>
            <w:r w:rsidR="00CB294A" w:rsidRPr="00CB294A">
              <w:rPr>
                <w:rFonts w:asciiTheme="minorHAnsi" w:hAnsiTheme="minorHAnsi"/>
                <w:i w:val="0"/>
                <w:iCs w:val="0"/>
                <w:noProof/>
                <w:szCs w:val="22"/>
                <w:lang w:eastAsia="en-US"/>
              </w:rPr>
              <w:tab/>
            </w:r>
            <w:r w:rsidR="00CB294A" w:rsidRPr="00CB294A">
              <w:rPr>
                <w:rStyle w:val="Hyperlink"/>
                <w:i w:val="0"/>
                <w:noProof/>
              </w:rPr>
              <w:t>BMS and Traction Power Substation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_Toc497912754 \h </w:instrText>
            </w:r>
            <w:r w:rsidR="00CB294A" w:rsidRPr="00CB294A">
              <w:rPr>
                <w:i w:val="0"/>
                <w:noProof/>
                <w:webHidden/>
              </w:rPr>
            </w:r>
            <w:r w:rsidR="00CB294A" w:rsidRPr="00CB294A">
              <w:rPr>
                <w:i w:val="0"/>
                <w:noProof/>
                <w:webHidden/>
              </w:rPr>
              <w:fldChar w:fldCharType="separate"/>
            </w:r>
            <w:r w:rsidR="00CB294A" w:rsidRPr="00CB294A">
              <w:rPr>
                <w:i w:val="0"/>
                <w:noProof/>
                <w:webHidden/>
              </w:rPr>
              <w:t>64</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55" w:history="1">
            <w:r w:rsidR="00CB294A" w:rsidRPr="00CB294A">
              <w:rPr>
                <w:rStyle w:val="Hyperlink"/>
                <w:i w:val="0"/>
                <w:noProof/>
              </w:rPr>
              <w:t>6.2.2</w:t>
            </w:r>
            <w:r w:rsidR="00CB294A" w:rsidRPr="00CB294A">
              <w:rPr>
                <w:rFonts w:asciiTheme="minorHAnsi" w:hAnsiTheme="minorHAnsi"/>
                <w:i w:val="0"/>
                <w:iCs w:val="0"/>
                <w:noProof/>
                <w:szCs w:val="22"/>
                <w:lang w:eastAsia="en-US"/>
              </w:rPr>
              <w:tab/>
            </w:r>
            <w:r w:rsidR="00CB294A" w:rsidRPr="00CB294A">
              <w:rPr>
                <w:rStyle w:val="Hyperlink"/>
                <w:i w:val="0"/>
                <w:noProof/>
              </w:rPr>
              <w:t>PA/PID system</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_Toc497912755 \h </w:instrText>
            </w:r>
            <w:r w:rsidR="00CB294A" w:rsidRPr="00CB294A">
              <w:rPr>
                <w:i w:val="0"/>
                <w:noProof/>
                <w:webHidden/>
              </w:rPr>
            </w:r>
            <w:r w:rsidR="00CB294A" w:rsidRPr="00CB294A">
              <w:rPr>
                <w:i w:val="0"/>
                <w:noProof/>
                <w:webHidden/>
              </w:rPr>
              <w:fldChar w:fldCharType="separate"/>
            </w:r>
            <w:r w:rsidR="00CB294A" w:rsidRPr="00CB294A">
              <w:rPr>
                <w:i w:val="0"/>
                <w:noProof/>
                <w:webHidden/>
              </w:rPr>
              <w:t>70</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56" w:history="1">
            <w:r w:rsidR="00CB294A" w:rsidRPr="00CB294A">
              <w:rPr>
                <w:rStyle w:val="Hyperlink"/>
                <w:i w:val="0"/>
                <w:noProof/>
              </w:rPr>
              <w:t>6.2.3</w:t>
            </w:r>
            <w:r w:rsidR="00CB294A" w:rsidRPr="00CB294A">
              <w:rPr>
                <w:rFonts w:asciiTheme="minorHAnsi" w:hAnsiTheme="minorHAnsi"/>
                <w:i w:val="0"/>
                <w:iCs w:val="0"/>
                <w:noProof/>
                <w:szCs w:val="22"/>
                <w:lang w:eastAsia="en-US"/>
              </w:rPr>
              <w:tab/>
            </w:r>
            <w:r w:rsidR="00CB294A" w:rsidRPr="00CB294A">
              <w:rPr>
                <w:rStyle w:val="Hyperlink"/>
                <w:i w:val="0"/>
                <w:noProof/>
              </w:rPr>
              <w:t>CCTV System</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_Toc497912756 \h </w:instrText>
            </w:r>
            <w:r w:rsidR="00CB294A" w:rsidRPr="00CB294A">
              <w:rPr>
                <w:i w:val="0"/>
                <w:noProof/>
                <w:webHidden/>
              </w:rPr>
            </w:r>
            <w:r w:rsidR="00CB294A" w:rsidRPr="00CB294A">
              <w:rPr>
                <w:i w:val="0"/>
                <w:noProof/>
                <w:webHidden/>
              </w:rPr>
              <w:fldChar w:fldCharType="separate"/>
            </w:r>
            <w:r w:rsidR="00CB294A" w:rsidRPr="00CB294A">
              <w:rPr>
                <w:i w:val="0"/>
                <w:noProof/>
                <w:webHidden/>
              </w:rPr>
              <w:t>71</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57" w:history="1">
            <w:r w:rsidR="00CB294A" w:rsidRPr="00CB294A">
              <w:rPr>
                <w:rStyle w:val="Hyperlink"/>
                <w:noProof/>
              </w:rPr>
              <w:t>6.3</w:t>
            </w:r>
            <w:r w:rsidR="00CB294A" w:rsidRPr="00CB294A">
              <w:rPr>
                <w:rFonts w:asciiTheme="minorHAnsi" w:hAnsiTheme="minorHAnsi"/>
                <w:noProof/>
                <w:szCs w:val="22"/>
                <w:lang w:eastAsia="en-US"/>
              </w:rPr>
              <w:tab/>
            </w:r>
            <w:r w:rsidR="00CB294A" w:rsidRPr="00CB294A">
              <w:rPr>
                <w:rStyle w:val="Hyperlink"/>
                <w:noProof/>
              </w:rPr>
              <w:t>SCADA Operating Console – Monitor Concept</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_Toc497912757 \h </w:instrText>
            </w:r>
            <w:r w:rsidR="00CB294A" w:rsidRPr="00CB294A">
              <w:rPr>
                <w:noProof/>
                <w:webHidden/>
              </w:rPr>
            </w:r>
            <w:r w:rsidR="00CB294A" w:rsidRPr="00CB294A">
              <w:rPr>
                <w:noProof/>
                <w:webHidden/>
              </w:rPr>
              <w:fldChar w:fldCharType="separate"/>
            </w:r>
            <w:r w:rsidR="00CB294A" w:rsidRPr="00CB294A">
              <w:rPr>
                <w:noProof/>
                <w:webHidden/>
              </w:rPr>
              <w:t>71</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58" w:history="1">
            <w:r w:rsidR="00CB294A" w:rsidRPr="00CB294A">
              <w:rPr>
                <w:rStyle w:val="Hyperlink"/>
                <w:i w:val="0"/>
                <w:noProof/>
              </w:rPr>
              <w:t>6.3.1</w:t>
            </w:r>
            <w:r w:rsidR="00CB294A" w:rsidRPr="00CB294A">
              <w:rPr>
                <w:rFonts w:asciiTheme="minorHAnsi" w:hAnsiTheme="minorHAnsi"/>
                <w:i w:val="0"/>
                <w:iCs w:val="0"/>
                <w:noProof/>
                <w:szCs w:val="22"/>
                <w:lang w:eastAsia="en-US"/>
              </w:rPr>
              <w:tab/>
            </w:r>
            <w:r w:rsidR="00CB294A" w:rsidRPr="00CB294A">
              <w:rPr>
                <w:rStyle w:val="Hyperlink"/>
                <w:i w:val="0"/>
                <w:noProof/>
              </w:rPr>
              <w:t>OCC Operating Console - Monitor Concept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_Toc497912758 \h </w:instrText>
            </w:r>
            <w:r w:rsidR="00CB294A" w:rsidRPr="00CB294A">
              <w:rPr>
                <w:i w:val="0"/>
                <w:noProof/>
                <w:webHidden/>
              </w:rPr>
            </w:r>
            <w:r w:rsidR="00CB294A" w:rsidRPr="00CB294A">
              <w:rPr>
                <w:i w:val="0"/>
                <w:noProof/>
                <w:webHidden/>
              </w:rPr>
              <w:fldChar w:fldCharType="separate"/>
            </w:r>
            <w:r w:rsidR="00CB294A" w:rsidRPr="00CB294A">
              <w:rPr>
                <w:i w:val="0"/>
                <w:noProof/>
                <w:webHidden/>
              </w:rPr>
              <w:t>71</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59" w:history="1">
            <w:r w:rsidR="00CB294A" w:rsidRPr="00CB294A">
              <w:rPr>
                <w:rStyle w:val="Hyperlink"/>
                <w:i w:val="0"/>
                <w:noProof/>
              </w:rPr>
              <w:t>6.3.2</w:t>
            </w:r>
            <w:r w:rsidR="00CB294A" w:rsidRPr="00CB294A">
              <w:rPr>
                <w:rFonts w:asciiTheme="minorHAnsi" w:hAnsiTheme="minorHAnsi"/>
                <w:i w:val="0"/>
                <w:iCs w:val="0"/>
                <w:noProof/>
                <w:szCs w:val="22"/>
                <w:lang w:eastAsia="en-US"/>
              </w:rPr>
              <w:tab/>
            </w:r>
            <w:r w:rsidR="00CB294A" w:rsidRPr="00CB294A">
              <w:rPr>
                <w:rStyle w:val="Hyperlink"/>
                <w:i w:val="0"/>
                <w:noProof/>
              </w:rPr>
              <w:t>Local Operating Console – Monitor Concept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_Toc497912759 \h </w:instrText>
            </w:r>
            <w:r w:rsidR="00CB294A" w:rsidRPr="00CB294A">
              <w:rPr>
                <w:i w:val="0"/>
                <w:noProof/>
                <w:webHidden/>
              </w:rPr>
            </w:r>
            <w:r w:rsidR="00CB294A" w:rsidRPr="00CB294A">
              <w:rPr>
                <w:i w:val="0"/>
                <w:noProof/>
                <w:webHidden/>
              </w:rPr>
              <w:fldChar w:fldCharType="separate"/>
            </w:r>
            <w:r w:rsidR="00CB294A" w:rsidRPr="00CB294A">
              <w:rPr>
                <w:i w:val="0"/>
                <w:noProof/>
                <w:webHidden/>
              </w:rPr>
              <w:t>72</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0" w:history="1">
            <w:r w:rsidR="00CB294A" w:rsidRPr="00CB294A">
              <w:rPr>
                <w:rStyle w:val="Hyperlink"/>
                <w:i w:val="0"/>
                <w:noProof/>
              </w:rPr>
              <w:t>6.3.3</w:t>
            </w:r>
            <w:r w:rsidR="00CB294A" w:rsidRPr="00CB294A">
              <w:rPr>
                <w:rFonts w:asciiTheme="minorHAnsi" w:hAnsiTheme="minorHAnsi"/>
                <w:i w:val="0"/>
                <w:iCs w:val="0"/>
                <w:noProof/>
                <w:szCs w:val="22"/>
                <w:lang w:eastAsia="en-US"/>
              </w:rPr>
              <w:tab/>
            </w:r>
            <w:r w:rsidR="00CB294A" w:rsidRPr="00CB294A">
              <w:rPr>
                <w:rStyle w:val="Hyperlink"/>
                <w:i w:val="0"/>
                <w:noProof/>
              </w:rPr>
              <w:t>Video Wall Display – monitor concept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_Toc497912760 \h </w:instrText>
            </w:r>
            <w:r w:rsidR="00CB294A" w:rsidRPr="00CB294A">
              <w:rPr>
                <w:i w:val="0"/>
                <w:noProof/>
                <w:webHidden/>
              </w:rPr>
            </w:r>
            <w:r w:rsidR="00CB294A" w:rsidRPr="00CB294A">
              <w:rPr>
                <w:i w:val="0"/>
                <w:noProof/>
                <w:webHidden/>
              </w:rPr>
              <w:fldChar w:fldCharType="separate"/>
            </w:r>
            <w:r w:rsidR="00CB294A" w:rsidRPr="00CB294A">
              <w:rPr>
                <w:i w:val="0"/>
                <w:noProof/>
                <w:webHidden/>
              </w:rPr>
              <w:t>72</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61" w:history="1">
            <w:r w:rsidR="00CB294A" w:rsidRPr="00CB294A">
              <w:rPr>
                <w:rStyle w:val="Hyperlink"/>
                <w:noProof/>
              </w:rPr>
              <w:t>6.4</w:t>
            </w:r>
            <w:r w:rsidR="00CB294A" w:rsidRPr="00CB294A">
              <w:rPr>
                <w:rFonts w:asciiTheme="minorHAnsi" w:hAnsiTheme="minorHAnsi"/>
                <w:noProof/>
                <w:szCs w:val="22"/>
                <w:lang w:eastAsia="en-US"/>
              </w:rPr>
              <w:tab/>
            </w:r>
            <w:r w:rsidR="00CB294A" w:rsidRPr="00CB294A">
              <w:rPr>
                <w:rStyle w:val="Hyperlink"/>
                <w:noProof/>
              </w:rPr>
              <w:t>User Authorization</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_Toc497912761 \h </w:instrText>
            </w:r>
            <w:r w:rsidR="00CB294A" w:rsidRPr="00CB294A">
              <w:rPr>
                <w:noProof/>
                <w:webHidden/>
              </w:rPr>
            </w:r>
            <w:r w:rsidR="00CB294A" w:rsidRPr="00CB294A">
              <w:rPr>
                <w:noProof/>
                <w:webHidden/>
              </w:rPr>
              <w:fldChar w:fldCharType="separate"/>
            </w:r>
            <w:r w:rsidR="00CB294A" w:rsidRPr="00CB294A">
              <w:rPr>
                <w:noProof/>
                <w:webHidden/>
              </w:rPr>
              <w:t>73</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62" w:history="1">
            <w:r w:rsidR="00CB294A" w:rsidRPr="00CB294A">
              <w:rPr>
                <w:rStyle w:val="Hyperlink"/>
                <w:noProof/>
              </w:rPr>
              <w:t>6.5</w:t>
            </w:r>
            <w:r w:rsidR="00CB294A" w:rsidRPr="00CB294A">
              <w:rPr>
                <w:rFonts w:asciiTheme="minorHAnsi" w:hAnsiTheme="minorHAnsi"/>
                <w:noProof/>
                <w:szCs w:val="22"/>
                <w:lang w:eastAsia="en-US"/>
              </w:rPr>
              <w:tab/>
            </w:r>
            <w:r w:rsidR="00CB294A" w:rsidRPr="00CB294A">
              <w:rPr>
                <w:rStyle w:val="Hyperlink"/>
                <w:noProof/>
              </w:rPr>
              <w:t>Alarm Management</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_Toc497912762 \h </w:instrText>
            </w:r>
            <w:r w:rsidR="00CB294A" w:rsidRPr="00CB294A">
              <w:rPr>
                <w:noProof/>
                <w:webHidden/>
              </w:rPr>
            </w:r>
            <w:r w:rsidR="00CB294A" w:rsidRPr="00CB294A">
              <w:rPr>
                <w:noProof/>
                <w:webHidden/>
              </w:rPr>
              <w:fldChar w:fldCharType="separate"/>
            </w:r>
            <w:r w:rsidR="00CB294A" w:rsidRPr="00CB294A">
              <w:rPr>
                <w:noProof/>
                <w:webHidden/>
              </w:rPr>
              <w:t>74</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63" w:history="1">
            <w:r w:rsidR="00CB294A" w:rsidRPr="00CB294A">
              <w:rPr>
                <w:rStyle w:val="Hyperlink"/>
                <w:noProof/>
              </w:rPr>
              <w:t>6.6</w:t>
            </w:r>
            <w:r w:rsidR="00CB294A" w:rsidRPr="00CB294A">
              <w:rPr>
                <w:rFonts w:asciiTheme="minorHAnsi" w:hAnsiTheme="minorHAnsi"/>
                <w:noProof/>
                <w:szCs w:val="22"/>
                <w:lang w:eastAsia="en-US"/>
              </w:rPr>
              <w:tab/>
            </w:r>
            <w:r w:rsidR="00CB294A" w:rsidRPr="00CB294A">
              <w:rPr>
                <w:rStyle w:val="Hyperlink"/>
                <w:noProof/>
              </w:rPr>
              <w:t>I/O List</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_Toc497912763 \h </w:instrText>
            </w:r>
            <w:r w:rsidR="00CB294A" w:rsidRPr="00CB294A">
              <w:rPr>
                <w:noProof/>
                <w:webHidden/>
              </w:rPr>
            </w:r>
            <w:r w:rsidR="00CB294A" w:rsidRPr="00CB294A">
              <w:rPr>
                <w:noProof/>
                <w:webHidden/>
              </w:rPr>
              <w:fldChar w:fldCharType="separate"/>
            </w:r>
            <w:r w:rsidR="00CB294A" w:rsidRPr="00CB294A">
              <w:rPr>
                <w:noProof/>
                <w:webHidden/>
              </w:rPr>
              <w:t>75</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64" w:history="1">
            <w:r w:rsidR="00CB294A" w:rsidRPr="00CB294A">
              <w:rPr>
                <w:rStyle w:val="Hyperlink"/>
                <w:noProof/>
              </w:rPr>
              <w:t>6.7</w:t>
            </w:r>
            <w:r w:rsidR="00CB294A" w:rsidRPr="00CB294A">
              <w:rPr>
                <w:rFonts w:asciiTheme="minorHAnsi" w:hAnsiTheme="minorHAnsi"/>
                <w:noProof/>
                <w:szCs w:val="22"/>
                <w:lang w:eastAsia="en-US"/>
              </w:rPr>
              <w:tab/>
            </w:r>
            <w:r w:rsidR="00CB294A" w:rsidRPr="00CB294A">
              <w:rPr>
                <w:rStyle w:val="Hyperlink"/>
                <w:noProof/>
              </w:rPr>
              <w:t>SCADA Screen Design and Functionality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_Toc497912764 \h </w:instrText>
            </w:r>
            <w:r w:rsidR="00CB294A" w:rsidRPr="00CB294A">
              <w:rPr>
                <w:noProof/>
                <w:webHidden/>
              </w:rPr>
            </w:r>
            <w:r w:rsidR="00CB294A" w:rsidRPr="00CB294A">
              <w:rPr>
                <w:noProof/>
                <w:webHidden/>
              </w:rPr>
              <w:fldChar w:fldCharType="separate"/>
            </w:r>
            <w:r w:rsidR="00CB294A" w:rsidRPr="00CB294A">
              <w:rPr>
                <w:noProof/>
                <w:webHidden/>
              </w:rPr>
              <w:t>76</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5" w:history="1">
            <w:r w:rsidR="00CB294A" w:rsidRPr="00CB294A">
              <w:rPr>
                <w:rStyle w:val="Hyperlink"/>
                <w:i w:val="0"/>
                <w:noProof/>
              </w:rPr>
              <w:t>6.7.1</w:t>
            </w:r>
            <w:r w:rsidR="00CB294A" w:rsidRPr="00CB294A">
              <w:rPr>
                <w:rFonts w:asciiTheme="minorHAnsi" w:hAnsiTheme="minorHAnsi"/>
                <w:i w:val="0"/>
                <w:iCs w:val="0"/>
                <w:noProof/>
                <w:szCs w:val="22"/>
                <w:lang w:eastAsia="en-US"/>
              </w:rPr>
              <w:tab/>
            </w:r>
            <w:r w:rsidR="00CB294A" w:rsidRPr="00CB294A">
              <w:rPr>
                <w:rStyle w:val="Hyperlink"/>
                <w:i w:val="0"/>
                <w:noProof/>
              </w:rPr>
              <w:t>General Screen Design and Functionality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_Toc497912765 \h </w:instrText>
            </w:r>
            <w:r w:rsidR="00CB294A" w:rsidRPr="00CB294A">
              <w:rPr>
                <w:i w:val="0"/>
                <w:noProof/>
                <w:webHidden/>
              </w:rPr>
            </w:r>
            <w:r w:rsidR="00CB294A" w:rsidRPr="00CB294A">
              <w:rPr>
                <w:i w:val="0"/>
                <w:noProof/>
                <w:webHidden/>
              </w:rPr>
              <w:fldChar w:fldCharType="separate"/>
            </w:r>
            <w:r w:rsidR="00CB294A" w:rsidRPr="00CB294A">
              <w:rPr>
                <w:i w:val="0"/>
                <w:noProof/>
                <w:webHidden/>
              </w:rPr>
              <w:t>76</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6" w:history="1">
            <w:r w:rsidR="00CB294A" w:rsidRPr="00CB294A">
              <w:rPr>
                <w:rStyle w:val="Hyperlink"/>
                <w:i w:val="0"/>
                <w:noProof/>
              </w:rPr>
              <w:t>6.7.2</w:t>
            </w:r>
            <w:r w:rsidR="00CB294A" w:rsidRPr="00CB294A">
              <w:rPr>
                <w:rFonts w:asciiTheme="minorHAnsi" w:hAnsiTheme="minorHAnsi"/>
                <w:i w:val="0"/>
                <w:iCs w:val="0"/>
                <w:noProof/>
                <w:szCs w:val="22"/>
                <w:lang w:eastAsia="en-US"/>
              </w:rPr>
              <w:tab/>
            </w:r>
            <w:r w:rsidR="00CB294A" w:rsidRPr="00CB294A">
              <w:rPr>
                <w:rStyle w:val="Hyperlink"/>
                <w:i w:val="0"/>
                <w:noProof/>
              </w:rPr>
              <w:t>SCADA - Signalling Screen Design and Funtionality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_Toc497912766 \h </w:instrText>
            </w:r>
            <w:r w:rsidR="00CB294A" w:rsidRPr="00CB294A">
              <w:rPr>
                <w:i w:val="0"/>
                <w:noProof/>
                <w:webHidden/>
              </w:rPr>
            </w:r>
            <w:r w:rsidR="00CB294A" w:rsidRPr="00CB294A">
              <w:rPr>
                <w:i w:val="0"/>
                <w:noProof/>
                <w:webHidden/>
              </w:rPr>
              <w:fldChar w:fldCharType="separate"/>
            </w:r>
            <w:r w:rsidR="00CB294A" w:rsidRPr="00CB294A">
              <w:rPr>
                <w:i w:val="0"/>
                <w:noProof/>
                <w:webHidden/>
              </w:rPr>
              <w:t>79</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7" w:history="1">
            <w:r w:rsidR="00CB294A" w:rsidRPr="00CB294A">
              <w:rPr>
                <w:rStyle w:val="Hyperlink"/>
                <w:i w:val="0"/>
                <w:noProof/>
              </w:rPr>
              <w:t>6.7.3</w:t>
            </w:r>
            <w:r w:rsidR="00CB294A" w:rsidRPr="00CB294A">
              <w:rPr>
                <w:rFonts w:asciiTheme="minorHAnsi" w:hAnsiTheme="minorHAnsi"/>
                <w:i w:val="0"/>
                <w:iCs w:val="0"/>
                <w:noProof/>
                <w:szCs w:val="22"/>
                <w:lang w:eastAsia="en-US"/>
              </w:rPr>
              <w:tab/>
            </w:r>
            <w:r w:rsidR="00CB294A" w:rsidRPr="00CB294A">
              <w:rPr>
                <w:rStyle w:val="Hyperlink"/>
                <w:i w:val="0"/>
                <w:noProof/>
              </w:rPr>
              <w:t>SCADA – Traction Power Substation Screen Design and Functionality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_Toc497912767 \h </w:instrText>
            </w:r>
            <w:r w:rsidR="00CB294A" w:rsidRPr="00CB294A">
              <w:rPr>
                <w:i w:val="0"/>
                <w:noProof/>
                <w:webHidden/>
              </w:rPr>
            </w:r>
            <w:r w:rsidR="00CB294A" w:rsidRPr="00CB294A">
              <w:rPr>
                <w:i w:val="0"/>
                <w:noProof/>
                <w:webHidden/>
              </w:rPr>
              <w:fldChar w:fldCharType="separate"/>
            </w:r>
            <w:r w:rsidR="00CB294A" w:rsidRPr="00CB294A">
              <w:rPr>
                <w:i w:val="0"/>
                <w:noProof/>
                <w:webHidden/>
              </w:rPr>
              <w:t>82</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8" w:history="1">
            <w:r w:rsidR="00CB294A" w:rsidRPr="00CB294A">
              <w:rPr>
                <w:rStyle w:val="Hyperlink"/>
                <w:i w:val="0"/>
                <w:noProof/>
              </w:rPr>
              <w:t>6.7.4</w:t>
            </w:r>
            <w:r w:rsidR="00CB294A" w:rsidRPr="00CB294A">
              <w:rPr>
                <w:rFonts w:asciiTheme="minorHAnsi" w:hAnsiTheme="minorHAnsi"/>
                <w:i w:val="0"/>
                <w:iCs w:val="0"/>
                <w:noProof/>
                <w:szCs w:val="22"/>
                <w:lang w:eastAsia="en-US"/>
              </w:rPr>
              <w:tab/>
            </w:r>
            <w:r w:rsidR="00CB294A" w:rsidRPr="00CB294A">
              <w:rPr>
                <w:rStyle w:val="Hyperlink"/>
                <w:i w:val="0"/>
                <w:noProof/>
              </w:rPr>
              <w:t>SCADA – BMS Screen Design and Funtionality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_Toc497912768 \h </w:instrText>
            </w:r>
            <w:r w:rsidR="00CB294A" w:rsidRPr="00CB294A">
              <w:rPr>
                <w:i w:val="0"/>
                <w:noProof/>
                <w:webHidden/>
              </w:rPr>
            </w:r>
            <w:r w:rsidR="00CB294A" w:rsidRPr="00CB294A">
              <w:rPr>
                <w:i w:val="0"/>
                <w:noProof/>
                <w:webHidden/>
              </w:rPr>
              <w:fldChar w:fldCharType="separate"/>
            </w:r>
            <w:r w:rsidR="00CB294A" w:rsidRPr="00CB294A">
              <w:rPr>
                <w:i w:val="0"/>
                <w:noProof/>
                <w:webHidden/>
              </w:rPr>
              <w:t>88</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69" w:history="1">
            <w:r w:rsidR="00CB294A" w:rsidRPr="00CB294A">
              <w:rPr>
                <w:rStyle w:val="Hyperlink"/>
                <w:i w:val="0"/>
                <w:noProof/>
              </w:rPr>
              <w:t>6.7.5</w:t>
            </w:r>
            <w:r w:rsidR="00CB294A" w:rsidRPr="00CB294A">
              <w:rPr>
                <w:rFonts w:asciiTheme="minorHAnsi" w:hAnsiTheme="minorHAnsi"/>
                <w:i w:val="0"/>
                <w:iCs w:val="0"/>
                <w:noProof/>
                <w:szCs w:val="22"/>
                <w:lang w:eastAsia="en-US"/>
              </w:rPr>
              <w:tab/>
            </w:r>
            <w:r w:rsidR="00CB294A" w:rsidRPr="00CB294A">
              <w:rPr>
                <w:rStyle w:val="Hyperlink"/>
                <w:i w:val="0"/>
                <w:noProof/>
              </w:rPr>
              <w:t>SCADA – PA/PID/VoIP/PHP Screen Design and functionality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_Toc497912769 \h </w:instrText>
            </w:r>
            <w:r w:rsidR="00CB294A" w:rsidRPr="00CB294A">
              <w:rPr>
                <w:i w:val="0"/>
                <w:noProof/>
                <w:webHidden/>
              </w:rPr>
            </w:r>
            <w:r w:rsidR="00CB294A" w:rsidRPr="00CB294A">
              <w:rPr>
                <w:i w:val="0"/>
                <w:noProof/>
                <w:webHidden/>
              </w:rPr>
              <w:fldChar w:fldCharType="separate"/>
            </w:r>
            <w:r w:rsidR="00CB294A" w:rsidRPr="00CB294A">
              <w:rPr>
                <w:i w:val="0"/>
                <w:noProof/>
                <w:webHidden/>
              </w:rPr>
              <w:t>90</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0" w:history="1">
            <w:r w:rsidR="00CB294A" w:rsidRPr="00CB294A">
              <w:rPr>
                <w:rStyle w:val="Hyperlink"/>
                <w:i w:val="0"/>
                <w:noProof/>
              </w:rPr>
              <w:t>6.7.6</w:t>
            </w:r>
            <w:r w:rsidR="00CB294A" w:rsidRPr="00CB294A">
              <w:rPr>
                <w:rFonts w:asciiTheme="minorHAnsi" w:hAnsiTheme="minorHAnsi"/>
                <w:i w:val="0"/>
                <w:iCs w:val="0"/>
                <w:noProof/>
                <w:szCs w:val="22"/>
                <w:lang w:eastAsia="en-US"/>
              </w:rPr>
              <w:tab/>
            </w:r>
            <w:r w:rsidR="00CB294A" w:rsidRPr="00CB294A">
              <w:rPr>
                <w:rStyle w:val="Hyperlink"/>
                <w:i w:val="0"/>
                <w:noProof/>
              </w:rPr>
              <w:t>SCADA AMS/CCTV Screen Design and Funtionality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_Toc497912770 \h </w:instrText>
            </w:r>
            <w:r w:rsidR="00CB294A" w:rsidRPr="00CB294A">
              <w:rPr>
                <w:i w:val="0"/>
                <w:noProof/>
                <w:webHidden/>
              </w:rPr>
            </w:r>
            <w:r w:rsidR="00CB294A" w:rsidRPr="00CB294A">
              <w:rPr>
                <w:i w:val="0"/>
                <w:noProof/>
                <w:webHidden/>
              </w:rPr>
              <w:fldChar w:fldCharType="separate"/>
            </w:r>
            <w:r w:rsidR="00CB294A" w:rsidRPr="00CB294A">
              <w:rPr>
                <w:i w:val="0"/>
                <w:noProof/>
                <w:webHidden/>
              </w:rPr>
              <w:t>96</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1" w:history="1">
            <w:r w:rsidR="00CB294A" w:rsidRPr="00CB294A">
              <w:rPr>
                <w:rStyle w:val="Hyperlink"/>
                <w:i w:val="0"/>
                <w:noProof/>
              </w:rPr>
              <w:t>6.7.7</w:t>
            </w:r>
            <w:r w:rsidR="00CB294A" w:rsidRPr="00CB294A">
              <w:rPr>
                <w:rFonts w:asciiTheme="minorHAnsi" w:hAnsiTheme="minorHAnsi"/>
                <w:i w:val="0"/>
                <w:iCs w:val="0"/>
                <w:noProof/>
                <w:szCs w:val="22"/>
                <w:lang w:eastAsia="en-US"/>
              </w:rPr>
              <w:tab/>
            </w:r>
            <w:r w:rsidR="00CB294A" w:rsidRPr="00CB294A">
              <w:rPr>
                <w:rStyle w:val="Hyperlink"/>
                <w:i w:val="0"/>
                <w:noProof/>
              </w:rPr>
              <w:t>SCADA – Other System Screen Design and Funtionality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_Toc497912771 \h </w:instrText>
            </w:r>
            <w:r w:rsidR="00CB294A" w:rsidRPr="00CB294A">
              <w:rPr>
                <w:i w:val="0"/>
                <w:noProof/>
                <w:webHidden/>
              </w:rPr>
            </w:r>
            <w:r w:rsidR="00CB294A" w:rsidRPr="00CB294A">
              <w:rPr>
                <w:i w:val="0"/>
                <w:noProof/>
                <w:webHidden/>
              </w:rPr>
              <w:fldChar w:fldCharType="separate"/>
            </w:r>
            <w:r w:rsidR="00CB294A" w:rsidRPr="00CB294A">
              <w:rPr>
                <w:i w:val="0"/>
                <w:noProof/>
                <w:webHidden/>
              </w:rPr>
              <w:t>97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2" w:history="1">
            <w:r w:rsidR="00CB294A" w:rsidRPr="00CB294A">
              <w:rPr>
                <w:rStyle w:val="Hyperlink"/>
                <w:i w:val="0"/>
                <w:noProof/>
              </w:rPr>
              <w:t>6.7.8</w:t>
            </w:r>
            <w:r w:rsidR="00CB294A" w:rsidRPr="00CB294A">
              <w:rPr>
                <w:rFonts w:asciiTheme="minorHAnsi" w:hAnsiTheme="minorHAnsi"/>
                <w:i w:val="0"/>
                <w:iCs w:val="0"/>
                <w:noProof/>
                <w:szCs w:val="22"/>
                <w:lang w:eastAsia="en-US"/>
              </w:rPr>
              <w:tab/>
            </w:r>
            <w:r w:rsidR="00CB294A" w:rsidRPr="00CB294A">
              <w:rPr>
                <w:rStyle w:val="Hyperlink"/>
                <w:i w:val="0"/>
                <w:noProof/>
              </w:rPr>
              <w:t>SCADA – Wall Display Screen Design and Funtionality</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_Toc497912772 \h </w:instrText>
            </w:r>
            <w:r w:rsidR="00CB294A" w:rsidRPr="00CB294A">
              <w:rPr>
                <w:i w:val="0"/>
                <w:noProof/>
                <w:webHidden/>
              </w:rPr>
            </w:r>
            <w:r w:rsidR="00CB294A" w:rsidRPr="00CB294A">
              <w:rPr>
                <w:i w:val="0"/>
                <w:noProof/>
                <w:webHidden/>
              </w:rPr>
              <w:fldChar w:fldCharType="separate"/>
            </w:r>
            <w:r w:rsidR="00CB294A" w:rsidRPr="00CB294A">
              <w:rPr>
                <w:i w:val="0"/>
                <w:noProof/>
                <w:webHidden/>
              </w:rPr>
              <w:t>99</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73" w:history="1">
            <w:r w:rsidR="00CB294A" w:rsidRPr="00CB294A">
              <w:rPr>
                <w:rStyle w:val="Hyperlink"/>
                <w:noProof/>
              </w:rPr>
              <w:t>6.8</w:t>
            </w:r>
            <w:r w:rsidR="00CB294A" w:rsidRPr="00CB294A">
              <w:rPr>
                <w:rFonts w:asciiTheme="minorHAnsi" w:hAnsiTheme="minorHAnsi"/>
                <w:noProof/>
                <w:szCs w:val="22"/>
                <w:lang w:eastAsia="en-US"/>
              </w:rPr>
              <w:tab/>
            </w:r>
            <w:r w:rsidR="00CB294A" w:rsidRPr="00CB294A">
              <w:rPr>
                <w:rStyle w:val="Hyperlink"/>
                <w:noProof/>
              </w:rPr>
              <w:t>MI SCADA Sytem BoQ</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_Toc497912773 \h </w:instrText>
            </w:r>
            <w:r w:rsidR="00CB294A" w:rsidRPr="00CB294A">
              <w:rPr>
                <w:noProof/>
                <w:webHidden/>
              </w:rPr>
            </w:r>
            <w:r w:rsidR="00CB294A" w:rsidRPr="00CB294A">
              <w:rPr>
                <w:noProof/>
                <w:webHidden/>
              </w:rPr>
              <w:fldChar w:fldCharType="separate"/>
            </w:r>
            <w:r w:rsidR="00CB294A" w:rsidRPr="00CB294A">
              <w:rPr>
                <w:noProof/>
                <w:webHidden/>
              </w:rPr>
              <w:t>101</w:t>
            </w:r>
            <w:r w:rsidR="00CB294A" w:rsidRPr="00CB294A">
              <w:rPr>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74" w:history="1">
            <w:r w:rsidR="00CB294A" w:rsidRPr="00CB294A">
              <w:rPr>
                <w:rStyle w:val="Hyperlink"/>
                <w:noProof/>
              </w:rPr>
              <w:t>6.9</w:t>
            </w:r>
            <w:r w:rsidR="00CB294A" w:rsidRPr="00CB294A">
              <w:rPr>
                <w:rFonts w:asciiTheme="minorHAnsi" w:hAnsiTheme="minorHAnsi"/>
                <w:noProof/>
                <w:szCs w:val="22"/>
                <w:lang w:eastAsia="en-US"/>
              </w:rPr>
              <w:tab/>
            </w:r>
            <w:r w:rsidR="00CB294A" w:rsidRPr="00CB294A">
              <w:rPr>
                <w:rStyle w:val="Hyperlink"/>
                <w:noProof/>
              </w:rPr>
              <w:t>Cabling System</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_Toc497912774 \h </w:instrText>
            </w:r>
            <w:r w:rsidR="00CB294A" w:rsidRPr="00CB294A">
              <w:rPr>
                <w:noProof/>
                <w:webHidden/>
              </w:rPr>
            </w:r>
            <w:r w:rsidR="00CB294A" w:rsidRPr="00CB294A">
              <w:rPr>
                <w:noProof/>
                <w:webHidden/>
              </w:rPr>
              <w:fldChar w:fldCharType="separate"/>
            </w:r>
            <w:r w:rsidR="00CB294A" w:rsidRPr="00CB294A">
              <w:rPr>
                <w:noProof/>
                <w:webHidden/>
              </w:rPr>
              <w:t>105</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5" w:history="1">
            <w:r w:rsidR="00CB294A" w:rsidRPr="00CB294A">
              <w:rPr>
                <w:rStyle w:val="Hyperlink"/>
                <w:i w:val="0"/>
                <w:noProof/>
              </w:rPr>
              <w:t>6.9.1</w:t>
            </w:r>
            <w:r w:rsidR="00CB294A" w:rsidRPr="00CB294A">
              <w:rPr>
                <w:rFonts w:asciiTheme="minorHAnsi" w:hAnsiTheme="minorHAnsi"/>
                <w:i w:val="0"/>
                <w:iCs w:val="0"/>
                <w:noProof/>
                <w:szCs w:val="22"/>
                <w:lang w:eastAsia="en-US"/>
              </w:rPr>
              <w:tab/>
            </w:r>
            <w:r w:rsidR="00CB294A" w:rsidRPr="00CB294A">
              <w:rPr>
                <w:rStyle w:val="Hyperlink"/>
                <w:i w:val="0"/>
                <w:noProof/>
              </w:rPr>
              <w:t>CAT 6 Cable</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_Toc497912775 \h </w:instrText>
            </w:r>
            <w:r w:rsidR="00CB294A" w:rsidRPr="00CB294A">
              <w:rPr>
                <w:i w:val="0"/>
                <w:noProof/>
                <w:webHidden/>
              </w:rPr>
            </w:r>
            <w:r w:rsidR="00CB294A" w:rsidRPr="00CB294A">
              <w:rPr>
                <w:i w:val="0"/>
                <w:noProof/>
                <w:webHidden/>
              </w:rPr>
              <w:fldChar w:fldCharType="separate"/>
            </w:r>
            <w:r w:rsidR="00CB294A" w:rsidRPr="00CB294A">
              <w:rPr>
                <w:i w:val="0"/>
                <w:noProof/>
                <w:webHidden/>
              </w:rPr>
              <w:t>105</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6" w:history="1">
            <w:r w:rsidR="00CB294A" w:rsidRPr="00CB294A">
              <w:rPr>
                <w:rStyle w:val="Hyperlink"/>
                <w:i w:val="0"/>
                <w:noProof/>
              </w:rPr>
              <w:t>6.9.2</w:t>
            </w:r>
            <w:r w:rsidR="00CB294A" w:rsidRPr="00CB294A">
              <w:rPr>
                <w:rFonts w:asciiTheme="minorHAnsi" w:hAnsiTheme="minorHAnsi"/>
                <w:i w:val="0"/>
                <w:iCs w:val="0"/>
                <w:noProof/>
                <w:szCs w:val="22"/>
                <w:lang w:eastAsia="en-US"/>
              </w:rPr>
              <w:tab/>
            </w:r>
            <w:r w:rsidR="00CB294A" w:rsidRPr="00CB294A">
              <w:rPr>
                <w:rStyle w:val="Hyperlink"/>
                <w:i w:val="0"/>
                <w:noProof/>
              </w:rPr>
              <w:t>AC Power Cable 4 Core</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_Toc497912776 \h </w:instrText>
            </w:r>
            <w:r w:rsidR="00CB294A" w:rsidRPr="00CB294A">
              <w:rPr>
                <w:i w:val="0"/>
                <w:noProof/>
                <w:webHidden/>
              </w:rPr>
            </w:r>
            <w:r w:rsidR="00CB294A" w:rsidRPr="00CB294A">
              <w:rPr>
                <w:i w:val="0"/>
                <w:noProof/>
                <w:webHidden/>
              </w:rPr>
              <w:fldChar w:fldCharType="separate"/>
            </w:r>
            <w:r w:rsidR="00CB294A" w:rsidRPr="00CB294A">
              <w:rPr>
                <w:i w:val="0"/>
                <w:noProof/>
                <w:webHidden/>
              </w:rPr>
              <w:t>105</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7" w:history="1">
            <w:r w:rsidR="00CB294A" w:rsidRPr="00CB294A">
              <w:rPr>
                <w:rStyle w:val="Hyperlink"/>
                <w:i w:val="0"/>
                <w:noProof/>
              </w:rPr>
              <w:t>6.9.3</w:t>
            </w:r>
            <w:r w:rsidR="00CB294A" w:rsidRPr="00CB294A">
              <w:rPr>
                <w:rFonts w:asciiTheme="minorHAnsi" w:hAnsiTheme="minorHAnsi"/>
                <w:i w:val="0"/>
                <w:iCs w:val="0"/>
                <w:noProof/>
                <w:szCs w:val="22"/>
                <w:lang w:eastAsia="en-US"/>
              </w:rPr>
              <w:tab/>
            </w:r>
            <w:r w:rsidR="00CB294A" w:rsidRPr="00CB294A">
              <w:rPr>
                <w:rStyle w:val="Hyperlink"/>
                <w:i w:val="0"/>
                <w:noProof/>
              </w:rPr>
              <w:t>Earthing Cable</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_Toc497912777 \h </w:instrText>
            </w:r>
            <w:r w:rsidR="00CB294A" w:rsidRPr="00CB294A">
              <w:rPr>
                <w:i w:val="0"/>
                <w:noProof/>
                <w:webHidden/>
              </w:rPr>
            </w:r>
            <w:r w:rsidR="00CB294A" w:rsidRPr="00CB294A">
              <w:rPr>
                <w:i w:val="0"/>
                <w:noProof/>
                <w:webHidden/>
              </w:rPr>
              <w:fldChar w:fldCharType="separate"/>
            </w:r>
            <w:r w:rsidR="00CB294A" w:rsidRPr="00CB294A">
              <w:rPr>
                <w:i w:val="0"/>
                <w:noProof/>
                <w:webHidden/>
              </w:rPr>
              <w:t>106</w:t>
            </w:r>
            <w:r w:rsidR="00CB294A" w:rsidRPr="00CB294A">
              <w:rPr>
                <w:i w:val="0"/>
                <w:noProof/>
                <w:webHidden/>
              </w:rPr>
              <w:fldChar w:fldCharType="end"/>
            </w:r>
          </w:hyperlink>
        </w:p>
        <w:p w:rsidR="00CB294A" w:rsidRPr="00CB294A" w:rsidRDefault="0087586F">
          <w:pPr>
            <w:pStyle w:val="TOC2"/>
            <w:rPr>
              <w:rFonts w:asciiTheme="minorHAnsi" w:hAnsiTheme="minorHAnsi"/>
              <w:noProof/>
              <w:szCs w:val="22"/>
              <w:lang w:eastAsia="en-US"/>
            </w:rPr>
          </w:pPr>
          <w:hyperlink w:anchor="_Toc497912778" w:history="1">
            <w:r w:rsidR="00CB294A" w:rsidRPr="00CB294A">
              <w:rPr>
                <w:rStyle w:val="Hyperlink"/>
                <w:noProof/>
              </w:rPr>
              <w:t>6.10</w:t>
            </w:r>
            <w:r w:rsidR="00CB294A" w:rsidRPr="00CB294A">
              <w:rPr>
                <w:rFonts w:asciiTheme="minorHAnsi" w:hAnsiTheme="minorHAnsi"/>
                <w:noProof/>
                <w:szCs w:val="22"/>
                <w:lang w:eastAsia="en-US"/>
              </w:rPr>
              <w:tab/>
            </w:r>
            <w:r w:rsidR="00CB294A" w:rsidRPr="00CB294A">
              <w:rPr>
                <w:rStyle w:val="Hyperlink"/>
                <w:noProof/>
              </w:rPr>
              <w:t>Earthing System</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_Toc497912778 \h </w:instrText>
            </w:r>
            <w:r w:rsidR="00CB294A" w:rsidRPr="00CB294A">
              <w:rPr>
                <w:noProof/>
                <w:webHidden/>
              </w:rPr>
            </w:r>
            <w:r w:rsidR="00CB294A" w:rsidRPr="00CB294A">
              <w:rPr>
                <w:noProof/>
                <w:webHidden/>
              </w:rPr>
              <w:fldChar w:fldCharType="separate"/>
            </w:r>
            <w:r w:rsidR="00CB294A" w:rsidRPr="00CB294A">
              <w:rPr>
                <w:noProof/>
                <w:webHidden/>
              </w:rPr>
              <w:t>107</w:t>
            </w:r>
            <w:r w:rsidR="00CB294A" w:rsidRPr="00CB294A">
              <w:rPr>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79" w:history="1">
            <w:r w:rsidR="00CB294A" w:rsidRPr="00CB294A">
              <w:rPr>
                <w:rStyle w:val="Hyperlink"/>
                <w:i w:val="0"/>
                <w:noProof/>
              </w:rPr>
              <w:t>6.10.1</w:t>
            </w:r>
            <w:r w:rsidR="00CB294A" w:rsidRPr="00CB294A">
              <w:rPr>
                <w:rFonts w:asciiTheme="minorHAnsi" w:hAnsiTheme="minorHAnsi"/>
                <w:i w:val="0"/>
                <w:iCs w:val="0"/>
                <w:noProof/>
                <w:szCs w:val="22"/>
                <w:lang w:eastAsia="en-US"/>
              </w:rPr>
              <w:tab/>
            </w:r>
            <w:r w:rsidR="00CB294A" w:rsidRPr="00CB294A">
              <w:rPr>
                <w:rStyle w:val="Hyperlink"/>
                <w:i w:val="0"/>
                <w:noProof/>
              </w:rPr>
              <w:t>Introduction</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_Toc497912779 \h </w:instrText>
            </w:r>
            <w:r w:rsidR="00CB294A" w:rsidRPr="00CB294A">
              <w:rPr>
                <w:i w:val="0"/>
                <w:noProof/>
                <w:webHidden/>
              </w:rPr>
            </w:r>
            <w:r w:rsidR="00CB294A" w:rsidRPr="00CB294A">
              <w:rPr>
                <w:i w:val="0"/>
                <w:noProof/>
                <w:webHidden/>
              </w:rPr>
              <w:fldChar w:fldCharType="separate"/>
            </w:r>
            <w:r w:rsidR="00CB294A" w:rsidRPr="00CB294A">
              <w:rPr>
                <w:i w:val="0"/>
                <w:noProof/>
                <w:webHidden/>
              </w:rPr>
              <w:t>107</w:t>
            </w:r>
            <w:r w:rsidR="00CB294A" w:rsidRPr="00CB294A">
              <w:rPr>
                <w:i w:val="0"/>
                <w:noProof/>
                <w:webHidden/>
              </w:rPr>
              <w:fldChar w:fldCharType="end"/>
            </w:r>
          </w:hyperlink>
        </w:p>
        <w:p w:rsidR="00CB294A" w:rsidRPr="00CB294A" w:rsidRDefault="0087586F">
          <w:pPr>
            <w:pStyle w:val="TOC3"/>
            <w:rPr>
              <w:rFonts w:asciiTheme="minorHAnsi" w:hAnsiTheme="minorHAnsi"/>
              <w:i w:val="0"/>
              <w:iCs w:val="0"/>
              <w:noProof/>
              <w:szCs w:val="22"/>
              <w:lang w:eastAsia="en-US"/>
            </w:rPr>
          </w:pPr>
          <w:hyperlink w:anchor="_Toc497912780" w:history="1">
            <w:r w:rsidR="00CB294A" w:rsidRPr="00CB294A">
              <w:rPr>
                <w:rStyle w:val="Hyperlink"/>
                <w:i w:val="0"/>
                <w:noProof/>
              </w:rPr>
              <w:t>6.10.2</w:t>
            </w:r>
            <w:r w:rsidR="00CB294A" w:rsidRPr="00CB294A">
              <w:rPr>
                <w:rFonts w:asciiTheme="minorHAnsi" w:hAnsiTheme="minorHAnsi"/>
                <w:i w:val="0"/>
                <w:iCs w:val="0"/>
                <w:noProof/>
                <w:szCs w:val="22"/>
                <w:lang w:eastAsia="en-US"/>
              </w:rPr>
              <w:tab/>
            </w:r>
            <w:r w:rsidR="00CB294A" w:rsidRPr="00CB294A">
              <w:rPr>
                <w:rStyle w:val="Hyperlink"/>
                <w:i w:val="0"/>
                <w:noProof/>
              </w:rPr>
              <w:t>Grounding of SCADA Equipment</w:t>
            </w:r>
            <w:r w:rsidR="00CB294A" w:rsidRPr="00CB294A">
              <w:rPr>
                <w:i w:val="0"/>
                <w:noProof/>
                <w:webHidden/>
              </w:rPr>
              <w:tab/>
            </w:r>
            <w:r w:rsidR="00CB294A" w:rsidRPr="00CB294A">
              <w:rPr>
                <w:i w:val="0"/>
                <w:noProof/>
                <w:webHidden/>
              </w:rPr>
              <w:fldChar w:fldCharType="begin"/>
            </w:r>
            <w:r w:rsidR="00CB294A" w:rsidRPr="00CB294A">
              <w:rPr>
                <w:i w:val="0"/>
                <w:noProof/>
                <w:webHidden/>
              </w:rPr>
              <w:instrText xml:space="preserve"> PAGEREF _Toc497912780 \h </w:instrText>
            </w:r>
            <w:r w:rsidR="00CB294A" w:rsidRPr="00CB294A">
              <w:rPr>
                <w:i w:val="0"/>
                <w:noProof/>
                <w:webHidden/>
              </w:rPr>
            </w:r>
            <w:r w:rsidR="00CB294A" w:rsidRPr="00CB294A">
              <w:rPr>
                <w:i w:val="0"/>
                <w:noProof/>
                <w:webHidden/>
              </w:rPr>
              <w:fldChar w:fldCharType="separate"/>
            </w:r>
            <w:r w:rsidR="00CB294A" w:rsidRPr="00CB294A">
              <w:rPr>
                <w:i w:val="0"/>
                <w:noProof/>
                <w:webHidden/>
              </w:rPr>
              <w:t>108</w:t>
            </w:r>
            <w:r w:rsidR="00CB294A" w:rsidRPr="00CB294A">
              <w:rPr>
                <w:i w:val="0"/>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81" w:history="1">
            <w:r w:rsidR="00CB294A" w:rsidRPr="00CB294A">
              <w:rPr>
                <w:rStyle w:val="Hyperlink"/>
                <w:noProof/>
              </w:rPr>
              <w:t>7</w:t>
            </w:r>
            <w:r w:rsidR="00CB294A" w:rsidRPr="00CB294A">
              <w:rPr>
                <w:rFonts w:asciiTheme="minorHAnsi" w:hAnsiTheme="minorHAnsi"/>
                <w:b w:val="0"/>
                <w:noProof/>
                <w:szCs w:val="22"/>
                <w:lang w:eastAsia="en-US"/>
              </w:rPr>
              <w:tab/>
            </w:r>
            <w:r w:rsidR="00CB294A" w:rsidRPr="00CB294A">
              <w:rPr>
                <w:rStyle w:val="Hyperlink"/>
                <w:noProof/>
              </w:rPr>
              <w:t>Electromagnetic compatibility</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_Toc497912781 \h </w:instrText>
            </w:r>
            <w:r w:rsidR="00CB294A" w:rsidRPr="00CB294A">
              <w:rPr>
                <w:noProof/>
                <w:webHidden/>
              </w:rPr>
            </w:r>
            <w:r w:rsidR="00CB294A" w:rsidRPr="00CB294A">
              <w:rPr>
                <w:noProof/>
                <w:webHidden/>
              </w:rPr>
              <w:fldChar w:fldCharType="separate"/>
            </w:r>
            <w:r w:rsidR="00CB294A" w:rsidRPr="00CB294A">
              <w:rPr>
                <w:noProof/>
                <w:webHidden/>
              </w:rPr>
              <w:t>109</w:t>
            </w:r>
            <w:r w:rsidR="00CB294A" w:rsidRPr="00CB294A">
              <w:rPr>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82" w:history="1">
            <w:r w:rsidR="00CB294A" w:rsidRPr="00CB294A">
              <w:rPr>
                <w:rStyle w:val="Hyperlink"/>
                <w:noProof/>
              </w:rPr>
              <w:t>8</w:t>
            </w:r>
            <w:r w:rsidR="00CB294A" w:rsidRPr="00CB294A">
              <w:rPr>
                <w:rFonts w:asciiTheme="minorHAnsi" w:hAnsiTheme="minorHAnsi"/>
                <w:b w:val="0"/>
                <w:noProof/>
                <w:szCs w:val="22"/>
                <w:lang w:eastAsia="en-US"/>
              </w:rPr>
              <w:tab/>
            </w:r>
            <w:r w:rsidR="00CB294A" w:rsidRPr="00CB294A">
              <w:rPr>
                <w:rStyle w:val="Hyperlink"/>
                <w:noProof/>
              </w:rPr>
              <w:t>RAMS Model</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_Toc497912782 \h </w:instrText>
            </w:r>
            <w:r w:rsidR="00CB294A" w:rsidRPr="00CB294A">
              <w:rPr>
                <w:noProof/>
                <w:webHidden/>
              </w:rPr>
            </w:r>
            <w:r w:rsidR="00CB294A" w:rsidRPr="00CB294A">
              <w:rPr>
                <w:noProof/>
                <w:webHidden/>
              </w:rPr>
              <w:fldChar w:fldCharType="separate"/>
            </w:r>
            <w:r w:rsidR="00CB294A" w:rsidRPr="00CB294A">
              <w:rPr>
                <w:noProof/>
                <w:webHidden/>
              </w:rPr>
              <w:t>111</w:t>
            </w:r>
            <w:r w:rsidR="00CB294A" w:rsidRPr="00CB294A">
              <w:rPr>
                <w:noProof/>
                <w:webHidden/>
              </w:rPr>
              <w:fldChar w:fldCharType="end"/>
            </w:r>
          </w:hyperlink>
        </w:p>
        <w:p w:rsidR="00CB294A" w:rsidRPr="00CB294A" w:rsidRDefault="0087586F">
          <w:pPr>
            <w:pStyle w:val="TOC1"/>
            <w:tabs>
              <w:tab w:val="left" w:pos="1424"/>
            </w:tabs>
            <w:rPr>
              <w:rFonts w:asciiTheme="minorHAnsi" w:hAnsiTheme="minorHAnsi"/>
              <w:b w:val="0"/>
              <w:noProof/>
              <w:szCs w:val="22"/>
              <w:lang w:eastAsia="en-US"/>
            </w:rPr>
          </w:pPr>
          <w:hyperlink w:anchor="_Toc497912783" w:history="1">
            <w:r w:rsidR="00CB294A" w:rsidRPr="00CB294A">
              <w:rPr>
                <w:rStyle w:val="Hyperlink"/>
                <w:noProof/>
              </w:rPr>
              <w:t>9</w:t>
            </w:r>
            <w:r w:rsidR="00CB294A" w:rsidRPr="00CB294A">
              <w:rPr>
                <w:rFonts w:asciiTheme="minorHAnsi" w:hAnsiTheme="minorHAnsi"/>
                <w:b w:val="0"/>
                <w:noProof/>
                <w:szCs w:val="22"/>
                <w:lang w:eastAsia="en-US"/>
              </w:rPr>
              <w:tab/>
            </w:r>
            <w:r w:rsidR="00CB294A" w:rsidRPr="00CB294A">
              <w:rPr>
                <w:rStyle w:val="Hyperlink"/>
                <w:noProof/>
              </w:rPr>
              <w:t>Appendix</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_Toc497912783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84" w:history="1">
            <w:r w:rsidR="00CB294A" w:rsidRPr="00CB294A">
              <w:rPr>
                <w:rStyle w:val="Hyperlink"/>
                <w:noProof/>
                <w:lang w:bidi="th-TH"/>
              </w:rPr>
              <w:t>Appendix A: Compliance List Matrix</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_Toc497912784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85" w:history="1">
            <w:r w:rsidR="00CB294A" w:rsidRPr="00CB294A">
              <w:rPr>
                <w:rStyle w:val="Hyperlink"/>
                <w:noProof/>
                <w:lang w:bidi="th-TH"/>
              </w:rPr>
              <w:t>Appendix B: List of Drawings</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_Toc497912785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86" w:history="1">
            <w:r w:rsidR="00CB294A" w:rsidRPr="00CB294A">
              <w:rPr>
                <w:rStyle w:val="Hyperlink"/>
                <w:noProof/>
                <w:lang w:bidi="th-TH"/>
              </w:rPr>
              <w:t>Appendix C: SIL 2 Certificate</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_Toc497912786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87" w:history="1">
            <w:r w:rsidR="00CB294A" w:rsidRPr="00CB294A">
              <w:rPr>
                <w:rStyle w:val="Hyperlink"/>
                <w:noProof/>
                <w:lang w:bidi="th-TH"/>
              </w:rPr>
              <w:t>Appendix D: Technical Spesification of SCADA</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_Toc497912787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CB294A" w:rsidRPr="00CB294A" w:rsidRDefault="0087586F">
          <w:pPr>
            <w:pStyle w:val="TOC1"/>
            <w:rPr>
              <w:rFonts w:asciiTheme="minorHAnsi" w:hAnsiTheme="minorHAnsi"/>
              <w:b w:val="0"/>
              <w:noProof/>
              <w:szCs w:val="22"/>
              <w:lang w:eastAsia="en-US"/>
            </w:rPr>
          </w:pPr>
          <w:hyperlink w:anchor="_Toc497912788" w:history="1">
            <w:r w:rsidR="00CB294A" w:rsidRPr="00CB294A">
              <w:rPr>
                <w:rStyle w:val="Hyperlink"/>
                <w:noProof/>
                <w:lang w:bidi="th-TH"/>
              </w:rPr>
              <w:t>Appendix E: IO List (not confirm)</w:t>
            </w:r>
            <w:r w:rsidR="00CB294A" w:rsidRPr="00CB294A">
              <w:rPr>
                <w:noProof/>
                <w:webHidden/>
              </w:rPr>
              <w:tab/>
            </w:r>
            <w:r w:rsidR="00CB294A" w:rsidRPr="00CB294A">
              <w:rPr>
                <w:noProof/>
                <w:webHidden/>
              </w:rPr>
              <w:fldChar w:fldCharType="begin"/>
            </w:r>
            <w:r w:rsidR="00CB294A" w:rsidRPr="00CB294A">
              <w:rPr>
                <w:noProof/>
                <w:webHidden/>
              </w:rPr>
              <w:instrText xml:space="preserve"> PAGEREF _Toc497912788 \h </w:instrText>
            </w:r>
            <w:r w:rsidR="00CB294A" w:rsidRPr="00CB294A">
              <w:rPr>
                <w:noProof/>
                <w:webHidden/>
              </w:rPr>
            </w:r>
            <w:r w:rsidR="00CB294A" w:rsidRPr="00CB294A">
              <w:rPr>
                <w:noProof/>
                <w:webHidden/>
              </w:rPr>
              <w:fldChar w:fldCharType="separate"/>
            </w:r>
            <w:r w:rsidR="00CB294A" w:rsidRPr="00CB294A">
              <w:rPr>
                <w:noProof/>
                <w:webHidden/>
              </w:rPr>
              <w:t>114</w:t>
            </w:r>
            <w:r w:rsidR="00CB294A" w:rsidRPr="00CB294A">
              <w:rPr>
                <w:noProof/>
                <w:webHidden/>
              </w:rPr>
              <w:fldChar w:fldCharType="end"/>
            </w:r>
          </w:hyperlink>
        </w:p>
        <w:p w:rsidR="00345A36" w:rsidRPr="00CB294A" w:rsidRDefault="00A35348" w:rsidP="005C492B">
          <w:pPr>
            <w:jc w:val="both"/>
            <w:rPr>
              <w:rFonts w:cs="Arial"/>
              <w:sz w:val="24"/>
              <w:szCs w:val="24"/>
            </w:rPr>
          </w:pPr>
          <w:r w:rsidRPr="00CB294A">
            <w:rPr>
              <w:rFonts w:cs="Arial"/>
            </w:rPr>
            <w:fldChar w:fldCharType="end"/>
          </w:r>
        </w:p>
      </w:sdtContent>
    </w:sdt>
    <w:p w:rsidR="00F43544" w:rsidRPr="002B5704" w:rsidRDefault="00F43544" w:rsidP="005C492B">
      <w:pPr>
        <w:jc w:val="both"/>
        <w:rPr>
          <w:rFonts w:cs="Arial"/>
          <w:sz w:val="24"/>
          <w:szCs w:val="24"/>
        </w:rPr>
      </w:pPr>
    </w:p>
    <w:p w:rsidR="00F331D7" w:rsidRPr="002B5704" w:rsidRDefault="00F331D7" w:rsidP="005C492B">
      <w:pPr>
        <w:jc w:val="both"/>
        <w:rPr>
          <w:rFonts w:cs="Arial"/>
          <w:sz w:val="24"/>
          <w:szCs w:val="24"/>
        </w:rPr>
      </w:pPr>
    </w:p>
    <w:p w:rsidR="00F331D7" w:rsidRPr="002B5704" w:rsidRDefault="00F331D7" w:rsidP="005C492B">
      <w:pPr>
        <w:jc w:val="both"/>
        <w:rPr>
          <w:rFonts w:cs="Arial"/>
          <w:sz w:val="24"/>
          <w:szCs w:val="24"/>
        </w:rPr>
      </w:pPr>
    </w:p>
    <w:p w:rsidR="00F331D7" w:rsidRPr="002B5704" w:rsidRDefault="00F331D7" w:rsidP="005C492B">
      <w:pPr>
        <w:jc w:val="both"/>
        <w:rPr>
          <w:rFonts w:cs="Arial"/>
          <w:sz w:val="24"/>
          <w:szCs w:val="24"/>
        </w:rPr>
      </w:pPr>
    </w:p>
    <w:p w:rsidR="004E749C" w:rsidRPr="002B5704" w:rsidRDefault="004E749C" w:rsidP="005C492B">
      <w:pPr>
        <w:jc w:val="both"/>
        <w:rPr>
          <w:rFonts w:cs="Arial"/>
          <w:sz w:val="24"/>
          <w:szCs w:val="24"/>
        </w:rPr>
      </w:pPr>
    </w:p>
    <w:p w:rsidR="004E749C" w:rsidRPr="002B5704" w:rsidRDefault="001431FE" w:rsidP="005C492B">
      <w:pPr>
        <w:tabs>
          <w:tab w:val="left" w:pos="5794"/>
        </w:tabs>
        <w:jc w:val="both"/>
        <w:rPr>
          <w:rFonts w:cs="Arial"/>
          <w:sz w:val="24"/>
          <w:szCs w:val="24"/>
        </w:rPr>
      </w:pPr>
      <w:r>
        <w:rPr>
          <w:rFonts w:cs="Arial"/>
          <w:sz w:val="24"/>
          <w:szCs w:val="24"/>
        </w:rPr>
        <w:tab/>
      </w:r>
    </w:p>
    <w:p w:rsidR="004E749C" w:rsidRPr="002B5704" w:rsidRDefault="004E749C" w:rsidP="005C492B">
      <w:pPr>
        <w:jc w:val="both"/>
        <w:rPr>
          <w:rFonts w:cs="Arial"/>
          <w:sz w:val="24"/>
          <w:szCs w:val="24"/>
        </w:rPr>
      </w:pPr>
    </w:p>
    <w:p w:rsidR="004E749C" w:rsidRPr="002B5704" w:rsidRDefault="004E749C" w:rsidP="005C492B">
      <w:pPr>
        <w:jc w:val="both"/>
        <w:rPr>
          <w:rFonts w:cs="Arial"/>
          <w:sz w:val="24"/>
          <w:szCs w:val="24"/>
        </w:rPr>
      </w:pPr>
    </w:p>
    <w:p w:rsidR="004E749C" w:rsidRPr="002B5704" w:rsidRDefault="004E749C" w:rsidP="005C492B">
      <w:pPr>
        <w:jc w:val="both"/>
        <w:rPr>
          <w:rFonts w:cs="Arial"/>
          <w:sz w:val="24"/>
          <w:szCs w:val="24"/>
        </w:rPr>
      </w:pPr>
    </w:p>
    <w:p w:rsidR="004E749C" w:rsidRPr="002B5704" w:rsidRDefault="004E749C" w:rsidP="005C492B">
      <w:pPr>
        <w:jc w:val="both"/>
        <w:rPr>
          <w:rFonts w:cs="Arial"/>
          <w:sz w:val="24"/>
          <w:szCs w:val="24"/>
        </w:rPr>
      </w:pPr>
    </w:p>
    <w:p w:rsidR="00937239" w:rsidRDefault="00937239" w:rsidP="005C492B">
      <w:pPr>
        <w:jc w:val="both"/>
      </w:pPr>
    </w:p>
    <w:p w:rsidR="00326C2F" w:rsidRDefault="00326C2F" w:rsidP="005C492B">
      <w:pPr>
        <w:pStyle w:val="Heading1"/>
        <w:numPr>
          <w:ilvl w:val="0"/>
          <w:numId w:val="0"/>
        </w:numPr>
        <w:jc w:val="both"/>
        <w:rPr>
          <w:rFonts w:ascii="Arial" w:hAnsi="Arial" w:cs="Arial"/>
          <w:szCs w:val="24"/>
        </w:rPr>
      </w:pPr>
      <w:r>
        <w:rPr>
          <w:rFonts w:ascii="Arial" w:hAnsi="Arial" w:cs="Arial"/>
          <w:szCs w:val="24"/>
        </w:rPr>
        <w:br w:type="page"/>
      </w:r>
    </w:p>
    <w:p w:rsidR="009113E9" w:rsidRPr="00B25B12" w:rsidRDefault="00F43544" w:rsidP="00482F21">
      <w:pPr>
        <w:pStyle w:val="Heading1"/>
        <w:numPr>
          <w:ilvl w:val="0"/>
          <w:numId w:val="0"/>
        </w:numPr>
        <w:jc w:val="center"/>
        <w:rPr>
          <w:rFonts w:ascii="Arial" w:hAnsi="Arial" w:cs="Arial"/>
        </w:rPr>
      </w:pPr>
      <w:bookmarkStart w:id="26" w:name="_Toc497912701"/>
      <w:r w:rsidRPr="00B25B12">
        <w:rPr>
          <w:rFonts w:ascii="Arial" w:hAnsi="Arial" w:cs="Arial"/>
          <w:szCs w:val="24"/>
        </w:rPr>
        <w:lastRenderedPageBreak/>
        <w:t>LIST OF TABLES</w:t>
      </w:r>
      <w:bookmarkEnd w:id="26"/>
    </w:p>
    <w:p w:rsidR="00CB294A" w:rsidRPr="00CB294A" w:rsidRDefault="00A35348" w:rsidP="00CB294A">
      <w:pPr>
        <w:pStyle w:val="TableofFigures"/>
        <w:tabs>
          <w:tab w:val="right" w:leader="dot" w:pos="9017"/>
        </w:tabs>
        <w:spacing w:line="360" w:lineRule="auto"/>
        <w:rPr>
          <w:rFonts w:ascii="Arial" w:eastAsiaTheme="minorEastAsia" w:hAnsi="Arial" w:cs="Arial"/>
          <w:noProof/>
          <w:lang w:val="en-US"/>
        </w:rPr>
      </w:pPr>
      <w:r w:rsidRPr="005477E4">
        <w:rPr>
          <w:rFonts w:ascii="Arial" w:hAnsi="Arial" w:cs="Arial"/>
        </w:rPr>
        <w:fldChar w:fldCharType="begin"/>
      </w:r>
      <w:r w:rsidR="009113E9" w:rsidRPr="005477E4">
        <w:rPr>
          <w:rFonts w:ascii="Arial" w:hAnsi="Arial" w:cs="Arial"/>
        </w:rPr>
        <w:instrText xml:space="preserve"> TOC \h \z \c "Table" </w:instrText>
      </w:r>
      <w:r w:rsidRPr="005477E4">
        <w:rPr>
          <w:rFonts w:ascii="Arial" w:hAnsi="Arial" w:cs="Arial"/>
        </w:rPr>
        <w:fldChar w:fldCharType="separate"/>
      </w:r>
      <w:hyperlink w:anchor="_Toc497912859" w:history="1">
        <w:r w:rsidR="00CB294A" w:rsidRPr="00CB294A">
          <w:rPr>
            <w:rStyle w:val="Hyperlink"/>
            <w:rFonts w:ascii="Arial" w:hAnsi="Arial" w:cs="Arial"/>
            <w:noProof/>
          </w:rPr>
          <w:t>Table 1  – Document References</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_Toc497912859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0" w:history="1">
        <w:r w:rsidR="00CB294A" w:rsidRPr="00CB294A">
          <w:rPr>
            <w:rStyle w:val="Hyperlink"/>
            <w:rFonts w:ascii="Arial" w:hAnsi="Arial" w:cs="Arial"/>
            <w:noProof/>
          </w:rPr>
          <w:t>Table 2 - Standard Reference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1" w:history="1">
        <w:r w:rsidR="00CB294A" w:rsidRPr="00CB294A">
          <w:rPr>
            <w:rStyle w:val="Hyperlink"/>
            <w:rFonts w:ascii="Arial" w:hAnsi="Arial" w:cs="Arial"/>
            <w:noProof/>
          </w:rPr>
          <w:t>Table 3 - SCADA Functional Device Type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2" w:history="1">
        <w:r w:rsidR="00CB294A" w:rsidRPr="00CB294A">
          <w:rPr>
            <w:rStyle w:val="Hyperlink"/>
            <w:rFonts w:ascii="Arial" w:hAnsi="Arial" w:cs="Arial"/>
            <w:noProof/>
          </w:rPr>
          <w:t>Table 4 - SCADA System Bandwidth Utilization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3" w:history="1">
        <w:r w:rsidR="00CB294A" w:rsidRPr="00CB294A">
          <w:rPr>
            <w:rStyle w:val="Hyperlink"/>
            <w:rFonts w:ascii="Arial" w:hAnsi="Arial" w:cs="Arial"/>
            <w:noProof/>
          </w:rPr>
          <w:t>Table 5 - Technical Spesification HPE ProLiant DL 380 Gen 9</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4" w:history="1">
        <w:r w:rsidR="00CB294A" w:rsidRPr="00CB294A">
          <w:rPr>
            <w:rStyle w:val="Hyperlink"/>
            <w:rFonts w:ascii="Arial" w:hAnsi="Arial" w:cs="Arial"/>
            <w:noProof/>
          </w:rPr>
          <w:t>Table  6  - Technical Spesification HP Z440 Workstation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5" w:history="1">
        <w:r w:rsidR="00CB294A" w:rsidRPr="00CB294A">
          <w:rPr>
            <w:rStyle w:val="Hyperlink"/>
            <w:rFonts w:ascii="Arial" w:hAnsi="Arial" w:cs="Arial"/>
            <w:noProof/>
            <w:lang w:val="en-ID"/>
          </w:rPr>
          <w:t xml:space="preserve">Table </w:t>
        </w:r>
        <w:r w:rsidR="00CB294A" w:rsidRPr="00CB294A">
          <w:rPr>
            <w:rStyle w:val="Hyperlink"/>
            <w:rFonts w:ascii="Arial" w:hAnsi="Arial" w:cs="Arial"/>
            <w:noProof/>
          </w:rPr>
          <w:t xml:space="preserve"> 7 </w:t>
        </w:r>
        <w:r w:rsidR="00CB294A" w:rsidRPr="00CB294A">
          <w:rPr>
            <w:rStyle w:val="Hyperlink"/>
            <w:rFonts w:ascii="Arial" w:hAnsi="Arial" w:cs="Arial"/>
            <w:noProof/>
            <w:lang w:val="en-ID"/>
          </w:rPr>
          <w:t xml:space="preserve"> – Technical Specification HP N240 27-inch</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6" w:history="1">
        <w:r w:rsidR="00CB294A" w:rsidRPr="00CB294A">
          <w:rPr>
            <w:rStyle w:val="Hyperlink"/>
            <w:rFonts w:ascii="Arial" w:hAnsi="Arial" w:cs="Arial"/>
            <w:noProof/>
            <w:lang w:val="en-ID"/>
          </w:rPr>
          <w:t xml:space="preserve">Table </w:t>
        </w:r>
        <w:r w:rsidR="00CB294A" w:rsidRPr="00CB294A">
          <w:rPr>
            <w:rStyle w:val="Hyperlink"/>
            <w:rFonts w:ascii="Arial" w:hAnsi="Arial" w:cs="Arial"/>
            <w:noProof/>
          </w:rPr>
          <w:t xml:space="preserve"> 8</w:t>
        </w:r>
        <w:r w:rsidR="00CB294A" w:rsidRPr="00CB294A">
          <w:rPr>
            <w:rStyle w:val="Hyperlink"/>
            <w:rFonts w:ascii="Arial" w:hAnsi="Arial" w:cs="Arial"/>
            <w:noProof/>
            <w:lang w:val="en-ID"/>
          </w:rPr>
          <w:t xml:space="preserve"> – Technical Specification </w:t>
        </w:r>
        <w:r w:rsidR="00CB294A" w:rsidRPr="00CB294A">
          <w:rPr>
            <w:rStyle w:val="Hyperlink"/>
            <w:rFonts w:ascii="Arial" w:hAnsi="Arial" w:cs="Arial"/>
            <w:noProof/>
          </w:rPr>
          <w:t>HP Color Laserjet Pro M177fw</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7" w:history="1">
        <w:r w:rsidR="00CB294A" w:rsidRPr="00CB294A">
          <w:rPr>
            <w:rStyle w:val="Hyperlink"/>
            <w:rFonts w:ascii="Arial" w:hAnsi="Arial" w:cs="Arial"/>
            <w:noProof/>
          </w:rPr>
          <w:t>Table  9 - HP Pro 3610 Black and White 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8" w:history="1">
        <w:r w:rsidR="00CB294A" w:rsidRPr="00CB294A">
          <w:rPr>
            <w:rStyle w:val="Hyperlink"/>
            <w:rFonts w:ascii="Arial" w:hAnsi="Arial" w:cs="Arial"/>
            <w:noProof/>
          </w:rPr>
          <w:t>Table  10 - HP Z440 Workstation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69" w:history="1">
        <w:r w:rsidR="00CB294A" w:rsidRPr="00CB294A">
          <w:rPr>
            <w:rStyle w:val="Hyperlink"/>
            <w:rFonts w:ascii="Arial" w:hAnsi="Arial" w:cs="Arial"/>
            <w:noProof/>
          </w:rPr>
          <w:t>Table  11 - HP N240 27-inch</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_Toc497912869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0" w:history="1">
        <w:r w:rsidR="00CB294A" w:rsidRPr="00CB294A">
          <w:rPr>
            <w:rStyle w:val="Hyperlink"/>
            <w:rFonts w:ascii="Arial" w:hAnsi="Arial" w:cs="Arial"/>
            <w:noProof/>
          </w:rPr>
          <w:t>Table  13 -  Priority of Operation Authorization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68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1" w:history="1">
        <w:r w:rsidR="00CB294A" w:rsidRPr="00CB294A">
          <w:rPr>
            <w:rStyle w:val="Hyperlink"/>
            <w:rFonts w:ascii="Arial" w:hAnsi="Arial" w:cs="Arial"/>
            <w:noProof/>
          </w:rPr>
          <w:t>Table 14 - SCADA – PA Authorization Level</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2" w:history="1">
        <w:r w:rsidR="00CB294A" w:rsidRPr="00CB294A">
          <w:rPr>
            <w:rStyle w:val="Hyperlink"/>
            <w:rFonts w:ascii="Arial" w:hAnsi="Arial" w:cs="Arial"/>
            <w:noProof/>
          </w:rPr>
          <w:t>Table 15 – User Authorization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3" w:history="1">
        <w:r w:rsidR="00CB294A" w:rsidRPr="00CB294A">
          <w:rPr>
            <w:rStyle w:val="Hyperlink"/>
            <w:rFonts w:ascii="Arial" w:hAnsi="Arial" w:cs="Arial"/>
            <w:noProof/>
          </w:rPr>
          <w:t>Table 16 – Alarm Priority Level</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4" w:history="1">
        <w:r w:rsidR="00CB294A" w:rsidRPr="00CB294A">
          <w:rPr>
            <w:rStyle w:val="Hyperlink"/>
            <w:rFonts w:ascii="Arial" w:hAnsi="Arial" w:cs="Arial"/>
            <w:noProof/>
          </w:rPr>
          <w:t>Table 17 – Alarm State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5" w:history="1">
        <w:r w:rsidR="00CB294A" w:rsidRPr="00CB294A">
          <w:rPr>
            <w:rStyle w:val="Hyperlink"/>
            <w:rFonts w:ascii="Arial" w:hAnsi="Arial" w:cs="Arial"/>
            <w:noProof/>
          </w:rPr>
          <w:t>Table 18 - SCADA IO List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6" w:history="1">
        <w:r w:rsidR="00CB294A" w:rsidRPr="00CB294A">
          <w:rPr>
            <w:rStyle w:val="Hyperlink"/>
            <w:rFonts w:ascii="Arial" w:hAnsi="Arial" w:cs="Arial"/>
            <w:noProof/>
            <w:lang w:bidi="th-TH"/>
          </w:rPr>
          <w:t xml:space="preserve">Table </w:t>
        </w:r>
        <w:r w:rsidR="00CB294A" w:rsidRPr="00CB294A">
          <w:rPr>
            <w:rStyle w:val="Hyperlink"/>
            <w:rFonts w:ascii="Arial" w:hAnsi="Arial" w:cs="Arial"/>
            <w:noProof/>
          </w:rPr>
          <w:t>19</w:t>
        </w:r>
        <w:r w:rsidR="00CB294A" w:rsidRPr="00CB294A">
          <w:rPr>
            <w:rStyle w:val="Hyperlink"/>
            <w:rFonts w:ascii="Arial" w:hAnsi="Arial" w:cs="Arial"/>
            <w:noProof/>
            <w:lang w:bidi="th-TH"/>
          </w:rPr>
          <w:t xml:space="preserve"> – Train Journey Schedule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7" w:history="1">
        <w:r w:rsidR="00CB294A" w:rsidRPr="00CB294A">
          <w:rPr>
            <w:rStyle w:val="Hyperlink"/>
            <w:rFonts w:ascii="Arial" w:hAnsi="Arial" w:cs="Arial"/>
            <w:noProof/>
            <w:lang w:bidi="th-TH"/>
          </w:rPr>
          <w:t xml:space="preserve">Table </w:t>
        </w:r>
        <w:r w:rsidR="00CB294A" w:rsidRPr="00CB294A">
          <w:rPr>
            <w:rStyle w:val="Hyperlink"/>
            <w:rFonts w:ascii="Arial" w:hAnsi="Arial" w:cs="Arial"/>
            <w:noProof/>
          </w:rPr>
          <w:t>20</w:t>
        </w:r>
        <w:r w:rsidR="00CB294A" w:rsidRPr="00CB294A">
          <w:rPr>
            <w:rStyle w:val="Hyperlink"/>
            <w:rFonts w:ascii="Arial" w:hAnsi="Arial" w:cs="Arial"/>
            <w:noProof/>
            <w:lang w:bidi="th-TH"/>
          </w:rPr>
          <w:t xml:space="preserve"> -  individual train schedule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82</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8" w:history="1">
        <w:r w:rsidR="00CB294A" w:rsidRPr="00CB294A">
          <w:rPr>
            <w:rStyle w:val="Hyperlink"/>
            <w:rFonts w:ascii="Arial" w:hAnsi="Arial" w:cs="Arial"/>
            <w:noProof/>
          </w:rPr>
          <w:t>Table 21 - BMS and SCADA Controlling and Monitoring List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79" w:history="1">
        <w:r w:rsidR="00CB294A" w:rsidRPr="00CB294A">
          <w:rPr>
            <w:rStyle w:val="Hyperlink"/>
            <w:rFonts w:ascii="Arial" w:hAnsi="Arial" w:cs="Arial"/>
            <w:noProof/>
          </w:rPr>
          <w:t>Table 22 - SCADA Interface with other Party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_Toc497912879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0" w:history="1">
        <w:r w:rsidR="00CB294A" w:rsidRPr="00CB294A">
          <w:rPr>
            <w:rStyle w:val="Hyperlink"/>
            <w:rFonts w:ascii="Arial" w:eastAsia="Times New Roman" w:hAnsi="Arial" w:cs="Arial"/>
            <w:noProof/>
            <w:lang w:eastAsia="en-ID"/>
          </w:rPr>
          <w:t xml:space="preserve">Table </w:t>
        </w:r>
        <w:r w:rsidR="00CB294A" w:rsidRPr="00CB294A">
          <w:rPr>
            <w:rStyle w:val="Hyperlink"/>
            <w:rFonts w:ascii="Arial" w:hAnsi="Arial" w:cs="Arial"/>
            <w:noProof/>
          </w:rPr>
          <w:t xml:space="preserve"> 23</w:t>
        </w:r>
        <w:r w:rsidR="00CB294A" w:rsidRPr="00CB294A">
          <w:rPr>
            <w:rStyle w:val="Hyperlink"/>
            <w:rFonts w:ascii="Arial" w:eastAsia="Times New Roman" w:hAnsi="Arial" w:cs="Arial"/>
            <w:noProof/>
            <w:lang w:eastAsia="en-ID"/>
          </w:rPr>
          <w:t xml:space="preserve"> – SCADA BoQ</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104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1" w:history="1">
        <w:r w:rsidR="00CB294A" w:rsidRPr="00CB294A">
          <w:rPr>
            <w:rStyle w:val="Hyperlink"/>
            <w:rFonts w:ascii="Arial" w:hAnsi="Arial" w:cs="Arial"/>
            <w:noProof/>
          </w:rPr>
          <w:t>Table  24 - CAT 6 Cable's Spesification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105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2" w:history="1">
        <w:r w:rsidR="00CB294A" w:rsidRPr="00CB294A">
          <w:rPr>
            <w:rStyle w:val="Hyperlink"/>
            <w:rFonts w:ascii="Arial" w:hAnsi="Arial" w:cs="Arial"/>
            <w:noProof/>
          </w:rPr>
          <w:t>Table  25 - Tehnical Cable's Spesification for AC Power</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106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3" w:history="1">
        <w:r w:rsidR="00CB294A" w:rsidRPr="00CB294A">
          <w:rPr>
            <w:rStyle w:val="Hyperlink"/>
            <w:rFonts w:ascii="Arial" w:hAnsi="Arial" w:cs="Arial"/>
            <w:noProof/>
          </w:rPr>
          <w:t>Table  26 - Technical Cable's Spesification for Power and Chassis Grounding</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107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4" w:history="1">
        <w:r w:rsidR="00CB294A" w:rsidRPr="00CB294A">
          <w:rPr>
            <w:rStyle w:val="Hyperlink"/>
            <w:rFonts w:ascii="Arial" w:hAnsi="Arial" w:cs="Arial"/>
            <w:noProof/>
          </w:rPr>
          <w:t>Table  27 – Hardware Compatibility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110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85" w:history="1">
        <w:r w:rsidR="00CB294A" w:rsidRPr="00CB294A">
          <w:rPr>
            <w:rStyle w:val="Hyperlink"/>
            <w:rFonts w:ascii="Arial" w:hAnsi="Arial" w:cs="Arial"/>
            <w:noProof/>
          </w:rPr>
          <w:t>Table  28 - Equipment MTBF, MTTR and Availability Summary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_Toc497912885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111</w:t>
        </w:r>
        <w:r w:rsidR="00CB294A" w:rsidRPr="00CB294A">
          <w:rPr>
            <w:rFonts w:ascii="Arial" w:hAnsi="Arial" w:cs="Arial"/>
            <w:noProof/>
            <w:webHidden/>
          </w:rPr>
          <w:fldChar w:fldCharType="end"/>
        </w:r>
      </w:hyperlink>
    </w:p>
    <w:p w:rsidR="00CB294A" w:rsidRDefault="00A35348" w:rsidP="005C492B">
      <w:pPr>
        <w:pStyle w:val="TableofFigures"/>
        <w:tabs>
          <w:tab w:val="right" w:leader="dot" w:pos="9016"/>
        </w:tabs>
        <w:spacing w:line="360" w:lineRule="auto"/>
        <w:jc w:val="both"/>
        <w:rPr>
          <w:rFonts w:ascii="Arial" w:hAnsi="Arial" w:cs="Arial"/>
        </w:rPr>
      </w:pPr>
      <w:r w:rsidRPr="005477E4">
        <w:rPr>
          <w:rFonts w:ascii="Arial" w:hAnsi="Arial" w:cs="Arial"/>
        </w:rPr>
        <w:fldChar w:fldCharType="end"/>
      </w:r>
    </w:p>
    <w:p w:rsidR="00A440D3" w:rsidRPr="00CB294A" w:rsidRDefault="00CB294A" w:rsidP="00CB294A">
      <w:pPr>
        <w:rPr>
          <w:rFonts w:eastAsiaTheme="minorHAnsi"/>
          <w:szCs w:val="22"/>
          <w:lang w:val="en-GB" w:eastAsia="en-US"/>
        </w:rPr>
      </w:pPr>
      <w:r>
        <w:br w:type="page"/>
      </w:r>
    </w:p>
    <w:p w:rsidR="009113E9" w:rsidRPr="00B25B12" w:rsidRDefault="00F43544" w:rsidP="00482F21">
      <w:pPr>
        <w:pStyle w:val="Heading1"/>
        <w:numPr>
          <w:ilvl w:val="0"/>
          <w:numId w:val="0"/>
        </w:numPr>
        <w:jc w:val="center"/>
        <w:rPr>
          <w:rFonts w:ascii="Arial" w:hAnsi="Arial" w:cs="Arial"/>
          <w:caps w:val="0"/>
          <w:szCs w:val="24"/>
          <w:lang w:val="en-GB" w:eastAsia="en-US" w:bidi="th-TH"/>
        </w:rPr>
      </w:pPr>
      <w:bookmarkStart w:id="27" w:name="_Toc497912702"/>
      <w:r w:rsidRPr="00B25B12">
        <w:rPr>
          <w:rFonts w:ascii="Arial" w:hAnsi="Arial" w:cs="Arial"/>
          <w:caps w:val="0"/>
          <w:szCs w:val="24"/>
          <w:lang w:val="en-GB" w:eastAsia="en-US" w:bidi="th-TH"/>
        </w:rPr>
        <w:lastRenderedPageBreak/>
        <w:t>LIST OF FIGURES</w:t>
      </w:r>
      <w:bookmarkEnd w:id="27"/>
    </w:p>
    <w:p w:rsidR="00CB294A" w:rsidRPr="00CB294A" w:rsidRDefault="00A35348" w:rsidP="00CB294A">
      <w:pPr>
        <w:pStyle w:val="TableofFigures"/>
        <w:tabs>
          <w:tab w:val="right" w:leader="dot" w:pos="9017"/>
        </w:tabs>
        <w:spacing w:line="360" w:lineRule="auto"/>
        <w:rPr>
          <w:rFonts w:ascii="Arial" w:eastAsiaTheme="minorEastAsia" w:hAnsi="Arial" w:cs="Arial"/>
          <w:noProof/>
          <w:lang w:val="en-US"/>
        </w:rPr>
      </w:pPr>
      <w:r w:rsidRPr="00CB294A">
        <w:rPr>
          <w:rFonts w:ascii="Arial" w:hAnsi="Arial" w:cs="Arial"/>
        </w:rPr>
        <w:fldChar w:fldCharType="begin"/>
      </w:r>
      <w:r w:rsidR="009113E9" w:rsidRPr="00CB294A">
        <w:rPr>
          <w:rFonts w:ascii="Arial" w:hAnsi="Arial" w:cs="Arial"/>
        </w:rPr>
        <w:instrText xml:space="preserve"> TOC \h \z \c "Figure" </w:instrText>
      </w:r>
      <w:r w:rsidRPr="00CB294A">
        <w:rPr>
          <w:rFonts w:ascii="Arial" w:hAnsi="Arial" w:cs="Arial"/>
        </w:rPr>
        <w:fldChar w:fldCharType="separate"/>
      </w:r>
      <w:hyperlink w:anchor="_Toc497912789" w:history="1">
        <w:r w:rsidR="00CB294A" w:rsidRPr="00CB294A">
          <w:rPr>
            <w:rStyle w:val="Hyperlink"/>
            <w:rFonts w:ascii="Arial" w:hAnsi="Arial" w:cs="Arial"/>
            <w:noProof/>
          </w:rPr>
          <w:t xml:space="preserve">Figure 1 – </w:t>
        </w:r>
        <w:r w:rsidR="00CB294A" w:rsidRPr="00CB294A">
          <w:rPr>
            <w:rStyle w:val="Hyperlink"/>
            <w:rFonts w:ascii="Arial" w:hAnsi="Arial" w:cs="Arial"/>
            <w:noProof/>
            <w:lang w:val="id-ID"/>
          </w:rPr>
          <w:t>SCADA</w:t>
        </w:r>
        <w:r w:rsidR="00CB294A" w:rsidRPr="00CB294A">
          <w:rPr>
            <w:rStyle w:val="Hyperlink"/>
            <w:rFonts w:ascii="Arial" w:hAnsi="Arial" w:cs="Arial"/>
            <w:noProof/>
          </w:rPr>
          <w:t xml:space="preserve"> System Overview</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_Toc497912789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0" w:history="1">
        <w:r w:rsidR="00CB294A" w:rsidRPr="00CB294A">
          <w:rPr>
            <w:rStyle w:val="Hyperlink"/>
            <w:rFonts w:ascii="Arial" w:hAnsi="Arial" w:cs="Arial"/>
            <w:noProof/>
          </w:rPr>
          <w:t>Figure 2 – HPE ProLiant DL 380 Gen 9</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1" w:history="1">
        <w:r w:rsidR="00CB294A" w:rsidRPr="00CB294A">
          <w:rPr>
            <w:rStyle w:val="Hyperlink"/>
            <w:rFonts w:ascii="Arial" w:hAnsi="Arial" w:cs="Arial"/>
            <w:noProof/>
          </w:rPr>
          <w:t>Figure  3 - HP Z440 Workstation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2" w:history="1">
        <w:r w:rsidR="00CB294A" w:rsidRPr="00CB294A">
          <w:rPr>
            <w:rStyle w:val="Hyperlink"/>
            <w:rFonts w:ascii="Arial" w:hAnsi="Arial" w:cs="Arial"/>
            <w:noProof/>
          </w:rPr>
          <w:t>Figure  4 - HP N240 27-inch</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3" w:history="1">
        <w:r w:rsidR="00CB294A" w:rsidRPr="00CB294A">
          <w:rPr>
            <w:rStyle w:val="Hyperlink"/>
            <w:rFonts w:ascii="Arial" w:hAnsi="Arial" w:cs="Arial"/>
            <w:noProof/>
          </w:rPr>
          <w:t>Figure  5 - HP Color Laserjet Pro M177fw</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29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4" w:history="1">
        <w:r w:rsidR="00CB294A" w:rsidRPr="00CB294A">
          <w:rPr>
            <w:rStyle w:val="Hyperlink"/>
            <w:rFonts w:ascii="Arial" w:hAnsi="Arial" w:cs="Arial"/>
            <w:noProof/>
          </w:rPr>
          <w:t>Figure  6 - HP Pro 3610 Black and White 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5" w:history="1">
        <w:r w:rsidR="00CB294A" w:rsidRPr="00CB294A">
          <w:rPr>
            <w:rStyle w:val="Hyperlink"/>
            <w:rFonts w:ascii="Arial" w:hAnsi="Arial" w:cs="Arial"/>
            <w:noProof/>
          </w:rPr>
          <w:t>Figure  7 - Station Arcitecture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32</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6" w:history="1">
        <w:r w:rsidR="00CB294A" w:rsidRPr="00CB294A">
          <w:rPr>
            <w:rStyle w:val="Hyperlink"/>
            <w:rFonts w:ascii="Arial" w:hAnsi="Arial" w:cs="Arial"/>
            <w:noProof/>
          </w:rPr>
          <w:t>Figure  8 - HP Z440 Workstation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7" w:history="1">
        <w:r w:rsidR="00CB294A" w:rsidRPr="00CB294A">
          <w:rPr>
            <w:rStyle w:val="Hyperlink"/>
            <w:rFonts w:ascii="Arial" w:hAnsi="Arial" w:cs="Arial"/>
            <w:noProof/>
          </w:rPr>
          <w:t>Figure  9 - HP N240 27-inch</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8" w:history="1">
        <w:r w:rsidR="00CB294A" w:rsidRPr="00CB294A">
          <w:rPr>
            <w:rStyle w:val="Hyperlink"/>
            <w:rFonts w:ascii="Arial" w:hAnsi="Arial" w:cs="Arial"/>
            <w:i/>
            <w:noProof/>
            <w:lang w:bidi="th-TH"/>
          </w:rPr>
          <w:t xml:space="preserve">Figure </w:t>
        </w:r>
        <w:r w:rsidR="00CB294A" w:rsidRPr="00CB294A">
          <w:rPr>
            <w:rStyle w:val="Hyperlink"/>
            <w:rFonts w:ascii="Arial" w:hAnsi="Arial" w:cs="Arial"/>
            <w:noProof/>
          </w:rPr>
          <w:t xml:space="preserve"> 10</w:t>
        </w:r>
        <w:r w:rsidR="00CB294A" w:rsidRPr="00CB294A">
          <w:rPr>
            <w:rStyle w:val="Hyperlink"/>
            <w:rFonts w:ascii="Arial" w:hAnsi="Arial" w:cs="Arial"/>
            <w:i/>
            <w:noProof/>
            <w:lang w:bidi="th-TH"/>
          </w:rPr>
          <w:t xml:space="preserve"> – SCADA Schematic Drawing</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799" w:history="1">
        <w:r w:rsidR="00CB294A" w:rsidRPr="00CB294A">
          <w:rPr>
            <w:rStyle w:val="Hyperlink"/>
            <w:rFonts w:ascii="Arial" w:hAnsi="Arial" w:cs="Arial"/>
            <w:i/>
            <w:noProof/>
            <w:lang w:bidi="th-TH"/>
          </w:rPr>
          <w:t xml:space="preserve">Figure </w:t>
        </w:r>
        <w:r w:rsidR="00CB294A" w:rsidRPr="00CB294A">
          <w:rPr>
            <w:rStyle w:val="Hyperlink"/>
            <w:rFonts w:ascii="Arial" w:hAnsi="Arial" w:cs="Arial"/>
            <w:noProof/>
          </w:rPr>
          <w:t xml:space="preserve"> 11</w:t>
        </w:r>
        <w:r w:rsidR="00CB294A" w:rsidRPr="00CB294A">
          <w:rPr>
            <w:rStyle w:val="Hyperlink"/>
            <w:rFonts w:ascii="Arial" w:hAnsi="Arial" w:cs="Arial"/>
            <w:i/>
            <w:noProof/>
            <w:lang w:bidi="th-TH"/>
          </w:rPr>
          <w:t xml:space="preserve"> – SCADA Installation Drawing</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_Toc497912799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37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0" w:history="1">
        <w:r w:rsidR="00CB294A" w:rsidRPr="00CB294A">
          <w:rPr>
            <w:rStyle w:val="Hyperlink"/>
            <w:rFonts w:ascii="Arial" w:hAnsi="Arial" w:cs="Arial"/>
            <w:noProof/>
          </w:rPr>
          <w:t>Figure  12</w:t>
        </w:r>
        <w:r w:rsidR="00CB294A" w:rsidRPr="00CB294A">
          <w:rPr>
            <w:rStyle w:val="Hyperlink"/>
            <w:rFonts w:ascii="Arial" w:hAnsi="Arial" w:cs="Arial"/>
            <w:noProof/>
            <w:lang w:val="id-ID"/>
          </w:rPr>
          <w:t xml:space="preserve"> – Zenon Editor Interface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1" w:history="1">
        <w:r w:rsidR="00CB294A" w:rsidRPr="00CB294A">
          <w:rPr>
            <w:rStyle w:val="Hyperlink"/>
            <w:rFonts w:ascii="Arial" w:hAnsi="Arial" w:cs="Arial"/>
            <w:noProof/>
          </w:rPr>
          <w:t xml:space="preserve">Table 13 </w:t>
        </w:r>
        <w:r w:rsidR="00CB294A" w:rsidRPr="00CB294A">
          <w:rPr>
            <w:rStyle w:val="Hyperlink"/>
            <w:rFonts w:ascii="Arial" w:hAnsi="Arial" w:cs="Arial"/>
            <w:noProof/>
            <w:lang w:val="id-ID"/>
          </w:rPr>
          <w:t xml:space="preserve"> – Zenon Editor Interface Element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2" w:history="1">
        <w:r w:rsidR="00CB294A" w:rsidRPr="00CB294A">
          <w:rPr>
            <w:rStyle w:val="Hyperlink"/>
            <w:rFonts w:ascii="Arial" w:hAnsi="Arial" w:cs="Arial"/>
            <w:noProof/>
          </w:rPr>
          <w:t>Figure  14</w:t>
        </w:r>
        <w:r w:rsidR="00CB294A" w:rsidRPr="00CB294A">
          <w:rPr>
            <w:rStyle w:val="Hyperlink"/>
            <w:rFonts w:ascii="Arial" w:hAnsi="Arial" w:cs="Arial"/>
            <w:noProof/>
            <w:lang w:val="id-ID"/>
          </w:rPr>
          <w:t xml:space="preserve"> – Zenon Report Generator Feature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3" w:history="1">
        <w:r w:rsidR="00CB294A" w:rsidRPr="00CB294A">
          <w:rPr>
            <w:rStyle w:val="Hyperlink"/>
            <w:rFonts w:ascii="Arial" w:hAnsi="Arial" w:cs="Arial"/>
            <w:noProof/>
          </w:rPr>
          <w:t>Figure  15</w:t>
        </w:r>
        <w:r w:rsidR="00CB294A" w:rsidRPr="00CB294A">
          <w:rPr>
            <w:rStyle w:val="Hyperlink"/>
            <w:rFonts w:ascii="Arial" w:hAnsi="Arial" w:cs="Arial"/>
            <w:noProof/>
            <w:lang w:val="id-ID"/>
          </w:rPr>
          <w:t xml:space="preserve"> – Zenon Report Viewer Feature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4" w:history="1">
        <w:r w:rsidR="00CB294A" w:rsidRPr="00CB294A">
          <w:rPr>
            <w:rStyle w:val="Hyperlink"/>
            <w:rFonts w:ascii="Arial" w:hAnsi="Arial" w:cs="Arial"/>
            <w:bCs/>
            <w:i/>
            <w:noProof/>
          </w:rPr>
          <w:t xml:space="preserve">Figure </w:t>
        </w:r>
        <w:r w:rsidR="00CB294A" w:rsidRPr="00CB294A">
          <w:rPr>
            <w:rStyle w:val="Hyperlink"/>
            <w:rFonts w:ascii="Arial" w:hAnsi="Arial" w:cs="Arial"/>
            <w:noProof/>
          </w:rPr>
          <w:t xml:space="preserve"> 16 </w:t>
        </w:r>
        <w:r w:rsidR="00CB294A" w:rsidRPr="00CB294A">
          <w:rPr>
            <w:rStyle w:val="Hyperlink"/>
            <w:rFonts w:ascii="Arial" w:hAnsi="Arial" w:cs="Arial"/>
            <w:bCs/>
            <w:i/>
            <w:noProof/>
          </w:rPr>
          <w:t>– Chronogical Event List Screen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5" w:history="1">
        <w:r w:rsidR="00CB294A" w:rsidRPr="00CB294A">
          <w:rPr>
            <w:rStyle w:val="Hyperlink"/>
            <w:rFonts w:ascii="Arial" w:hAnsi="Arial" w:cs="Arial"/>
            <w:noProof/>
          </w:rPr>
          <w:t>Figure  17</w:t>
        </w:r>
        <w:r w:rsidR="00CB294A" w:rsidRPr="00CB294A">
          <w:rPr>
            <w:rStyle w:val="Hyperlink"/>
            <w:rFonts w:ascii="Arial" w:hAnsi="Arial" w:cs="Arial"/>
            <w:noProof/>
            <w:lang w:val="id-ID"/>
          </w:rPr>
          <w:t xml:space="preserve"> – Zenon ALC Example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6" w:history="1">
        <w:r w:rsidR="00CB294A" w:rsidRPr="00CB294A">
          <w:rPr>
            <w:rStyle w:val="Hyperlink"/>
            <w:rFonts w:ascii="Arial" w:hAnsi="Arial" w:cs="Arial"/>
            <w:bCs/>
            <w:i/>
            <w:noProof/>
          </w:rPr>
          <w:t xml:space="preserve">Figure </w:t>
        </w:r>
        <w:r w:rsidR="00CB294A" w:rsidRPr="00CB294A">
          <w:rPr>
            <w:rStyle w:val="Hyperlink"/>
            <w:rFonts w:ascii="Arial" w:hAnsi="Arial" w:cs="Arial"/>
            <w:noProof/>
          </w:rPr>
          <w:t xml:space="preserve"> 18 </w:t>
        </w:r>
        <w:r w:rsidR="00CB294A" w:rsidRPr="00CB294A">
          <w:rPr>
            <w:rStyle w:val="Hyperlink"/>
            <w:rFonts w:ascii="Arial" w:hAnsi="Arial" w:cs="Arial"/>
            <w:bCs/>
            <w:i/>
            <w:noProof/>
          </w:rPr>
          <w:t>– Alarm Message List Screen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7"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19</w:t>
        </w:r>
        <w:r w:rsidR="00CB294A" w:rsidRPr="00CB294A">
          <w:rPr>
            <w:rStyle w:val="Hyperlink"/>
            <w:rFonts w:ascii="Arial" w:hAnsi="Arial" w:cs="Arial"/>
            <w:i/>
            <w:noProof/>
          </w:rPr>
          <w:t xml:space="preserve"> – Storage of Form in SCADA Server</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49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8"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20</w:t>
        </w:r>
        <w:r w:rsidR="00CB294A" w:rsidRPr="00CB294A">
          <w:rPr>
            <w:rStyle w:val="Hyperlink"/>
            <w:rFonts w:ascii="Arial" w:hAnsi="Arial" w:cs="Arial"/>
            <w:i/>
            <w:noProof/>
          </w:rPr>
          <w:t xml:space="preserve"> – SCADA System Alarm List Display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09" w:history="1">
        <w:r w:rsidR="00CB294A" w:rsidRPr="00CB294A">
          <w:rPr>
            <w:rStyle w:val="Hyperlink"/>
            <w:rFonts w:ascii="Arial" w:hAnsi="Arial" w:cs="Arial"/>
            <w:noProof/>
          </w:rPr>
          <w:t xml:space="preserve">Figure  21 </w:t>
        </w:r>
        <w:r w:rsidR="00CB294A" w:rsidRPr="00CB294A">
          <w:rPr>
            <w:rStyle w:val="Hyperlink"/>
            <w:rFonts w:ascii="Arial" w:hAnsi="Arial" w:cs="Arial"/>
            <w:noProof/>
            <w:lang w:val="id-ID"/>
          </w:rPr>
          <w:t xml:space="preserve"> – Zenon Software Redundancy Example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_Toc497912809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0" w:history="1">
        <w:r w:rsidR="00CB294A" w:rsidRPr="00CB294A">
          <w:rPr>
            <w:rStyle w:val="Hyperlink"/>
            <w:rFonts w:ascii="Arial" w:hAnsi="Arial" w:cs="Arial"/>
            <w:noProof/>
          </w:rPr>
          <w:t>Figure  22</w:t>
        </w:r>
        <w:r w:rsidR="00CB294A" w:rsidRPr="00CB294A">
          <w:rPr>
            <w:rStyle w:val="Hyperlink"/>
            <w:rFonts w:ascii="Arial" w:hAnsi="Arial" w:cs="Arial"/>
            <w:noProof/>
            <w:lang w:val="id-ID"/>
          </w:rPr>
          <w:t xml:space="preserve"> – Signalling Driver Block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1" w:history="1">
        <w:r w:rsidR="00CB294A" w:rsidRPr="00CB294A">
          <w:rPr>
            <w:rStyle w:val="Hyperlink"/>
            <w:rFonts w:ascii="Arial" w:hAnsi="Arial" w:cs="Arial"/>
            <w:noProof/>
          </w:rPr>
          <w:t>Figure  23</w:t>
        </w:r>
        <w:r w:rsidR="00CB294A" w:rsidRPr="00CB294A">
          <w:rPr>
            <w:rStyle w:val="Hyperlink"/>
            <w:rFonts w:ascii="Arial" w:hAnsi="Arial" w:cs="Arial"/>
            <w:noProof/>
            <w:lang w:val="id-ID"/>
          </w:rPr>
          <w:t xml:space="preserve"> – CTC – SCADA Data Flow Control</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2"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24</w:t>
        </w:r>
        <w:r w:rsidR="00CB294A" w:rsidRPr="00CB294A">
          <w:rPr>
            <w:rStyle w:val="Hyperlink"/>
            <w:rFonts w:ascii="Arial" w:hAnsi="Arial" w:cs="Arial"/>
            <w:i/>
            <w:noProof/>
          </w:rPr>
          <w:t xml:space="preserve"> – Signalling driver architecture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3"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25</w:t>
        </w:r>
        <w:r w:rsidR="00CB294A" w:rsidRPr="00CB294A">
          <w:rPr>
            <w:rStyle w:val="Hyperlink"/>
            <w:rFonts w:ascii="Arial" w:hAnsi="Arial" w:cs="Arial"/>
            <w:i/>
            <w:noProof/>
          </w:rPr>
          <w:t xml:space="preserve"> – ONVIF architecture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4"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26</w:t>
        </w:r>
        <w:r w:rsidR="00CB294A" w:rsidRPr="00CB294A">
          <w:rPr>
            <w:rStyle w:val="Hyperlink"/>
            <w:rFonts w:ascii="Arial" w:hAnsi="Arial" w:cs="Arial"/>
            <w:i/>
            <w:noProof/>
          </w:rPr>
          <w:t xml:space="preserve"> – SCADA PA architecture handle public announcement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59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5" w:history="1">
        <w:r w:rsidR="00CB294A" w:rsidRPr="00CB294A">
          <w:rPr>
            <w:rStyle w:val="Hyperlink"/>
            <w:rFonts w:ascii="Arial" w:hAnsi="Arial" w:cs="Arial"/>
            <w:noProof/>
          </w:rPr>
          <w:t>Figure  27 - Remote/Local Permissive mechanism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65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6" w:history="1">
        <w:r w:rsidR="00CB294A" w:rsidRPr="00CB294A">
          <w:rPr>
            <w:rStyle w:val="Hyperlink"/>
            <w:rFonts w:ascii="Arial" w:hAnsi="Arial" w:cs="Arial"/>
            <w:i/>
            <w:noProof/>
          </w:rPr>
          <w:t xml:space="preserve">Figure </w:t>
        </w:r>
        <w:r w:rsidR="00CB294A" w:rsidRPr="00CB294A">
          <w:rPr>
            <w:rStyle w:val="Hyperlink"/>
            <w:rFonts w:ascii="Arial" w:hAnsi="Arial" w:cs="Arial"/>
            <w:noProof/>
          </w:rPr>
          <w:t xml:space="preserve"> 28</w:t>
        </w:r>
        <w:r w:rsidR="00CB294A" w:rsidRPr="00CB294A">
          <w:rPr>
            <w:rStyle w:val="Hyperlink"/>
            <w:rFonts w:ascii="Arial" w:hAnsi="Arial" w:cs="Arial"/>
            <w:i/>
            <w:noProof/>
          </w:rPr>
          <w:t xml:space="preserve"> – Control Permission Change Diagram from Local Workstation to SCADA OCC Workstation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66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7" w:history="1">
        <w:r w:rsidR="00CB294A" w:rsidRPr="00CB294A">
          <w:rPr>
            <w:rStyle w:val="Hyperlink"/>
            <w:rFonts w:ascii="Arial" w:hAnsi="Arial" w:cs="Arial"/>
            <w:noProof/>
          </w:rPr>
          <w:t>Figure  29 - Control permission transfer diagram when there is some communication breakdown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69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8" w:history="1">
        <w:r w:rsidR="00CB294A" w:rsidRPr="00CB294A">
          <w:rPr>
            <w:rStyle w:val="Hyperlink"/>
            <w:rFonts w:ascii="Arial" w:hAnsi="Arial" w:cs="Arial"/>
            <w:noProof/>
          </w:rPr>
          <w:t>Figure  30 -  SCADA HMI Main Display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19" w:history="1">
        <w:r w:rsidR="00CB294A" w:rsidRPr="00CB294A">
          <w:rPr>
            <w:rStyle w:val="Hyperlink"/>
            <w:rFonts w:ascii="Arial" w:hAnsi="Arial" w:cs="Arial"/>
            <w:noProof/>
          </w:rPr>
          <w:t>Figure  31 – SCADA HMI Alarm Display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_Toc497912819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0" w:history="1">
        <w:r w:rsidR="00CB294A" w:rsidRPr="00CB294A">
          <w:rPr>
            <w:rStyle w:val="Hyperlink"/>
            <w:rFonts w:ascii="Arial" w:hAnsi="Arial" w:cs="Arial"/>
            <w:noProof/>
          </w:rPr>
          <w:t>Figure  32 - SCADA and Signalling System Connection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79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1" w:history="1">
        <w:r w:rsidR="00CB294A" w:rsidRPr="00CB294A">
          <w:rPr>
            <w:rStyle w:val="Hyperlink"/>
            <w:rFonts w:ascii="Arial" w:hAnsi="Arial" w:cs="Arial"/>
            <w:noProof/>
          </w:rPr>
          <w:t>Figure  33 - SCADA and Signalling System Operational Concept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2" w:history="1">
        <w:r w:rsidR="00CB294A" w:rsidRPr="00CB294A">
          <w:rPr>
            <w:rStyle w:val="Hyperlink"/>
            <w:rFonts w:ascii="Arial" w:hAnsi="Arial" w:cs="Arial"/>
            <w:noProof/>
          </w:rPr>
          <w:t>Figure  34 - SCADA Traction Power Substation Connection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3" w:history="1">
        <w:r w:rsidR="00CB294A" w:rsidRPr="00CB294A">
          <w:rPr>
            <w:rStyle w:val="Hyperlink"/>
            <w:rFonts w:ascii="Arial" w:hAnsi="Arial" w:cs="Arial"/>
            <w:noProof/>
          </w:rPr>
          <w:t>Figure  35 – Traction Power Substation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4" w:history="1">
        <w:r w:rsidR="00CB294A" w:rsidRPr="00CB294A">
          <w:rPr>
            <w:rStyle w:val="Hyperlink"/>
            <w:rFonts w:ascii="Arial" w:hAnsi="Arial" w:cs="Arial"/>
            <w:noProof/>
          </w:rPr>
          <w:t>Figure  36 – Traction Power Control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5" w:history="1">
        <w:r w:rsidR="00CB294A" w:rsidRPr="00CB294A">
          <w:rPr>
            <w:rStyle w:val="Hyperlink"/>
            <w:rFonts w:ascii="Arial" w:hAnsi="Arial" w:cs="Arial"/>
            <w:noProof/>
          </w:rPr>
          <w:t>Figure  37 - SCADA System and Traction Power System Operational Concept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6" w:history="1">
        <w:r w:rsidR="00CB294A" w:rsidRPr="00CB294A">
          <w:rPr>
            <w:rStyle w:val="Hyperlink"/>
            <w:rFonts w:ascii="Arial" w:hAnsi="Arial" w:cs="Arial"/>
            <w:noProof/>
          </w:rPr>
          <w:t>Figure  38 - Emergency trip button</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7" w:history="1">
        <w:r w:rsidR="00CB294A" w:rsidRPr="00CB294A">
          <w:rPr>
            <w:rStyle w:val="Hyperlink"/>
            <w:rFonts w:ascii="Arial" w:hAnsi="Arial" w:cs="Arial"/>
            <w:noProof/>
          </w:rPr>
          <w:t>Figure  39 - SCADA System and Building Management System Connection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88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8" w:history="1">
        <w:r w:rsidR="00CB294A" w:rsidRPr="00CB294A">
          <w:rPr>
            <w:rStyle w:val="Hyperlink"/>
            <w:rFonts w:ascii="Arial" w:hAnsi="Arial" w:cs="Arial"/>
            <w:noProof/>
          </w:rPr>
          <w:t>Figure  40 – BMS Ligthing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29" w:history="1">
        <w:r w:rsidR="00CB294A" w:rsidRPr="00CB294A">
          <w:rPr>
            <w:rStyle w:val="Hyperlink"/>
            <w:rFonts w:ascii="Arial" w:hAnsi="Arial" w:cs="Arial"/>
            <w:noProof/>
          </w:rPr>
          <w:t>Figure  41 – Building equipment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_Toc497912829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90</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0" w:history="1">
        <w:r w:rsidR="00CB294A" w:rsidRPr="00CB294A">
          <w:rPr>
            <w:rStyle w:val="Hyperlink"/>
            <w:rFonts w:ascii="Arial" w:hAnsi="Arial" w:cs="Arial"/>
            <w:noProof/>
          </w:rPr>
          <w:t>Figure 42 - SCADA and PA/PID/VoIP/PHP System Connection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_Toc497912830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91</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1" w:history="1">
        <w:r w:rsidR="00CB294A" w:rsidRPr="00CB294A">
          <w:rPr>
            <w:rStyle w:val="Hyperlink"/>
            <w:rFonts w:ascii="Arial" w:hAnsi="Arial" w:cs="Arial"/>
            <w:noProof/>
          </w:rPr>
          <w:t>Figure 43 – Public Announcement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_Toc497912831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93</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2" w:history="1">
        <w:r w:rsidR="00CB294A" w:rsidRPr="00CB294A">
          <w:rPr>
            <w:rStyle w:val="Hyperlink"/>
            <w:rFonts w:ascii="Arial" w:hAnsi="Arial" w:cs="Arial"/>
            <w:noProof/>
          </w:rPr>
          <w:t>Figure 44 – PID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_Toc497912832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94</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3" w:history="1">
        <w:r w:rsidR="00CB294A" w:rsidRPr="00CB294A">
          <w:rPr>
            <w:rStyle w:val="Hyperlink"/>
            <w:rFonts w:ascii="Arial" w:hAnsi="Arial" w:cs="Arial"/>
            <w:noProof/>
          </w:rPr>
          <w:t>Figure 45 - SCADA System and PHP system Operational Concept</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_Toc497912833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95</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4" w:history="1">
        <w:r w:rsidR="00CB294A" w:rsidRPr="00CB294A">
          <w:rPr>
            <w:rStyle w:val="Hyperlink"/>
            <w:rFonts w:ascii="Arial" w:hAnsi="Arial" w:cs="Arial"/>
            <w:noProof/>
          </w:rPr>
          <w:t>Figure  46 - SCADA – AMS/CCTV System Connection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_Toc497912834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96</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5" w:history="1">
        <w:r w:rsidR="00CB294A" w:rsidRPr="00CB294A">
          <w:rPr>
            <w:rStyle w:val="Hyperlink"/>
            <w:rFonts w:ascii="Arial" w:hAnsi="Arial" w:cs="Arial"/>
            <w:noProof/>
          </w:rPr>
          <w:t>Figure 47 – CCTV Monitoring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_Toc497912835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97</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6" w:history="1">
        <w:r w:rsidR="00CB294A" w:rsidRPr="00CB294A">
          <w:rPr>
            <w:rStyle w:val="Hyperlink"/>
            <w:rFonts w:ascii="Arial" w:hAnsi="Arial" w:cs="Arial"/>
            <w:noProof/>
          </w:rPr>
          <w:t>Figure 48 - SCADA Connection with Other Party</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_Toc497912836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98</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7" w:history="1">
        <w:r w:rsidR="00CB294A" w:rsidRPr="00CB294A">
          <w:rPr>
            <w:rStyle w:val="Hyperlink"/>
            <w:rFonts w:ascii="Arial" w:hAnsi="Arial" w:cs="Arial"/>
            <w:noProof/>
            <w:lang w:bidi="th-TH"/>
          </w:rPr>
          <w:t xml:space="preserve">Figure </w:t>
        </w:r>
        <w:r w:rsidR="00CB294A" w:rsidRPr="00CB294A">
          <w:rPr>
            <w:rStyle w:val="Hyperlink"/>
            <w:rFonts w:ascii="Arial" w:hAnsi="Arial" w:cs="Arial"/>
            <w:noProof/>
          </w:rPr>
          <w:t>49</w:t>
        </w:r>
        <w:r w:rsidR="00CB294A" w:rsidRPr="00CB294A">
          <w:rPr>
            <w:rStyle w:val="Hyperlink"/>
            <w:rFonts w:ascii="Arial" w:hAnsi="Arial" w:cs="Arial"/>
            <w:noProof/>
            <w:lang w:bidi="th-TH"/>
          </w:rPr>
          <w:t xml:space="preserve"> – PSD Monitoring HMI Display Sample</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_Toc497912837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99</w:t>
        </w:r>
        <w:r w:rsidR="00CB294A" w:rsidRPr="00CB294A">
          <w:rPr>
            <w:rFonts w:ascii="Arial" w:hAnsi="Arial" w:cs="Arial"/>
            <w:noProof/>
            <w:webHidden/>
          </w:rPr>
          <w:fldChar w:fldCharType="end"/>
        </w:r>
      </w:hyperlink>
    </w:p>
    <w:p w:rsidR="00CB294A" w:rsidRPr="00CB294A" w:rsidRDefault="0087586F" w:rsidP="00CB294A">
      <w:pPr>
        <w:pStyle w:val="TableofFigures"/>
        <w:tabs>
          <w:tab w:val="right" w:leader="dot" w:pos="9017"/>
        </w:tabs>
        <w:spacing w:line="360" w:lineRule="auto"/>
        <w:rPr>
          <w:rFonts w:ascii="Arial" w:eastAsiaTheme="minorEastAsia" w:hAnsi="Arial" w:cs="Arial"/>
          <w:noProof/>
          <w:lang w:val="en-US"/>
        </w:rPr>
      </w:pPr>
      <w:hyperlink w:anchor="_Toc497912838" w:history="1">
        <w:r w:rsidR="00CB294A" w:rsidRPr="00CB294A">
          <w:rPr>
            <w:rStyle w:val="Hyperlink"/>
            <w:rFonts w:ascii="Arial" w:hAnsi="Arial" w:cs="Arial"/>
            <w:noProof/>
          </w:rPr>
          <w:t>Figure 50 - SCADA Wall Display Design Interface Diagram</w:t>
        </w:r>
        <w:r w:rsidR="00CB294A" w:rsidRPr="00CB294A">
          <w:rPr>
            <w:rFonts w:ascii="Arial" w:hAnsi="Arial" w:cs="Arial"/>
            <w:noProof/>
            <w:webHidden/>
          </w:rPr>
          <w:tab/>
        </w:r>
        <w:r w:rsidR="00CB294A" w:rsidRPr="00CB294A">
          <w:rPr>
            <w:rFonts w:ascii="Arial" w:hAnsi="Arial" w:cs="Arial"/>
            <w:noProof/>
            <w:webHidden/>
          </w:rPr>
          <w:fldChar w:fldCharType="begin"/>
        </w:r>
        <w:r w:rsidR="00CB294A" w:rsidRPr="00CB294A">
          <w:rPr>
            <w:rFonts w:ascii="Arial" w:hAnsi="Arial" w:cs="Arial"/>
            <w:noProof/>
            <w:webHidden/>
          </w:rPr>
          <w:instrText xml:space="preserve"> PAGEREF _Toc497912838 \h </w:instrText>
        </w:r>
        <w:r w:rsidR="00CB294A" w:rsidRPr="00CB294A">
          <w:rPr>
            <w:rFonts w:ascii="Arial" w:hAnsi="Arial" w:cs="Arial"/>
            <w:noProof/>
            <w:webHidden/>
          </w:rPr>
        </w:r>
        <w:r w:rsidR="00CB294A" w:rsidRPr="00CB294A">
          <w:rPr>
            <w:rFonts w:ascii="Arial" w:hAnsi="Arial" w:cs="Arial"/>
            <w:noProof/>
            <w:webHidden/>
          </w:rPr>
          <w:fldChar w:fldCharType="separate"/>
        </w:r>
        <w:r w:rsidR="00CB294A" w:rsidRPr="00CB294A">
          <w:rPr>
            <w:rFonts w:ascii="Arial" w:hAnsi="Arial" w:cs="Arial"/>
            <w:noProof/>
            <w:webHidden/>
          </w:rPr>
          <w:t>100</w:t>
        </w:r>
        <w:r w:rsidR="00CB294A" w:rsidRPr="00CB294A">
          <w:rPr>
            <w:rFonts w:ascii="Arial" w:hAnsi="Arial" w:cs="Arial"/>
            <w:noProof/>
            <w:webHidden/>
          </w:rPr>
          <w:fldChar w:fldCharType="end"/>
        </w:r>
      </w:hyperlink>
    </w:p>
    <w:p w:rsidR="009113E9" w:rsidRPr="002B5704" w:rsidRDefault="00A35348" w:rsidP="00CB294A">
      <w:pPr>
        <w:pStyle w:val="TableofFigures"/>
        <w:tabs>
          <w:tab w:val="right" w:leader="dot" w:pos="9016"/>
        </w:tabs>
        <w:spacing w:line="360" w:lineRule="auto"/>
        <w:jc w:val="both"/>
        <w:rPr>
          <w:rFonts w:ascii="Arial" w:hAnsi="Arial" w:cs="Arial"/>
        </w:rPr>
      </w:pPr>
      <w:r w:rsidRPr="00CB294A">
        <w:rPr>
          <w:rFonts w:ascii="Arial" w:hAnsi="Arial" w:cs="Arial"/>
        </w:rPr>
        <w:fldChar w:fldCharType="end"/>
      </w:r>
    </w:p>
    <w:p w:rsidR="007E4C1A" w:rsidRPr="002B5704" w:rsidRDefault="007E4C1A" w:rsidP="005C492B">
      <w:pPr>
        <w:jc w:val="both"/>
        <w:rPr>
          <w:rFonts w:cs="Arial"/>
          <w:lang w:val="en-GB" w:eastAsia="en-US"/>
        </w:rPr>
      </w:pPr>
    </w:p>
    <w:p w:rsidR="00F65C78" w:rsidRPr="002B5704" w:rsidRDefault="00F65C78" w:rsidP="005C492B">
      <w:pPr>
        <w:jc w:val="both"/>
        <w:rPr>
          <w:rFonts w:cs="Arial"/>
          <w:lang w:val="en-GB" w:eastAsia="en-US"/>
        </w:rPr>
      </w:pPr>
    </w:p>
    <w:p w:rsidR="00F65C78" w:rsidRDefault="00F65C78"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937239" w:rsidRDefault="00937239" w:rsidP="005C492B">
      <w:pPr>
        <w:jc w:val="both"/>
        <w:rPr>
          <w:rFonts w:cs="Arial"/>
          <w:lang w:val="en-GB" w:eastAsia="en-US"/>
        </w:rPr>
      </w:pPr>
    </w:p>
    <w:p w:rsidR="00BC2E67" w:rsidRPr="002B5704" w:rsidRDefault="00F43544" w:rsidP="005C492B">
      <w:pPr>
        <w:pStyle w:val="TCHeading1"/>
        <w:jc w:val="both"/>
        <w:outlineLvl w:val="0"/>
      </w:pPr>
      <w:bookmarkStart w:id="28" w:name="_Toc497912703"/>
      <w:r w:rsidRPr="002B5704">
        <w:lastRenderedPageBreak/>
        <w:t>ABBREVIATION</w:t>
      </w:r>
      <w:bookmarkEnd w:id="28"/>
    </w:p>
    <w:tbl>
      <w:tblPr>
        <w:tblW w:w="8613" w:type="dxa"/>
        <w:tblInd w:w="-5" w:type="dxa"/>
        <w:tblBorders>
          <w:top w:val="single" w:sz="4" w:space="0" w:color="244061"/>
          <w:left w:val="single" w:sz="4" w:space="0" w:color="244061"/>
          <w:bottom w:val="single" w:sz="4" w:space="0" w:color="244061"/>
          <w:right w:val="single" w:sz="4" w:space="0" w:color="244061"/>
          <w:insideH w:val="single" w:sz="4" w:space="0" w:color="244061"/>
          <w:insideV w:val="single" w:sz="4" w:space="0" w:color="244061"/>
        </w:tblBorders>
        <w:tblLayout w:type="fixed"/>
        <w:tblLook w:val="04A0" w:firstRow="1" w:lastRow="0" w:firstColumn="1" w:lastColumn="0" w:noHBand="0" w:noVBand="1"/>
      </w:tblPr>
      <w:tblGrid>
        <w:gridCol w:w="1951"/>
        <w:gridCol w:w="6662"/>
      </w:tblGrid>
      <w:tr w:rsidR="007E4C1A" w:rsidRPr="002819C7" w:rsidTr="00C904AC">
        <w:trPr>
          <w:tblHeader/>
        </w:trPr>
        <w:tc>
          <w:tcPr>
            <w:tcW w:w="1951" w:type="dxa"/>
            <w:shd w:val="clear" w:color="auto" w:fill="60B4FF" w:themeFill="background2" w:themeFillShade="BF"/>
          </w:tcPr>
          <w:p w:rsidR="007E4C1A" w:rsidRPr="002819C7" w:rsidRDefault="007E4C1A" w:rsidP="005C492B">
            <w:pPr>
              <w:pStyle w:val="TableHead"/>
              <w:jc w:val="both"/>
              <w:rPr>
                <w:rFonts w:cs="Arial"/>
                <w:sz w:val="20"/>
                <w:szCs w:val="20"/>
                <w:lang w:val="en-US"/>
              </w:rPr>
            </w:pPr>
            <w:r w:rsidRPr="002819C7">
              <w:rPr>
                <w:rFonts w:cs="Arial"/>
                <w:sz w:val="20"/>
                <w:szCs w:val="20"/>
                <w:lang w:val="en-US"/>
              </w:rPr>
              <w:t>Term</w:t>
            </w:r>
          </w:p>
        </w:tc>
        <w:tc>
          <w:tcPr>
            <w:tcW w:w="6662" w:type="dxa"/>
            <w:shd w:val="clear" w:color="auto" w:fill="60B4FF" w:themeFill="background2" w:themeFillShade="BF"/>
          </w:tcPr>
          <w:p w:rsidR="007E4C1A" w:rsidRPr="002819C7" w:rsidRDefault="007E4C1A" w:rsidP="005C492B">
            <w:pPr>
              <w:pStyle w:val="TableHead"/>
              <w:jc w:val="both"/>
              <w:rPr>
                <w:rFonts w:cs="Arial"/>
                <w:sz w:val="20"/>
                <w:szCs w:val="20"/>
                <w:lang w:val="en-US"/>
              </w:rPr>
            </w:pPr>
            <w:r w:rsidRPr="002819C7">
              <w:rPr>
                <w:rFonts w:cs="Arial"/>
                <w:sz w:val="20"/>
                <w:szCs w:val="20"/>
                <w:lang w:val="en-US"/>
              </w:rPr>
              <w:t>MEANING</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SCADA</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Supervisory Control and Data Acquisition</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LRT</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Light Rail Transit</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SIL</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Safety Integrity Level</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TPSS</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 xml:space="preserve">Traction Power </w:t>
            </w:r>
            <w:proofErr w:type="spellStart"/>
            <w:r w:rsidRPr="002819C7">
              <w:rPr>
                <w:rFonts w:cs="Arial"/>
                <w:sz w:val="20"/>
                <w:lang w:val="en-US"/>
              </w:rPr>
              <w:t>SubStation</w:t>
            </w:r>
            <w:proofErr w:type="spellEnd"/>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APSS</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 xml:space="preserve">Auxiliary Power </w:t>
            </w:r>
            <w:proofErr w:type="spellStart"/>
            <w:r w:rsidRPr="002819C7">
              <w:rPr>
                <w:rFonts w:cs="Arial"/>
                <w:sz w:val="20"/>
                <w:lang w:val="en-US"/>
              </w:rPr>
              <w:t>SubStation</w:t>
            </w:r>
            <w:proofErr w:type="spellEnd"/>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BMS</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Building Management System</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PA</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Public Address</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PID</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Passenger Information Display</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PHP</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Passenger Help Point</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CCTV</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Closed-Circuit Television</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AMS</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Access Management System</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OCC</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Operation Control Center</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HMI</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Human Machine Interface</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RTU</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Remote Terminal Unit</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IO</w:t>
            </w:r>
          </w:p>
        </w:tc>
        <w:tc>
          <w:tcPr>
            <w:tcW w:w="6662" w:type="dxa"/>
          </w:tcPr>
          <w:p w:rsidR="007E4C1A" w:rsidRPr="002819C7" w:rsidRDefault="007E4C1A" w:rsidP="005C492B">
            <w:pPr>
              <w:pStyle w:val="TableBody"/>
              <w:jc w:val="both"/>
              <w:rPr>
                <w:rFonts w:cs="Arial"/>
                <w:sz w:val="20"/>
                <w:lang w:val="en-US"/>
              </w:rPr>
            </w:pPr>
            <w:proofErr w:type="spellStart"/>
            <w:r w:rsidRPr="002819C7">
              <w:rPr>
                <w:rFonts w:cs="Arial"/>
                <w:sz w:val="20"/>
                <w:lang w:val="en-US"/>
              </w:rPr>
              <w:t>Input/Output</w:t>
            </w:r>
            <w:proofErr w:type="spellEnd"/>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M&amp;E</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Mechanic and Electric</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NTP</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Network Time Protocol</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OA</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 xml:space="preserve">Open Access </w:t>
            </w:r>
            <w:proofErr w:type="spellStart"/>
            <w:r w:rsidRPr="002819C7">
              <w:rPr>
                <w:rFonts w:cs="Arial"/>
                <w:sz w:val="20"/>
                <w:lang w:val="en-US"/>
              </w:rPr>
              <w:t>Sdn</w:t>
            </w:r>
            <w:proofErr w:type="spellEnd"/>
            <w:r w:rsidRPr="002819C7">
              <w:rPr>
                <w:rFonts w:cs="Arial"/>
                <w:sz w:val="20"/>
                <w:lang w:val="en-US"/>
              </w:rPr>
              <w:t>. Bhd.</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GUI</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Graphic user Interface</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UDP</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User Datagram Protocol</w:t>
            </w:r>
          </w:p>
        </w:tc>
      </w:tr>
      <w:tr w:rsidR="007E4C1A" w:rsidRPr="002819C7" w:rsidTr="00C904AC">
        <w:tc>
          <w:tcPr>
            <w:tcW w:w="1951" w:type="dxa"/>
          </w:tcPr>
          <w:p w:rsidR="007E4C1A" w:rsidRPr="002819C7" w:rsidRDefault="007E4C1A" w:rsidP="005C492B">
            <w:pPr>
              <w:pStyle w:val="TableBody"/>
              <w:jc w:val="both"/>
              <w:rPr>
                <w:rFonts w:cs="Arial"/>
                <w:sz w:val="20"/>
                <w:lang w:val="en-US"/>
              </w:rPr>
            </w:pPr>
            <w:proofErr w:type="spellStart"/>
            <w:r w:rsidRPr="002819C7">
              <w:rPr>
                <w:rFonts w:cs="Arial"/>
                <w:sz w:val="20"/>
                <w:lang w:val="en-US"/>
              </w:rPr>
              <w:t>QoS</w:t>
            </w:r>
            <w:proofErr w:type="spellEnd"/>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Quality of Service</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SAT</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Site Acceptance Test</w:t>
            </w:r>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SDK</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Software Development Kit</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Zenon</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 xml:space="preserve">SIL 2 Certified SCADA HMI Software by </w:t>
            </w:r>
            <w:proofErr w:type="spellStart"/>
            <w:r w:rsidRPr="002819C7">
              <w:rPr>
                <w:rFonts w:cs="Arial"/>
                <w:sz w:val="20"/>
                <w:lang w:val="en-US"/>
              </w:rPr>
              <w:t>Copadata</w:t>
            </w:r>
            <w:proofErr w:type="spellEnd"/>
          </w:p>
        </w:tc>
      </w:tr>
      <w:tr w:rsidR="007E4C1A" w:rsidRPr="002819C7" w:rsidTr="00C904AC">
        <w:tc>
          <w:tcPr>
            <w:tcW w:w="1951" w:type="dxa"/>
          </w:tcPr>
          <w:p w:rsidR="007E4C1A" w:rsidRPr="002819C7" w:rsidRDefault="007E4C1A" w:rsidP="005C492B">
            <w:pPr>
              <w:pStyle w:val="TableBody"/>
              <w:jc w:val="both"/>
              <w:rPr>
                <w:rFonts w:cs="Arial"/>
                <w:sz w:val="20"/>
                <w:lang w:val="en-US"/>
              </w:rPr>
            </w:pPr>
            <w:r w:rsidRPr="002819C7">
              <w:rPr>
                <w:rFonts w:cs="Arial"/>
                <w:sz w:val="20"/>
                <w:lang w:val="en-US"/>
              </w:rPr>
              <w:t>Zone</w:t>
            </w:r>
          </w:p>
        </w:tc>
        <w:tc>
          <w:tcPr>
            <w:tcW w:w="6662" w:type="dxa"/>
          </w:tcPr>
          <w:p w:rsidR="007E4C1A" w:rsidRPr="002819C7" w:rsidRDefault="007E4C1A" w:rsidP="005C492B">
            <w:pPr>
              <w:pStyle w:val="TableBody"/>
              <w:jc w:val="both"/>
              <w:rPr>
                <w:rFonts w:cs="Arial"/>
                <w:sz w:val="20"/>
                <w:lang w:val="en-US"/>
              </w:rPr>
            </w:pPr>
            <w:r w:rsidRPr="002819C7">
              <w:rPr>
                <w:rFonts w:cs="Arial"/>
                <w:sz w:val="20"/>
                <w:lang w:val="en-US"/>
              </w:rPr>
              <w:t xml:space="preserve">Audio Zone – </w:t>
            </w:r>
            <w:proofErr w:type="gramStart"/>
            <w:r w:rsidRPr="002819C7">
              <w:rPr>
                <w:rFonts w:cs="Arial"/>
                <w:sz w:val="20"/>
                <w:lang w:val="en-US"/>
              </w:rPr>
              <w:t>a number of</w:t>
            </w:r>
            <w:proofErr w:type="gramEnd"/>
            <w:r w:rsidRPr="002819C7">
              <w:rPr>
                <w:rFonts w:cs="Arial"/>
                <w:sz w:val="20"/>
                <w:lang w:val="en-US"/>
              </w:rPr>
              <w:t xml:space="preserve"> audio outputs which can be controlled (audio content, volume level, ANC) as a group</w:t>
            </w:r>
          </w:p>
        </w:tc>
      </w:tr>
      <w:tr w:rsidR="007E4C1A" w:rsidRPr="002819C7" w:rsidTr="00C904AC">
        <w:tc>
          <w:tcPr>
            <w:tcW w:w="1951"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SNI</w:t>
            </w:r>
          </w:p>
        </w:tc>
        <w:tc>
          <w:tcPr>
            <w:tcW w:w="6662" w:type="dxa"/>
            <w:shd w:val="clear" w:color="auto" w:fill="D6ECFF" w:themeFill="background2"/>
          </w:tcPr>
          <w:p w:rsidR="007E4C1A" w:rsidRPr="002819C7" w:rsidRDefault="007E4C1A" w:rsidP="005C492B">
            <w:pPr>
              <w:pStyle w:val="TableBody"/>
              <w:jc w:val="both"/>
              <w:rPr>
                <w:rFonts w:cs="Arial"/>
                <w:sz w:val="20"/>
                <w:lang w:val="en-US"/>
              </w:rPr>
            </w:pPr>
            <w:r w:rsidRPr="002819C7">
              <w:rPr>
                <w:rFonts w:cs="Arial"/>
                <w:sz w:val="20"/>
                <w:lang w:val="en-US"/>
              </w:rPr>
              <w:t>Standard National Indonesia</w:t>
            </w:r>
          </w:p>
        </w:tc>
      </w:tr>
    </w:tbl>
    <w:p w:rsidR="00273900" w:rsidRPr="002B5704" w:rsidRDefault="00273900" w:rsidP="005C492B">
      <w:pPr>
        <w:jc w:val="both"/>
        <w:rPr>
          <w:rFonts w:cs="Arial"/>
          <w:szCs w:val="24"/>
          <w:lang w:val="en-GB" w:eastAsia="en-US" w:bidi="th-TH"/>
        </w:rPr>
      </w:pPr>
    </w:p>
    <w:p w:rsidR="00C34FA8" w:rsidRPr="002B5704" w:rsidRDefault="00C34FA8" w:rsidP="005C492B">
      <w:pPr>
        <w:jc w:val="both"/>
        <w:rPr>
          <w:rFonts w:cs="Arial"/>
          <w:sz w:val="24"/>
          <w:szCs w:val="24"/>
          <w:lang w:val="en-GB" w:eastAsia="en-US" w:bidi="th-TH"/>
        </w:rPr>
      </w:pPr>
    </w:p>
    <w:p w:rsidR="00C34FA8" w:rsidRPr="002B5704" w:rsidRDefault="00C34FA8" w:rsidP="005C492B">
      <w:pPr>
        <w:jc w:val="both"/>
        <w:rPr>
          <w:rFonts w:cs="Arial"/>
          <w:sz w:val="24"/>
          <w:szCs w:val="24"/>
          <w:lang w:val="en-GB" w:eastAsia="en-US" w:bidi="th-TH"/>
        </w:rPr>
      </w:pPr>
    </w:p>
    <w:p w:rsidR="005477E4" w:rsidRDefault="005477E4" w:rsidP="005C492B">
      <w:pPr>
        <w:pStyle w:val="Figure"/>
        <w:jc w:val="both"/>
        <w:sectPr w:rsidR="005477E4" w:rsidSect="005477E4">
          <w:headerReference w:type="even" r:id="rId19"/>
          <w:headerReference w:type="default" r:id="rId20"/>
          <w:footerReference w:type="default" r:id="rId21"/>
          <w:headerReference w:type="first" r:id="rId22"/>
          <w:footerReference w:type="first" r:id="rId23"/>
          <w:pgSz w:w="11907" w:h="16839" w:code="9"/>
          <w:pgMar w:top="1440" w:right="1440" w:bottom="1440" w:left="1440" w:header="547" w:footer="360" w:gutter="0"/>
          <w:pgNumType w:fmt="upperRoman" w:start="3"/>
          <w:cols w:space="720"/>
          <w:noEndnote/>
          <w:docGrid w:linePitch="299"/>
        </w:sectPr>
      </w:pPr>
      <w:bookmarkStart w:id="29" w:name="_Toc490212650"/>
    </w:p>
    <w:p w:rsidR="009A27E3" w:rsidRPr="002B5704" w:rsidRDefault="009A27E3" w:rsidP="005C492B">
      <w:pPr>
        <w:pStyle w:val="Heading1"/>
        <w:ind w:left="284" w:hanging="284"/>
        <w:jc w:val="both"/>
      </w:pPr>
      <w:bookmarkStart w:id="30" w:name="_Toc497912704"/>
      <w:r w:rsidRPr="002B5704">
        <w:lastRenderedPageBreak/>
        <w:t>Introduction</w:t>
      </w:r>
      <w:bookmarkEnd w:id="29"/>
      <w:bookmarkEnd w:id="30"/>
    </w:p>
    <w:p w:rsidR="00B46BDA" w:rsidRPr="00B46BDA" w:rsidRDefault="00B46BDA" w:rsidP="005C492B">
      <w:pPr>
        <w:pStyle w:val="Heading2"/>
        <w:jc w:val="both"/>
      </w:pPr>
      <w:bookmarkStart w:id="31" w:name="_Toc497912705"/>
      <w:bookmarkStart w:id="32" w:name="_Toc482887559"/>
      <w:r>
        <w:t>Overview</w:t>
      </w:r>
      <w:bookmarkEnd w:id="31"/>
    </w:p>
    <w:p w:rsidR="00F6091D" w:rsidRPr="00AA1BE2" w:rsidRDefault="00F6091D" w:rsidP="005C492B">
      <w:pPr>
        <w:spacing w:line="360" w:lineRule="auto"/>
        <w:jc w:val="both"/>
      </w:pPr>
      <w:r w:rsidRPr="00AA1BE2">
        <w:t xml:space="preserve">PT Len </w:t>
      </w:r>
      <w:proofErr w:type="spellStart"/>
      <w:r w:rsidR="00582111">
        <w:t>Industri</w:t>
      </w:r>
      <w:proofErr w:type="spellEnd"/>
      <w:r w:rsidR="00582111">
        <w:t xml:space="preserve"> has been engaged</w:t>
      </w:r>
      <w:r w:rsidRPr="00AA1BE2">
        <w:t xml:space="preserve"> to deliver the SCADA syst</w:t>
      </w:r>
      <w:r w:rsidR="00582111">
        <w:t xml:space="preserve">em for the Jakarta LRT Project which will be </w:t>
      </w:r>
      <w:r w:rsidRPr="00AA1BE2">
        <w:t xml:space="preserve">SIL 2 certified </w:t>
      </w:r>
      <w:r w:rsidR="00582111">
        <w:t>based on IEC61508</w:t>
      </w:r>
      <w:r w:rsidRPr="00AA1BE2">
        <w:t xml:space="preserve">. This system is </w:t>
      </w:r>
      <w:r w:rsidR="00582111">
        <w:t xml:space="preserve">an integrated </w:t>
      </w:r>
      <w:r w:rsidR="009D43E7">
        <w:t>SCA</w:t>
      </w:r>
      <w:r w:rsidR="00582111">
        <w:t>D</w:t>
      </w:r>
      <w:r w:rsidR="009D43E7">
        <w:t>A</w:t>
      </w:r>
      <w:r w:rsidR="00582111">
        <w:t xml:space="preserve"> system for both monitoring and control (some system) for the following railway </w:t>
      </w:r>
      <w:proofErr w:type="gramStart"/>
      <w:r w:rsidR="00582111">
        <w:t xml:space="preserve">systems </w:t>
      </w:r>
      <w:r w:rsidRPr="00AA1BE2">
        <w:t>:</w:t>
      </w:r>
      <w:proofErr w:type="gramEnd"/>
    </w:p>
    <w:p w:rsidR="00F6091D" w:rsidRPr="00AA1BE2" w:rsidRDefault="009D43E7" w:rsidP="005C492B">
      <w:pPr>
        <w:pStyle w:val="ListParagraph"/>
        <w:numPr>
          <w:ilvl w:val="0"/>
          <w:numId w:val="58"/>
        </w:numPr>
        <w:spacing w:before="0" w:after="0" w:line="360" w:lineRule="auto"/>
        <w:ind w:left="714" w:hanging="357"/>
        <w:jc w:val="both"/>
      </w:pPr>
      <w:r>
        <w:t>Power System including TPSS, APSS, and 3</w:t>
      </w:r>
      <w:r w:rsidRPr="009D43E7">
        <w:t>rd</w:t>
      </w:r>
      <w:r>
        <w:t xml:space="preserve"> Rail</w:t>
      </w:r>
    </w:p>
    <w:p w:rsidR="00F6091D" w:rsidRPr="00AA1BE2" w:rsidRDefault="009D43E7" w:rsidP="005C492B">
      <w:pPr>
        <w:numPr>
          <w:ilvl w:val="0"/>
          <w:numId w:val="57"/>
        </w:numPr>
        <w:spacing w:before="0" w:after="0" w:line="360" w:lineRule="auto"/>
        <w:ind w:left="714" w:hanging="357"/>
        <w:jc w:val="both"/>
      </w:pPr>
      <w:r>
        <w:t>Automatic Fare Collection</w:t>
      </w:r>
      <w:r w:rsidR="0018424B">
        <w:t xml:space="preserve"> (AFC)</w:t>
      </w:r>
    </w:p>
    <w:p w:rsidR="00F6091D" w:rsidRPr="00AA1BE2" w:rsidRDefault="009D43E7" w:rsidP="005C492B">
      <w:pPr>
        <w:numPr>
          <w:ilvl w:val="0"/>
          <w:numId w:val="57"/>
        </w:numPr>
        <w:spacing w:before="0" w:after="0" w:line="360" w:lineRule="auto"/>
        <w:ind w:left="714" w:hanging="357"/>
        <w:jc w:val="both"/>
      </w:pPr>
      <w:r>
        <w:t>Building Management System (</w:t>
      </w:r>
      <w:r w:rsidR="00F6091D" w:rsidRPr="00AA1BE2">
        <w:t>BMS</w:t>
      </w:r>
      <w:r>
        <w:t>)</w:t>
      </w:r>
    </w:p>
    <w:p w:rsidR="00F6091D" w:rsidRPr="00AA1BE2" w:rsidRDefault="00F6091D" w:rsidP="005C492B">
      <w:pPr>
        <w:numPr>
          <w:ilvl w:val="0"/>
          <w:numId w:val="57"/>
        </w:numPr>
        <w:spacing w:before="0" w:after="0" w:line="360" w:lineRule="auto"/>
        <w:ind w:left="714" w:hanging="357"/>
        <w:jc w:val="both"/>
      </w:pPr>
      <w:r w:rsidRPr="00AA1BE2">
        <w:t xml:space="preserve">Telco equipment, PA, PID, PHP, Radio Tetra, </w:t>
      </w:r>
      <w:r w:rsidR="00525EF2">
        <w:t>CCTV and AMS</w:t>
      </w:r>
    </w:p>
    <w:p w:rsidR="00F6091D" w:rsidRDefault="00525EF2" w:rsidP="005C492B">
      <w:pPr>
        <w:numPr>
          <w:ilvl w:val="0"/>
          <w:numId w:val="57"/>
        </w:numPr>
        <w:spacing w:before="0" w:after="0" w:line="360" w:lineRule="auto"/>
        <w:ind w:left="714" w:hanging="357"/>
        <w:jc w:val="both"/>
      </w:pPr>
      <w:r>
        <w:t>Signaling System</w:t>
      </w:r>
    </w:p>
    <w:p w:rsidR="00525EF2" w:rsidRPr="00841351" w:rsidRDefault="00525EF2" w:rsidP="005C492B">
      <w:pPr>
        <w:numPr>
          <w:ilvl w:val="0"/>
          <w:numId w:val="57"/>
        </w:numPr>
        <w:spacing w:before="0" w:after="0" w:line="360" w:lineRule="auto"/>
        <w:ind w:left="714" w:hanging="357"/>
        <w:jc w:val="both"/>
      </w:pPr>
      <w:r>
        <w:t>Platform Screen Door (PSD)</w:t>
      </w:r>
    </w:p>
    <w:p w:rsidR="00D5414A" w:rsidRDefault="00F6091D" w:rsidP="005C492B">
      <w:pPr>
        <w:spacing w:line="360" w:lineRule="auto"/>
        <w:jc w:val="both"/>
      </w:pPr>
      <w:r w:rsidRPr="00AA1BE2">
        <w:t>The fixed infrastructure project comprises 6 stations and a Depot which includes the OCC and BCC.</w:t>
      </w:r>
    </w:p>
    <w:p w:rsidR="00203C87" w:rsidRPr="00203C87" w:rsidRDefault="00B46BDA" w:rsidP="005C492B">
      <w:pPr>
        <w:pStyle w:val="Heading2"/>
        <w:jc w:val="both"/>
      </w:pPr>
      <w:bookmarkStart w:id="33" w:name="_Toc497912706"/>
      <w:r>
        <w:t>Objective</w:t>
      </w:r>
      <w:bookmarkEnd w:id="33"/>
    </w:p>
    <w:p w:rsidR="00B46BDA" w:rsidRPr="00B46BDA" w:rsidRDefault="00B46BDA" w:rsidP="005C492B">
      <w:pPr>
        <w:pStyle w:val="WW-Default"/>
        <w:spacing w:line="360" w:lineRule="auto"/>
        <w:jc w:val="both"/>
      </w:pPr>
      <w:r>
        <w:t xml:space="preserve">This document is intended to capture and describe all system requirements and required </w:t>
      </w:r>
      <w:proofErr w:type="spellStart"/>
      <w:r>
        <w:t>behaviour</w:t>
      </w:r>
      <w:proofErr w:type="spellEnd"/>
      <w:r>
        <w:t xml:space="preserve"> relating to the SCADA System to be supplied for the Jakarta LRT project, focusing on the </w:t>
      </w:r>
      <w:r w:rsidR="004E6256">
        <w:t>HMI</w:t>
      </w:r>
      <w:r>
        <w:t xml:space="preserve"> design. This document focused on the Design and Functionality of the system.</w:t>
      </w:r>
    </w:p>
    <w:p w:rsidR="004E6256" w:rsidRDefault="004E6256" w:rsidP="005C492B">
      <w:pPr>
        <w:pStyle w:val="Heading2"/>
        <w:jc w:val="both"/>
      </w:pPr>
      <w:bookmarkStart w:id="34" w:name="_Toc497912707"/>
      <w:r>
        <w:t>Scope of Work</w:t>
      </w:r>
      <w:bookmarkEnd w:id="34"/>
    </w:p>
    <w:p w:rsidR="004E6256" w:rsidRPr="004E6256" w:rsidRDefault="004E6256" w:rsidP="005C492B">
      <w:pPr>
        <w:spacing w:before="0" w:after="0" w:line="360" w:lineRule="auto"/>
        <w:jc w:val="both"/>
        <w:rPr>
          <w:rFonts w:cs="Arial"/>
          <w:strike/>
          <w:color w:val="FF0000"/>
          <w:szCs w:val="22"/>
        </w:rPr>
      </w:pPr>
      <w:r w:rsidRPr="004E6256">
        <w:rPr>
          <w:rFonts w:cs="Arial"/>
          <w:color w:val="000000"/>
          <w:szCs w:val="22"/>
        </w:rPr>
        <w:t>PT Len is the leader for SCADA system in this project. PT Len is overall responsible of the</w:t>
      </w:r>
      <w:r w:rsidRPr="004E6256">
        <w:rPr>
          <w:rFonts w:cs="Arial"/>
          <w:color w:val="000000"/>
          <w:szCs w:val="22"/>
        </w:rPr>
        <w:br/>
        <w:t>design with the enginee</w:t>
      </w:r>
      <w:r w:rsidR="00525EF2">
        <w:rPr>
          <w:rFonts w:cs="Arial"/>
          <w:color w:val="000000"/>
          <w:szCs w:val="22"/>
        </w:rPr>
        <w:t>ring process assisted</w:t>
      </w:r>
      <w:r w:rsidRPr="004E6256">
        <w:rPr>
          <w:rFonts w:cs="Arial"/>
          <w:color w:val="000000"/>
          <w:szCs w:val="22"/>
        </w:rPr>
        <w:t xml:space="preserve"> by Vendor. </w:t>
      </w:r>
    </w:p>
    <w:p w:rsidR="004E6256" w:rsidRPr="004E6256" w:rsidRDefault="004E6256" w:rsidP="005C492B">
      <w:pPr>
        <w:spacing w:line="360" w:lineRule="auto"/>
        <w:jc w:val="both"/>
        <w:rPr>
          <w:rFonts w:cs="Arial"/>
          <w:szCs w:val="22"/>
        </w:rPr>
      </w:pPr>
      <w:r w:rsidRPr="004E6256">
        <w:rPr>
          <w:rFonts w:cs="Arial"/>
          <w:szCs w:val="22"/>
        </w:rPr>
        <w:t>The scope of supply includes:</w:t>
      </w:r>
    </w:p>
    <w:p w:rsidR="004E6256" w:rsidRPr="004E6256" w:rsidRDefault="004E6256" w:rsidP="005C492B">
      <w:pPr>
        <w:numPr>
          <w:ilvl w:val="0"/>
          <w:numId w:val="59"/>
        </w:numPr>
        <w:spacing w:before="0" w:after="0" w:line="360" w:lineRule="auto"/>
        <w:jc w:val="both"/>
        <w:rPr>
          <w:rFonts w:cs="Arial"/>
          <w:szCs w:val="22"/>
        </w:rPr>
      </w:pPr>
      <w:r w:rsidRPr="004E6256">
        <w:rPr>
          <w:rFonts w:cs="Arial"/>
          <w:szCs w:val="22"/>
        </w:rPr>
        <w:t>Supply of OCC SCADA Server (also redundant server) hardware and software</w:t>
      </w:r>
    </w:p>
    <w:p w:rsidR="004E6256" w:rsidRPr="004E6256" w:rsidRDefault="004E6256" w:rsidP="005C492B">
      <w:pPr>
        <w:numPr>
          <w:ilvl w:val="0"/>
          <w:numId w:val="59"/>
        </w:numPr>
        <w:spacing w:before="0" w:after="0" w:line="360" w:lineRule="auto"/>
        <w:jc w:val="both"/>
        <w:rPr>
          <w:rFonts w:cs="Arial"/>
          <w:szCs w:val="22"/>
        </w:rPr>
      </w:pPr>
      <w:r w:rsidRPr="004E6256">
        <w:rPr>
          <w:rFonts w:cs="Arial"/>
          <w:szCs w:val="22"/>
        </w:rPr>
        <w:t>Supply of OCC SCADA HMI workstation hardware and software</w:t>
      </w:r>
    </w:p>
    <w:p w:rsidR="004E6256" w:rsidRPr="004E6256" w:rsidRDefault="004E6256" w:rsidP="005C492B">
      <w:pPr>
        <w:numPr>
          <w:ilvl w:val="0"/>
          <w:numId w:val="59"/>
        </w:numPr>
        <w:spacing w:before="0" w:after="0" w:line="360" w:lineRule="auto"/>
        <w:jc w:val="both"/>
        <w:rPr>
          <w:rFonts w:cs="Arial"/>
          <w:szCs w:val="22"/>
        </w:rPr>
      </w:pPr>
      <w:r w:rsidRPr="004E6256">
        <w:rPr>
          <w:rFonts w:cs="Arial"/>
          <w:szCs w:val="22"/>
        </w:rPr>
        <w:t>Supply of OCC color printer</w:t>
      </w:r>
    </w:p>
    <w:p w:rsidR="004E6256" w:rsidRPr="004E6256" w:rsidRDefault="0032109E" w:rsidP="005C492B">
      <w:pPr>
        <w:numPr>
          <w:ilvl w:val="0"/>
          <w:numId w:val="59"/>
        </w:numPr>
        <w:spacing w:before="0" w:after="0" w:line="360" w:lineRule="auto"/>
        <w:jc w:val="both"/>
        <w:rPr>
          <w:rFonts w:cs="Arial"/>
          <w:szCs w:val="22"/>
        </w:rPr>
      </w:pPr>
      <w:r>
        <w:rPr>
          <w:rFonts w:cs="Arial"/>
          <w:szCs w:val="22"/>
        </w:rPr>
        <w:t xml:space="preserve">Supply of OCC black and </w:t>
      </w:r>
      <w:r w:rsidR="004E6256" w:rsidRPr="004E6256">
        <w:rPr>
          <w:rFonts w:cs="Arial"/>
          <w:szCs w:val="22"/>
        </w:rPr>
        <w:t>white printer</w:t>
      </w:r>
    </w:p>
    <w:p w:rsidR="004E6256" w:rsidRPr="004E6256" w:rsidRDefault="004E6256" w:rsidP="005C492B">
      <w:pPr>
        <w:numPr>
          <w:ilvl w:val="0"/>
          <w:numId w:val="59"/>
        </w:numPr>
        <w:spacing w:before="0" w:after="0" w:line="360" w:lineRule="auto"/>
        <w:jc w:val="both"/>
        <w:rPr>
          <w:rFonts w:cs="Arial"/>
          <w:szCs w:val="22"/>
        </w:rPr>
      </w:pPr>
      <w:r w:rsidRPr="004E6256">
        <w:rPr>
          <w:rFonts w:cs="Arial"/>
          <w:szCs w:val="22"/>
        </w:rPr>
        <w:t>Supply of Local SCADA HMI Workstation hardware and software</w:t>
      </w:r>
    </w:p>
    <w:p w:rsidR="004E6256" w:rsidRPr="004E6256" w:rsidRDefault="00525EF2" w:rsidP="005C492B">
      <w:pPr>
        <w:numPr>
          <w:ilvl w:val="0"/>
          <w:numId w:val="59"/>
        </w:numPr>
        <w:spacing w:before="0" w:after="0" w:line="360" w:lineRule="auto"/>
        <w:jc w:val="both"/>
        <w:rPr>
          <w:rFonts w:cs="Arial"/>
          <w:szCs w:val="22"/>
        </w:rPr>
      </w:pPr>
      <w:r>
        <w:rPr>
          <w:rFonts w:cs="Arial"/>
          <w:szCs w:val="22"/>
        </w:rPr>
        <w:t>Supp</w:t>
      </w:r>
      <w:r w:rsidR="00547B10">
        <w:rPr>
          <w:rFonts w:cs="Arial"/>
          <w:szCs w:val="22"/>
        </w:rPr>
        <w:t>ly of Redundant Local RTU</w:t>
      </w:r>
    </w:p>
    <w:p w:rsidR="004E6256" w:rsidRPr="004E6256" w:rsidRDefault="004E6256" w:rsidP="005C492B">
      <w:pPr>
        <w:pStyle w:val="ListLarge"/>
        <w:numPr>
          <w:ilvl w:val="0"/>
          <w:numId w:val="59"/>
        </w:numPr>
        <w:tabs>
          <w:tab w:val="left" w:pos="1267"/>
        </w:tabs>
        <w:spacing w:before="0" w:after="0" w:line="360" w:lineRule="auto"/>
        <w:jc w:val="both"/>
        <w:rPr>
          <w:rFonts w:cs="Arial"/>
          <w:sz w:val="22"/>
          <w:szCs w:val="22"/>
          <w:lang w:val="en-US"/>
        </w:rPr>
      </w:pPr>
      <w:r w:rsidRPr="004E6256">
        <w:rPr>
          <w:rFonts w:cs="Arial"/>
          <w:sz w:val="22"/>
          <w:szCs w:val="22"/>
          <w:lang w:val="en-US"/>
        </w:rPr>
        <w:t>Design of software functional additions</w:t>
      </w:r>
    </w:p>
    <w:p w:rsidR="004E6256" w:rsidRPr="004E6256" w:rsidRDefault="004E6256" w:rsidP="005C492B">
      <w:pPr>
        <w:pStyle w:val="ListLarge"/>
        <w:numPr>
          <w:ilvl w:val="0"/>
          <w:numId w:val="59"/>
        </w:numPr>
        <w:tabs>
          <w:tab w:val="left" w:pos="1267"/>
        </w:tabs>
        <w:spacing w:before="0" w:after="0" w:line="360" w:lineRule="auto"/>
        <w:jc w:val="both"/>
        <w:rPr>
          <w:rFonts w:cs="Arial"/>
          <w:sz w:val="22"/>
          <w:szCs w:val="22"/>
          <w:lang w:val="en-US"/>
        </w:rPr>
      </w:pPr>
      <w:r w:rsidRPr="004E6256">
        <w:rPr>
          <w:rFonts w:cs="Arial"/>
          <w:sz w:val="22"/>
          <w:szCs w:val="22"/>
          <w:lang w:val="en-US"/>
        </w:rPr>
        <w:t>Project Management related to supply and integration</w:t>
      </w:r>
    </w:p>
    <w:p w:rsidR="00EE193F" w:rsidRPr="002B5704" w:rsidRDefault="00EE193F" w:rsidP="005C492B">
      <w:pPr>
        <w:pStyle w:val="Heading2"/>
        <w:jc w:val="both"/>
      </w:pPr>
      <w:bookmarkStart w:id="35" w:name="_Toc490212654"/>
      <w:bookmarkStart w:id="36" w:name="_Toc497912708"/>
      <w:r w:rsidRPr="002B5704">
        <w:lastRenderedPageBreak/>
        <w:t>Structure of Document</w:t>
      </w:r>
      <w:bookmarkEnd w:id="35"/>
      <w:bookmarkEnd w:id="36"/>
    </w:p>
    <w:p w:rsidR="00EE193F" w:rsidRPr="002B5704" w:rsidRDefault="00EE193F" w:rsidP="005C492B">
      <w:pPr>
        <w:spacing w:before="0" w:after="0" w:line="360" w:lineRule="auto"/>
        <w:jc w:val="both"/>
        <w:rPr>
          <w:rFonts w:cs="Arial"/>
          <w:color w:val="000000" w:themeColor="text1"/>
          <w:szCs w:val="24"/>
        </w:rPr>
      </w:pPr>
      <w:bookmarkStart w:id="37" w:name="_Toc478041391"/>
      <w:bookmarkStart w:id="38" w:name="_Toc478042110"/>
      <w:r w:rsidRPr="002B5704">
        <w:rPr>
          <w:rFonts w:cs="Arial"/>
          <w:color w:val="000000" w:themeColor="text1"/>
          <w:szCs w:val="24"/>
        </w:rPr>
        <w:t>The document divided into 9 Section</w:t>
      </w:r>
      <w:bookmarkEnd w:id="37"/>
      <w:bookmarkEnd w:id="38"/>
    </w:p>
    <w:p w:rsidR="00EE193F" w:rsidRPr="002B5704" w:rsidRDefault="00EE193F" w:rsidP="005C492B">
      <w:pPr>
        <w:ind w:left="720"/>
        <w:jc w:val="both"/>
      </w:pPr>
      <w:r w:rsidRPr="002B5704">
        <w:t>Section 1.</w:t>
      </w:r>
      <w:r w:rsidRPr="002B5704">
        <w:tab/>
        <w:t xml:space="preserve">Introduction </w:t>
      </w:r>
    </w:p>
    <w:p w:rsidR="00EE193F" w:rsidRPr="002B5704" w:rsidRDefault="00EE193F" w:rsidP="005C492B">
      <w:pPr>
        <w:ind w:left="720"/>
        <w:jc w:val="both"/>
      </w:pPr>
      <w:r w:rsidRPr="002B5704">
        <w:t>Section 2.</w:t>
      </w:r>
      <w:r w:rsidRPr="002B5704">
        <w:tab/>
        <w:t xml:space="preserve">System Description </w:t>
      </w:r>
    </w:p>
    <w:p w:rsidR="00EE193F" w:rsidRPr="002B5704" w:rsidRDefault="00EE193F" w:rsidP="005C492B">
      <w:pPr>
        <w:ind w:left="720"/>
        <w:jc w:val="both"/>
      </w:pPr>
      <w:r w:rsidRPr="002B5704">
        <w:t xml:space="preserve">Section 3. </w:t>
      </w:r>
      <w:r w:rsidRPr="002B5704">
        <w:tab/>
        <w:t>Hardware Description</w:t>
      </w:r>
    </w:p>
    <w:p w:rsidR="00EE193F" w:rsidRPr="002B5704" w:rsidRDefault="00EE193F" w:rsidP="005C492B">
      <w:pPr>
        <w:ind w:left="720"/>
        <w:jc w:val="both"/>
      </w:pPr>
      <w:r w:rsidRPr="002B5704">
        <w:t>Section 4.</w:t>
      </w:r>
      <w:r w:rsidRPr="002B5704">
        <w:tab/>
        <w:t>Software Functionality</w:t>
      </w:r>
    </w:p>
    <w:p w:rsidR="00EE193F" w:rsidRPr="002B5704" w:rsidRDefault="00EE193F" w:rsidP="005C492B">
      <w:pPr>
        <w:ind w:left="720"/>
        <w:jc w:val="both"/>
      </w:pPr>
      <w:r w:rsidRPr="002B5704">
        <w:t>Section 5.</w:t>
      </w:r>
      <w:r w:rsidRPr="002B5704">
        <w:tab/>
      </w:r>
      <w:proofErr w:type="spellStart"/>
      <w:r w:rsidRPr="002B5704">
        <w:t>Supplem</w:t>
      </w:r>
      <w:proofErr w:type="spellEnd"/>
      <w:r w:rsidRPr="002B5704">
        <w:rPr>
          <w:lang w:val="id-ID"/>
        </w:rPr>
        <w:t>e</w:t>
      </w:r>
      <w:proofErr w:type="spellStart"/>
      <w:r w:rsidRPr="002B5704">
        <w:t>ntary</w:t>
      </w:r>
      <w:proofErr w:type="spellEnd"/>
      <w:r w:rsidRPr="002B5704">
        <w:t xml:space="preserve"> Functions</w:t>
      </w:r>
    </w:p>
    <w:p w:rsidR="00EE193F" w:rsidRPr="002B5704" w:rsidRDefault="00EE193F" w:rsidP="005C492B">
      <w:pPr>
        <w:ind w:left="720"/>
        <w:jc w:val="both"/>
      </w:pPr>
      <w:r w:rsidRPr="002B5704">
        <w:t>Section 6.</w:t>
      </w:r>
      <w:r w:rsidRPr="002B5704">
        <w:tab/>
        <w:t xml:space="preserve">Project </w:t>
      </w:r>
      <w:proofErr w:type="spellStart"/>
      <w:r w:rsidRPr="002B5704">
        <w:t>Spe</w:t>
      </w:r>
      <w:proofErr w:type="spellEnd"/>
      <w:r w:rsidRPr="002B5704">
        <w:rPr>
          <w:lang w:val="id-ID"/>
        </w:rPr>
        <w:t>c</w:t>
      </w:r>
      <w:proofErr w:type="spellStart"/>
      <w:r w:rsidRPr="002B5704">
        <w:t>ific</w:t>
      </w:r>
      <w:proofErr w:type="spellEnd"/>
      <w:r w:rsidRPr="002B5704">
        <w:t xml:space="preserve"> Configuration</w:t>
      </w:r>
    </w:p>
    <w:p w:rsidR="00EE193F" w:rsidRPr="002B5704" w:rsidRDefault="009E6B34" w:rsidP="005C492B">
      <w:pPr>
        <w:ind w:left="720"/>
        <w:jc w:val="both"/>
      </w:pPr>
      <w:r>
        <w:t>Section 7</w:t>
      </w:r>
      <w:r w:rsidR="00EE193F" w:rsidRPr="002B5704">
        <w:t xml:space="preserve">. </w:t>
      </w:r>
      <w:r w:rsidR="00EE193F" w:rsidRPr="002B5704">
        <w:tab/>
      </w:r>
      <w:r w:rsidR="00F2226C" w:rsidRPr="002B5704">
        <w:t xml:space="preserve">Electromagnetic Compatibility </w:t>
      </w:r>
    </w:p>
    <w:p w:rsidR="00EE193F" w:rsidRPr="002B5704" w:rsidRDefault="009E6B34" w:rsidP="005C492B">
      <w:pPr>
        <w:ind w:left="720"/>
        <w:jc w:val="both"/>
      </w:pPr>
      <w:r>
        <w:t>Section 8</w:t>
      </w:r>
      <w:r w:rsidR="00EE193F" w:rsidRPr="002B5704">
        <w:t xml:space="preserve">. </w:t>
      </w:r>
      <w:r w:rsidR="00EE193F" w:rsidRPr="002B5704">
        <w:tab/>
      </w:r>
      <w:r w:rsidR="00F2226C" w:rsidRPr="002B5704">
        <w:t>RAMS Model</w:t>
      </w:r>
    </w:p>
    <w:p w:rsidR="004E749C" w:rsidRDefault="009E6B34" w:rsidP="005C492B">
      <w:pPr>
        <w:ind w:left="720"/>
        <w:jc w:val="both"/>
      </w:pPr>
      <w:r>
        <w:t>Section 9</w:t>
      </w:r>
      <w:r w:rsidR="004E749C" w:rsidRPr="002B5704">
        <w:t xml:space="preserve">. </w:t>
      </w:r>
      <w:r w:rsidR="004E749C" w:rsidRPr="002B5704">
        <w:tab/>
        <w:t>Appendix</w:t>
      </w: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020DB9" w:rsidRDefault="00020DB9" w:rsidP="005C492B">
      <w:pPr>
        <w:ind w:left="720"/>
        <w:jc w:val="both"/>
      </w:pPr>
    </w:p>
    <w:p w:rsidR="005C492B" w:rsidRDefault="005C492B" w:rsidP="005C492B">
      <w:pPr>
        <w:ind w:left="720"/>
        <w:jc w:val="both"/>
      </w:pPr>
    </w:p>
    <w:p w:rsidR="005C492B" w:rsidRDefault="005C492B" w:rsidP="005C492B">
      <w:pPr>
        <w:ind w:left="720"/>
        <w:jc w:val="both"/>
      </w:pPr>
    </w:p>
    <w:p w:rsidR="005C492B" w:rsidRDefault="005C492B" w:rsidP="005C492B">
      <w:pPr>
        <w:ind w:left="720"/>
        <w:jc w:val="both"/>
      </w:pPr>
    </w:p>
    <w:p w:rsidR="008F733F" w:rsidRPr="008F733F" w:rsidRDefault="00EE193F" w:rsidP="008F733F">
      <w:pPr>
        <w:pStyle w:val="Heading2"/>
        <w:jc w:val="both"/>
      </w:pPr>
      <w:bookmarkStart w:id="39" w:name="_Toc489887063"/>
      <w:bookmarkStart w:id="40" w:name="_Toc489887484"/>
      <w:bookmarkStart w:id="41" w:name="_Toc489887553"/>
      <w:bookmarkStart w:id="42" w:name="_Toc489985998"/>
      <w:bookmarkStart w:id="43" w:name="_Toc490035764"/>
      <w:bookmarkStart w:id="44" w:name="_Toc490037415"/>
      <w:bookmarkStart w:id="45" w:name="_Toc490118828"/>
      <w:bookmarkStart w:id="46" w:name="_Toc490124262"/>
      <w:bookmarkStart w:id="47" w:name="_Toc490124446"/>
      <w:bookmarkStart w:id="48" w:name="_Toc490124630"/>
      <w:bookmarkStart w:id="49" w:name="_Toc490125541"/>
      <w:bookmarkStart w:id="50" w:name="_Toc490125810"/>
      <w:bookmarkStart w:id="51" w:name="_Toc490126421"/>
      <w:bookmarkStart w:id="52" w:name="_Toc490208572"/>
      <w:bookmarkStart w:id="53" w:name="_Toc490208695"/>
      <w:bookmarkStart w:id="54" w:name="_Toc490209655"/>
      <w:bookmarkStart w:id="55" w:name="_Toc490210426"/>
      <w:bookmarkStart w:id="56" w:name="_Toc490210547"/>
      <w:bookmarkStart w:id="57" w:name="_Toc490212661"/>
      <w:bookmarkStart w:id="58" w:name="_Toc489876755"/>
      <w:bookmarkStart w:id="59" w:name="_Toc489877664"/>
      <w:bookmarkStart w:id="60" w:name="_Toc489880118"/>
      <w:bookmarkStart w:id="61" w:name="_Toc489883140"/>
      <w:bookmarkStart w:id="62" w:name="_Toc489887485"/>
      <w:bookmarkStart w:id="63" w:name="_Toc490035765"/>
      <w:bookmarkStart w:id="64" w:name="_Toc490037416"/>
      <w:bookmarkStart w:id="65" w:name="_Toc490118829"/>
      <w:bookmarkStart w:id="66" w:name="_Toc490124263"/>
      <w:bookmarkStart w:id="67" w:name="_Toc490124447"/>
      <w:bookmarkStart w:id="68" w:name="_Toc490124631"/>
      <w:bookmarkStart w:id="69" w:name="_Toc490125542"/>
      <w:bookmarkStart w:id="70" w:name="_Toc490125811"/>
      <w:bookmarkStart w:id="71" w:name="_Toc490126422"/>
      <w:bookmarkStart w:id="72" w:name="_Toc490208573"/>
      <w:bookmarkStart w:id="73" w:name="_Toc490208696"/>
      <w:bookmarkStart w:id="74" w:name="_Toc490209656"/>
      <w:bookmarkStart w:id="75" w:name="_Toc490210427"/>
      <w:bookmarkStart w:id="76" w:name="_Toc490210548"/>
      <w:bookmarkStart w:id="77" w:name="_Toc490212662"/>
      <w:bookmarkStart w:id="78" w:name="_Toc489876756"/>
      <w:bookmarkStart w:id="79" w:name="_Toc489877665"/>
      <w:bookmarkStart w:id="80" w:name="_Toc489880119"/>
      <w:bookmarkStart w:id="81" w:name="_Toc489883141"/>
      <w:bookmarkStart w:id="82" w:name="_Toc489887486"/>
      <w:bookmarkStart w:id="83" w:name="_Toc490035766"/>
      <w:bookmarkStart w:id="84" w:name="_Toc490037417"/>
      <w:bookmarkStart w:id="85" w:name="_Toc490118830"/>
      <w:bookmarkStart w:id="86" w:name="_Toc490124264"/>
      <w:bookmarkStart w:id="87" w:name="_Toc490124448"/>
      <w:bookmarkStart w:id="88" w:name="_Toc490124632"/>
      <w:bookmarkStart w:id="89" w:name="_Toc490125543"/>
      <w:bookmarkStart w:id="90" w:name="_Toc490125812"/>
      <w:bookmarkStart w:id="91" w:name="_Toc490126423"/>
      <w:bookmarkStart w:id="92" w:name="_Toc490208574"/>
      <w:bookmarkStart w:id="93" w:name="_Toc490208697"/>
      <w:bookmarkStart w:id="94" w:name="_Toc490209657"/>
      <w:bookmarkStart w:id="95" w:name="_Toc490210428"/>
      <w:bookmarkStart w:id="96" w:name="_Toc490210549"/>
      <w:bookmarkStart w:id="97" w:name="_Toc490212663"/>
      <w:bookmarkStart w:id="98" w:name="_Toc482887560"/>
      <w:bookmarkStart w:id="99" w:name="_Toc490212664"/>
      <w:bookmarkStart w:id="100" w:name="_Toc497912709"/>
      <w:bookmarkEnd w:id="3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2B5704">
        <w:lastRenderedPageBreak/>
        <w:t>References</w:t>
      </w:r>
      <w:bookmarkEnd w:id="98"/>
      <w:bookmarkEnd w:id="99"/>
      <w:bookmarkEnd w:id="100"/>
    </w:p>
    <w:p w:rsidR="00093B7B" w:rsidRPr="00093B7B" w:rsidRDefault="00093B7B" w:rsidP="005C492B">
      <w:pPr>
        <w:pStyle w:val="Heading3"/>
        <w:jc w:val="both"/>
      </w:pPr>
      <w:bookmarkStart w:id="101" w:name="_Toc497912710"/>
      <w:r w:rsidRPr="002B5704">
        <w:t>Document References</w:t>
      </w:r>
      <w:bookmarkEnd w:id="101"/>
    </w:p>
    <w:tbl>
      <w:tblPr>
        <w:tblW w:w="877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34"/>
        <w:gridCol w:w="2268"/>
        <w:gridCol w:w="4677"/>
        <w:gridCol w:w="1300"/>
      </w:tblGrid>
      <w:tr w:rsidR="00EE193F" w:rsidRPr="002B5704" w:rsidTr="00A20FE4">
        <w:tc>
          <w:tcPr>
            <w:tcW w:w="534" w:type="dxa"/>
            <w:tcBorders>
              <w:top w:val="single" w:sz="8" w:space="0" w:color="7BA0CD"/>
              <w:left w:val="single" w:sz="8" w:space="0" w:color="7BA0CD"/>
              <w:bottom w:val="single" w:sz="8" w:space="0" w:color="7BA0CD"/>
              <w:right w:val="nil"/>
            </w:tcBorders>
            <w:shd w:val="clear" w:color="auto" w:fill="4F81BD"/>
          </w:tcPr>
          <w:p w:rsidR="00EE193F" w:rsidRPr="002B5704" w:rsidRDefault="00EE193F" w:rsidP="005C492B">
            <w:pPr>
              <w:jc w:val="both"/>
              <w:rPr>
                <w:rFonts w:cs="Arial"/>
                <w:b/>
                <w:bCs/>
                <w:color w:val="000000" w:themeColor="text1"/>
              </w:rPr>
            </w:pPr>
            <w:r w:rsidRPr="002B5704">
              <w:rPr>
                <w:rFonts w:cs="Arial"/>
                <w:b/>
                <w:bCs/>
                <w:color w:val="000000" w:themeColor="text1"/>
              </w:rPr>
              <w:t>#</w:t>
            </w:r>
          </w:p>
        </w:tc>
        <w:tc>
          <w:tcPr>
            <w:tcW w:w="2268" w:type="dxa"/>
            <w:tcBorders>
              <w:top w:val="single" w:sz="8" w:space="0" w:color="7BA0CD"/>
              <w:left w:val="nil"/>
              <w:bottom w:val="single" w:sz="8" w:space="0" w:color="7BA0CD"/>
              <w:right w:val="nil"/>
            </w:tcBorders>
            <w:shd w:val="clear" w:color="auto" w:fill="4F81BD"/>
          </w:tcPr>
          <w:p w:rsidR="00EE193F" w:rsidRPr="002B5704" w:rsidRDefault="00EE193F" w:rsidP="005C492B">
            <w:pPr>
              <w:jc w:val="both"/>
              <w:rPr>
                <w:rFonts w:cs="Arial"/>
                <w:b/>
                <w:bCs/>
                <w:color w:val="000000" w:themeColor="text1"/>
              </w:rPr>
            </w:pPr>
            <w:r w:rsidRPr="002B5704">
              <w:rPr>
                <w:rFonts w:cs="Arial"/>
                <w:b/>
                <w:bCs/>
                <w:color w:val="000000" w:themeColor="text1"/>
              </w:rPr>
              <w:t>Document ID</w:t>
            </w:r>
          </w:p>
        </w:tc>
        <w:tc>
          <w:tcPr>
            <w:tcW w:w="4677" w:type="dxa"/>
            <w:tcBorders>
              <w:top w:val="single" w:sz="8" w:space="0" w:color="7BA0CD"/>
              <w:left w:val="nil"/>
              <w:bottom w:val="single" w:sz="8" w:space="0" w:color="7BA0CD"/>
              <w:right w:val="nil"/>
            </w:tcBorders>
            <w:shd w:val="clear" w:color="auto" w:fill="4F81BD"/>
          </w:tcPr>
          <w:p w:rsidR="00EE193F" w:rsidRPr="002B5704" w:rsidRDefault="00EE193F" w:rsidP="005C492B">
            <w:pPr>
              <w:jc w:val="both"/>
              <w:rPr>
                <w:rFonts w:cs="Arial"/>
                <w:b/>
                <w:bCs/>
                <w:color w:val="000000" w:themeColor="text1"/>
              </w:rPr>
            </w:pPr>
            <w:r w:rsidRPr="002B5704">
              <w:rPr>
                <w:rFonts w:cs="Arial"/>
                <w:b/>
                <w:bCs/>
                <w:color w:val="000000" w:themeColor="text1"/>
              </w:rPr>
              <w:t>Document</w:t>
            </w:r>
          </w:p>
        </w:tc>
        <w:tc>
          <w:tcPr>
            <w:tcW w:w="1300" w:type="dxa"/>
            <w:tcBorders>
              <w:top w:val="single" w:sz="8" w:space="0" w:color="7BA0CD"/>
              <w:left w:val="nil"/>
              <w:bottom w:val="single" w:sz="8" w:space="0" w:color="7BA0CD"/>
              <w:right w:val="single" w:sz="8" w:space="0" w:color="7BA0CD"/>
            </w:tcBorders>
            <w:shd w:val="clear" w:color="auto" w:fill="4F81BD"/>
          </w:tcPr>
          <w:p w:rsidR="00EE193F" w:rsidRPr="002B5704" w:rsidRDefault="00EE193F" w:rsidP="005C492B">
            <w:pPr>
              <w:jc w:val="both"/>
              <w:rPr>
                <w:rFonts w:cs="Arial"/>
                <w:b/>
                <w:bCs/>
                <w:color w:val="000000" w:themeColor="text1"/>
              </w:rPr>
            </w:pPr>
            <w:r w:rsidRPr="002B5704">
              <w:rPr>
                <w:rFonts w:cs="Arial"/>
                <w:b/>
                <w:bCs/>
                <w:color w:val="000000" w:themeColor="text1"/>
              </w:rPr>
              <w:t>Source</w:t>
            </w:r>
          </w:p>
        </w:tc>
      </w:tr>
      <w:tr w:rsidR="00EE193F" w:rsidRPr="002B5704" w:rsidTr="00A20FE4">
        <w:tc>
          <w:tcPr>
            <w:tcW w:w="534" w:type="dxa"/>
            <w:tcBorders>
              <w:right w:val="nil"/>
            </w:tcBorders>
            <w:shd w:val="clear" w:color="auto" w:fill="D6ECFF" w:themeFill="background2"/>
          </w:tcPr>
          <w:p w:rsidR="00EE193F" w:rsidRPr="002B5704" w:rsidRDefault="00EE193F" w:rsidP="005C492B">
            <w:pPr>
              <w:jc w:val="both"/>
            </w:pPr>
            <w:r w:rsidRPr="002B5704">
              <w:t>1</w:t>
            </w:r>
          </w:p>
        </w:tc>
        <w:tc>
          <w:tcPr>
            <w:tcW w:w="2268" w:type="dxa"/>
            <w:tcBorders>
              <w:left w:val="nil"/>
              <w:right w:val="nil"/>
            </w:tcBorders>
            <w:shd w:val="clear" w:color="auto" w:fill="D6ECFF" w:themeFill="background2"/>
          </w:tcPr>
          <w:p w:rsidR="00EE193F" w:rsidRPr="002B5704" w:rsidRDefault="00EE193F" w:rsidP="005C492B">
            <w:pPr>
              <w:tabs>
                <w:tab w:val="center" w:pos="884"/>
                <w:tab w:val="right" w:pos="1768"/>
              </w:tabs>
              <w:jc w:val="both"/>
              <w:rPr>
                <w:rFonts w:cs="Arial"/>
                <w:color w:val="000000" w:themeColor="text1"/>
              </w:rPr>
            </w:pPr>
            <w:r w:rsidRPr="002B5704">
              <w:rPr>
                <w:rFonts w:cs="Arial"/>
                <w:color w:val="000000" w:themeColor="text1"/>
              </w:rPr>
              <w:t>362748-MMI-MVI1-XX-SP-000-0010 dated 05.09.2016</w:t>
            </w:r>
          </w:p>
        </w:tc>
        <w:tc>
          <w:tcPr>
            <w:tcW w:w="4677" w:type="dxa"/>
            <w:tcBorders>
              <w:left w:val="nil"/>
              <w:right w:val="nil"/>
            </w:tcBorders>
            <w:shd w:val="clear" w:color="auto" w:fill="D6ECFF" w:themeFill="background2"/>
          </w:tcPr>
          <w:p w:rsidR="00EE193F" w:rsidRPr="002B5704" w:rsidRDefault="00EE193F" w:rsidP="005C492B">
            <w:pPr>
              <w:jc w:val="both"/>
              <w:rPr>
                <w:rFonts w:cs="Arial"/>
                <w:color w:val="000000" w:themeColor="text1"/>
              </w:rPr>
            </w:pPr>
            <w:bookmarkStart w:id="102" w:name="SpecRef"/>
            <w:r w:rsidRPr="002B5704">
              <w:rPr>
                <w:rFonts w:cs="Arial"/>
                <w:color w:val="000000" w:themeColor="text1"/>
              </w:rPr>
              <w:t>Technical Specification</w:t>
            </w:r>
            <w:bookmarkEnd w:id="102"/>
          </w:p>
        </w:tc>
        <w:tc>
          <w:tcPr>
            <w:tcW w:w="1300" w:type="dxa"/>
            <w:tcBorders>
              <w:lef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Tender Document</w:t>
            </w:r>
          </w:p>
        </w:tc>
      </w:tr>
      <w:tr w:rsidR="00EE193F" w:rsidRPr="002B5704" w:rsidTr="00A20FE4">
        <w:trPr>
          <w:trHeight w:val="898"/>
        </w:trPr>
        <w:tc>
          <w:tcPr>
            <w:tcW w:w="534" w:type="dxa"/>
            <w:tcBorders>
              <w:right w:val="nil"/>
            </w:tcBorders>
            <w:shd w:val="clear" w:color="auto" w:fill="auto"/>
          </w:tcPr>
          <w:p w:rsidR="00EE193F" w:rsidRPr="002B5704" w:rsidRDefault="00EE193F" w:rsidP="005C492B">
            <w:pPr>
              <w:jc w:val="both"/>
            </w:pPr>
            <w:r w:rsidRPr="002B5704">
              <w:t>2</w:t>
            </w:r>
          </w:p>
        </w:tc>
        <w:tc>
          <w:tcPr>
            <w:tcW w:w="2268" w:type="dxa"/>
            <w:tcBorders>
              <w:left w:val="nil"/>
              <w:righ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362748-MMI-MVI1-XX-SP-000-0001 dated 20.05.2016</w:t>
            </w:r>
          </w:p>
        </w:tc>
        <w:tc>
          <w:tcPr>
            <w:tcW w:w="4677" w:type="dxa"/>
            <w:tcBorders>
              <w:left w:val="nil"/>
              <w:righ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Design Criteria</w:t>
            </w:r>
          </w:p>
        </w:tc>
        <w:tc>
          <w:tcPr>
            <w:tcW w:w="1300" w:type="dxa"/>
            <w:tcBorders>
              <w:lef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Tender Document</w:t>
            </w:r>
          </w:p>
        </w:tc>
      </w:tr>
      <w:tr w:rsidR="00EE193F" w:rsidRPr="002B5704" w:rsidTr="00A20FE4">
        <w:tc>
          <w:tcPr>
            <w:tcW w:w="534" w:type="dxa"/>
            <w:tcBorders>
              <w:right w:val="nil"/>
            </w:tcBorders>
            <w:shd w:val="clear" w:color="auto" w:fill="D6ECFF" w:themeFill="background2"/>
          </w:tcPr>
          <w:p w:rsidR="00EE193F" w:rsidRPr="002B5704" w:rsidRDefault="00EE193F" w:rsidP="005C492B">
            <w:pPr>
              <w:jc w:val="both"/>
            </w:pPr>
            <w:r w:rsidRPr="002B5704">
              <w:t>3</w:t>
            </w:r>
          </w:p>
        </w:tc>
        <w:tc>
          <w:tcPr>
            <w:tcW w:w="2268" w:type="dxa"/>
            <w:tcBorders>
              <w:left w:val="nil"/>
              <w:righ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362748-MMI-MVI1-XX-RP-760-0001</w:t>
            </w:r>
          </w:p>
        </w:tc>
        <w:tc>
          <w:tcPr>
            <w:tcW w:w="4677" w:type="dxa"/>
            <w:tcBorders>
              <w:left w:val="nil"/>
              <w:righ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Interface Matrix</w:t>
            </w:r>
          </w:p>
        </w:tc>
        <w:tc>
          <w:tcPr>
            <w:tcW w:w="1300" w:type="dxa"/>
            <w:tcBorders>
              <w:lef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Tender Document</w:t>
            </w:r>
          </w:p>
        </w:tc>
      </w:tr>
      <w:tr w:rsidR="00EE193F" w:rsidRPr="002B5704" w:rsidTr="00A20FE4">
        <w:tc>
          <w:tcPr>
            <w:tcW w:w="534" w:type="dxa"/>
            <w:tcBorders>
              <w:right w:val="nil"/>
            </w:tcBorders>
            <w:shd w:val="clear" w:color="auto" w:fill="auto"/>
          </w:tcPr>
          <w:p w:rsidR="00EE193F" w:rsidRPr="002B5704" w:rsidRDefault="00EE193F" w:rsidP="005C492B">
            <w:pPr>
              <w:jc w:val="both"/>
            </w:pPr>
            <w:r w:rsidRPr="002B5704">
              <w:t>4</w:t>
            </w:r>
          </w:p>
        </w:tc>
        <w:tc>
          <w:tcPr>
            <w:tcW w:w="2268" w:type="dxa"/>
            <w:tcBorders>
              <w:left w:val="nil"/>
              <w:righ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362748-MMI-MVI1-XX-RP-781-0001</w:t>
            </w:r>
          </w:p>
        </w:tc>
        <w:tc>
          <w:tcPr>
            <w:tcW w:w="4677" w:type="dxa"/>
            <w:tcBorders>
              <w:left w:val="nil"/>
              <w:righ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Safety Hazard Log</w:t>
            </w:r>
          </w:p>
        </w:tc>
        <w:tc>
          <w:tcPr>
            <w:tcW w:w="1300" w:type="dxa"/>
            <w:tcBorders>
              <w:left w:val="nil"/>
            </w:tcBorders>
            <w:shd w:val="clear" w:color="auto" w:fill="auto"/>
          </w:tcPr>
          <w:p w:rsidR="00EE193F" w:rsidRPr="002B5704" w:rsidRDefault="00EE193F" w:rsidP="005C492B">
            <w:pPr>
              <w:jc w:val="both"/>
              <w:rPr>
                <w:rFonts w:cs="Arial"/>
                <w:color w:val="000000" w:themeColor="text1"/>
              </w:rPr>
            </w:pPr>
            <w:r w:rsidRPr="002B5704">
              <w:rPr>
                <w:rFonts w:cs="Arial"/>
                <w:color w:val="000000" w:themeColor="text1"/>
              </w:rPr>
              <w:t>Tender Document</w:t>
            </w:r>
          </w:p>
        </w:tc>
      </w:tr>
      <w:tr w:rsidR="00EE193F" w:rsidRPr="002B5704" w:rsidTr="00A20FE4">
        <w:tc>
          <w:tcPr>
            <w:tcW w:w="534" w:type="dxa"/>
            <w:tcBorders>
              <w:right w:val="nil"/>
            </w:tcBorders>
            <w:shd w:val="clear" w:color="auto" w:fill="D6ECFF" w:themeFill="background2"/>
          </w:tcPr>
          <w:p w:rsidR="00EE193F" w:rsidRPr="002B5704" w:rsidRDefault="00EE193F" w:rsidP="005C492B">
            <w:pPr>
              <w:jc w:val="both"/>
            </w:pPr>
            <w:r w:rsidRPr="002B5704">
              <w:t>5</w:t>
            </w:r>
          </w:p>
        </w:tc>
        <w:tc>
          <w:tcPr>
            <w:tcW w:w="2268" w:type="dxa"/>
            <w:tcBorders>
              <w:left w:val="nil"/>
              <w:righ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362748-MMI-MVI1-XX-DR-000-0004</w:t>
            </w:r>
          </w:p>
        </w:tc>
        <w:tc>
          <w:tcPr>
            <w:tcW w:w="4677" w:type="dxa"/>
            <w:tcBorders>
              <w:left w:val="nil"/>
              <w:righ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Preliminary Design Report Volume 3 Drawings</w:t>
            </w:r>
          </w:p>
        </w:tc>
        <w:tc>
          <w:tcPr>
            <w:tcW w:w="1300" w:type="dxa"/>
            <w:tcBorders>
              <w:left w:val="nil"/>
            </w:tcBorders>
            <w:shd w:val="clear" w:color="auto" w:fill="D6ECFF" w:themeFill="background2"/>
          </w:tcPr>
          <w:p w:rsidR="00EE193F" w:rsidRPr="002B5704" w:rsidRDefault="00EE193F" w:rsidP="005C492B">
            <w:pPr>
              <w:jc w:val="both"/>
              <w:rPr>
                <w:rFonts w:cs="Arial"/>
                <w:color w:val="000000" w:themeColor="text1"/>
              </w:rPr>
            </w:pPr>
            <w:r w:rsidRPr="002B5704">
              <w:rPr>
                <w:rFonts w:cs="Arial"/>
                <w:color w:val="000000" w:themeColor="text1"/>
              </w:rPr>
              <w:t>Tender Document</w:t>
            </w:r>
          </w:p>
        </w:tc>
      </w:tr>
      <w:tr w:rsidR="00EE193F" w:rsidRPr="002B5704" w:rsidTr="0071479D">
        <w:tc>
          <w:tcPr>
            <w:tcW w:w="534" w:type="dxa"/>
            <w:tcBorders>
              <w:right w:val="nil"/>
            </w:tcBorders>
            <w:shd w:val="clear" w:color="auto" w:fill="auto"/>
          </w:tcPr>
          <w:p w:rsidR="00EE193F" w:rsidRPr="002B5704" w:rsidRDefault="0071479D" w:rsidP="005C492B">
            <w:pPr>
              <w:jc w:val="both"/>
            </w:pPr>
            <w:r>
              <w:t>6</w:t>
            </w:r>
          </w:p>
        </w:tc>
        <w:tc>
          <w:tcPr>
            <w:tcW w:w="2268" w:type="dxa"/>
            <w:tcBorders>
              <w:left w:val="nil"/>
              <w:right w:val="nil"/>
            </w:tcBorders>
            <w:shd w:val="clear" w:color="auto" w:fill="auto"/>
          </w:tcPr>
          <w:p w:rsidR="00EE193F" w:rsidRPr="002B5704" w:rsidRDefault="000571BC" w:rsidP="005C492B">
            <w:pPr>
              <w:jc w:val="both"/>
              <w:rPr>
                <w:rFonts w:cs="Arial"/>
              </w:rPr>
            </w:pPr>
            <w:r>
              <w:rPr>
                <w:rFonts w:cs="Arial"/>
              </w:rPr>
              <w:t xml:space="preserve">Zenon </w:t>
            </w:r>
            <w:r w:rsidR="003E3963">
              <w:rPr>
                <w:rFonts w:cs="Arial"/>
              </w:rPr>
              <w:t>manual:</w:t>
            </w:r>
            <w:r>
              <w:rPr>
                <w:rFonts w:cs="Arial"/>
              </w:rPr>
              <w:t xml:space="preserve"> alarm administration v.760</w:t>
            </w:r>
          </w:p>
        </w:tc>
        <w:tc>
          <w:tcPr>
            <w:tcW w:w="4677" w:type="dxa"/>
            <w:tcBorders>
              <w:left w:val="nil"/>
              <w:right w:val="nil"/>
            </w:tcBorders>
            <w:shd w:val="clear" w:color="auto" w:fill="auto"/>
          </w:tcPr>
          <w:p w:rsidR="00EE193F" w:rsidRPr="002B5704" w:rsidRDefault="00277CC2" w:rsidP="005C492B">
            <w:pPr>
              <w:jc w:val="both"/>
              <w:rPr>
                <w:rFonts w:cs="Arial"/>
                <w:color w:val="000000" w:themeColor="text1"/>
              </w:rPr>
            </w:pPr>
            <w:r>
              <w:rPr>
                <w:rFonts w:cs="Arial"/>
                <w:color w:val="000000" w:themeColor="text1"/>
              </w:rPr>
              <w:t>Zenon Manual</w:t>
            </w:r>
          </w:p>
        </w:tc>
        <w:tc>
          <w:tcPr>
            <w:tcW w:w="1300" w:type="dxa"/>
            <w:tcBorders>
              <w:left w:val="nil"/>
            </w:tcBorders>
            <w:shd w:val="clear" w:color="auto" w:fill="auto"/>
          </w:tcPr>
          <w:p w:rsidR="00EE193F" w:rsidRPr="002B5704" w:rsidRDefault="00277CC2" w:rsidP="005C492B">
            <w:pPr>
              <w:keepNext/>
              <w:jc w:val="both"/>
              <w:rPr>
                <w:rFonts w:cs="Arial"/>
                <w:color w:val="000000" w:themeColor="text1"/>
              </w:rPr>
            </w:pPr>
            <w:r>
              <w:rPr>
                <w:rFonts w:cs="Arial"/>
                <w:color w:val="000000" w:themeColor="text1"/>
              </w:rPr>
              <w:t>Copa Data</w:t>
            </w:r>
          </w:p>
        </w:tc>
      </w:tr>
    </w:tbl>
    <w:p w:rsidR="00EE193F" w:rsidRPr="002D214B" w:rsidRDefault="00EE193F" w:rsidP="002D214B">
      <w:pPr>
        <w:pStyle w:val="Caption"/>
      </w:pPr>
      <w:bookmarkStart w:id="103" w:name="_Toc413840564"/>
      <w:bookmarkStart w:id="104" w:name="_Toc414350263"/>
      <w:bookmarkStart w:id="105" w:name="_Toc414350363"/>
      <w:bookmarkStart w:id="106" w:name="_Toc415057683"/>
      <w:bookmarkStart w:id="107" w:name="_Toc415137961"/>
      <w:bookmarkStart w:id="108" w:name="_Toc415141646"/>
      <w:bookmarkStart w:id="109" w:name="_Toc415235597"/>
      <w:bookmarkStart w:id="110" w:name="_Toc415265959"/>
      <w:bookmarkStart w:id="111" w:name="_Toc415267215"/>
      <w:bookmarkStart w:id="112" w:name="_Toc415267469"/>
      <w:bookmarkStart w:id="113" w:name="_Toc415267555"/>
      <w:bookmarkStart w:id="114" w:name="_Toc490210651"/>
      <w:bookmarkStart w:id="115" w:name="_Toc497912859"/>
      <w:bookmarkEnd w:id="103"/>
      <w:bookmarkEnd w:id="104"/>
      <w:bookmarkEnd w:id="105"/>
      <w:bookmarkEnd w:id="106"/>
      <w:bookmarkEnd w:id="107"/>
      <w:bookmarkEnd w:id="108"/>
      <w:bookmarkEnd w:id="109"/>
      <w:bookmarkEnd w:id="110"/>
      <w:bookmarkEnd w:id="111"/>
      <w:bookmarkEnd w:id="112"/>
      <w:bookmarkEnd w:id="113"/>
      <w:r w:rsidRPr="002D214B">
        <w:t xml:space="preserve">Table </w:t>
      </w:r>
      <w:r w:rsidR="00A35348" w:rsidRPr="002D214B">
        <w:fldChar w:fldCharType="begin"/>
      </w:r>
      <w:r w:rsidRPr="002D214B">
        <w:instrText xml:space="preserve"> SEQ Table \* ARABIC </w:instrText>
      </w:r>
      <w:r w:rsidR="00A35348" w:rsidRPr="002D214B">
        <w:fldChar w:fldCharType="separate"/>
      </w:r>
      <w:r w:rsidR="006E34F4" w:rsidRPr="002D214B">
        <w:t>1</w:t>
      </w:r>
      <w:r w:rsidR="00A35348" w:rsidRPr="002D214B">
        <w:fldChar w:fldCharType="end"/>
      </w:r>
      <w:r w:rsidRPr="002D214B">
        <w:t xml:space="preserve">  – Document References</w:t>
      </w:r>
      <w:bookmarkEnd w:id="114"/>
      <w:bookmarkEnd w:id="115"/>
    </w:p>
    <w:p w:rsidR="00ED5455" w:rsidRDefault="00ED5455"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20DB9" w:rsidRDefault="00020DB9" w:rsidP="005C492B">
      <w:pPr>
        <w:pStyle w:val="ic"/>
        <w:jc w:val="both"/>
      </w:pPr>
    </w:p>
    <w:p w:rsidR="00093B7B" w:rsidRPr="00093B7B" w:rsidRDefault="00093B7B" w:rsidP="005C492B">
      <w:pPr>
        <w:pStyle w:val="Heading3"/>
        <w:jc w:val="both"/>
      </w:pPr>
      <w:bookmarkStart w:id="116" w:name="_Toc497912711"/>
      <w:r>
        <w:lastRenderedPageBreak/>
        <w:t>Standard</w:t>
      </w:r>
      <w:r w:rsidRPr="002B5704">
        <w:t xml:space="preserve"> References</w:t>
      </w:r>
      <w:bookmarkEnd w:id="116"/>
    </w:p>
    <w:tbl>
      <w:tblPr>
        <w:tblW w:w="877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534"/>
        <w:gridCol w:w="2268"/>
        <w:gridCol w:w="5977"/>
      </w:tblGrid>
      <w:tr w:rsidR="00093B7B" w:rsidRPr="00A158A2" w:rsidTr="004964C8">
        <w:tc>
          <w:tcPr>
            <w:tcW w:w="534" w:type="dxa"/>
            <w:tcBorders>
              <w:top w:val="single" w:sz="8" w:space="0" w:color="7BA0CD"/>
              <w:left w:val="single" w:sz="8" w:space="0" w:color="7BA0CD"/>
              <w:bottom w:val="single" w:sz="8" w:space="0" w:color="7BA0CD"/>
              <w:right w:val="nil"/>
            </w:tcBorders>
            <w:shd w:val="clear" w:color="auto" w:fill="4F81BD"/>
          </w:tcPr>
          <w:p w:rsidR="00093B7B" w:rsidRPr="00A158A2" w:rsidRDefault="00093B7B" w:rsidP="005C492B">
            <w:pPr>
              <w:jc w:val="both"/>
              <w:rPr>
                <w:rFonts w:cs="Arial"/>
                <w:b/>
                <w:bCs/>
                <w:color w:val="000000" w:themeColor="text1"/>
                <w:sz w:val="20"/>
              </w:rPr>
            </w:pPr>
            <w:r w:rsidRPr="00A158A2">
              <w:rPr>
                <w:rFonts w:cs="Arial"/>
                <w:b/>
                <w:bCs/>
                <w:color w:val="000000" w:themeColor="text1"/>
                <w:sz w:val="20"/>
              </w:rPr>
              <w:t>#</w:t>
            </w:r>
          </w:p>
        </w:tc>
        <w:tc>
          <w:tcPr>
            <w:tcW w:w="2268" w:type="dxa"/>
            <w:tcBorders>
              <w:top w:val="single" w:sz="8" w:space="0" w:color="7BA0CD"/>
              <w:left w:val="nil"/>
              <w:bottom w:val="single" w:sz="8" w:space="0" w:color="7BA0CD"/>
              <w:right w:val="nil"/>
            </w:tcBorders>
            <w:shd w:val="clear" w:color="auto" w:fill="4F81BD"/>
          </w:tcPr>
          <w:p w:rsidR="00093B7B" w:rsidRPr="00A158A2" w:rsidRDefault="004964C8" w:rsidP="005C492B">
            <w:pPr>
              <w:jc w:val="both"/>
              <w:rPr>
                <w:rFonts w:cs="Arial"/>
                <w:b/>
                <w:bCs/>
                <w:color w:val="000000" w:themeColor="text1"/>
                <w:sz w:val="20"/>
              </w:rPr>
            </w:pPr>
            <w:r w:rsidRPr="00A158A2">
              <w:rPr>
                <w:rFonts w:cs="Arial"/>
                <w:b/>
                <w:bCs/>
                <w:color w:val="000000" w:themeColor="text1"/>
                <w:sz w:val="20"/>
              </w:rPr>
              <w:t>Standard</w:t>
            </w:r>
          </w:p>
        </w:tc>
        <w:tc>
          <w:tcPr>
            <w:tcW w:w="5977" w:type="dxa"/>
            <w:tcBorders>
              <w:top w:val="single" w:sz="8" w:space="0" w:color="7BA0CD"/>
              <w:left w:val="nil"/>
              <w:bottom w:val="single" w:sz="8" w:space="0" w:color="7BA0CD"/>
              <w:right w:val="nil"/>
            </w:tcBorders>
            <w:shd w:val="clear" w:color="auto" w:fill="4F81BD"/>
          </w:tcPr>
          <w:p w:rsidR="00093B7B" w:rsidRPr="00A158A2" w:rsidRDefault="00093B7B" w:rsidP="005C492B">
            <w:pPr>
              <w:jc w:val="both"/>
              <w:rPr>
                <w:rFonts w:cs="Arial"/>
                <w:b/>
                <w:bCs/>
                <w:color w:val="000000" w:themeColor="text1"/>
                <w:sz w:val="20"/>
              </w:rPr>
            </w:pPr>
            <w:r w:rsidRPr="00A158A2">
              <w:rPr>
                <w:rFonts w:cs="Arial"/>
                <w:b/>
                <w:bCs/>
                <w:color w:val="000000" w:themeColor="text1"/>
                <w:sz w:val="20"/>
              </w:rPr>
              <w:t>D</w:t>
            </w:r>
            <w:r w:rsidR="004964C8" w:rsidRPr="00A158A2">
              <w:rPr>
                <w:rFonts w:cs="Arial"/>
                <w:b/>
                <w:bCs/>
                <w:color w:val="000000" w:themeColor="text1"/>
                <w:sz w:val="20"/>
              </w:rPr>
              <w:t>escription</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1</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7430</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themeColor="text1"/>
                <w:sz w:val="20"/>
              </w:rPr>
            </w:pPr>
            <w:r w:rsidRPr="00A158A2">
              <w:rPr>
                <w:rFonts w:cs="Arial"/>
                <w:color w:val="000000"/>
                <w:sz w:val="20"/>
              </w:rPr>
              <w:t xml:space="preserve">Requirements for electrical installations, </w:t>
            </w:r>
            <w:proofErr w:type="spellStart"/>
            <w:r w:rsidRPr="00A158A2">
              <w:rPr>
                <w:rFonts w:cs="Arial"/>
                <w:color w:val="000000"/>
                <w:sz w:val="20"/>
              </w:rPr>
              <w:t>lET</w:t>
            </w:r>
            <w:proofErr w:type="spellEnd"/>
            <w:r w:rsidRPr="00A158A2">
              <w:rPr>
                <w:rFonts w:cs="Arial"/>
                <w:color w:val="000000"/>
                <w:sz w:val="20"/>
              </w:rPr>
              <w:t xml:space="preserve"> Wiring Regulations. 17th edition</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2</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7671</w:t>
            </w:r>
          </w:p>
        </w:tc>
        <w:tc>
          <w:tcPr>
            <w:tcW w:w="5977" w:type="dxa"/>
            <w:tcBorders>
              <w:left w:val="nil"/>
              <w:right w:val="nil"/>
            </w:tcBorders>
            <w:shd w:val="clear" w:color="auto" w:fill="auto"/>
          </w:tcPr>
          <w:p w:rsidR="004964C8" w:rsidRPr="00A158A2" w:rsidRDefault="004964C8" w:rsidP="005C492B">
            <w:pPr>
              <w:spacing w:before="0" w:after="0"/>
              <w:jc w:val="both"/>
              <w:rPr>
                <w:rFonts w:cs="Arial"/>
                <w:color w:val="000000" w:themeColor="text1"/>
                <w:sz w:val="20"/>
              </w:rPr>
            </w:pPr>
            <w:r w:rsidRPr="00A158A2">
              <w:rPr>
                <w:rFonts w:cs="Arial"/>
                <w:color w:val="000000"/>
                <w:sz w:val="20"/>
              </w:rPr>
              <w:t>Railway applications. Electromagnetic compatibility</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3</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EN 50121</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themeColor="text1"/>
                <w:sz w:val="20"/>
              </w:rPr>
            </w:pPr>
            <w:r w:rsidRPr="00A158A2">
              <w:rPr>
                <w:rFonts w:cs="Arial"/>
                <w:color w:val="000000"/>
                <w:sz w:val="20"/>
              </w:rPr>
              <w:t>Railway applications. Fixed installations. Electrical safety, earthing and the return</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4</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EN 50122</w:t>
            </w:r>
          </w:p>
        </w:tc>
        <w:tc>
          <w:tcPr>
            <w:tcW w:w="5977" w:type="dxa"/>
            <w:tcBorders>
              <w:left w:val="nil"/>
              <w:right w:val="nil"/>
            </w:tcBorders>
            <w:shd w:val="clear" w:color="auto" w:fill="auto"/>
          </w:tcPr>
          <w:p w:rsidR="004964C8" w:rsidRPr="00A158A2" w:rsidRDefault="0079523D" w:rsidP="005C492B">
            <w:pPr>
              <w:spacing w:before="0" w:after="0"/>
              <w:jc w:val="both"/>
              <w:rPr>
                <w:rFonts w:cs="Arial"/>
                <w:color w:val="000000" w:themeColor="text1"/>
                <w:sz w:val="20"/>
              </w:rPr>
            </w:pPr>
            <w:r w:rsidRPr="00A158A2">
              <w:rPr>
                <w:rFonts w:cs="Arial"/>
                <w:color w:val="000000"/>
                <w:sz w:val="20"/>
              </w:rPr>
              <w:t>C</w:t>
            </w:r>
            <w:r w:rsidR="004964C8" w:rsidRPr="00A158A2">
              <w:rPr>
                <w:rFonts w:cs="Arial"/>
                <w:color w:val="000000"/>
                <w:sz w:val="20"/>
              </w:rPr>
              <w:t>ircuit</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5</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EN 50125</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themeColor="text1"/>
                <w:sz w:val="20"/>
              </w:rPr>
            </w:pPr>
            <w:r w:rsidRPr="00A158A2">
              <w:rPr>
                <w:rFonts w:cs="Arial"/>
                <w:color w:val="000000"/>
                <w:sz w:val="20"/>
              </w:rPr>
              <w:t>Railway applications. Environmental conditions for equipment</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6</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themeColor="text1"/>
                <w:sz w:val="20"/>
              </w:rPr>
            </w:pPr>
            <w:r w:rsidRPr="00A158A2">
              <w:rPr>
                <w:rFonts w:cs="Arial"/>
                <w:color w:val="000000"/>
                <w:sz w:val="20"/>
              </w:rPr>
              <w:t>BS EN 50126</w:t>
            </w:r>
          </w:p>
        </w:tc>
        <w:tc>
          <w:tcPr>
            <w:tcW w:w="5977" w:type="dxa"/>
            <w:tcBorders>
              <w:left w:val="nil"/>
              <w:right w:val="nil"/>
            </w:tcBorders>
            <w:shd w:val="clear" w:color="auto" w:fill="auto"/>
          </w:tcPr>
          <w:p w:rsidR="004964C8" w:rsidRPr="00A158A2" w:rsidRDefault="004964C8" w:rsidP="005C492B">
            <w:pPr>
              <w:spacing w:before="0" w:after="0"/>
              <w:jc w:val="both"/>
              <w:rPr>
                <w:rFonts w:cs="Arial"/>
                <w:color w:val="000000" w:themeColor="text1"/>
                <w:sz w:val="20"/>
              </w:rPr>
            </w:pPr>
            <w:r w:rsidRPr="00A158A2">
              <w:rPr>
                <w:rFonts w:cs="Arial"/>
                <w:color w:val="000000"/>
                <w:sz w:val="20"/>
              </w:rPr>
              <w:t>Railway applications. The specification and demonstration of reliability,</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7</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50128</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sz w:val="20"/>
              </w:rPr>
            </w:pPr>
            <w:r w:rsidRPr="00A158A2">
              <w:rPr>
                <w:rFonts w:cs="Arial"/>
                <w:color w:val="000000"/>
                <w:sz w:val="20"/>
              </w:rPr>
              <w:t xml:space="preserve">Railway applications. Communication, </w:t>
            </w:r>
            <w:proofErr w:type="spellStart"/>
            <w:r w:rsidRPr="00A158A2">
              <w:rPr>
                <w:rFonts w:cs="Arial"/>
                <w:color w:val="000000"/>
                <w:sz w:val="20"/>
              </w:rPr>
              <w:t>signalling</w:t>
            </w:r>
            <w:proofErr w:type="spellEnd"/>
            <w:r w:rsidRPr="00A158A2">
              <w:rPr>
                <w:rFonts w:cs="Arial"/>
                <w:color w:val="000000"/>
                <w:sz w:val="20"/>
              </w:rPr>
              <w:t xml:space="preserve"> and processing </w:t>
            </w:r>
            <w:proofErr w:type="spellStart"/>
            <w:proofErr w:type="gramStart"/>
            <w:r w:rsidRPr="00A158A2">
              <w:rPr>
                <w:rFonts w:cs="Arial"/>
                <w:color w:val="000000"/>
                <w:sz w:val="20"/>
              </w:rPr>
              <w:t>systems.Software</w:t>
            </w:r>
            <w:proofErr w:type="spellEnd"/>
            <w:proofErr w:type="gramEnd"/>
            <w:r w:rsidRPr="00A158A2">
              <w:rPr>
                <w:rFonts w:cs="Arial"/>
                <w:color w:val="000000"/>
                <w:sz w:val="20"/>
              </w:rPr>
              <w:t xml:space="preserve"> for railway control and protection systems</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8</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50129</w:t>
            </w:r>
          </w:p>
        </w:tc>
        <w:tc>
          <w:tcPr>
            <w:tcW w:w="5977" w:type="dxa"/>
            <w:tcBorders>
              <w:left w:val="nil"/>
              <w:right w:val="nil"/>
            </w:tcBorders>
            <w:shd w:val="clear" w:color="auto" w:fill="auto"/>
          </w:tcPr>
          <w:p w:rsidR="004964C8" w:rsidRPr="00A158A2" w:rsidRDefault="004964C8" w:rsidP="005C492B">
            <w:pPr>
              <w:spacing w:before="0" w:after="0"/>
              <w:jc w:val="both"/>
              <w:rPr>
                <w:rFonts w:cs="Arial"/>
                <w:color w:val="000000"/>
                <w:sz w:val="20"/>
              </w:rPr>
            </w:pPr>
            <w:r w:rsidRPr="00A158A2">
              <w:rPr>
                <w:rFonts w:cs="Arial"/>
                <w:color w:val="000000"/>
                <w:sz w:val="20"/>
              </w:rPr>
              <w:t xml:space="preserve">Railway applications. Communication, </w:t>
            </w:r>
            <w:proofErr w:type="spellStart"/>
            <w:r w:rsidRPr="00A158A2">
              <w:rPr>
                <w:rFonts w:cs="Arial"/>
                <w:color w:val="000000"/>
                <w:sz w:val="20"/>
              </w:rPr>
              <w:t>signalling</w:t>
            </w:r>
            <w:proofErr w:type="spellEnd"/>
            <w:r w:rsidRPr="00A158A2">
              <w:rPr>
                <w:rFonts w:cs="Arial"/>
                <w:color w:val="000000"/>
                <w:sz w:val="20"/>
              </w:rPr>
              <w:t xml:space="preserve"> and processing systems</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9</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50174</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sz w:val="20"/>
              </w:rPr>
            </w:pPr>
            <w:r w:rsidRPr="00A158A2">
              <w:rPr>
                <w:rFonts w:cs="Arial"/>
                <w:color w:val="000000"/>
                <w:sz w:val="20"/>
              </w:rPr>
              <w:t>Information Technology. Cabling installation</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10</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50288-7</w:t>
            </w:r>
          </w:p>
        </w:tc>
        <w:tc>
          <w:tcPr>
            <w:tcW w:w="5977" w:type="dxa"/>
            <w:tcBorders>
              <w:left w:val="nil"/>
              <w:right w:val="nil"/>
            </w:tcBorders>
            <w:shd w:val="clear" w:color="auto" w:fill="auto"/>
          </w:tcPr>
          <w:p w:rsidR="004964C8" w:rsidRPr="00A158A2" w:rsidRDefault="004964C8" w:rsidP="005C492B">
            <w:pPr>
              <w:spacing w:before="0" w:after="0"/>
              <w:jc w:val="both"/>
              <w:rPr>
                <w:rFonts w:cs="Arial"/>
                <w:color w:val="000000"/>
                <w:sz w:val="20"/>
              </w:rPr>
            </w:pPr>
            <w:r w:rsidRPr="00A158A2">
              <w:rPr>
                <w:rFonts w:cs="Arial"/>
                <w:color w:val="000000"/>
                <w:sz w:val="20"/>
              </w:rPr>
              <w:t xml:space="preserve">Multi-element metallic cables used in analogue and digital communication </w:t>
            </w:r>
            <w:proofErr w:type="spellStart"/>
            <w:r w:rsidRPr="00A158A2">
              <w:rPr>
                <w:rFonts w:cs="Arial"/>
                <w:color w:val="000000"/>
                <w:sz w:val="20"/>
              </w:rPr>
              <w:t>andcontrol</w:t>
            </w:r>
            <w:proofErr w:type="spellEnd"/>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11</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50310</w:t>
            </w:r>
          </w:p>
        </w:tc>
        <w:tc>
          <w:tcPr>
            <w:tcW w:w="5977" w:type="dxa"/>
            <w:tcBorders>
              <w:left w:val="nil"/>
              <w:right w:val="nil"/>
            </w:tcBorders>
            <w:shd w:val="clear" w:color="auto" w:fill="D6ECFF" w:themeFill="background2"/>
          </w:tcPr>
          <w:p w:rsidR="004964C8" w:rsidRPr="00A158A2" w:rsidRDefault="004964C8" w:rsidP="005C492B">
            <w:pPr>
              <w:spacing w:before="0" w:after="0"/>
              <w:jc w:val="both"/>
              <w:rPr>
                <w:rFonts w:cs="Arial"/>
                <w:color w:val="000000"/>
                <w:sz w:val="20"/>
              </w:rPr>
            </w:pPr>
            <w:r w:rsidRPr="00A158A2">
              <w:rPr>
                <w:rFonts w:cs="Arial"/>
                <w:color w:val="000000"/>
                <w:sz w:val="20"/>
              </w:rPr>
              <w:t xml:space="preserve">Application of equipotential bonding and earthing in buildings with </w:t>
            </w:r>
            <w:proofErr w:type="spellStart"/>
            <w:r w:rsidRPr="00A158A2">
              <w:rPr>
                <w:rFonts w:cs="Arial"/>
                <w:color w:val="000000"/>
                <w:sz w:val="20"/>
              </w:rPr>
              <w:t>informationtechnology</w:t>
            </w:r>
            <w:proofErr w:type="spellEnd"/>
            <w:r w:rsidRPr="00A158A2">
              <w:rPr>
                <w:rFonts w:cs="Arial"/>
                <w:color w:val="000000"/>
                <w:sz w:val="20"/>
              </w:rPr>
              <w:t xml:space="preserve"> equipment</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12</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60073</w:t>
            </w:r>
          </w:p>
        </w:tc>
        <w:tc>
          <w:tcPr>
            <w:tcW w:w="5977" w:type="dxa"/>
            <w:tcBorders>
              <w:left w:val="nil"/>
              <w:right w:val="nil"/>
            </w:tcBorders>
            <w:shd w:val="clear" w:color="auto" w:fill="auto"/>
          </w:tcPr>
          <w:p w:rsidR="004964C8" w:rsidRPr="00A158A2" w:rsidRDefault="004964C8" w:rsidP="005C492B">
            <w:pPr>
              <w:pStyle w:val="NormalWeb"/>
              <w:spacing w:before="0" w:beforeAutospacing="0" w:after="0" w:afterAutospacing="0"/>
              <w:jc w:val="both"/>
              <w:rPr>
                <w:rFonts w:ascii="Arial" w:eastAsia="Times New Roman" w:hAnsi="Arial" w:cs="Arial"/>
                <w:color w:val="000000"/>
                <w:sz w:val="20"/>
                <w:szCs w:val="20"/>
                <w:lang w:val="en-GB" w:eastAsia="en-GB"/>
              </w:rPr>
            </w:pPr>
            <w:r w:rsidRPr="00A158A2">
              <w:rPr>
                <w:rFonts w:ascii="Arial" w:hAnsi="Arial" w:cs="Arial"/>
                <w:color w:val="000000"/>
                <w:sz w:val="20"/>
                <w:szCs w:val="20"/>
              </w:rPr>
              <w:t xml:space="preserve">Basic and safety principles for man-machine interface, marking and identification. </w:t>
            </w:r>
            <w:r w:rsidRPr="00A158A2">
              <w:rPr>
                <w:rFonts w:ascii="Arial" w:eastAsia="Times New Roman" w:hAnsi="Arial" w:cs="Arial"/>
                <w:color w:val="000000"/>
                <w:sz w:val="20"/>
                <w:szCs w:val="20"/>
                <w:lang w:val="en-GB" w:eastAsia="en-GB"/>
              </w:rPr>
              <w:t>Coding principles for indication devices and actuators</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13</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60529</w:t>
            </w:r>
          </w:p>
        </w:tc>
        <w:tc>
          <w:tcPr>
            <w:tcW w:w="5977" w:type="dxa"/>
            <w:tcBorders>
              <w:left w:val="nil"/>
              <w:right w:val="nil"/>
            </w:tcBorders>
            <w:shd w:val="clear" w:color="auto" w:fill="D6ECFF" w:themeFill="background2"/>
          </w:tcPr>
          <w:p w:rsidR="004964C8" w:rsidRPr="00A158A2" w:rsidRDefault="004964C8"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Degrees of protection provided by enclosures (IP code)</w:t>
            </w:r>
          </w:p>
        </w:tc>
      </w:tr>
      <w:tr w:rsidR="004964C8" w:rsidRPr="00A158A2" w:rsidTr="0079523D">
        <w:trPr>
          <w:trHeight w:val="268"/>
        </w:trPr>
        <w:tc>
          <w:tcPr>
            <w:tcW w:w="534" w:type="dxa"/>
            <w:tcBorders>
              <w:right w:val="nil"/>
            </w:tcBorders>
            <w:shd w:val="clear" w:color="auto" w:fill="auto"/>
          </w:tcPr>
          <w:p w:rsidR="004964C8" w:rsidRPr="00A158A2" w:rsidRDefault="0079523D" w:rsidP="005C492B">
            <w:pPr>
              <w:jc w:val="both"/>
              <w:rPr>
                <w:rFonts w:cs="Arial"/>
                <w:sz w:val="20"/>
              </w:rPr>
            </w:pPr>
            <w:r w:rsidRPr="00A158A2">
              <w:rPr>
                <w:rFonts w:cs="Arial"/>
                <w:sz w:val="20"/>
              </w:rPr>
              <w:t>14</w:t>
            </w:r>
          </w:p>
        </w:tc>
        <w:tc>
          <w:tcPr>
            <w:tcW w:w="2268" w:type="dxa"/>
            <w:tcBorders>
              <w:left w:val="nil"/>
              <w:right w:val="nil"/>
            </w:tcBorders>
            <w:shd w:val="clear" w:color="auto" w:fill="auto"/>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60617</w:t>
            </w:r>
          </w:p>
        </w:tc>
        <w:tc>
          <w:tcPr>
            <w:tcW w:w="5977" w:type="dxa"/>
            <w:tcBorders>
              <w:left w:val="nil"/>
              <w:right w:val="nil"/>
            </w:tcBorders>
            <w:shd w:val="clear" w:color="auto" w:fill="auto"/>
          </w:tcPr>
          <w:p w:rsidR="004964C8" w:rsidRPr="00A158A2" w:rsidRDefault="004964C8"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Graphical symbols for diagrams</w:t>
            </w:r>
          </w:p>
        </w:tc>
      </w:tr>
      <w:tr w:rsidR="004964C8" w:rsidRPr="00A158A2" w:rsidTr="004964C8">
        <w:trPr>
          <w:trHeight w:val="268"/>
        </w:trPr>
        <w:tc>
          <w:tcPr>
            <w:tcW w:w="534" w:type="dxa"/>
            <w:tcBorders>
              <w:right w:val="nil"/>
            </w:tcBorders>
            <w:shd w:val="clear" w:color="auto" w:fill="D6ECFF" w:themeFill="background2"/>
          </w:tcPr>
          <w:p w:rsidR="004964C8" w:rsidRPr="00A158A2" w:rsidRDefault="0079523D" w:rsidP="005C492B">
            <w:pPr>
              <w:jc w:val="both"/>
              <w:rPr>
                <w:rFonts w:cs="Arial"/>
                <w:sz w:val="20"/>
              </w:rPr>
            </w:pPr>
            <w:r w:rsidRPr="00A158A2">
              <w:rPr>
                <w:rFonts w:cs="Arial"/>
                <w:sz w:val="20"/>
              </w:rPr>
              <w:t>15</w:t>
            </w:r>
          </w:p>
        </w:tc>
        <w:tc>
          <w:tcPr>
            <w:tcW w:w="2268" w:type="dxa"/>
            <w:tcBorders>
              <w:left w:val="nil"/>
              <w:right w:val="nil"/>
            </w:tcBorders>
            <w:shd w:val="clear" w:color="auto" w:fill="D6ECFF" w:themeFill="background2"/>
          </w:tcPr>
          <w:p w:rsidR="004964C8" w:rsidRPr="00A158A2" w:rsidRDefault="004964C8" w:rsidP="005C492B">
            <w:pPr>
              <w:tabs>
                <w:tab w:val="center" w:pos="884"/>
                <w:tab w:val="right" w:pos="1768"/>
              </w:tabs>
              <w:spacing w:before="0" w:after="0"/>
              <w:jc w:val="both"/>
              <w:rPr>
                <w:rFonts w:cs="Arial"/>
                <w:color w:val="000000"/>
                <w:sz w:val="20"/>
              </w:rPr>
            </w:pPr>
            <w:r w:rsidRPr="00A158A2">
              <w:rPr>
                <w:rFonts w:cs="Arial"/>
                <w:color w:val="000000"/>
                <w:sz w:val="20"/>
              </w:rPr>
              <w:t>BS EN 60870</w:t>
            </w:r>
          </w:p>
        </w:tc>
        <w:tc>
          <w:tcPr>
            <w:tcW w:w="5977" w:type="dxa"/>
            <w:tcBorders>
              <w:left w:val="nil"/>
              <w:right w:val="nil"/>
            </w:tcBorders>
            <w:shd w:val="clear" w:color="auto" w:fill="D6ECFF" w:themeFill="background2"/>
          </w:tcPr>
          <w:p w:rsidR="004964C8" w:rsidRPr="00A158A2" w:rsidRDefault="004964C8"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Tele-control equipment and systems</w:t>
            </w:r>
          </w:p>
        </w:tc>
      </w:tr>
      <w:tr w:rsidR="00A16541" w:rsidRPr="00A158A2" w:rsidTr="0079523D">
        <w:trPr>
          <w:trHeight w:val="268"/>
        </w:trPr>
        <w:tc>
          <w:tcPr>
            <w:tcW w:w="534" w:type="dxa"/>
            <w:tcBorders>
              <w:right w:val="nil"/>
            </w:tcBorders>
            <w:shd w:val="clear" w:color="auto" w:fill="auto"/>
          </w:tcPr>
          <w:p w:rsidR="00A16541" w:rsidRPr="00A158A2" w:rsidRDefault="0079523D" w:rsidP="005C492B">
            <w:pPr>
              <w:jc w:val="both"/>
              <w:rPr>
                <w:rFonts w:cs="Arial"/>
                <w:sz w:val="20"/>
              </w:rPr>
            </w:pPr>
            <w:r w:rsidRPr="00A158A2">
              <w:rPr>
                <w:rFonts w:cs="Arial"/>
                <w:sz w:val="20"/>
              </w:rPr>
              <w:t>16</w:t>
            </w:r>
          </w:p>
        </w:tc>
        <w:tc>
          <w:tcPr>
            <w:tcW w:w="2268" w:type="dxa"/>
            <w:tcBorders>
              <w:left w:val="nil"/>
              <w:right w:val="nil"/>
            </w:tcBorders>
            <w:shd w:val="clear" w:color="auto" w:fill="auto"/>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60950</w:t>
            </w:r>
          </w:p>
        </w:tc>
        <w:tc>
          <w:tcPr>
            <w:tcW w:w="5977" w:type="dxa"/>
            <w:tcBorders>
              <w:left w:val="nil"/>
              <w:right w:val="nil"/>
            </w:tcBorders>
            <w:shd w:val="clear" w:color="auto" w:fill="auto"/>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Information Technology Equipment. Safety</w:t>
            </w:r>
          </w:p>
        </w:tc>
      </w:tr>
      <w:tr w:rsidR="00A16541" w:rsidRPr="00A158A2" w:rsidTr="004964C8">
        <w:trPr>
          <w:trHeight w:val="268"/>
        </w:trPr>
        <w:tc>
          <w:tcPr>
            <w:tcW w:w="534" w:type="dxa"/>
            <w:tcBorders>
              <w:right w:val="nil"/>
            </w:tcBorders>
            <w:shd w:val="clear" w:color="auto" w:fill="D6ECFF" w:themeFill="background2"/>
          </w:tcPr>
          <w:p w:rsidR="00A16541" w:rsidRPr="00A158A2" w:rsidRDefault="0079523D" w:rsidP="005C492B">
            <w:pPr>
              <w:jc w:val="both"/>
              <w:rPr>
                <w:rFonts w:cs="Arial"/>
                <w:sz w:val="20"/>
              </w:rPr>
            </w:pPr>
            <w:r w:rsidRPr="00A158A2">
              <w:rPr>
                <w:rFonts w:cs="Arial"/>
                <w:sz w:val="20"/>
              </w:rPr>
              <w:t>17</w:t>
            </w:r>
          </w:p>
        </w:tc>
        <w:tc>
          <w:tcPr>
            <w:tcW w:w="2268" w:type="dxa"/>
            <w:tcBorders>
              <w:left w:val="nil"/>
              <w:right w:val="nil"/>
            </w:tcBorders>
            <w:shd w:val="clear" w:color="auto" w:fill="D6ECFF" w:themeFill="background2"/>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61000</w:t>
            </w:r>
          </w:p>
        </w:tc>
        <w:tc>
          <w:tcPr>
            <w:tcW w:w="5977" w:type="dxa"/>
            <w:tcBorders>
              <w:left w:val="nil"/>
              <w:right w:val="nil"/>
            </w:tcBorders>
            <w:shd w:val="clear" w:color="auto" w:fill="D6ECFF" w:themeFill="background2"/>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Electromagnetic compatibility (EMC)</w:t>
            </w:r>
          </w:p>
        </w:tc>
      </w:tr>
      <w:tr w:rsidR="00A16541" w:rsidRPr="00A158A2" w:rsidTr="0079523D">
        <w:trPr>
          <w:trHeight w:val="268"/>
        </w:trPr>
        <w:tc>
          <w:tcPr>
            <w:tcW w:w="534" w:type="dxa"/>
            <w:tcBorders>
              <w:right w:val="nil"/>
            </w:tcBorders>
            <w:shd w:val="clear" w:color="auto" w:fill="auto"/>
          </w:tcPr>
          <w:p w:rsidR="00A16541" w:rsidRPr="00A158A2" w:rsidRDefault="0079523D" w:rsidP="005C492B">
            <w:pPr>
              <w:jc w:val="both"/>
              <w:rPr>
                <w:rFonts w:cs="Arial"/>
                <w:sz w:val="20"/>
              </w:rPr>
            </w:pPr>
            <w:r w:rsidRPr="00A158A2">
              <w:rPr>
                <w:rFonts w:cs="Arial"/>
                <w:sz w:val="20"/>
              </w:rPr>
              <w:t>18</w:t>
            </w:r>
          </w:p>
        </w:tc>
        <w:tc>
          <w:tcPr>
            <w:tcW w:w="2268" w:type="dxa"/>
            <w:tcBorders>
              <w:left w:val="nil"/>
              <w:right w:val="nil"/>
            </w:tcBorders>
            <w:shd w:val="clear" w:color="auto" w:fill="auto"/>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61131</w:t>
            </w:r>
          </w:p>
        </w:tc>
        <w:tc>
          <w:tcPr>
            <w:tcW w:w="5977" w:type="dxa"/>
            <w:tcBorders>
              <w:left w:val="nil"/>
              <w:right w:val="nil"/>
            </w:tcBorders>
            <w:shd w:val="clear" w:color="auto" w:fill="auto"/>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Programmable controllers</w:t>
            </w:r>
          </w:p>
        </w:tc>
      </w:tr>
      <w:tr w:rsidR="00A16541" w:rsidRPr="00A158A2" w:rsidTr="004964C8">
        <w:trPr>
          <w:trHeight w:val="268"/>
        </w:trPr>
        <w:tc>
          <w:tcPr>
            <w:tcW w:w="534" w:type="dxa"/>
            <w:tcBorders>
              <w:right w:val="nil"/>
            </w:tcBorders>
            <w:shd w:val="clear" w:color="auto" w:fill="D6ECFF" w:themeFill="background2"/>
          </w:tcPr>
          <w:p w:rsidR="00A16541" w:rsidRPr="00A158A2" w:rsidRDefault="0079523D" w:rsidP="005C492B">
            <w:pPr>
              <w:jc w:val="both"/>
              <w:rPr>
                <w:rFonts w:cs="Arial"/>
                <w:sz w:val="20"/>
              </w:rPr>
            </w:pPr>
            <w:r w:rsidRPr="00A158A2">
              <w:rPr>
                <w:rFonts w:cs="Arial"/>
                <w:sz w:val="20"/>
              </w:rPr>
              <w:t>19</w:t>
            </w:r>
          </w:p>
        </w:tc>
        <w:tc>
          <w:tcPr>
            <w:tcW w:w="2268" w:type="dxa"/>
            <w:tcBorders>
              <w:left w:val="nil"/>
              <w:right w:val="nil"/>
            </w:tcBorders>
            <w:shd w:val="clear" w:color="auto" w:fill="D6ECFF" w:themeFill="background2"/>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61508</w:t>
            </w:r>
          </w:p>
        </w:tc>
        <w:tc>
          <w:tcPr>
            <w:tcW w:w="5977" w:type="dxa"/>
            <w:tcBorders>
              <w:left w:val="nil"/>
              <w:right w:val="nil"/>
            </w:tcBorders>
            <w:shd w:val="clear" w:color="auto" w:fill="D6ECFF" w:themeFill="background2"/>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Functional Safety of Electrical/Electronic/programmable electronic safety-</w:t>
            </w:r>
            <w:proofErr w:type="spellStart"/>
            <w:r w:rsidRPr="00A158A2">
              <w:rPr>
                <w:rFonts w:eastAsia="Times New Roman" w:cs="Arial"/>
                <w:color w:val="000000"/>
                <w:sz w:val="20"/>
                <w:lang w:val="en-GB" w:eastAsia="en-GB"/>
              </w:rPr>
              <w:t>relatedsystems</w:t>
            </w:r>
            <w:proofErr w:type="spellEnd"/>
          </w:p>
        </w:tc>
      </w:tr>
      <w:tr w:rsidR="00A16541" w:rsidRPr="00A158A2" w:rsidTr="0079523D">
        <w:trPr>
          <w:trHeight w:val="268"/>
        </w:trPr>
        <w:tc>
          <w:tcPr>
            <w:tcW w:w="534" w:type="dxa"/>
            <w:tcBorders>
              <w:right w:val="nil"/>
            </w:tcBorders>
            <w:shd w:val="clear" w:color="auto" w:fill="auto"/>
          </w:tcPr>
          <w:p w:rsidR="00A16541" w:rsidRPr="00A158A2" w:rsidRDefault="0079523D" w:rsidP="005C492B">
            <w:pPr>
              <w:jc w:val="both"/>
              <w:rPr>
                <w:rFonts w:cs="Arial"/>
                <w:sz w:val="20"/>
              </w:rPr>
            </w:pPr>
            <w:r w:rsidRPr="00A158A2">
              <w:rPr>
                <w:rFonts w:cs="Arial"/>
                <w:sz w:val="20"/>
              </w:rPr>
              <w:t>20</w:t>
            </w:r>
          </w:p>
        </w:tc>
        <w:tc>
          <w:tcPr>
            <w:tcW w:w="2268" w:type="dxa"/>
            <w:tcBorders>
              <w:left w:val="nil"/>
              <w:right w:val="nil"/>
            </w:tcBorders>
            <w:shd w:val="clear" w:color="auto" w:fill="auto"/>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62305</w:t>
            </w:r>
          </w:p>
        </w:tc>
        <w:tc>
          <w:tcPr>
            <w:tcW w:w="5977" w:type="dxa"/>
            <w:tcBorders>
              <w:left w:val="nil"/>
              <w:right w:val="nil"/>
            </w:tcBorders>
            <w:shd w:val="clear" w:color="auto" w:fill="auto"/>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Protection against lightning</w:t>
            </w:r>
          </w:p>
        </w:tc>
      </w:tr>
      <w:tr w:rsidR="00A16541" w:rsidRPr="00A158A2" w:rsidTr="004964C8">
        <w:trPr>
          <w:trHeight w:val="268"/>
        </w:trPr>
        <w:tc>
          <w:tcPr>
            <w:tcW w:w="534" w:type="dxa"/>
            <w:tcBorders>
              <w:right w:val="nil"/>
            </w:tcBorders>
            <w:shd w:val="clear" w:color="auto" w:fill="D6ECFF" w:themeFill="background2"/>
          </w:tcPr>
          <w:p w:rsidR="00A16541" w:rsidRPr="00A158A2" w:rsidRDefault="0079523D" w:rsidP="005C492B">
            <w:pPr>
              <w:jc w:val="both"/>
              <w:rPr>
                <w:rFonts w:cs="Arial"/>
                <w:sz w:val="20"/>
              </w:rPr>
            </w:pPr>
            <w:r w:rsidRPr="00A158A2">
              <w:rPr>
                <w:rFonts w:cs="Arial"/>
                <w:sz w:val="20"/>
              </w:rPr>
              <w:t>21</w:t>
            </w:r>
          </w:p>
        </w:tc>
        <w:tc>
          <w:tcPr>
            <w:tcW w:w="2268" w:type="dxa"/>
            <w:tcBorders>
              <w:left w:val="nil"/>
              <w:right w:val="nil"/>
            </w:tcBorders>
            <w:shd w:val="clear" w:color="auto" w:fill="D6ECFF" w:themeFill="background2"/>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BS EN 62491</w:t>
            </w:r>
          </w:p>
        </w:tc>
        <w:tc>
          <w:tcPr>
            <w:tcW w:w="5977" w:type="dxa"/>
            <w:tcBorders>
              <w:left w:val="nil"/>
              <w:right w:val="nil"/>
            </w:tcBorders>
            <w:shd w:val="clear" w:color="auto" w:fill="D6ECFF" w:themeFill="background2"/>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 xml:space="preserve">Industrial systems, Installations and equipment and industrial products — </w:t>
            </w:r>
            <w:proofErr w:type="spellStart"/>
            <w:r w:rsidRPr="00A158A2">
              <w:rPr>
                <w:rFonts w:eastAsia="Times New Roman" w:cs="Arial"/>
                <w:color w:val="000000"/>
                <w:sz w:val="20"/>
                <w:lang w:val="en-GB" w:eastAsia="en-GB"/>
              </w:rPr>
              <w:t>labellingof</w:t>
            </w:r>
            <w:proofErr w:type="spellEnd"/>
            <w:r w:rsidRPr="00A158A2">
              <w:rPr>
                <w:rFonts w:eastAsia="Times New Roman" w:cs="Arial"/>
                <w:color w:val="000000"/>
                <w:sz w:val="20"/>
                <w:lang w:val="en-GB" w:eastAsia="en-GB"/>
              </w:rPr>
              <w:t xml:space="preserve"> cables and cores</w:t>
            </w:r>
          </w:p>
        </w:tc>
      </w:tr>
      <w:tr w:rsidR="00A16541" w:rsidRPr="00A158A2" w:rsidTr="0079523D">
        <w:trPr>
          <w:trHeight w:val="268"/>
        </w:trPr>
        <w:tc>
          <w:tcPr>
            <w:tcW w:w="534" w:type="dxa"/>
            <w:tcBorders>
              <w:right w:val="nil"/>
            </w:tcBorders>
            <w:shd w:val="clear" w:color="auto" w:fill="auto"/>
          </w:tcPr>
          <w:p w:rsidR="00A16541" w:rsidRPr="00A158A2" w:rsidRDefault="0079523D" w:rsidP="005C492B">
            <w:pPr>
              <w:jc w:val="both"/>
              <w:rPr>
                <w:rFonts w:cs="Arial"/>
                <w:sz w:val="20"/>
              </w:rPr>
            </w:pPr>
            <w:r w:rsidRPr="00A158A2">
              <w:rPr>
                <w:rFonts w:cs="Arial"/>
                <w:sz w:val="20"/>
              </w:rPr>
              <w:lastRenderedPageBreak/>
              <w:t>22</w:t>
            </w:r>
          </w:p>
        </w:tc>
        <w:tc>
          <w:tcPr>
            <w:tcW w:w="2268" w:type="dxa"/>
            <w:tcBorders>
              <w:left w:val="nil"/>
              <w:right w:val="nil"/>
            </w:tcBorders>
            <w:shd w:val="clear" w:color="auto" w:fill="auto"/>
          </w:tcPr>
          <w:p w:rsidR="00A16541" w:rsidRPr="00A158A2" w:rsidRDefault="00A16541" w:rsidP="005C492B">
            <w:pPr>
              <w:tabs>
                <w:tab w:val="center" w:pos="884"/>
                <w:tab w:val="right" w:pos="1768"/>
              </w:tabs>
              <w:spacing w:before="0" w:after="0"/>
              <w:jc w:val="both"/>
              <w:rPr>
                <w:rFonts w:cs="Arial"/>
                <w:color w:val="000000"/>
                <w:sz w:val="20"/>
              </w:rPr>
            </w:pPr>
            <w:r w:rsidRPr="00A158A2">
              <w:rPr>
                <w:rFonts w:cs="Arial"/>
                <w:color w:val="000000"/>
                <w:sz w:val="20"/>
              </w:rPr>
              <w:t>ISO 11801:2012</w:t>
            </w:r>
          </w:p>
        </w:tc>
        <w:tc>
          <w:tcPr>
            <w:tcW w:w="5977" w:type="dxa"/>
            <w:tcBorders>
              <w:left w:val="nil"/>
              <w:right w:val="nil"/>
            </w:tcBorders>
            <w:shd w:val="clear" w:color="auto" w:fill="auto"/>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Information technology - Generic cabling for customer premises - Amendment 2</w:t>
            </w:r>
          </w:p>
        </w:tc>
      </w:tr>
      <w:tr w:rsidR="00A16541" w:rsidRPr="00A158A2" w:rsidTr="004964C8">
        <w:trPr>
          <w:trHeight w:val="268"/>
        </w:trPr>
        <w:tc>
          <w:tcPr>
            <w:tcW w:w="534" w:type="dxa"/>
            <w:tcBorders>
              <w:right w:val="nil"/>
            </w:tcBorders>
            <w:shd w:val="clear" w:color="auto" w:fill="D6ECFF" w:themeFill="background2"/>
          </w:tcPr>
          <w:p w:rsidR="00A16541" w:rsidRPr="00A158A2" w:rsidRDefault="0079523D" w:rsidP="005C492B">
            <w:pPr>
              <w:jc w:val="both"/>
              <w:rPr>
                <w:rFonts w:cs="Arial"/>
                <w:sz w:val="20"/>
              </w:rPr>
            </w:pPr>
            <w:r w:rsidRPr="00A158A2">
              <w:rPr>
                <w:rFonts w:cs="Arial"/>
                <w:sz w:val="20"/>
              </w:rPr>
              <w:t>23</w:t>
            </w:r>
          </w:p>
        </w:tc>
        <w:tc>
          <w:tcPr>
            <w:tcW w:w="2268" w:type="dxa"/>
            <w:tcBorders>
              <w:left w:val="nil"/>
              <w:right w:val="nil"/>
            </w:tcBorders>
            <w:shd w:val="clear" w:color="auto" w:fill="D6ECFF" w:themeFill="background2"/>
          </w:tcPr>
          <w:p w:rsidR="00A16541" w:rsidRPr="00A158A2" w:rsidRDefault="00A16541" w:rsidP="005C492B">
            <w:pPr>
              <w:tabs>
                <w:tab w:val="center" w:pos="884"/>
                <w:tab w:val="right" w:pos="1768"/>
              </w:tabs>
              <w:spacing w:before="0" w:after="0"/>
              <w:jc w:val="both"/>
              <w:rPr>
                <w:rFonts w:cs="Arial"/>
                <w:color w:val="000000"/>
                <w:sz w:val="20"/>
              </w:rPr>
            </w:pPr>
          </w:p>
        </w:tc>
        <w:tc>
          <w:tcPr>
            <w:tcW w:w="5977" w:type="dxa"/>
            <w:tcBorders>
              <w:left w:val="nil"/>
              <w:right w:val="nil"/>
            </w:tcBorders>
            <w:shd w:val="clear" w:color="auto" w:fill="D6ECFF" w:themeFill="background2"/>
          </w:tcPr>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All Indonesia National and Municipal Codes, Acts and Regulations that are related</w:t>
            </w:r>
          </w:p>
          <w:p w:rsidR="00A16541" w:rsidRPr="00A158A2" w:rsidRDefault="00A16541" w:rsidP="005C492B">
            <w:pPr>
              <w:spacing w:before="0" w:after="0" w:line="240" w:lineRule="auto"/>
              <w:jc w:val="both"/>
              <w:rPr>
                <w:rFonts w:eastAsia="Times New Roman" w:cs="Arial"/>
                <w:color w:val="000000"/>
                <w:sz w:val="20"/>
                <w:lang w:val="en-GB" w:eastAsia="en-GB"/>
              </w:rPr>
            </w:pPr>
            <w:r w:rsidRPr="00A158A2">
              <w:rPr>
                <w:rFonts w:eastAsia="Times New Roman" w:cs="Arial"/>
                <w:color w:val="000000"/>
                <w:sz w:val="20"/>
                <w:lang w:val="en-GB" w:eastAsia="en-GB"/>
              </w:rPr>
              <w:t>to the SCADA system</w:t>
            </w:r>
          </w:p>
        </w:tc>
      </w:tr>
    </w:tbl>
    <w:p w:rsidR="000D1442" w:rsidRDefault="000D1442" w:rsidP="000D1442">
      <w:pPr>
        <w:pStyle w:val="Caption"/>
      </w:pPr>
      <w:bookmarkStart w:id="117" w:name="_Toc497912860"/>
      <w:r>
        <w:t xml:space="preserve">Table </w:t>
      </w:r>
      <w:r w:rsidR="0087586F">
        <w:fldChar w:fldCharType="begin"/>
      </w:r>
      <w:r w:rsidR="0087586F">
        <w:instrText xml:space="preserve"> SEQ Table \* ARABIC </w:instrText>
      </w:r>
      <w:r w:rsidR="0087586F">
        <w:fldChar w:fldCharType="separate"/>
      </w:r>
      <w:r>
        <w:rPr>
          <w:noProof/>
        </w:rPr>
        <w:t>2</w:t>
      </w:r>
      <w:r w:rsidR="0087586F">
        <w:rPr>
          <w:noProof/>
        </w:rPr>
        <w:fldChar w:fldCharType="end"/>
      </w:r>
      <w:r>
        <w:t xml:space="preserve"> - S</w:t>
      </w:r>
      <w:r w:rsidR="00A158A2">
        <w:t>tandard Reference</w:t>
      </w:r>
      <w:bookmarkEnd w:id="117"/>
    </w:p>
    <w:p w:rsidR="00954174" w:rsidRDefault="00954174">
      <w:pPr>
        <w:rPr>
          <w:i/>
          <w:iCs/>
        </w:rPr>
      </w:pPr>
      <w:r>
        <w:br w:type="page"/>
      </w:r>
    </w:p>
    <w:p w:rsidR="00E05CB8" w:rsidRDefault="00B245CD" w:rsidP="005C492B">
      <w:pPr>
        <w:pStyle w:val="Heading1"/>
        <w:jc w:val="both"/>
      </w:pPr>
      <w:bookmarkStart w:id="118" w:name="_Toc497912712"/>
      <w:r w:rsidRPr="00CF3D06">
        <w:lastRenderedPageBreak/>
        <w:t>System</w:t>
      </w:r>
      <w:r w:rsidRPr="00B245CD">
        <w:t xml:space="preserve"> Description</w:t>
      </w:r>
      <w:bookmarkEnd w:id="118"/>
    </w:p>
    <w:p w:rsidR="000F2673" w:rsidRPr="00910F4A" w:rsidRDefault="000F2673" w:rsidP="005C492B">
      <w:pPr>
        <w:spacing w:before="0" w:after="240" w:line="360" w:lineRule="auto"/>
        <w:jc w:val="both"/>
      </w:pPr>
      <w:r w:rsidRPr="00910F4A">
        <w:t xml:space="preserve">The SCADA system scope in The Jakarta LRT Project include provision </w:t>
      </w:r>
      <w:r w:rsidR="005477E4" w:rsidRPr="00910F4A">
        <w:t>of a</w:t>
      </w:r>
      <w:r w:rsidRPr="00910F4A">
        <w:t xml:space="preserve"> </w:t>
      </w:r>
      <w:proofErr w:type="spellStart"/>
      <w:r w:rsidRPr="00910F4A">
        <w:t>centralised</w:t>
      </w:r>
      <w:proofErr w:type="spellEnd"/>
      <w:r w:rsidRPr="00910F4A">
        <w:t xml:space="preserve"> control function with appropriate SCADA facilities to provide the Operators with an efficient means of real-time monitoring and controlling the M&amp;E plant and subsystems throughout the stations through the SCADA workstations.</w:t>
      </w:r>
    </w:p>
    <w:p w:rsidR="000F2673" w:rsidRPr="00910F4A" w:rsidRDefault="000F2673" w:rsidP="005C492B">
      <w:pPr>
        <w:spacing w:before="0" w:after="240" w:line="360" w:lineRule="auto"/>
        <w:jc w:val="both"/>
      </w:pPr>
      <w:r w:rsidRPr="00910F4A">
        <w:t>The core of the SCADA system will comprise a pair of redundant servers, configured in a hot-standby configuration to provide resilience and secondary recovery control positions. The primary server is installed in the common equipment room</w:t>
      </w:r>
      <w:r w:rsidR="00C530FD">
        <w:t xml:space="preserve"> (CER)</w:t>
      </w:r>
      <w:r w:rsidRPr="00910F4A">
        <w:t xml:space="preserve"> of OCC, while the </w:t>
      </w:r>
      <w:proofErr w:type="spellStart"/>
      <w:r w:rsidRPr="00910F4A">
        <w:t>back up</w:t>
      </w:r>
      <w:proofErr w:type="spellEnd"/>
      <w:r w:rsidRPr="00910F4A">
        <w:t xml:space="preserve"> server is installed in </w:t>
      </w:r>
      <w:r w:rsidR="00525EF2">
        <w:t xml:space="preserve">the emergency recovery </w:t>
      </w:r>
      <w:proofErr w:type="spellStart"/>
      <w:r w:rsidR="00525EF2">
        <w:t>centre</w:t>
      </w:r>
      <w:proofErr w:type="spellEnd"/>
      <w:r w:rsidR="00525EF2">
        <w:t xml:space="preserve"> </w:t>
      </w:r>
      <w:proofErr w:type="spellStart"/>
      <w:r w:rsidR="00525EF2">
        <w:t>i.e</w:t>
      </w:r>
      <w:proofErr w:type="spellEnd"/>
      <w:r w:rsidR="00525EF2">
        <w:t xml:space="preserve"> B</w:t>
      </w:r>
      <w:r w:rsidRPr="00910F4A">
        <w:t xml:space="preserve">CC. The SCADA servers is configured in a hot-standby arrangement so that either server can immediately assume system mastership in the event of one server failure. It is possible to remove one server for maintenance without interrupting system operation and, upon its reinstatement, re-synchronize the database without interruption to system operations. The Operator </w:t>
      </w:r>
      <w:proofErr w:type="gramStart"/>
      <w:r w:rsidRPr="00910F4A">
        <w:t>is able to</w:t>
      </w:r>
      <w:proofErr w:type="gramEnd"/>
      <w:r w:rsidRPr="00910F4A">
        <w:t xml:space="preserve"> designate either server as the primary or secondary server through the SCADA workstations.</w:t>
      </w:r>
    </w:p>
    <w:p w:rsidR="000F2673" w:rsidRPr="00910F4A" w:rsidRDefault="000F2673" w:rsidP="005C492B">
      <w:pPr>
        <w:spacing w:before="0" w:after="240" w:line="360" w:lineRule="auto"/>
        <w:jc w:val="both"/>
      </w:pPr>
      <w:r w:rsidRPr="00910F4A">
        <w:t>Each server is designed to have two communication links to interconnect with two different network switches for receiving or transmitting I/O status from or to the fields RTUs, SCADA workstations or subsystems.</w:t>
      </w:r>
    </w:p>
    <w:p w:rsidR="000F2673" w:rsidRPr="00910F4A" w:rsidRDefault="000F2673" w:rsidP="005C492B">
      <w:pPr>
        <w:spacing w:before="0" w:after="240" w:line="360" w:lineRule="auto"/>
        <w:jc w:val="both"/>
      </w:pPr>
      <w:r w:rsidRPr="00910F4A">
        <w:t>The SCADA system is designed to continuously monitor the status of M&amp;E plant and subsystems at the following locations:</w:t>
      </w:r>
    </w:p>
    <w:p w:rsidR="000F2673" w:rsidRPr="00910F4A" w:rsidRDefault="000F2673" w:rsidP="005C492B">
      <w:pPr>
        <w:pStyle w:val="ListParagraph"/>
        <w:numPr>
          <w:ilvl w:val="0"/>
          <w:numId w:val="76"/>
        </w:numPr>
        <w:spacing w:before="0" w:after="0" w:line="360" w:lineRule="auto"/>
        <w:jc w:val="both"/>
      </w:pPr>
      <w:r w:rsidRPr="00910F4A">
        <w:t>All stations</w:t>
      </w:r>
    </w:p>
    <w:p w:rsidR="000F2673" w:rsidRPr="00910F4A" w:rsidRDefault="000F2673" w:rsidP="005C492B">
      <w:pPr>
        <w:pStyle w:val="ListParagraph"/>
        <w:numPr>
          <w:ilvl w:val="0"/>
          <w:numId w:val="76"/>
        </w:numPr>
        <w:spacing w:before="0" w:after="0" w:line="360" w:lineRule="auto"/>
        <w:jc w:val="both"/>
      </w:pPr>
      <w:r w:rsidRPr="00910F4A">
        <w:t>Depot</w:t>
      </w:r>
    </w:p>
    <w:p w:rsidR="000F2673" w:rsidRPr="00910F4A" w:rsidRDefault="000F2673" w:rsidP="005C492B">
      <w:pPr>
        <w:pStyle w:val="ListParagraph"/>
        <w:numPr>
          <w:ilvl w:val="0"/>
          <w:numId w:val="76"/>
        </w:numPr>
        <w:spacing w:before="0" w:after="0" w:line="360" w:lineRule="auto"/>
        <w:jc w:val="both"/>
      </w:pPr>
      <w:r w:rsidRPr="00910F4A">
        <w:t>Traction Power Substations</w:t>
      </w:r>
    </w:p>
    <w:p w:rsidR="000F2673" w:rsidRPr="00910F4A" w:rsidRDefault="000F2673" w:rsidP="005C492B">
      <w:pPr>
        <w:spacing w:before="0" w:after="120" w:line="360" w:lineRule="auto"/>
        <w:ind w:firstLine="720"/>
        <w:jc w:val="both"/>
      </w:pPr>
      <w:r w:rsidRPr="00910F4A">
        <w:t>Equipment failures of M&amp;E plant and subsystems shall generate alarms to the SCADA workstations which shall be automatically recorded and printed.</w:t>
      </w:r>
    </w:p>
    <w:p w:rsidR="000F2673" w:rsidRPr="00910F4A" w:rsidRDefault="000F2673" w:rsidP="005C492B">
      <w:pPr>
        <w:spacing w:before="0" w:after="120" w:line="360" w:lineRule="auto"/>
        <w:jc w:val="both"/>
      </w:pPr>
      <w:r w:rsidRPr="00910F4A">
        <w:t xml:space="preserve">The SCADA servers is capable, in terms of processor and memory, to meet the performance requirements, including operator interface, database management, alarming and communication interfaces. </w:t>
      </w:r>
      <w:r w:rsidR="009242B8" w:rsidRPr="009242B8">
        <w:t xml:space="preserve">The primary server/ master server </w:t>
      </w:r>
      <w:r w:rsidR="0078027D" w:rsidRPr="009242B8">
        <w:t xml:space="preserve">in common equipment room (CER) </w:t>
      </w:r>
      <w:r w:rsidRPr="009242B8">
        <w:t xml:space="preserve">is designed to handle communications with the RTUs, maintain the primary system </w:t>
      </w:r>
      <w:r w:rsidRPr="00910F4A">
        <w:t xml:space="preserve">database and interface with the SCADA workstations through the LAN in OCC or </w:t>
      </w:r>
      <w:proofErr w:type="spellStart"/>
      <w:r w:rsidRPr="00910F4A">
        <w:t>Fibre</w:t>
      </w:r>
      <w:proofErr w:type="spellEnd"/>
      <w:r w:rsidRPr="00910F4A">
        <w:t xml:space="preserve"> Optic Transmission System for those SCADA workstations that installed throughout the stations.</w:t>
      </w:r>
      <w:r w:rsidR="009242B8">
        <w:t xml:space="preserve"> Meanwhile the secondary server/ slave server standby and will replace the master server in case there is failure condition of SCADA systems.</w:t>
      </w:r>
    </w:p>
    <w:p w:rsidR="000F2673" w:rsidRPr="00910F4A" w:rsidRDefault="000F2673" w:rsidP="005C492B">
      <w:pPr>
        <w:spacing w:before="0" w:after="120" w:line="360" w:lineRule="auto"/>
        <w:jc w:val="both"/>
      </w:pPr>
      <w:r w:rsidRPr="00910F4A">
        <w:lastRenderedPageBreak/>
        <w:t xml:space="preserve">The SCADA servers is designed to </w:t>
      </w:r>
      <w:proofErr w:type="spellStart"/>
      <w:r w:rsidRPr="00910F4A">
        <w:t>utilise</w:t>
      </w:r>
      <w:proofErr w:type="spellEnd"/>
      <w:r w:rsidRPr="00910F4A">
        <w:t xml:space="preserve"> the LAN connection to monitor and control of other subsystems including CCTV System, Public Address (PA) System, Help Points System, Passenger Information Display (PID) System, etc. through the IP protocol.</w:t>
      </w:r>
    </w:p>
    <w:p w:rsidR="000F2673" w:rsidRDefault="000F2673" w:rsidP="005C492B">
      <w:pPr>
        <w:spacing w:before="0" w:after="120" w:line="360" w:lineRule="auto"/>
        <w:jc w:val="both"/>
      </w:pPr>
      <w:r w:rsidRPr="00910F4A">
        <w:t>The secondary server is designed to provide identical functions as primary server, including data storage and data printing. Furthermore, the secondary server can take over the primary server’s function immediately without re-booting when a primary server failure occurs. The secondary server shall update the primary server’s database and handover the supervisory and control function back to the primary server once it has recovered.</w:t>
      </w:r>
    </w:p>
    <w:p w:rsidR="000F2673" w:rsidRPr="00AA1BE2" w:rsidRDefault="00FC5E13" w:rsidP="005C492B">
      <w:pPr>
        <w:spacing w:before="0" w:after="120" w:line="360" w:lineRule="auto"/>
        <w:jc w:val="both"/>
      </w:pPr>
      <w:r>
        <w:t>Two</w:t>
      </w:r>
      <w:r w:rsidR="000F2673" w:rsidRPr="00AA1BE2">
        <w:t xml:space="preserve"> SCADA workstation at OCC is designed to accommodate with four monitors.</w:t>
      </w:r>
      <w:r>
        <w:t xml:space="preserve"> </w:t>
      </w:r>
      <w:r w:rsidR="000F2673" w:rsidRPr="00AA1BE2">
        <w:t xml:space="preserve"> One monitor shall be dedicated to display CCTV images (spot monitor), and three monitors shall be used to display GUI graphics for overview stations display, overview traction power substations display and alarm status display for control and monitoring.</w:t>
      </w:r>
    </w:p>
    <w:p w:rsidR="000F2673" w:rsidRPr="00AA1BE2" w:rsidRDefault="000F2673" w:rsidP="005C492B">
      <w:pPr>
        <w:spacing w:after="120" w:line="360" w:lineRule="auto"/>
        <w:jc w:val="both"/>
      </w:pPr>
      <w:r w:rsidRPr="00AA1BE2">
        <w:t>Each station is installed with a Local SCADA workstation that has the same basic system operations and functionality of the OCC SCADA system. Each Local SCADA workstation is designed to accommodate with t</w:t>
      </w:r>
      <w:r w:rsidR="00C90A5E">
        <w:t>hree</w:t>
      </w:r>
      <w:r w:rsidRPr="00AA1BE2">
        <w:t xml:space="preserve"> monitors. </w:t>
      </w:r>
      <w:r w:rsidR="00C90A5E">
        <w:t>Three</w:t>
      </w:r>
      <w:r w:rsidRPr="00AA1BE2">
        <w:t xml:space="preserve"> monitors shall be used to display GUI graphics for overview station display and alarm s</w:t>
      </w:r>
      <w:r w:rsidR="005F3490">
        <w:t xml:space="preserve">tatus display of the </w:t>
      </w:r>
      <w:proofErr w:type="gramStart"/>
      <w:r w:rsidR="005F3490">
        <w:t>particular</w:t>
      </w:r>
      <w:r w:rsidR="00C15D28">
        <w:t xml:space="preserve"> station</w:t>
      </w:r>
      <w:proofErr w:type="gramEnd"/>
      <w:r w:rsidRPr="00AA1BE2">
        <w:t>.</w:t>
      </w:r>
    </w:p>
    <w:p w:rsidR="000F2673" w:rsidRPr="00AA1BE2" w:rsidRDefault="000F2673" w:rsidP="005C492B">
      <w:pPr>
        <w:spacing w:after="120" w:line="360" w:lineRule="auto"/>
        <w:jc w:val="both"/>
      </w:pPr>
      <w:r w:rsidRPr="00AA1BE2">
        <w:t>All SCADA servers and workstations is configured with password access levels so that access to the operating control level is available only to Operator with the appropriate access rights.</w:t>
      </w:r>
    </w:p>
    <w:p w:rsidR="000F2673" w:rsidRPr="00AA1BE2" w:rsidRDefault="000F2673" w:rsidP="005C492B">
      <w:pPr>
        <w:spacing w:after="120" w:line="360" w:lineRule="auto"/>
        <w:jc w:val="both"/>
      </w:pPr>
      <w:r w:rsidRPr="00AA1BE2">
        <w:t xml:space="preserve">OCC HMI Workstations is comprised of </w:t>
      </w:r>
      <w:proofErr w:type="spellStart"/>
      <w:r w:rsidRPr="00AA1BE2">
        <w:t>colour</w:t>
      </w:r>
      <w:proofErr w:type="spellEnd"/>
      <w:r w:rsidRPr="00AA1BE2">
        <w:t xml:space="preserve"> moni</w:t>
      </w:r>
      <w:r w:rsidR="00C90A5E">
        <w:t>tors with a minimum size of 27</w:t>
      </w:r>
      <w:r w:rsidRPr="00AA1BE2">
        <w:t xml:space="preserve">”, diagonal non-glare flat LED screens and have </w:t>
      </w:r>
      <w:proofErr w:type="gramStart"/>
      <w:r w:rsidRPr="00AA1BE2">
        <w:t>a minimum resolution of 1920 X 1080 pixels</w:t>
      </w:r>
      <w:proofErr w:type="gramEnd"/>
      <w:r w:rsidRPr="00AA1BE2">
        <w:t xml:space="preserve">. The SCADA workstations is designed to display with </w:t>
      </w:r>
      <w:proofErr w:type="spellStart"/>
      <w:r w:rsidRPr="00AA1BE2">
        <w:t>colour</w:t>
      </w:r>
      <w:proofErr w:type="spellEnd"/>
      <w:r w:rsidRPr="00AA1BE2">
        <w:t xml:space="preserve"> GUI diagrams the </w:t>
      </w:r>
      <w:proofErr w:type="gramStart"/>
      <w:r w:rsidRPr="00AA1BE2">
        <w:t>current status</w:t>
      </w:r>
      <w:proofErr w:type="gramEnd"/>
      <w:r w:rsidRPr="00AA1BE2">
        <w:t xml:space="preserve"> of the M&amp;E plant and subsystems.</w:t>
      </w:r>
    </w:p>
    <w:p w:rsidR="000F2673" w:rsidRPr="00AA1BE2" w:rsidRDefault="000F2673" w:rsidP="005C492B">
      <w:pPr>
        <w:spacing w:after="120" w:line="360" w:lineRule="auto"/>
        <w:jc w:val="both"/>
      </w:pPr>
      <w:r w:rsidRPr="00AA1BE2">
        <w:t xml:space="preserve">Two black ink laser printers </w:t>
      </w:r>
      <w:proofErr w:type="gramStart"/>
      <w:r w:rsidRPr="00AA1BE2">
        <w:t>is</w:t>
      </w:r>
      <w:proofErr w:type="gramEnd"/>
      <w:r w:rsidRPr="00AA1BE2">
        <w:t xml:space="preserve"> provided in OCC room. One printer shall be assigned for printing of recording alarms or event transactions, and the other printer shall be configured as standby. A </w:t>
      </w:r>
      <w:proofErr w:type="spellStart"/>
      <w:r w:rsidRPr="00AA1BE2">
        <w:t>colour</w:t>
      </w:r>
      <w:proofErr w:type="spellEnd"/>
      <w:r w:rsidRPr="00AA1BE2">
        <w:t xml:space="preserve"> laser printer that supports GUI graphics shall be provided and shall be assigned for printing of system reports and trending.</w:t>
      </w:r>
    </w:p>
    <w:p w:rsidR="000F2673" w:rsidRPr="00AA1BE2" w:rsidRDefault="000F2673" w:rsidP="005C492B">
      <w:pPr>
        <w:spacing w:after="120" w:line="360" w:lineRule="auto"/>
        <w:jc w:val="both"/>
      </w:pPr>
      <w:r w:rsidRPr="00AA1BE2">
        <w:t>The SCADA system using the Remote Terminal Units (RTUs) to gat</w:t>
      </w:r>
      <w:r w:rsidR="002553B8">
        <w:t>her I/O status of traction power</w:t>
      </w:r>
      <w:r w:rsidRPr="00AA1BE2">
        <w:t xml:space="preserve">. </w:t>
      </w:r>
      <w:r w:rsidR="002553B8">
        <w:t>TPSS in e</w:t>
      </w:r>
      <w:r w:rsidRPr="00AA1BE2">
        <w:t xml:space="preserve">ach </w:t>
      </w:r>
      <w:r w:rsidR="002553B8">
        <w:t>station and APSS</w:t>
      </w:r>
      <w:r w:rsidRPr="00AA1BE2">
        <w:t xml:space="preserve"> shall consist of redundant RTUs</w:t>
      </w:r>
      <w:r w:rsidR="00652541">
        <w:t xml:space="preserve"> device</w:t>
      </w:r>
      <w:r w:rsidRPr="00AA1BE2">
        <w:t>. Each set of RTU is powered from dual power supply units to achieve system availability. Each set of RTU is designed to comprise dual communication modules to interconnect with different network switches (diverse LAN route) for transmitting the received I/</w:t>
      </w:r>
      <w:proofErr w:type="spellStart"/>
      <w:r w:rsidRPr="00AA1BE2">
        <w:t>Os</w:t>
      </w:r>
      <w:proofErr w:type="spellEnd"/>
      <w:r w:rsidRPr="00AA1BE2">
        <w:t xml:space="preserve"> to the SCADA system. The </w:t>
      </w:r>
      <w:proofErr w:type="spellStart"/>
      <w:r w:rsidRPr="00AA1BE2">
        <w:t>Fibre</w:t>
      </w:r>
      <w:proofErr w:type="spellEnd"/>
      <w:r w:rsidRPr="00AA1BE2">
        <w:t xml:space="preserve"> Optic Transmission System is used to link the RT</w:t>
      </w:r>
      <w:r w:rsidR="002553B8">
        <w:t>Us at various station</w:t>
      </w:r>
      <w:r w:rsidRPr="00AA1BE2">
        <w:t xml:space="preserve"> ba</w:t>
      </w:r>
      <w:r w:rsidR="002553B8">
        <w:t>ck to the SCADA servers at OCC and BCC</w:t>
      </w:r>
      <w:r w:rsidRPr="00AA1BE2">
        <w:t xml:space="preserve">. The RTUs for the substations is linked via a </w:t>
      </w:r>
      <w:r w:rsidRPr="00AA1BE2">
        <w:lastRenderedPageBreak/>
        <w:t xml:space="preserve">dedicated </w:t>
      </w:r>
      <w:proofErr w:type="spellStart"/>
      <w:r w:rsidRPr="00AA1BE2">
        <w:t>fibre</w:t>
      </w:r>
      <w:proofErr w:type="spellEnd"/>
      <w:r w:rsidRPr="00AA1BE2">
        <w:t xml:space="preserve"> optic cable to the nearby station for retransmission of I/</w:t>
      </w:r>
      <w:proofErr w:type="spellStart"/>
      <w:r w:rsidRPr="00AA1BE2">
        <w:t>Os</w:t>
      </w:r>
      <w:proofErr w:type="spellEnd"/>
      <w:r w:rsidRPr="00AA1BE2">
        <w:t xml:space="preserve"> back to the SCADA servers.</w:t>
      </w:r>
    </w:p>
    <w:p w:rsidR="000F2673" w:rsidRDefault="000F2673" w:rsidP="002553B8">
      <w:pPr>
        <w:spacing w:after="120" w:line="360" w:lineRule="auto"/>
        <w:jc w:val="both"/>
        <w:rPr>
          <w:bCs/>
        </w:rPr>
      </w:pPr>
      <w:r w:rsidRPr="00AA1BE2">
        <w:rPr>
          <w:bCs/>
        </w:rPr>
        <w:t>The</w:t>
      </w:r>
      <w:r w:rsidR="00020DB9">
        <w:rPr>
          <w:bCs/>
        </w:rPr>
        <w:t xml:space="preserve"> </w:t>
      </w:r>
      <w:r w:rsidRPr="00AA1BE2">
        <w:rPr>
          <w:bCs/>
        </w:rPr>
        <w:t>below prov</w:t>
      </w:r>
      <w:r w:rsidR="002553B8">
        <w:rPr>
          <w:bCs/>
        </w:rPr>
        <w:t>ides an overview of the system.</w:t>
      </w:r>
    </w:p>
    <w:p w:rsidR="002553B8" w:rsidRPr="00AA1BE2" w:rsidRDefault="002553B8" w:rsidP="002553B8">
      <w:pPr>
        <w:spacing w:after="120" w:line="360" w:lineRule="auto"/>
        <w:jc w:val="both"/>
        <w:rPr>
          <w:bCs/>
        </w:rPr>
        <w:sectPr w:rsidR="002553B8" w:rsidRPr="00AA1BE2" w:rsidSect="00910F4A">
          <w:pgSz w:w="11907" w:h="16839" w:code="9"/>
          <w:pgMar w:top="1440" w:right="1440" w:bottom="1440" w:left="1440" w:header="547" w:footer="360" w:gutter="0"/>
          <w:pgNumType w:start="5"/>
          <w:cols w:space="720"/>
          <w:noEndnote/>
          <w:docGrid w:linePitch="299"/>
        </w:sectPr>
      </w:pPr>
    </w:p>
    <w:p w:rsidR="002553B8" w:rsidRDefault="002553B8" w:rsidP="002553B8">
      <w:pPr>
        <w:pStyle w:val="Caption"/>
      </w:pPr>
      <w:bookmarkStart w:id="119" w:name="_Ref415581852"/>
      <w:bookmarkStart w:id="120" w:name="_Ref415581658"/>
      <w:bookmarkStart w:id="121" w:name="_Toc482887506"/>
      <w:ins w:id="122" w:author="rukmana.dani@gmail.com" w:date="2017-11-17T14:44:00Z">
        <w:r w:rsidRPr="007B389C">
          <w:rPr>
            <w:noProof/>
            <w:lang w:val="en-GB" w:eastAsia="en-GB"/>
          </w:rPr>
          <w:lastRenderedPageBreak/>
          <w:drawing>
            <wp:inline distT="0" distB="0" distL="0" distR="0" wp14:anchorId="1B64F9BF" wp14:editId="0BCDD44E">
              <wp:extent cx="6949440" cy="549211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10666" cy="5540502"/>
                      </a:xfrm>
                      <a:prstGeom prst="rect">
                        <a:avLst/>
                      </a:prstGeom>
                    </pic:spPr>
                  </pic:pic>
                </a:graphicData>
              </a:graphic>
            </wp:inline>
          </w:drawing>
        </w:r>
      </w:ins>
      <w:bookmarkStart w:id="123" w:name="_Toc489079523"/>
      <w:bookmarkStart w:id="124" w:name="_Toc497912789"/>
    </w:p>
    <w:p w:rsidR="000F2673" w:rsidRPr="00020DB9" w:rsidRDefault="002553B8" w:rsidP="002553B8">
      <w:pPr>
        <w:pStyle w:val="Caption"/>
        <w:sectPr w:rsidR="000F2673" w:rsidRPr="00020DB9" w:rsidSect="002553B8">
          <w:headerReference w:type="default" r:id="rId25"/>
          <w:footerReference w:type="default" r:id="rId26"/>
          <w:pgSz w:w="16839" w:h="11907" w:orient="landscape" w:code="9"/>
          <w:pgMar w:top="1134" w:right="1440" w:bottom="1440" w:left="1440" w:header="547" w:footer="360" w:gutter="0"/>
          <w:cols w:space="720"/>
          <w:noEndnote/>
          <w:docGrid w:linePitch="272"/>
        </w:sectPr>
      </w:pPr>
      <w:r>
        <w:t>F</w:t>
      </w:r>
      <w:r w:rsidR="00020DB9">
        <w:t xml:space="preserve">igure </w:t>
      </w:r>
      <w:r w:rsidR="00A35348" w:rsidRPr="00020DB9">
        <w:fldChar w:fldCharType="begin"/>
      </w:r>
      <w:r w:rsidR="00EE387D" w:rsidRPr="00020DB9">
        <w:instrText xml:space="preserve"> SEQ Figure \* ARABIC </w:instrText>
      </w:r>
      <w:r w:rsidR="00A35348" w:rsidRPr="00020DB9">
        <w:fldChar w:fldCharType="separate"/>
      </w:r>
      <w:r w:rsidR="006E34F4" w:rsidRPr="00020DB9">
        <w:rPr>
          <w:noProof/>
        </w:rPr>
        <w:t>1</w:t>
      </w:r>
      <w:r w:rsidR="00A35348" w:rsidRPr="00020DB9">
        <w:rPr>
          <w:noProof/>
        </w:rPr>
        <w:fldChar w:fldCharType="end"/>
      </w:r>
      <w:bookmarkEnd w:id="119"/>
      <w:r w:rsidR="00020DB9">
        <w:rPr>
          <w:noProof/>
        </w:rPr>
        <w:t xml:space="preserve"> </w:t>
      </w:r>
      <w:r w:rsidR="00020DB9">
        <w:t xml:space="preserve">– </w:t>
      </w:r>
      <w:r w:rsidR="00020DB9">
        <w:rPr>
          <w:lang w:val="id-ID"/>
        </w:rPr>
        <w:t>SCADA</w:t>
      </w:r>
      <w:r w:rsidR="00020DB9">
        <w:t xml:space="preserve"> System </w:t>
      </w:r>
      <w:r w:rsidR="000F2673" w:rsidRPr="00020DB9">
        <w:t>Overview</w:t>
      </w:r>
      <w:bookmarkEnd w:id="120"/>
      <w:bookmarkEnd w:id="121"/>
      <w:bookmarkEnd w:id="123"/>
      <w:bookmarkEnd w:id="124"/>
    </w:p>
    <w:p w:rsidR="00652541" w:rsidRPr="00652541" w:rsidRDefault="009C69F9" w:rsidP="005C492B">
      <w:pPr>
        <w:pStyle w:val="Heading2"/>
        <w:jc w:val="both"/>
      </w:pPr>
      <w:bookmarkStart w:id="125" w:name="_Ref300749969"/>
      <w:bookmarkStart w:id="126" w:name="_Ref300749975"/>
      <w:bookmarkStart w:id="127" w:name="_Toc303934038"/>
      <w:bookmarkStart w:id="128" w:name="_Toc401228430"/>
      <w:bookmarkStart w:id="129" w:name="_Toc482887563"/>
      <w:bookmarkStart w:id="130" w:name="_Toc489079187"/>
      <w:bookmarkStart w:id="131" w:name="_Toc497912713"/>
      <w:r w:rsidRPr="00AA1BE2">
        <w:lastRenderedPageBreak/>
        <w:t xml:space="preserve">SCADA </w:t>
      </w:r>
      <w:r w:rsidRPr="00AD6A01">
        <w:t>System</w:t>
      </w:r>
      <w:r w:rsidRPr="00AA1BE2">
        <w:t xml:space="preserve"> Overview</w:t>
      </w:r>
      <w:bookmarkEnd w:id="125"/>
      <w:bookmarkEnd w:id="126"/>
      <w:bookmarkEnd w:id="127"/>
      <w:bookmarkEnd w:id="128"/>
      <w:bookmarkEnd w:id="129"/>
      <w:bookmarkEnd w:id="130"/>
      <w:bookmarkEnd w:id="131"/>
    </w:p>
    <w:p w:rsidR="009C69F9" w:rsidRPr="009C69F9" w:rsidRDefault="009C69F9" w:rsidP="005C492B">
      <w:pPr>
        <w:pStyle w:val="Heading3"/>
        <w:jc w:val="both"/>
        <w:rPr>
          <w:b w:val="0"/>
        </w:rPr>
      </w:pPr>
      <w:bookmarkStart w:id="132" w:name="_Toc303934039"/>
      <w:bookmarkStart w:id="133" w:name="_Toc401228431"/>
      <w:bookmarkStart w:id="134" w:name="_Toc482887564"/>
      <w:bookmarkStart w:id="135" w:name="_Toc489079188"/>
      <w:bookmarkStart w:id="136" w:name="_Toc497912714"/>
      <w:r w:rsidRPr="00AD6A01">
        <w:t>Functional</w:t>
      </w:r>
      <w:r w:rsidR="00F37C97">
        <w:t xml:space="preserve"> </w:t>
      </w:r>
      <w:r w:rsidRPr="00AD6A01">
        <w:t>Role</w:t>
      </w:r>
      <w:bookmarkEnd w:id="132"/>
      <w:bookmarkEnd w:id="133"/>
      <w:bookmarkEnd w:id="134"/>
      <w:bookmarkEnd w:id="135"/>
      <w:bookmarkEnd w:id="136"/>
    </w:p>
    <w:p w:rsidR="009C69F9" w:rsidRDefault="009C69F9" w:rsidP="005C492B">
      <w:pPr>
        <w:spacing w:before="0" w:after="0" w:line="360" w:lineRule="auto"/>
        <w:jc w:val="both"/>
        <w:rPr>
          <w:bCs/>
        </w:rPr>
      </w:pPr>
      <w:r w:rsidRPr="00AA1BE2">
        <w:rPr>
          <w:bCs/>
        </w:rPr>
        <w:t xml:space="preserve">The following functional types of devices will be used as part of the SCADA system for the </w:t>
      </w:r>
      <w:r w:rsidR="005E346D">
        <w:fldChar w:fldCharType="begin"/>
      </w:r>
      <w:r w:rsidR="005E346D">
        <w:instrText xml:space="preserve"> DOCPROPERTY  Project  \* MERGEFORMAT </w:instrText>
      </w:r>
      <w:r w:rsidR="005E346D">
        <w:fldChar w:fldCharType="separate"/>
      </w:r>
      <w:r w:rsidRPr="00AA1BE2">
        <w:rPr>
          <w:bCs/>
        </w:rPr>
        <w:t xml:space="preserve">Jakarta </w:t>
      </w:r>
      <w:proofErr w:type="spellStart"/>
      <w:r w:rsidRPr="00AA1BE2">
        <w:rPr>
          <w:bCs/>
        </w:rPr>
        <w:t>LRT</w:t>
      </w:r>
      <w:r w:rsidR="005E346D">
        <w:rPr>
          <w:bCs/>
        </w:rPr>
        <w:fldChar w:fldCharType="end"/>
      </w:r>
      <w:r w:rsidR="0081130F">
        <w:rPr>
          <w:bCs/>
        </w:rPr>
        <w:t>Project</w:t>
      </w:r>
      <w:proofErr w:type="spellEnd"/>
      <w:r w:rsidR="0081130F">
        <w:rPr>
          <w:bCs/>
        </w:rPr>
        <w:t xml:space="preserve"> as identified in table below</w:t>
      </w:r>
    </w:p>
    <w:p w:rsidR="0081130F" w:rsidRPr="00AA1BE2" w:rsidRDefault="0081130F" w:rsidP="005C492B">
      <w:pPr>
        <w:spacing w:before="0" w:after="0" w:line="360" w:lineRule="auto"/>
        <w:jc w:val="both"/>
        <w:rPr>
          <w:bCs/>
        </w:rPr>
      </w:pPr>
    </w:p>
    <w:tbl>
      <w:tblPr>
        <w:tblW w:w="8712" w:type="dxa"/>
        <w:jc w:val="center"/>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780"/>
        <w:gridCol w:w="2749"/>
        <w:gridCol w:w="1559"/>
        <w:gridCol w:w="3624"/>
      </w:tblGrid>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shd w:val="clear" w:color="auto" w:fill="4F81BD"/>
          </w:tcPr>
          <w:p w:rsidR="009C69F9" w:rsidRPr="00EF34B8" w:rsidRDefault="009C69F9" w:rsidP="005C492B">
            <w:pPr>
              <w:jc w:val="both"/>
              <w:rPr>
                <w:rFonts w:cs="Arial"/>
                <w:b/>
                <w:bCs/>
                <w:color w:val="000000" w:themeColor="text1"/>
              </w:rPr>
            </w:pPr>
            <w:r w:rsidRPr="00EF34B8">
              <w:rPr>
                <w:rFonts w:cs="Arial"/>
                <w:b/>
                <w:bCs/>
                <w:color w:val="000000" w:themeColor="text1"/>
              </w:rPr>
              <w:t>No</w:t>
            </w:r>
          </w:p>
        </w:tc>
        <w:tc>
          <w:tcPr>
            <w:tcW w:w="2749" w:type="dxa"/>
            <w:tcBorders>
              <w:top w:val="single" w:sz="8" w:space="0" w:color="4F81BD"/>
              <w:left w:val="single" w:sz="8" w:space="0" w:color="4F81BD"/>
              <w:bottom w:val="single" w:sz="8" w:space="0" w:color="4F81BD"/>
              <w:right w:val="single" w:sz="8" w:space="0" w:color="4F81BD"/>
            </w:tcBorders>
            <w:shd w:val="clear" w:color="auto" w:fill="4F81BD"/>
          </w:tcPr>
          <w:p w:rsidR="009C69F9" w:rsidRPr="00AA1BE2" w:rsidRDefault="009C69F9" w:rsidP="005C492B">
            <w:pPr>
              <w:jc w:val="both"/>
              <w:rPr>
                <w:b/>
              </w:rPr>
            </w:pPr>
            <w:r w:rsidRPr="00AA1BE2">
              <w:rPr>
                <w:b/>
              </w:rPr>
              <w:t>Functional Device Type</w:t>
            </w:r>
          </w:p>
        </w:tc>
        <w:tc>
          <w:tcPr>
            <w:tcW w:w="1559" w:type="dxa"/>
            <w:tcBorders>
              <w:bottom w:val="single" w:sz="8" w:space="0" w:color="4F81BD"/>
            </w:tcBorders>
            <w:shd w:val="clear" w:color="auto" w:fill="4F81BD"/>
          </w:tcPr>
          <w:p w:rsidR="009C69F9" w:rsidRPr="00AA1BE2" w:rsidRDefault="002553B8" w:rsidP="00AD718C">
            <w:pPr>
              <w:jc w:val="center"/>
              <w:rPr>
                <w:b/>
              </w:rPr>
            </w:pPr>
            <w:r>
              <w:rPr>
                <w:b/>
              </w:rPr>
              <w:t>Q</w:t>
            </w:r>
            <w:r w:rsidR="00AD718C">
              <w:rPr>
                <w:b/>
              </w:rPr>
              <w:t>ty</w:t>
            </w:r>
          </w:p>
        </w:tc>
        <w:tc>
          <w:tcPr>
            <w:tcW w:w="3624" w:type="dxa"/>
            <w:tcBorders>
              <w:bottom w:val="single" w:sz="8" w:space="0" w:color="4F81BD"/>
            </w:tcBorders>
            <w:shd w:val="clear" w:color="auto" w:fill="4F81BD"/>
          </w:tcPr>
          <w:p w:rsidR="009C69F9" w:rsidRPr="00AA1BE2" w:rsidRDefault="009C69F9" w:rsidP="005C492B">
            <w:pPr>
              <w:jc w:val="both"/>
              <w:rPr>
                <w:b/>
              </w:rPr>
            </w:pPr>
            <w:r w:rsidRPr="00AA1BE2">
              <w:rPr>
                <w:b/>
              </w:rPr>
              <w:t>Model</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9C69F9" w:rsidP="005C492B">
            <w:pPr>
              <w:jc w:val="both"/>
              <w:rPr>
                <w:rFonts w:cs="Arial"/>
                <w:b/>
                <w:bCs/>
                <w:color w:val="000000" w:themeColor="text1"/>
              </w:rPr>
            </w:pPr>
            <w:r w:rsidRPr="00EF34B8">
              <w:rPr>
                <w:rFonts w:cs="Arial"/>
                <w:b/>
                <w:bCs/>
                <w:color w:val="000000" w:themeColor="text1"/>
              </w:rPr>
              <w:t>1</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9C69F9" w:rsidP="005C492B">
            <w:pPr>
              <w:jc w:val="both"/>
              <w:rPr>
                <w:bCs/>
              </w:rPr>
            </w:pPr>
            <w:r w:rsidRPr="00AA1BE2">
              <w:rPr>
                <w:bCs/>
              </w:rPr>
              <w:t>OCC SCADA Server</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2553B8" w:rsidP="00AD718C">
            <w:pPr>
              <w:jc w:val="center"/>
              <w:rPr>
                <w:bCs/>
              </w:rPr>
            </w:pPr>
            <w:r>
              <w:rPr>
                <w:bCs/>
              </w:rPr>
              <w:t>2</w:t>
            </w:r>
          </w:p>
        </w:tc>
        <w:tc>
          <w:tcPr>
            <w:tcW w:w="3624" w:type="dxa"/>
            <w:tcBorders>
              <w:top w:val="single" w:sz="8" w:space="0" w:color="4F81BD"/>
              <w:left w:val="single" w:sz="8" w:space="0" w:color="4F81BD"/>
              <w:bottom w:val="single" w:sz="8" w:space="0" w:color="4F81BD"/>
            </w:tcBorders>
          </w:tcPr>
          <w:p w:rsidR="009C69F9" w:rsidRPr="00AA1BE2" w:rsidRDefault="009C69F9" w:rsidP="005C492B">
            <w:pPr>
              <w:jc w:val="both"/>
            </w:pPr>
            <w:r w:rsidRPr="00AA1BE2">
              <w:t>HPE ProLiant DL 380 Gen 9</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9C69F9" w:rsidP="005C492B">
            <w:pPr>
              <w:jc w:val="both"/>
              <w:rPr>
                <w:rFonts w:cs="Arial"/>
                <w:b/>
                <w:bCs/>
                <w:color w:val="000000" w:themeColor="text1"/>
              </w:rPr>
            </w:pPr>
            <w:r w:rsidRPr="00EF34B8">
              <w:rPr>
                <w:rFonts w:cs="Arial"/>
                <w:b/>
                <w:bCs/>
                <w:color w:val="000000" w:themeColor="text1"/>
              </w:rPr>
              <w:t>2</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9C69F9" w:rsidP="005C492B">
            <w:pPr>
              <w:jc w:val="both"/>
              <w:rPr>
                <w:bCs/>
              </w:rPr>
            </w:pPr>
            <w:r w:rsidRPr="00AA1BE2">
              <w:rPr>
                <w:bCs/>
              </w:rPr>
              <w:t>OCC</w:t>
            </w:r>
            <w:r w:rsidR="002553B8">
              <w:rPr>
                <w:bCs/>
              </w:rPr>
              <w:t xml:space="preserve"> and BCC</w:t>
            </w:r>
            <w:r w:rsidRPr="00AA1BE2">
              <w:rPr>
                <w:bCs/>
              </w:rPr>
              <w:t xml:space="preserve"> HMI Workstation</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2553B8" w:rsidP="00AD718C">
            <w:pPr>
              <w:jc w:val="center"/>
              <w:rPr>
                <w:bCs/>
              </w:rPr>
            </w:pPr>
            <w:r>
              <w:rPr>
                <w:bCs/>
              </w:rPr>
              <w:t>3</w:t>
            </w:r>
          </w:p>
        </w:tc>
        <w:tc>
          <w:tcPr>
            <w:tcW w:w="3624" w:type="dxa"/>
            <w:tcBorders>
              <w:top w:val="single" w:sz="8" w:space="0" w:color="4F81BD"/>
              <w:left w:val="single" w:sz="8" w:space="0" w:color="4F81BD"/>
              <w:bottom w:val="single" w:sz="8" w:space="0" w:color="4F81BD"/>
            </w:tcBorders>
          </w:tcPr>
          <w:p w:rsidR="009C69F9" w:rsidRPr="00AA1BE2" w:rsidRDefault="009C69F9" w:rsidP="005C492B">
            <w:pPr>
              <w:jc w:val="both"/>
              <w:rPr>
                <w:bCs/>
              </w:rPr>
            </w:pPr>
            <w:r w:rsidRPr="00AA1BE2">
              <w:t>HP Z</w:t>
            </w:r>
            <w:r w:rsidR="00D2604D">
              <w:t>8</w:t>
            </w:r>
            <w:r w:rsidRPr="00AA1BE2">
              <w:t>440 Workstation</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9C69F9" w:rsidP="005C492B">
            <w:pPr>
              <w:jc w:val="both"/>
              <w:rPr>
                <w:rFonts w:cs="Arial"/>
                <w:b/>
                <w:bCs/>
                <w:color w:val="000000" w:themeColor="text1"/>
              </w:rPr>
            </w:pPr>
            <w:r w:rsidRPr="00EF34B8">
              <w:rPr>
                <w:rFonts w:cs="Arial"/>
                <w:b/>
                <w:bCs/>
                <w:color w:val="000000" w:themeColor="text1"/>
              </w:rPr>
              <w:t>3</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9C69F9" w:rsidP="005C492B">
            <w:pPr>
              <w:jc w:val="both"/>
              <w:rPr>
                <w:bCs/>
              </w:rPr>
            </w:pPr>
            <w:r w:rsidRPr="00AA1BE2">
              <w:rPr>
                <w:bCs/>
              </w:rPr>
              <w:t>OCC HMI Monitor</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D2604D" w:rsidP="00AD718C">
            <w:pPr>
              <w:jc w:val="center"/>
              <w:rPr>
                <w:bCs/>
              </w:rPr>
            </w:pPr>
            <w:r>
              <w:rPr>
                <w:bCs/>
              </w:rPr>
              <w:t>30</w:t>
            </w:r>
          </w:p>
        </w:tc>
        <w:tc>
          <w:tcPr>
            <w:tcW w:w="3624" w:type="dxa"/>
            <w:tcBorders>
              <w:top w:val="single" w:sz="8" w:space="0" w:color="4F81BD"/>
              <w:left w:val="single" w:sz="8" w:space="0" w:color="4F81BD"/>
              <w:bottom w:val="single" w:sz="8" w:space="0" w:color="4F81BD"/>
            </w:tcBorders>
          </w:tcPr>
          <w:p w:rsidR="009C69F9" w:rsidRPr="004A4A7D" w:rsidRDefault="00D2604D" w:rsidP="005C492B">
            <w:pPr>
              <w:jc w:val="both"/>
              <w:rPr>
                <w:bCs/>
                <w:color w:val="FF0000"/>
              </w:rPr>
            </w:pPr>
            <w:r>
              <w:t>HP V272 27</w:t>
            </w:r>
            <w:r w:rsidR="009C69F9" w:rsidRPr="0081130F">
              <w:t>-inch</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9C69F9" w:rsidP="005C492B">
            <w:pPr>
              <w:jc w:val="both"/>
              <w:rPr>
                <w:rFonts w:cs="Arial"/>
                <w:b/>
                <w:bCs/>
                <w:color w:val="000000" w:themeColor="text1"/>
              </w:rPr>
            </w:pPr>
            <w:r w:rsidRPr="00EF34B8">
              <w:rPr>
                <w:rFonts w:cs="Arial"/>
                <w:b/>
                <w:bCs/>
                <w:color w:val="000000" w:themeColor="text1"/>
              </w:rPr>
              <w:t>4</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4B0B49" w:rsidP="005C492B">
            <w:pPr>
              <w:jc w:val="both"/>
              <w:rPr>
                <w:bCs/>
              </w:rPr>
            </w:pPr>
            <w:r>
              <w:rPr>
                <w:bCs/>
              </w:rPr>
              <w:t>Colo</w:t>
            </w:r>
            <w:r w:rsidR="009C69F9" w:rsidRPr="00AA1BE2">
              <w:rPr>
                <w:bCs/>
              </w:rPr>
              <w:t>r Printer</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D2604D" w:rsidP="00AD718C">
            <w:pPr>
              <w:jc w:val="center"/>
              <w:rPr>
                <w:bCs/>
              </w:rPr>
            </w:pPr>
            <w:r>
              <w:rPr>
                <w:bCs/>
              </w:rPr>
              <w:t>1</w:t>
            </w:r>
          </w:p>
        </w:tc>
        <w:tc>
          <w:tcPr>
            <w:tcW w:w="3624" w:type="dxa"/>
            <w:tcBorders>
              <w:top w:val="single" w:sz="8" w:space="0" w:color="4F81BD"/>
              <w:left w:val="single" w:sz="8" w:space="0" w:color="4F81BD"/>
              <w:bottom w:val="single" w:sz="8" w:space="0" w:color="4F81BD"/>
            </w:tcBorders>
          </w:tcPr>
          <w:p w:rsidR="009C69F9" w:rsidRPr="00AA1BE2" w:rsidRDefault="009C69F9" w:rsidP="005C492B">
            <w:pPr>
              <w:jc w:val="both"/>
              <w:rPr>
                <w:bCs/>
              </w:rPr>
            </w:pPr>
            <w:r w:rsidRPr="00AA1BE2">
              <w:t xml:space="preserve">HP </w:t>
            </w:r>
            <w:proofErr w:type="spellStart"/>
            <w:r w:rsidRPr="00AA1BE2">
              <w:t>Colour</w:t>
            </w:r>
            <w:proofErr w:type="spellEnd"/>
            <w:r w:rsidRPr="00AA1BE2">
              <w:t xml:space="preserve"> </w:t>
            </w:r>
            <w:proofErr w:type="spellStart"/>
            <w:r w:rsidRPr="00AA1BE2">
              <w:t>Laserjet</w:t>
            </w:r>
            <w:proofErr w:type="spellEnd"/>
            <w:r w:rsidRPr="00AA1BE2">
              <w:t xml:space="preserve"> Pro M177fw</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9C69F9" w:rsidP="005C492B">
            <w:pPr>
              <w:jc w:val="both"/>
              <w:rPr>
                <w:rFonts w:cs="Arial"/>
                <w:b/>
                <w:bCs/>
                <w:color w:val="000000" w:themeColor="text1"/>
              </w:rPr>
            </w:pPr>
            <w:r w:rsidRPr="00EF34B8">
              <w:rPr>
                <w:rFonts w:cs="Arial"/>
                <w:b/>
                <w:bCs/>
                <w:color w:val="000000" w:themeColor="text1"/>
              </w:rPr>
              <w:t>5</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9C69F9" w:rsidP="005C492B">
            <w:pPr>
              <w:jc w:val="both"/>
              <w:rPr>
                <w:bCs/>
              </w:rPr>
            </w:pPr>
            <w:r w:rsidRPr="00AA1BE2">
              <w:rPr>
                <w:bCs/>
              </w:rPr>
              <w:t>Black/White Printer</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D2604D" w:rsidP="00AD718C">
            <w:pPr>
              <w:jc w:val="center"/>
              <w:rPr>
                <w:bCs/>
              </w:rPr>
            </w:pPr>
            <w:r>
              <w:rPr>
                <w:bCs/>
              </w:rPr>
              <w:t>2</w:t>
            </w:r>
          </w:p>
        </w:tc>
        <w:tc>
          <w:tcPr>
            <w:tcW w:w="3624" w:type="dxa"/>
            <w:tcBorders>
              <w:top w:val="single" w:sz="8" w:space="0" w:color="4F81BD"/>
              <w:left w:val="single" w:sz="8" w:space="0" w:color="4F81BD"/>
              <w:bottom w:val="single" w:sz="8" w:space="0" w:color="4F81BD"/>
            </w:tcBorders>
          </w:tcPr>
          <w:p w:rsidR="009C69F9" w:rsidRPr="00AA1BE2" w:rsidRDefault="00D2604D" w:rsidP="005C492B">
            <w:pPr>
              <w:jc w:val="both"/>
              <w:rPr>
                <w:highlight w:val="yellow"/>
              </w:rPr>
            </w:pPr>
            <w:r>
              <w:t xml:space="preserve">HP </w:t>
            </w:r>
            <w:proofErr w:type="spellStart"/>
            <w:r>
              <w:t>OfficeJet</w:t>
            </w:r>
            <w:proofErr w:type="spellEnd"/>
            <w:r>
              <w:t xml:space="preserve"> Pro 8210</w:t>
            </w:r>
          </w:p>
        </w:tc>
      </w:tr>
      <w:tr w:rsidR="009C69F9"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9C69F9" w:rsidRPr="00EF34B8" w:rsidRDefault="00D2604D" w:rsidP="005C492B">
            <w:pPr>
              <w:jc w:val="both"/>
              <w:rPr>
                <w:rFonts w:cs="Arial"/>
                <w:b/>
                <w:bCs/>
                <w:color w:val="000000" w:themeColor="text1"/>
              </w:rPr>
            </w:pPr>
            <w:r>
              <w:rPr>
                <w:rFonts w:cs="Arial"/>
                <w:b/>
                <w:bCs/>
                <w:color w:val="000000" w:themeColor="text1"/>
              </w:rPr>
              <w:t>6</w:t>
            </w:r>
          </w:p>
        </w:tc>
        <w:tc>
          <w:tcPr>
            <w:tcW w:w="2749" w:type="dxa"/>
            <w:tcBorders>
              <w:top w:val="single" w:sz="8" w:space="0" w:color="4F81BD"/>
              <w:left w:val="single" w:sz="8" w:space="0" w:color="4F81BD"/>
              <w:bottom w:val="single" w:sz="8" w:space="0" w:color="4F81BD"/>
              <w:right w:val="single" w:sz="8" w:space="0" w:color="4F81BD"/>
            </w:tcBorders>
          </w:tcPr>
          <w:p w:rsidR="009C69F9" w:rsidRPr="00AA1BE2" w:rsidRDefault="00D2604D" w:rsidP="005C492B">
            <w:pPr>
              <w:jc w:val="both"/>
              <w:rPr>
                <w:bCs/>
              </w:rPr>
            </w:pPr>
            <w:r>
              <w:rPr>
                <w:bCs/>
              </w:rPr>
              <w:t xml:space="preserve">Station </w:t>
            </w:r>
            <w:r w:rsidR="009C69F9" w:rsidRPr="00AA1BE2">
              <w:rPr>
                <w:bCs/>
              </w:rPr>
              <w:t>HMI Workstation</w:t>
            </w:r>
          </w:p>
        </w:tc>
        <w:tc>
          <w:tcPr>
            <w:tcW w:w="1559" w:type="dxa"/>
            <w:tcBorders>
              <w:top w:val="single" w:sz="8" w:space="0" w:color="4F81BD"/>
              <w:left w:val="single" w:sz="8" w:space="0" w:color="4F81BD"/>
              <w:bottom w:val="single" w:sz="8" w:space="0" w:color="4F81BD"/>
              <w:right w:val="single" w:sz="8" w:space="0" w:color="4F81BD"/>
            </w:tcBorders>
          </w:tcPr>
          <w:p w:rsidR="009C69F9" w:rsidRPr="00AA1BE2" w:rsidRDefault="00D2604D" w:rsidP="00AD718C">
            <w:pPr>
              <w:jc w:val="center"/>
              <w:rPr>
                <w:bCs/>
              </w:rPr>
            </w:pPr>
            <w:r>
              <w:rPr>
                <w:bCs/>
              </w:rPr>
              <w:t>6</w:t>
            </w:r>
          </w:p>
        </w:tc>
        <w:tc>
          <w:tcPr>
            <w:tcW w:w="3624" w:type="dxa"/>
            <w:tcBorders>
              <w:top w:val="single" w:sz="8" w:space="0" w:color="4F81BD"/>
              <w:left w:val="single" w:sz="8" w:space="0" w:color="4F81BD"/>
              <w:bottom w:val="single" w:sz="8" w:space="0" w:color="4F81BD"/>
            </w:tcBorders>
          </w:tcPr>
          <w:p w:rsidR="00717B27" w:rsidRPr="00717B27" w:rsidRDefault="009C69F9" w:rsidP="005C492B">
            <w:pPr>
              <w:jc w:val="both"/>
            </w:pPr>
            <w:r w:rsidRPr="00AA1BE2">
              <w:t>HP Z440 Workstation</w:t>
            </w:r>
          </w:p>
        </w:tc>
      </w:tr>
      <w:tr w:rsidR="00D2604D"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D2604D" w:rsidRPr="00EF34B8" w:rsidRDefault="00D2604D" w:rsidP="00D2604D">
            <w:pPr>
              <w:jc w:val="both"/>
              <w:rPr>
                <w:rFonts w:cs="Arial"/>
                <w:b/>
                <w:bCs/>
                <w:color w:val="000000" w:themeColor="text1"/>
              </w:rPr>
            </w:pPr>
            <w:r>
              <w:rPr>
                <w:rFonts w:cs="Arial"/>
                <w:b/>
                <w:bCs/>
                <w:color w:val="000000" w:themeColor="text1"/>
              </w:rPr>
              <w:t>7</w:t>
            </w:r>
          </w:p>
        </w:tc>
        <w:tc>
          <w:tcPr>
            <w:tcW w:w="2749" w:type="dxa"/>
            <w:tcBorders>
              <w:top w:val="single" w:sz="8" w:space="0" w:color="4F81BD"/>
              <w:left w:val="single" w:sz="8" w:space="0" w:color="4F81BD"/>
              <w:bottom w:val="single" w:sz="8" w:space="0" w:color="4F81BD"/>
              <w:right w:val="single" w:sz="8" w:space="0" w:color="4F81BD"/>
            </w:tcBorders>
          </w:tcPr>
          <w:p w:rsidR="00D2604D" w:rsidRPr="00AA1BE2" w:rsidRDefault="00D2604D" w:rsidP="00D2604D">
            <w:pPr>
              <w:jc w:val="both"/>
              <w:rPr>
                <w:bCs/>
              </w:rPr>
            </w:pPr>
            <w:r>
              <w:rPr>
                <w:bCs/>
              </w:rPr>
              <w:t>RTU Controller</w:t>
            </w:r>
          </w:p>
        </w:tc>
        <w:tc>
          <w:tcPr>
            <w:tcW w:w="1559" w:type="dxa"/>
            <w:tcBorders>
              <w:top w:val="single" w:sz="8" w:space="0" w:color="4F81BD"/>
              <w:left w:val="single" w:sz="8" w:space="0" w:color="4F81BD"/>
              <w:bottom w:val="single" w:sz="8" w:space="0" w:color="4F81BD"/>
              <w:right w:val="single" w:sz="8" w:space="0" w:color="4F81BD"/>
            </w:tcBorders>
          </w:tcPr>
          <w:p w:rsidR="00D2604D" w:rsidRPr="00AA1BE2" w:rsidRDefault="00D2604D" w:rsidP="00AD718C">
            <w:pPr>
              <w:jc w:val="center"/>
              <w:rPr>
                <w:bCs/>
              </w:rPr>
            </w:pPr>
            <w:r>
              <w:rPr>
                <w:bCs/>
              </w:rPr>
              <w:t>12</w:t>
            </w:r>
          </w:p>
        </w:tc>
        <w:tc>
          <w:tcPr>
            <w:tcW w:w="3624" w:type="dxa"/>
            <w:tcBorders>
              <w:top w:val="single" w:sz="8" w:space="0" w:color="4F81BD"/>
              <w:left w:val="single" w:sz="8" w:space="0" w:color="4F81BD"/>
              <w:bottom w:val="single" w:sz="8" w:space="0" w:color="4F81BD"/>
            </w:tcBorders>
          </w:tcPr>
          <w:p w:rsidR="00D2604D" w:rsidRPr="00AA1BE2" w:rsidRDefault="00D2604D" w:rsidP="00D2604D">
            <w:pPr>
              <w:jc w:val="both"/>
            </w:pPr>
            <w:r>
              <w:t>Allen Bradley 1756 L71</w:t>
            </w:r>
          </w:p>
        </w:tc>
      </w:tr>
      <w:tr w:rsidR="00D2604D" w:rsidRPr="00AA1BE2" w:rsidTr="00B938E2">
        <w:trPr>
          <w:jc w:val="center"/>
        </w:trPr>
        <w:tc>
          <w:tcPr>
            <w:tcW w:w="780" w:type="dxa"/>
            <w:tcBorders>
              <w:top w:val="single" w:sz="8" w:space="0" w:color="4F81BD"/>
              <w:left w:val="single" w:sz="8" w:space="0" w:color="4F81BD"/>
              <w:bottom w:val="single" w:sz="8" w:space="0" w:color="4F81BD"/>
              <w:right w:val="single" w:sz="8" w:space="0" w:color="4F81BD"/>
            </w:tcBorders>
          </w:tcPr>
          <w:p w:rsidR="00D2604D" w:rsidRPr="00EF34B8" w:rsidRDefault="00D2604D" w:rsidP="00D2604D">
            <w:pPr>
              <w:jc w:val="both"/>
              <w:rPr>
                <w:rFonts w:cs="Arial"/>
                <w:b/>
                <w:bCs/>
                <w:color w:val="000000" w:themeColor="text1"/>
              </w:rPr>
            </w:pPr>
            <w:r>
              <w:rPr>
                <w:rFonts w:cs="Arial"/>
                <w:b/>
                <w:bCs/>
                <w:color w:val="000000" w:themeColor="text1"/>
              </w:rPr>
              <w:t>8</w:t>
            </w:r>
          </w:p>
        </w:tc>
        <w:tc>
          <w:tcPr>
            <w:tcW w:w="2749" w:type="dxa"/>
            <w:tcBorders>
              <w:top w:val="single" w:sz="8" w:space="0" w:color="4F81BD"/>
              <w:left w:val="single" w:sz="8" w:space="0" w:color="4F81BD"/>
              <w:bottom w:val="single" w:sz="8" w:space="0" w:color="4F81BD"/>
              <w:right w:val="single" w:sz="8" w:space="0" w:color="4F81BD"/>
            </w:tcBorders>
          </w:tcPr>
          <w:p w:rsidR="00D2604D" w:rsidRPr="00AA1BE2" w:rsidRDefault="00D2604D" w:rsidP="00D2604D">
            <w:pPr>
              <w:jc w:val="both"/>
              <w:rPr>
                <w:bCs/>
              </w:rPr>
            </w:pPr>
            <w:r>
              <w:rPr>
                <w:bCs/>
              </w:rPr>
              <w:t>Remote I/O</w:t>
            </w:r>
          </w:p>
        </w:tc>
        <w:tc>
          <w:tcPr>
            <w:tcW w:w="1559" w:type="dxa"/>
            <w:tcBorders>
              <w:top w:val="single" w:sz="8" w:space="0" w:color="4F81BD"/>
              <w:left w:val="single" w:sz="8" w:space="0" w:color="4F81BD"/>
              <w:bottom w:val="single" w:sz="8" w:space="0" w:color="4F81BD"/>
              <w:right w:val="single" w:sz="8" w:space="0" w:color="4F81BD"/>
            </w:tcBorders>
          </w:tcPr>
          <w:p w:rsidR="00D2604D" w:rsidRPr="00AA1BE2" w:rsidRDefault="00AD718C" w:rsidP="00AD718C">
            <w:pPr>
              <w:jc w:val="center"/>
              <w:rPr>
                <w:bCs/>
              </w:rPr>
            </w:pPr>
            <w:r>
              <w:rPr>
                <w:bCs/>
              </w:rPr>
              <w:t>6</w:t>
            </w:r>
          </w:p>
        </w:tc>
        <w:tc>
          <w:tcPr>
            <w:tcW w:w="3624" w:type="dxa"/>
            <w:tcBorders>
              <w:top w:val="single" w:sz="8" w:space="0" w:color="4F81BD"/>
              <w:left w:val="single" w:sz="8" w:space="0" w:color="4F81BD"/>
              <w:bottom w:val="single" w:sz="8" w:space="0" w:color="4F81BD"/>
            </w:tcBorders>
          </w:tcPr>
          <w:p w:rsidR="00D2604D" w:rsidRPr="00AA1BE2" w:rsidRDefault="00D2604D" w:rsidP="00D2604D">
            <w:pPr>
              <w:jc w:val="both"/>
            </w:pPr>
            <w:r>
              <w:t>Allen Bradley 1715 Redundant I/O</w:t>
            </w:r>
          </w:p>
        </w:tc>
      </w:tr>
    </w:tbl>
    <w:p w:rsidR="001A0874" w:rsidRDefault="001A0874" w:rsidP="001A0874">
      <w:pPr>
        <w:pStyle w:val="Caption"/>
      </w:pPr>
      <w:bookmarkStart w:id="137" w:name="_Toc497912861"/>
      <w:bookmarkStart w:id="138" w:name="_Ref221608483"/>
      <w:bookmarkStart w:id="139" w:name="Table5Ref"/>
      <w:bookmarkStart w:id="140" w:name="_Toc482887498"/>
      <w:bookmarkStart w:id="141" w:name="_Toc483144829"/>
      <w:bookmarkStart w:id="142" w:name="_Hlt477265209"/>
      <w:r>
        <w:t xml:space="preserve">Table </w:t>
      </w:r>
      <w:r w:rsidR="0087586F">
        <w:fldChar w:fldCharType="begin"/>
      </w:r>
      <w:r w:rsidR="0087586F">
        <w:instrText xml:space="preserve"> SEQ Table \* ARABIC </w:instrText>
      </w:r>
      <w:r w:rsidR="0087586F">
        <w:fldChar w:fldCharType="separate"/>
      </w:r>
      <w:r>
        <w:rPr>
          <w:noProof/>
        </w:rPr>
        <w:t>3</w:t>
      </w:r>
      <w:r w:rsidR="0087586F">
        <w:rPr>
          <w:noProof/>
        </w:rPr>
        <w:fldChar w:fldCharType="end"/>
      </w:r>
      <w:r>
        <w:t xml:space="preserve"> - SCADA Functional Device Type</w:t>
      </w:r>
      <w:bookmarkEnd w:id="137"/>
    </w:p>
    <w:bookmarkEnd w:id="138"/>
    <w:bookmarkEnd w:id="139"/>
    <w:bookmarkEnd w:id="140"/>
    <w:bookmarkEnd w:id="141"/>
    <w:bookmarkEnd w:id="142"/>
    <w:p w:rsidR="009C69F9" w:rsidRPr="00AA1BE2" w:rsidRDefault="009C69F9" w:rsidP="005C492B">
      <w:pPr>
        <w:jc w:val="both"/>
        <w:rPr>
          <w:bCs/>
        </w:rPr>
      </w:pPr>
    </w:p>
    <w:p w:rsidR="009C69F9" w:rsidRPr="00AA1BE2" w:rsidRDefault="009C69F9" w:rsidP="005C492B">
      <w:pPr>
        <w:numPr>
          <w:ilvl w:val="0"/>
          <w:numId w:val="61"/>
        </w:numPr>
        <w:spacing w:before="0" w:after="0" w:line="360" w:lineRule="auto"/>
        <w:ind w:left="1281" w:hanging="357"/>
        <w:jc w:val="both"/>
        <w:rPr>
          <w:bCs/>
        </w:rPr>
      </w:pPr>
      <w:r w:rsidRPr="00AA1BE2">
        <w:rPr>
          <w:bCs/>
        </w:rPr>
        <w:t xml:space="preserve">OCC SCADA Server responsibility are </w:t>
      </w:r>
      <w:r w:rsidRPr="00AA1BE2">
        <w:t xml:space="preserve">including operator interface, database management, alarming and communication interfaces. The primary server responsibility also to handle communications with the </w:t>
      </w:r>
      <w:r w:rsidR="00D2604D">
        <w:t>local RTU Controller</w:t>
      </w:r>
      <w:r w:rsidRPr="00AA1BE2">
        <w:t xml:space="preserve">, maintain the primary system database and interface with the SCADA workstations through the LAN in OCC or </w:t>
      </w:r>
      <w:proofErr w:type="spellStart"/>
      <w:r w:rsidRPr="00AA1BE2">
        <w:t>Fibre</w:t>
      </w:r>
      <w:proofErr w:type="spellEnd"/>
      <w:r w:rsidRPr="00AA1BE2">
        <w:t xml:space="preserve"> Optic Transmission System for those SCADA workstations that installed throughout the stations.</w:t>
      </w:r>
    </w:p>
    <w:p w:rsidR="00D2604D" w:rsidRDefault="00D2604D" w:rsidP="00D2604D">
      <w:pPr>
        <w:numPr>
          <w:ilvl w:val="0"/>
          <w:numId w:val="61"/>
        </w:numPr>
        <w:spacing w:before="0" w:after="0" w:line="360" w:lineRule="auto"/>
        <w:jc w:val="both"/>
        <w:rPr>
          <w:bCs/>
        </w:rPr>
      </w:pPr>
      <w:r w:rsidRPr="00D2604D">
        <w:rPr>
          <w:bCs/>
        </w:rPr>
        <w:t>Two SCADA workstation at OCC is designed to accommodate with four monitors. On the first workstation shall be display telecom, BMS and alarm status display for control and monitoring. On the second workstation shall be display power and alarm status display for control and monitoring</w:t>
      </w:r>
    </w:p>
    <w:p w:rsidR="009C69F9" w:rsidRPr="00AA1BE2" w:rsidRDefault="009C69F9" w:rsidP="00D2604D">
      <w:pPr>
        <w:numPr>
          <w:ilvl w:val="0"/>
          <w:numId w:val="61"/>
        </w:numPr>
        <w:spacing w:before="0" w:after="0" w:line="360" w:lineRule="auto"/>
        <w:jc w:val="both"/>
        <w:rPr>
          <w:bCs/>
        </w:rPr>
      </w:pPr>
      <w:r w:rsidRPr="00AA1BE2">
        <w:rPr>
          <w:bCs/>
        </w:rPr>
        <w:t xml:space="preserve">Black/White Printer </w:t>
      </w:r>
      <w:r w:rsidRPr="00AA1BE2">
        <w:t xml:space="preserve">assigned for printing of recording alarms or event transactions, and the other printer shall be configured as standby. A </w:t>
      </w:r>
      <w:proofErr w:type="spellStart"/>
      <w:r w:rsidRPr="00AA1BE2">
        <w:t>colour</w:t>
      </w:r>
      <w:proofErr w:type="spellEnd"/>
      <w:r w:rsidRPr="00AA1BE2">
        <w:t xml:space="preserve"> </w:t>
      </w:r>
      <w:r w:rsidRPr="00AA1BE2">
        <w:lastRenderedPageBreak/>
        <w:t>laser printer that supports GUI graphics shall be provided and shall be assigned for printing of system reports and trending.</w:t>
      </w:r>
    </w:p>
    <w:p w:rsidR="00D2604D" w:rsidRDefault="00D2604D" w:rsidP="005C492B">
      <w:pPr>
        <w:numPr>
          <w:ilvl w:val="0"/>
          <w:numId w:val="61"/>
        </w:numPr>
        <w:spacing w:before="0" w:after="0" w:line="360" w:lineRule="auto"/>
        <w:ind w:left="1281" w:hanging="357"/>
        <w:jc w:val="both"/>
        <w:rPr>
          <w:bCs/>
        </w:rPr>
      </w:pPr>
      <w:r>
        <w:rPr>
          <w:bCs/>
        </w:rPr>
        <w:t>RTU controller responsibility to handle communications with OCC SCADA Server and interface with the SCADA workstations in each station.</w:t>
      </w:r>
    </w:p>
    <w:p w:rsidR="009C69F9" w:rsidRPr="00E152D8" w:rsidRDefault="006355AF" w:rsidP="005C492B">
      <w:pPr>
        <w:numPr>
          <w:ilvl w:val="0"/>
          <w:numId w:val="61"/>
        </w:numPr>
        <w:spacing w:before="0" w:after="0" w:line="360" w:lineRule="auto"/>
        <w:ind w:left="1281" w:hanging="357"/>
        <w:jc w:val="both"/>
        <w:rPr>
          <w:bCs/>
        </w:rPr>
      </w:pPr>
      <w:r>
        <w:rPr>
          <w:bCs/>
        </w:rPr>
        <w:t>RTU</w:t>
      </w:r>
      <w:r w:rsidR="009C69F9" w:rsidRPr="00AA1BE2">
        <w:rPr>
          <w:bCs/>
        </w:rPr>
        <w:t xml:space="preserve"> main function </w:t>
      </w:r>
      <w:r w:rsidR="009C69F9" w:rsidRPr="00AA1BE2">
        <w:t>to gather I/O status of</w:t>
      </w:r>
      <w:r>
        <w:t xml:space="preserve"> TPSS and APSS</w:t>
      </w:r>
      <w:r w:rsidR="009C69F9" w:rsidRPr="00AA1BE2">
        <w:t xml:space="preserve"> a</w:t>
      </w:r>
      <w:r w:rsidR="00D2604D">
        <w:t>nd send it to OCC server and station workstation</w:t>
      </w:r>
      <w:r w:rsidR="009C69F9" w:rsidRPr="00AA1BE2">
        <w:t>.</w:t>
      </w:r>
    </w:p>
    <w:p w:rsidR="00E152D8" w:rsidRPr="00AA1BE2" w:rsidRDefault="00E152D8" w:rsidP="00E152D8">
      <w:pPr>
        <w:spacing w:before="0" w:after="0" w:line="360" w:lineRule="auto"/>
        <w:ind w:left="1281"/>
        <w:jc w:val="both"/>
        <w:rPr>
          <w:bCs/>
        </w:rPr>
      </w:pPr>
    </w:p>
    <w:p w:rsidR="00CD60E8" w:rsidRPr="00AD6A01" w:rsidRDefault="00CD60E8" w:rsidP="005C492B">
      <w:pPr>
        <w:pStyle w:val="Heading3"/>
        <w:jc w:val="both"/>
      </w:pPr>
      <w:bookmarkStart w:id="143" w:name="_Toc401228432"/>
      <w:bookmarkStart w:id="144" w:name="_Toc482887565"/>
      <w:bookmarkStart w:id="145" w:name="_Toc489079189"/>
      <w:bookmarkStart w:id="146" w:name="_Toc497912715"/>
      <w:r w:rsidRPr="00AD6A01">
        <w:t>Interdependencies</w:t>
      </w:r>
      <w:bookmarkEnd w:id="143"/>
      <w:bookmarkEnd w:id="144"/>
      <w:bookmarkEnd w:id="145"/>
      <w:bookmarkEnd w:id="146"/>
    </w:p>
    <w:p w:rsidR="00CD60E8" w:rsidRDefault="00CD60E8" w:rsidP="00020DB9">
      <w:pPr>
        <w:spacing w:line="360" w:lineRule="auto"/>
        <w:jc w:val="both"/>
      </w:pPr>
      <w:r w:rsidRPr="00CD60E8">
        <w:t xml:space="preserve">When operating in a networked configuration, all SCADA system equipment are managed and communicate with OCC SCADA Server. In this operation mode, all </w:t>
      </w:r>
      <w:r w:rsidR="00D2604D">
        <w:t>the station</w:t>
      </w:r>
      <w:r w:rsidRPr="00CD60E8">
        <w:t xml:space="preserve"> HMI Workstation display only mimicking the SCADA HMI </w:t>
      </w:r>
      <w:r w:rsidRPr="00A351D6">
        <w:t>Workstation.</w:t>
      </w:r>
    </w:p>
    <w:p w:rsidR="00CD60E8" w:rsidRPr="00CD60E8" w:rsidRDefault="00D2604D" w:rsidP="00020DB9">
      <w:pPr>
        <w:spacing w:line="360" w:lineRule="auto"/>
        <w:jc w:val="both"/>
      </w:pPr>
      <w:r>
        <w:t>RTU controller</w:t>
      </w:r>
      <w:r w:rsidR="00CD60E8" w:rsidRPr="00CD60E8">
        <w:t xml:space="preserve"> are also capable of operating in a degraded mode (“standalone” mode) when there is no network connectivity to the O</w:t>
      </w:r>
      <w:r w:rsidR="00E152D8">
        <w:t>CC SCADA servers. In this mode, RTU controller</w:t>
      </w:r>
      <w:r w:rsidR="00CD60E8" w:rsidRPr="00CD60E8">
        <w:t xml:space="preserve"> will independently manage the communication with </w:t>
      </w:r>
      <w:r w:rsidR="00E152D8">
        <w:t>station workstation to control equipment in</w:t>
      </w:r>
      <w:r w:rsidR="00CD60E8" w:rsidRPr="00CD60E8">
        <w:t xml:space="preserve"> station.</w:t>
      </w:r>
      <w:r w:rsidR="00477A46">
        <w:t xml:space="preserve"> All local level logic and control will be at this local level server.</w:t>
      </w:r>
    </w:p>
    <w:p w:rsidR="00CD60E8" w:rsidRDefault="00CD60E8" w:rsidP="00020DB9">
      <w:pPr>
        <w:spacing w:line="360" w:lineRule="auto"/>
        <w:jc w:val="both"/>
      </w:pPr>
      <w:r w:rsidRPr="00CD60E8">
        <w:t xml:space="preserve">OCC SCADA Server will be supplied for the </w:t>
      </w:r>
      <w:r w:rsidR="0087586F">
        <w:fldChar w:fldCharType="begin"/>
      </w:r>
      <w:r w:rsidR="0087586F">
        <w:instrText xml:space="preserve"> DOCPROPERTY  Project  \* MERGEFORMAT </w:instrText>
      </w:r>
      <w:r w:rsidR="0087586F">
        <w:fldChar w:fldCharType="separate"/>
      </w:r>
      <w:r w:rsidRPr="00CD60E8">
        <w:t>Jakarta LRT</w:t>
      </w:r>
      <w:r w:rsidR="0087586F">
        <w:fldChar w:fldCharType="end"/>
      </w:r>
      <w:r w:rsidR="00E152D8">
        <w:t xml:space="preserve"> </w:t>
      </w:r>
      <w:r w:rsidRPr="00CD60E8">
        <w:t>Project. The two servers provide a fault tolerant configuration where system operation will be coordinated by the secondary server in the event of a fault, power input, or network connectivity to the primary server. The servers will be installed in two sep</w:t>
      </w:r>
      <w:r w:rsidR="006355AF">
        <w:t>arate locations. The primary</w:t>
      </w:r>
      <w:r w:rsidRPr="00CD60E8">
        <w:t xml:space="preserve"> SCADA server shall be installed in the C</w:t>
      </w:r>
      <w:r w:rsidR="00E152D8">
        <w:t>ommon</w:t>
      </w:r>
      <w:r w:rsidRPr="00CD60E8">
        <w:t xml:space="preserve"> Equipme</w:t>
      </w:r>
      <w:r w:rsidR="006355AF">
        <w:t>nt Room, while the secondary</w:t>
      </w:r>
      <w:r w:rsidRPr="00CD60E8">
        <w:t xml:space="preserve"> SCADA server shall be installed in the BCC Equipment room.</w:t>
      </w:r>
      <w:r w:rsidR="00477A46">
        <w:t xml:space="preserve"> Command from the OCC server will be send to all</w:t>
      </w:r>
      <w:r w:rsidR="00E152D8">
        <w:t xml:space="preserve"> or individual</w:t>
      </w:r>
      <w:r w:rsidR="00477A46">
        <w:t xml:space="preserve"> </w:t>
      </w:r>
      <w:r w:rsidR="00E152D8">
        <w:t>RTU controller</w:t>
      </w:r>
      <w:r w:rsidR="00477A46">
        <w:t xml:space="preserve"> before </w:t>
      </w:r>
      <w:proofErr w:type="gramStart"/>
      <w:r w:rsidR="00477A46">
        <w:t>begin</w:t>
      </w:r>
      <w:proofErr w:type="gramEnd"/>
      <w:r w:rsidR="00477A46">
        <w:t xml:space="preserve"> to send to field locally.</w:t>
      </w:r>
    </w:p>
    <w:p w:rsidR="00F14B4E" w:rsidRPr="00CD60E8" w:rsidRDefault="00F14B4E" w:rsidP="00020DB9">
      <w:pPr>
        <w:spacing w:line="360" w:lineRule="auto"/>
        <w:jc w:val="both"/>
      </w:pPr>
    </w:p>
    <w:p w:rsidR="00D64187" w:rsidRPr="00D64187" w:rsidRDefault="00790BB3" w:rsidP="00D64187">
      <w:pPr>
        <w:pStyle w:val="Heading3"/>
        <w:spacing w:after="240"/>
        <w:jc w:val="both"/>
      </w:pPr>
      <w:bookmarkStart w:id="147" w:name="_Toc401228433"/>
      <w:bookmarkStart w:id="148" w:name="_Toc482887566"/>
      <w:bookmarkStart w:id="149" w:name="_Toc489079190"/>
      <w:bookmarkStart w:id="150" w:name="_Toc497912716"/>
      <w:r w:rsidRPr="00AD6A01">
        <w:t>External Interaction</w:t>
      </w:r>
      <w:bookmarkEnd w:id="147"/>
      <w:bookmarkEnd w:id="148"/>
      <w:bookmarkEnd w:id="149"/>
      <w:bookmarkEnd w:id="150"/>
    </w:p>
    <w:p w:rsidR="00717B27" w:rsidRDefault="00790BB3" w:rsidP="00D64187">
      <w:pPr>
        <w:spacing w:before="0" w:after="240" w:line="360" w:lineRule="auto"/>
        <w:jc w:val="both"/>
        <w:rPr>
          <w:bCs/>
        </w:rPr>
      </w:pPr>
      <w:r w:rsidRPr="00513927">
        <w:rPr>
          <w:bCs/>
        </w:rPr>
        <w:t>The SCADA system supports operating in a networked configuration. It is intended to configure the system from the outset with the expectation of a network being provided. Each equipment (Servers, Workstations and RTUs) requires an IP connection for transfer of control and media content information. Furthermore, via the network system, extern</w:t>
      </w:r>
      <w:r w:rsidR="00E152D8">
        <w:rPr>
          <w:bCs/>
        </w:rPr>
        <w:t xml:space="preserve">al interactions with </w:t>
      </w:r>
      <w:r w:rsidR="00E152D8" w:rsidRPr="00E152D8">
        <w:rPr>
          <w:bCs/>
        </w:rPr>
        <w:t xml:space="preserve">Fiber Optic </w:t>
      </w:r>
      <w:proofErr w:type="spellStart"/>
      <w:r w:rsidR="00E152D8" w:rsidRPr="00E152D8">
        <w:rPr>
          <w:bCs/>
        </w:rPr>
        <w:t>Transmision</w:t>
      </w:r>
      <w:proofErr w:type="spellEnd"/>
      <w:r w:rsidR="00E152D8" w:rsidRPr="00E152D8">
        <w:rPr>
          <w:bCs/>
        </w:rPr>
        <w:t xml:space="preserve"> / </w:t>
      </w:r>
      <w:proofErr w:type="gramStart"/>
      <w:r w:rsidR="00E152D8" w:rsidRPr="00E152D8">
        <w:rPr>
          <w:bCs/>
        </w:rPr>
        <w:t>Backbone</w:t>
      </w:r>
      <w:r w:rsidR="00E152D8">
        <w:rPr>
          <w:bCs/>
          <w:color w:val="FF0000"/>
        </w:rPr>
        <w:t xml:space="preserve"> </w:t>
      </w:r>
      <w:r w:rsidR="00E152D8" w:rsidRPr="00513927">
        <w:rPr>
          <w:bCs/>
        </w:rPr>
        <w:t xml:space="preserve"> </w:t>
      </w:r>
      <w:r w:rsidR="00E152D8">
        <w:rPr>
          <w:bCs/>
        </w:rPr>
        <w:t>S</w:t>
      </w:r>
      <w:r w:rsidR="00E152D8" w:rsidRPr="00513927">
        <w:rPr>
          <w:bCs/>
        </w:rPr>
        <w:t>ystem</w:t>
      </w:r>
      <w:proofErr w:type="gramEnd"/>
      <w:r w:rsidRPr="00513927">
        <w:rPr>
          <w:bCs/>
        </w:rPr>
        <w:t xml:space="preserve"> can also be accomplis</w:t>
      </w:r>
      <w:r w:rsidR="00A351D6">
        <w:rPr>
          <w:bCs/>
        </w:rPr>
        <w:t>hed as further described below:</w:t>
      </w:r>
    </w:p>
    <w:p w:rsidR="00A351D6" w:rsidRDefault="00A351D6" w:rsidP="005C492B">
      <w:pPr>
        <w:spacing w:before="0" w:after="0" w:line="360" w:lineRule="auto"/>
        <w:ind w:firstLine="720"/>
        <w:jc w:val="both"/>
        <w:rPr>
          <w:bCs/>
        </w:rPr>
      </w:pPr>
    </w:p>
    <w:p w:rsidR="00020DB9" w:rsidRDefault="00020DB9" w:rsidP="005C492B">
      <w:pPr>
        <w:spacing w:before="0" w:after="0" w:line="360" w:lineRule="auto"/>
        <w:ind w:firstLine="720"/>
        <w:jc w:val="both"/>
        <w:rPr>
          <w:bCs/>
        </w:rPr>
      </w:pPr>
    </w:p>
    <w:p w:rsidR="00713367" w:rsidRPr="00713367" w:rsidRDefault="00652541" w:rsidP="005C492B">
      <w:pPr>
        <w:pStyle w:val="Heading4"/>
        <w:jc w:val="both"/>
      </w:pPr>
      <w:r w:rsidRPr="00513927">
        <w:lastRenderedPageBreak/>
        <w:t>Backbone System</w:t>
      </w:r>
    </w:p>
    <w:p w:rsidR="00652541" w:rsidRPr="00513927" w:rsidRDefault="00652541" w:rsidP="005C492B">
      <w:pPr>
        <w:jc w:val="both"/>
        <w:rPr>
          <w:bCs/>
        </w:rPr>
      </w:pPr>
      <w:r w:rsidRPr="00513927">
        <w:rPr>
          <w:bCs/>
        </w:rPr>
        <w:t>SCADA System requires the following information to be determined for each device:</w:t>
      </w:r>
    </w:p>
    <w:p w:rsidR="00652541" w:rsidRPr="00513927" w:rsidRDefault="00652541" w:rsidP="005C492B">
      <w:pPr>
        <w:numPr>
          <w:ilvl w:val="0"/>
          <w:numId w:val="60"/>
        </w:numPr>
        <w:spacing w:before="0" w:after="0" w:line="288" w:lineRule="auto"/>
        <w:jc w:val="both"/>
        <w:rPr>
          <w:bCs/>
        </w:rPr>
      </w:pPr>
      <w:r w:rsidRPr="00513927">
        <w:rPr>
          <w:bCs/>
        </w:rPr>
        <w:t>UDP and TCP/IP Networking</w:t>
      </w:r>
    </w:p>
    <w:p w:rsidR="00652541" w:rsidRPr="00513927" w:rsidRDefault="00652541" w:rsidP="005C492B">
      <w:pPr>
        <w:numPr>
          <w:ilvl w:val="0"/>
          <w:numId w:val="60"/>
        </w:numPr>
        <w:spacing w:before="0" w:after="0" w:line="288" w:lineRule="auto"/>
        <w:jc w:val="both"/>
        <w:rPr>
          <w:bCs/>
        </w:rPr>
      </w:pPr>
      <w:r w:rsidRPr="00513927">
        <w:rPr>
          <w:bCs/>
        </w:rPr>
        <w:t>Addressing assignment method (DHCP, Auto or Static)</w:t>
      </w:r>
    </w:p>
    <w:p w:rsidR="00652541" w:rsidRPr="00513927" w:rsidRDefault="00652541" w:rsidP="005C492B">
      <w:pPr>
        <w:numPr>
          <w:ilvl w:val="0"/>
          <w:numId w:val="60"/>
        </w:numPr>
        <w:spacing w:before="0" w:after="0" w:line="288" w:lineRule="auto"/>
        <w:jc w:val="both"/>
        <w:rPr>
          <w:bCs/>
        </w:rPr>
      </w:pPr>
      <w:r w:rsidRPr="00513927">
        <w:rPr>
          <w:bCs/>
        </w:rPr>
        <w:t>IPv4 Address and network subnet (for Static / Auto)</w:t>
      </w:r>
    </w:p>
    <w:p w:rsidR="00652541" w:rsidRDefault="00652541" w:rsidP="005C492B">
      <w:pPr>
        <w:numPr>
          <w:ilvl w:val="0"/>
          <w:numId w:val="60"/>
        </w:numPr>
        <w:spacing w:before="0" w:after="0" w:line="288" w:lineRule="auto"/>
        <w:jc w:val="both"/>
        <w:rPr>
          <w:bCs/>
        </w:rPr>
      </w:pPr>
      <w:r w:rsidRPr="00513927">
        <w:rPr>
          <w:bCs/>
        </w:rPr>
        <w:t>Default Gateway Address Details (for Static / Auto)</w:t>
      </w:r>
    </w:p>
    <w:p w:rsidR="001E31A7" w:rsidRPr="00020DB9" w:rsidRDefault="00652541" w:rsidP="00020DB9">
      <w:pPr>
        <w:numPr>
          <w:ilvl w:val="0"/>
          <w:numId w:val="60"/>
        </w:numPr>
        <w:spacing w:before="0" w:after="0" w:line="288" w:lineRule="auto"/>
        <w:jc w:val="both"/>
        <w:rPr>
          <w:bCs/>
        </w:rPr>
      </w:pPr>
      <w:r>
        <w:rPr>
          <w:bCs/>
        </w:rPr>
        <w:t xml:space="preserve">NTP Server </w:t>
      </w:r>
      <w:proofErr w:type="spellStart"/>
      <w:r>
        <w:rPr>
          <w:bCs/>
        </w:rPr>
        <w:t>Adresses</w:t>
      </w:r>
      <w:proofErr w:type="spellEnd"/>
    </w:p>
    <w:p w:rsidR="0007091B" w:rsidRDefault="00FF593B" w:rsidP="005C492B">
      <w:pPr>
        <w:spacing w:before="0" w:after="0" w:line="360" w:lineRule="auto"/>
        <w:jc w:val="both"/>
        <w:rPr>
          <w:rFonts w:cs="Arial"/>
          <w:bCs/>
          <w:szCs w:val="22"/>
        </w:rPr>
      </w:pPr>
      <w:r>
        <w:rPr>
          <w:rFonts w:cs="Arial"/>
          <w:bCs/>
          <w:szCs w:val="22"/>
        </w:rPr>
        <w:t xml:space="preserve">Communication protocol will transfer the data from device to driver and will be received by Zenon </w:t>
      </w:r>
      <w:r w:rsidR="00E152D8">
        <w:rPr>
          <w:rFonts w:cs="Arial"/>
          <w:bCs/>
          <w:szCs w:val="22"/>
        </w:rPr>
        <w:t xml:space="preserve">software </w:t>
      </w:r>
      <w:r w:rsidR="00162F7F">
        <w:rPr>
          <w:rFonts w:cs="Arial"/>
          <w:bCs/>
          <w:szCs w:val="22"/>
        </w:rPr>
        <w:t>variable, then alarm will be showed.</w:t>
      </w:r>
    </w:p>
    <w:p w:rsidR="00F14B4E" w:rsidRPr="008F1B49" w:rsidRDefault="00F14B4E" w:rsidP="005C492B">
      <w:pPr>
        <w:spacing w:before="0" w:after="0" w:line="360" w:lineRule="auto"/>
        <w:jc w:val="both"/>
        <w:rPr>
          <w:rFonts w:cs="Arial"/>
          <w:bCs/>
          <w:szCs w:val="22"/>
        </w:rPr>
      </w:pPr>
    </w:p>
    <w:p w:rsidR="001E31A7" w:rsidRPr="008F1B49" w:rsidRDefault="001E31A7" w:rsidP="005C492B">
      <w:pPr>
        <w:pStyle w:val="Heading4"/>
        <w:jc w:val="both"/>
      </w:pPr>
      <w:r w:rsidRPr="008F1B49">
        <w:t>Network Requirements</w:t>
      </w:r>
    </w:p>
    <w:p w:rsidR="001E31A7" w:rsidRPr="008F1B49" w:rsidRDefault="001E31A7" w:rsidP="005C492B">
      <w:pPr>
        <w:spacing w:before="0" w:after="0" w:line="360" w:lineRule="auto"/>
        <w:jc w:val="both"/>
        <w:rPr>
          <w:rFonts w:cs="Arial"/>
          <w:bCs/>
          <w:szCs w:val="22"/>
        </w:rPr>
      </w:pPr>
      <w:r w:rsidRPr="008F1B49">
        <w:rPr>
          <w:rFonts w:cs="Arial"/>
          <w:bCs/>
          <w:szCs w:val="22"/>
        </w:rPr>
        <w:t>The network is recommended to have the following features and protocols:</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UDP and TCP/IP Networking</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802.1Q VLAN Support</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Provision of an NTP time source</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DHCP Option 82 (if DHCP is used for SCADA devices)</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SNMP</w:t>
      </w:r>
    </w:p>
    <w:p w:rsidR="001E31A7" w:rsidRPr="008F1B49" w:rsidRDefault="001E31A7" w:rsidP="005C492B">
      <w:pPr>
        <w:numPr>
          <w:ilvl w:val="0"/>
          <w:numId w:val="60"/>
        </w:numPr>
        <w:spacing w:before="0" w:after="0" w:line="360" w:lineRule="auto"/>
        <w:jc w:val="both"/>
        <w:rPr>
          <w:rFonts w:cs="Arial"/>
          <w:bCs/>
          <w:szCs w:val="22"/>
        </w:rPr>
      </w:pPr>
      <w:proofErr w:type="spellStart"/>
      <w:r w:rsidRPr="008F1B49">
        <w:rPr>
          <w:rFonts w:cs="Arial"/>
          <w:bCs/>
          <w:szCs w:val="22"/>
        </w:rPr>
        <w:t>ModBus</w:t>
      </w:r>
      <w:proofErr w:type="spellEnd"/>
      <w:r w:rsidRPr="008F1B49">
        <w:rPr>
          <w:rFonts w:cs="Arial"/>
          <w:bCs/>
          <w:szCs w:val="22"/>
        </w:rPr>
        <w:t xml:space="preserve"> TCP</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IEC-61850</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ODVA</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OPC UA</w:t>
      </w:r>
    </w:p>
    <w:p w:rsidR="001E31A7" w:rsidRPr="008F1B49" w:rsidRDefault="001E31A7" w:rsidP="005C492B">
      <w:pPr>
        <w:numPr>
          <w:ilvl w:val="0"/>
          <w:numId w:val="60"/>
        </w:numPr>
        <w:spacing w:before="0" w:after="0" w:line="360" w:lineRule="auto"/>
        <w:jc w:val="both"/>
        <w:rPr>
          <w:rFonts w:cs="Arial"/>
          <w:bCs/>
          <w:szCs w:val="22"/>
        </w:rPr>
      </w:pPr>
      <w:r w:rsidRPr="008F1B49">
        <w:rPr>
          <w:rFonts w:cs="Arial"/>
          <w:bCs/>
          <w:szCs w:val="22"/>
        </w:rPr>
        <w:t>Open Access SDK</w:t>
      </w:r>
    </w:p>
    <w:p w:rsidR="001E31A7" w:rsidRDefault="001E31A7" w:rsidP="00020DB9">
      <w:pPr>
        <w:numPr>
          <w:ilvl w:val="0"/>
          <w:numId w:val="60"/>
        </w:numPr>
        <w:spacing w:before="0" w:after="0" w:line="360" w:lineRule="auto"/>
        <w:jc w:val="both"/>
        <w:rPr>
          <w:rFonts w:cs="Arial"/>
          <w:bCs/>
          <w:szCs w:val="22"/>
        </w:rPr>
      </w:pPr>
      <w:r w:rsidRPr="008F1B49">
        <w:rPr>
          <w:rFonts w:cs="Arial"/>
          <w:bCs/>
          <w:szCs w:val="22"/>
        </w:rPr>
        <w:t>D</w:t>
      </w:r>
      <w:r>
        <w:rPr>
          <w:rFonts w:cs="Arial"/>
          <w:bCs/>
          <w:szCs w:val="22"/>
        </w:rPr>
        <w:t>AEA</w:t>
      </w:r>
      <w:r w:rsidRPr="008F1B49">
        <w:rPr>
          <w:rFonts w:cs="Arial"/>
          <w:bCs/>
          <w:szCs w:val="22"/>
        </w:rPr>
        <w:t xml:space="preserve">TI </w:t>
      </w:r>
      <w:proofErr w:type="spellStart"/>
      <w:r w:rsidRPr="008F1B49">
        <w:rPr>
          <w:rFonts w:cs="Arial"/>
          <w:bCs/>
          <w:szCs w:val="22"/>
        </w:rPr>
        <w:t>Signal</w:t>
      </w:r>
      <w:r w:rsidR="00E152D8">
        <w:rPr>
          <w:rFonts w:cs="Arial"/>
          <w:bCs/>
          <w:szCs w:val="22"/>
        </w:rPr>
        <w:t>ling</w:t>
      </w:r>
      <w:proofErr w:type="spellEnd"/>
      <w:r w:rsidRPr="008F1B49">
        <w:rPr>
          <w:rFonts w:cs="Arial"/>
          <w:bCs/>
          <w:szCs w:val="22"/>
        </w:rPr>
        <w:t xml:space="preserve"> Protocol</w:t>
      </w:r>
    </w:p>
    <w:p w:rsidR="00F14B4E" w:rsidRPr="00020DB9" w:rsidRDefault="00F14B4E" w:rsidP="00F14B4E">
      <w:pPr>
        <w:spacing w:before="0" w:after="0" w:line="360" w:lineRule="auto"/>
        <w:ind w:left="1287"/>
        <w:jc w:val="both"/>
        <w:rPr>
          <w:rFonts w:cs="Arial"/>
          <w:bCs/>
          <w:szCs w:val="22"/>
        </w:rPr>
      </w:pPr>
    </w:p>
    <w:p w:rsidR="001E31A7" w:rsidRPr="008F1B49" w:rsidRDefault="001E31A7" w:rsidP="005C492B">
      <w:pPr>
        <w:pStyle w:val="Heading4"/>
        <w:jc w:val="both"/>
      </w:pPr>
      <w:r w:rsidRPr="008F1B49">
        <w:t>Routing and Subnets</w:t>
      </w:r>
    </w:p>
    <w:p w:rsidR="001E31A7" w:rsidRPr="008F1B49" w:rsidRDefault="001E31A7" w:rsidP="005C492B">
      <w:pPr>
        <w:spacing w:before="0" w:after="0" w:line="360" w:lineRule="auto"/>
        <w:jc w:val="both"/>
        <w:rPr>
          <w:rFonts w:cs="Arial"/>
        </w:rPr>
      </w:pPr>
      <w:r w:rsidRPr="008F1B49">
        <w:rPr>
          <w:rFonts w:cs="Arial"/>
        </w:rPr>
        <w:t>A networked system requires the following network topology and structure to be provided:</w:t>
      </w:r>
    </w:p>
    <w:p w:rsidR="001E31A7" w:rsidRPr="008F1B49" w:rsidRDefault="001E31A7" w:rsidP="005C492B">
      <w:pPr>
        <w:numPr>
          <w:ilvl w:val="0"/>
          <w:numId w:val="60"/>
        </w:numPr>
        <w:spacing w:before="0" w:after="0" w:line="360" w:lineRule="auto"/>
        <w:jc w:val="both"/>
        <w:rPr>
          <w:rFonts w:cs="Arial"/>
          <w:bCs/>
        </w:rPr>
      </w:pPr>
      <w:r w:rsidRPr="008F1B49">
        <w:rPr>
          <w:rFonts w:cs="Arial"/>
          <w:bCs/>
        </w:rPr>
        <w:t>OCC SCADA Server network path should be the same path used by OCC HMI Workstation.</w:t>
      </w:r>
    </w:p>
    <w:p w:rsidR="001E31A7" w:rsidRPr="008F1B49" w:rsidRDefault="00E152D8" w:rsidP="005C492B">
      <w:pPr>
        <w:numPr>
          <w:ilvl w:val="0"/>
          <w:numId w:val="60"/>
        </w:numPr>
        <w:spacing w:before="0" w:after="0" w:line="360" w:lineRule="auto"/>
        <w:jc w:val="both"/>
        <w:rPr>
          <w:rFonts w:cs="Arial"/>
          <w:bCs/>
        </w:rPr>
      </w:pPr>
      <w:r w:rsidRPr="00E152D8">
        <w:rPr>
          <w:rFonts w:cs="Arial"/>
          <w:bCs/>
        </w:rPr>
        <w:t>RTU Controller</w:t>
      </w:r>
      <w:r w:rsidR="001E31A7" w:rsidRPr="008F1B49">
        <w:rPr>
          <w:rFonts w:cs="Arial"/>
          <w:bCs/>
        </w:rPr>
        <w:t xml:space="preserve"> network path should</w:t>
      </w:r>
      <w:r>
        <w:rPr>
          <w:rFonts w:cs="Arial"/>
          <w:bCs/>
        </w:rPr>
        <w:t xml:space="preserve"> be the same path used by station </w:t>
      </w:r>
      <w:r w:rsidR="001E31A7" w:rsidRPr="008F1B49">
        <w:rPr>
          <w:rFonts w:cs="Arial"/>
          <w:bCs/>
        </w:rPr>
        <w:t>HMI Workstation.</w:t>
      </w:r>
    </w:p>
    <w:p w:rsidR="001E31A7" w:rsidRPr="008F1B49" w:rsidRDefault="001E31A7" w:rsidP="005C492B">
      <w:pPr>
        <w:numPr>
          <w:ilvl w:val="0"/>
          <w:numId w:val="60"/>
        </w:numPr>
        <w:spacing w:before="0" w:after="0" w:line="360" w:lineRule="auto"/>
        <w:jc w:val="both"/>
        <w:rPr>
          <w:rFonts w:cs="Arial"/>
          <w:bCs/>
        </w:rPr>
      </w:pPr>
      <w:r w:rsidRPr="008F1B49">
        <w:rPr>
          <w:rFonts w:cs="Arial"/>
          <w:bCs/>
        </w:rPr>
        <w:t>Firewalls are not recommended to be installed between SCADA subsystem unless carefully configured.</w:t>
      </w:r>
    </w:p>
    <w:p w:rsidR="00A76248" w:rsidRDefault="001E31A7" w:rsidP="00020DB9">
      <w:pPr>
        <w:numPr>
          <w:ilvl w:val="0"/>
          <w:numId w:val="60"/>
        </w:numPr>
        <w:spacing w:before="0" w:after="0" w:line="360" w:lineRule="auto"/>
        <w:jc w:val="both"/>
        <w:rPr>
          <w:rFonts w:cs="Arial"/>
          <w:bCs/>
        </w:rPr>
      </w:pPr>
      <w:r w:rsidRPr="008F1B49">
        <w:rPr>
          <w:rFonts w:cs="Arial"/>
          <w:bCs/>
        </w:rPr>
        <w:t>A contiguous range of UDP ports is required for RTP audio streams.</w:t>
      </w:r>
    </w:p>
    <w:p w:rsidR="00F14B4E" w:rsidRPr="00020DB9" w:rsidRDefault="00F14B4E" w:rsidP="00F14B4E">
      <w:pPr>
        <w:spacing w:before="0" w:after="0" w:line="360" w:lineRule="auto"/>
        <w:ind w:left="1287"/>
        <w:jc w:val="both"/>
        <w:rPr>
          <w:rFonts w:cs="Arial"/>
          <w:bCs/>
        </w:rPr>
      </w:pPr>
    </w:p>
    <w:p w:rsidR="00A76248" w:rsidRPr="00056867" w:rsidRDefault="00A76248" w:rsidP="005C492B">
      <w:pPr>
        <w:pStyle w:val="Heading4"/>
        <w:jc w:val="both"/>
      </w:pPr>
      <w:r w:rsidRPr="00056867">
        <w:lastRenderedPageBreak/>
        <w:t>Bandwidth Utilization</w:t>
      </w:r>
    </w:p>
    <w:p w:rsidR="00A76248" w:rsidRPr="00AA1BE2" w:rsidRDefault="00A76248" w:rsidP="005C492B">
      <w:pPr>
        <w:spacing w:before="0" w:after="0" w:line="360" w:lineRule="auto"/>
        <w:jc w:val="both"/>
        <w:rPr>
          <w:bCs/>
        </w:rPr>
      </w:pPr>
      <w:r w:rsidRPr="00AA1BE2">
        <w:rPr>
          <w:bCs/>
        </w:rPr>
        <w:t xml:space="preserve">The following table shows estimated bandwidth </w:t>
      </w:r>
      <w:proofErr w:type="spellStart"/>
      <w:r w:rsidRPr="00AA1BE2">
        <w:rPr>
          <w:bCs/>
        </w:rPr>
        <w:t>utilised</w:t>
      </w:r>
      <w:proofErr w:type="spellEnd"/>
      <w:r w:rsidRPr="00AA1BE2">
        <w:rPr>
          <w:bCs/>
        </w:rPr>
        <w:t xml:space="preserve"> for communication between</w:t>
      </w:r>
      <w:r>
        <w:rPr>
          <w:bCs/>
        </w:rPr>
        <w:t xml:space="preserve"> different SCADA equipment</w:t>
      </w:r>
      <w:r w:rsidRPr="00AA1BE2">
        <w:rPr>
          <w:bCs/>
        </w:rPr>
        <w:t xml:space="preserve"> in the </w:t>
      </w:r>
      <w:r>
        <w:t xml:space="preserve">LRT Jakarta </w:t>
      </w:r>
      <w:r w:rsidRPr="00AA1BE2">
        <w:rPr>
          <w:bCs/>
        </w:rPr>
        <w:t xml:space="preserve">SCADA system: </w:t>
      </w:r>
    </w:p>
    <w:tbl>
      <w:tblPr>
        <w:tblW w:w="8355" w:type="dxa"/>
        <w:jc w:val="center"/>
        <w:tblCellMar>
          <w:left w:w="0" w:type="dxa"/>
          <w:right w:w="0" w:type="dxa"/>
        </w:tblCellMar>
        <w:tblLook w:val="04A0" w:firstRow="1" w:lastRow="0" w:firstColumn="1" w:lastColumn="0" w:noHBand="0" w:noVBand="1"/>
      </w:tblPr>
      <w:tblGrid>
        <w:gridCol w:w="4669"/>
        <w:gridCol w:w="3686"/>
      </w:tblGrid>
      <w:tr w:rsidR="00A76248" w:rsidRPr="00260326" w:rsidTr="00020DB9">
        <w:trPr>
          <w:trHeight w:val="584"/>
          <w:tblHeader/>
          <w:jc w:val="center"/>
        </w:trPr>
        <w:tc>
          <w:tcPr>
            <w:tcW w:w="466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33" w:type="dxa"/>
              <w:bottom w:w="72" w:type="dxa"/>
              <w:right w:w="133" w:type="dxa"/>
            </w:tcMar>
            <w:hideMark/>
          </w:tcPr>
          <w:p w:rsidR="00A76248" w:rsidRPr="00260326" w:rsidRDefault="00A76248" w:rsidP="005C492B">
            <w:pPr>
              <w:jc w:val="both"/>
              <w:rPr>
                <w:rFonts w:cs="Arial"/>
                <w:color w:val="FFFFFF" w:themeColor="background1"/>
                <w:sz w:val="20"/>
              </w:rPr>
            </w:pPr>
            <w:r w:rsidRPr="00260326">
              <w:rPr>
                <w:rFonts w:cs="Arial"/>
                <w:b/>
                <w:bCs/>
                <w:color w:val="FFFFFF" w:themeColor="background1"/>
                <w:sz w:val="20"/>
              </w:rPr>
              <w:t>Transport Method</w:t>
            </w:r>
          </w:p>
        </w:tc>
        <w:tc>
          <w:tcPr>
            <w:tcW w:w="3686" w:type="dxa"/>
            <w:tcBorders>
              <w:top w:val="single" w:sz="8" w:space="0" w:color="FFFFFF"/>
              <w:left w:val="nil"/>
              <w:bottom w:val="single" w:sz="24" w:space="0" w:color="FFFFFF"/>
              <w:right w:val="single" w:sz="8" w:space="0" w:color="FFFFFF"/>
            </w:tcBorders>
            <w:shd w:val="clear" w:color="auto" w:fill="4F81BD"/>
            <w:tcMar>
              <w:top w:w="72" w:type="dxa"/>
              <w:left w:w="133" w:type="dxa"/>
              <w:bottom w:w="72" w:type="dxa"/>
              <w:right w:w="133" w:type="dxa"/>
            </w:tcMar>
            <w:hideMark/>
          </w:tcPr>
          <w:p w:rsidR="00A76248" w:rsidRPr="00260326" w:rsidRDefault="00A76248" w:rsidP="00D64187">
            <w:pPr>
              <w:jc w:val="center"/>
              <w:rPr>
                <w:rFonts w:cs="Arial"/>
                <w:color w:val="FFFFFF" w:themeColor="background1"/>
                <w:sz w:val="20"/>
              </w:rPr>
            </w:pPr>
            <w:r w:rsidRPr="00260326">
              <w:rPr>
                <w:rFonts w:cs="Arial"/>
                <w:b/>
                <w:bCs/>
                <w:color w:val="FFFFFF" w:themeColor="background1"/>
                <w:sz w:val="20"/>
              </w:rPr>
              <w:t>Bandwidth</w:t>
            </w:r>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OCC HMI Workstation</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BMS RTU</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APSS RTU</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nil"/>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APSS Protection Relay</w:t>
            </w:r>
          </w:p>
        </w:tc>
        <w:tc>
          <w:tcPr>
            <w:tcW w:w="3686" w:type="dxa"/>
            <w:tcBorders>
              <w:top w:val="nil"/>
              <w:left w:val="nil"/>
              <w:bottom w:val="nil"/>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PABX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nil"/>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AFC Server</w:t>
            </w:r>
          </w:p>
        </w:tc>
        <w:tc>
          <w:tcPr>
            <w:tcW w:w="3686" w:type="dxa"/>
            <w:tcBorders>
              <w:top w:val="nil"/>
              <w:left w:val="nil"/>
              <w:bottom w:val="nil"/>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 xml:space="preserve">OCC SCADA Server – Radio </w:t>
            </w:r>
            <w:proofErr w:type="spellStart"/>
            <w:r w:rsidRPr="00260326">
              <w:rPr>
                <w:rFonts w:cs="Arial"/>
                <w:sz w:val="20"/>
              </w:rPr>
              <w:t>Sysem</w:t>
            </w:r>
            <w:proofErr w:type="spellEnd"/>
            <w:r w:rsidRPr="00260326">
              <w:rPr>
                <w:rFonts w:cs="Arial"/>
                <w:sz w:val="20"/>
              </w:rPr>
              <w:t xml:space="preserve">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Backbone and Access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PA, PID and PHP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CTC/</w:t>
            </w:r>
            <w:proofErr w:type="spellStart"/>
            <w:r w:rsidRPr="00260326">
              <w:rPr>
                <w:rFonts w:cs="Arial"/>
                <w:sz w:val="20"/>
              </w:rPr>
              <w:t>Signalling</w:t>
            </w:r>
            <w:proofErr w:type="spellEnd"/>
            <w:r w:rsidRPr="00260326">
              <w:rPr>
                <w:rFonts w:cs="Arial"/>
                <w:sz w:val="20"/>
              </w:rPr>
              <w:t xml:space="preserve">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036CCC" w:rsidP="00D64187">
            <w:pPr>
              <w:jc w:val="center"/>
              <w:rPr>
                <w:rFonts w:cs="Arial"/>
                <w:sz w:val="20"/>
              </w:rPr>
            </w:pPr>
            <w:r w:rsidRPr="00260326">
              <w:rPr>
                <w:rFonts w:cs="Arial"/>
                <w:sz w:val="20"/>
              </w:rPr>
              <w:t>10</w:t>
            </w:r>
            <w:r w:rsidR="00A76248" w:rsidRPr="00260326">
              <w:rPr>
                <w:rFonts w:cs="Arial"/>
                <w:sz w:val="20"/>
              </w:rPr>
              <w:t xml:space="preserve">0 </w:t>
            </w:r>
            <w:proofErr w:type="spellStart"/>
            <w:r w:rsidR="00A76248"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NTP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 xml:space="preserve">OCC SCADA Server – CCTV and </w:t>
            </w:r>
            <w:proofErr w:type="spellStart"/>
            <w:r w:rsidRPr="00260326">
              <w:rPr>
                <w:rFonts w:cs="Arial"/>
                <w:sz w:val="20"/>
              </w:rPr>
              <w:t>Secutiry</w:t>
            </w:r>
            <w:proofErr w:type="spellEnd"/>
            <w:r w:rsidRPr="00260326">
              <w:rPr>
                <w:rFonts w:cs="Arial"/>
                <w:sz w:val="20"/>
              </w:rPr>
              <w:t xml:space="preserve"> Server</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OCC SCADA Server – Local SCADA Server</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Local SCADA Server – Local HMI Workstation</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Local SCADA Server – BMS RTU</w:t>
            </w:r>
          </w:p>
        </w:tc>
        <w:tc>
          <w:tcPr>
            <w:tcW w:w="3686" w:type="dxa"/>
            <w:tcBorders>
              <w:top w:val="nil"/>
              <w:left w:val="nil"/>
              <w:bottom w:val="single" w:sz="8" w:space="0" w:color="FFFFFF"/>
              <w:right w:val="single" w:sz="8" w:space="0" w:color="FFFFFF"/>
            </w:tcBorders>
            <w:shd w:val="clear" w:color="auto" w:fill="D0D8E8"/>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r w:rsidR="00A76248" w:rsidRPr="00260326" w:rsidTr="00020DB9">
        <w:trPr>
          <w:trHeight w:val="584"/>
          <w:jc w:val="center"/>
        </w:trPr>
        <w:tc>
          <w:tcPr>
            <w:tcW w:w="4669" w:type="dxa"/>
            <w:tcBorders>
              <w:top w:val="nil"/>
              <w:left w:val="single" w:sz="8" w:space="0" w:color="FFFFFF"/>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5C492B">
            <w:pPr>
              <w:jc w:val="both"/>
              <w:rPr>
                <w:rFonts w:cs="Arial"/>
                <w:sz w:val="20"/>
              </w:rPr>
            </w:pPr>
            <w:r w:rsidRPr="00260326">
              <w:rPr>
                <w:rFonts w:cs="Arial"/>
                <w:sz w:val="20"/>
              </w:rPr>
              <w:t>Local SCADA Server – TPSS RTU</w:t>
            </w:r>
          </w:p>
        </w:tc>
        <w:tc>
          <w:tcPr>
            <w:tcW w:w="3686" w:type="dxa"/>
            <w:tcBorders>
              <w:top w:val="nil"/>
              <w:left w:val="nil"/>
              <w:bottom w:val="single" w:sz="8" w:space="0" w:color="FFFFFF"/>
              <w:right w:val="single" w:sz="8" w:space="0" w:color="FFFFFF"/>
            </w:tcBorders>
            <w:shd w:val="clear" w:color="auto" w:fill="E9EDF4"/>
            <w:tcMar>
              <w:top w:w="15" w:type="dxa"/>
              <w:left w:w="14" w:type="dxa"/>
              <w:bottom w:w="0" w:type="dxa"/>
              <w:right w:w="14" w:type="dxa"/>
            </w:tcMar>
            <w:vAlign w:val="bottom"/>
            <w:hideMark/>
          </w:tcPr>
          <w:p w:rsidR="00A76248" w:rsidRPr="00260326" w:rsidRDefault="00A76248" w:rsidP="00D64187">
            <w:pPr>
              <w:jc w:val="center"/>
              <w:rPr>
                <w:rFonts w:cs="Arial"/>
                <w:sz w:val="20"/>
              </w:rPr>
            </w:pPr>
            <w:r w:rsidRPr="00260326">
              <w:rPr>
                <w:rFonts w:cs="Arial"/>
                <w:sz w:val="20"/>
              </w:rPr>
              <w:t xml:space="preserve">100 </w:t>
            </w:r>
            <w:proofErr w:type="spellStart"/>
            <w:r w:rsidRPr="00260326">
              <w:rPr>
                <w:rFonts w:cs="Arial"/>
                <w:sz w:val="20"/>
              </w:rPr>
              <w:t>Mbps</w:t>
            </w:r>
            <w:proofErr w:type="spellEnd"/>
          </w:p>
        </w:tc>
      </w:tr>
    </w:tbl>
    <w:p w:rsidR="00260326" w:rsidRDefault="00260326" w:rsidP="00260326">
      <w:pPr>
        <w:pStyle w:val="Caption"/>
      </w:pPr>
      <w:bookmarkStart w:id="151" w:name="_Toc497902764"/>
      <w:bookmarkStart w:id="152" w:name="_Toc497912862"/>
      <w:r>
        <w:t xml:space="preserve">Table </w:t>
      </w:r>
      <w:r w:rsidR="0087586F">
        <w:fldChar w:fldCharType="begin"/>
      </w:r>
      <w:r w:rsidR="0087586F">
        <w:instrText xml:space="preserve"> SEQ Table \* ARABIC </w:instrText>
      </w:r>
      <w:r w:rsidR="0087586F">
        <w:fldChar w:fldCharType="separate"/>
      </w:r>
      <w:r>
        <w:rPr>
          <w:noProof/>
        </w:rPr>
        <w:t>4</w:t>
      </w:r>
      <w:r w:rsidR="0087586F">
        <w:rPr>
          <w:noProof/>
        </w:rPr>
        <w:fldChar w:fldCharType="end"/>
      </w:r>
      <w:r>
        <w:t xml:space="preserve"> - SCADA </w:t>
      </w:r>
      <w:bookmarkEnd w:id="151"/>
      <w:r>
        <w:t>System Bandwidth Utilization</w:t>
      </w:r>
      <w:bookmarkEnd w:id="152"/>
    </w:p>
    <w:p w:rsidR="00A76248" w:rsidRDefault="00A76248" w:rsidP="005C492B">
      <w:pPr>
        <w:spacing w:before="0" w:after="0" w:line="288" w:lineRule="auto"/>
        <w:jc w:val="both"/>
        <w:rPr>
          <w:rFonts w:eastAsia="SimSun"/>
          <w:i/>
          <w:iCs/>
        </w:rPr>
      </w:pPr>
    </w:p>
    <w:p w:rsidR="00260326" w:rsidRPr="00713367" w:rsidRDefault="00260326" w:rsidP="005C492B">
      <w:pPr>
        <w:spacing w:before="0" w:after="0" w:line="288" w:lineRule="auto"/>
        <w:jc w:val="both"/>
        <w:rPr>
          <w:bCs/>
        </w:rPr>
      </w:pPr>
    </w:p>
    <w:p w:rsidR="00A351D6" w:rsidRDefault="00F14E3A" w:rsidP="005C492B">
      <w:pPr>
        <w:pStyle w:val="Heading4"/>
        <w:jc w:val="both"/>
      </w:pPr>
      <w:r>
        <w:lastRenderedPageBreak/>
        <w:t xml:space="preserve">Public </w:t>
      </w:r>
      <w:proofErr w:type="spellStart"/>
      <w:r>
        <w:t>Adress</w:t>
      </w:r>
      <w:proofErr w:type="spellEnd"/>
      <w:r>
        <w:t xml:space="preserve"> System</w:t>
      </w:r>
    </w:p>
    <w:p w:rsidR="00F14E3A" w:rsidRDefault="00F14E3A" w:rsidP="005C492B">
      <w:pPr>
        <w:spacing w:line="360" w:lineRule="auto"/>
        <w:jc w:val="both"/>
        <w:rPr>
          <w:lang w:val="en-GB" w:eastAsia="en-US" w:bidi="th-TH"/>
        </w:rPr>
      </w:pPr>
      <w:r>
        <w:rPr>
          <w:lang w:val="en-GB" w:eastAsia="en-US" w:bidi="th-TH"/>
        </w:rPr>
        <w:t>For the Jakarta LRT project, it is required for the SCADA system to be able to monitor and control the PA system. This shall be achieved by allow</w:t>
      </w:r>
      <w:r w:rsidR="00441DBA">
        <w:rPr>
          <w:lang w:val="en-GB" w:eastAsia="en-US" w:bidi="th-TH"/>
        </w:rPr>
        <w:t>ing the SCADA system access to t</w:t>
      </w:r>
      <w:r>
        <w:rPr>
          <w:lang w:val="en-GB" w:eastAsia="en-US" w:bidi="th-TH"/>
        </w:rPr>
        <w:t>he</w:t>
      </w:r>
      <w:r w:rsidR="00611386">
        <w:rPr>
          <w:lang w:val="en-GB" w:eastAsia="en-US" w:bidi="th-TH"/>
        </w:rPr>
        <w:t xml:space="preserve"> open access SDK, with which a </w:t>
      </w:r>
      <w:r>
        <w:rPr>
          <w:lang w:val="en-GB" w:eastAsia="en-US" w:bidi="th-TH"/>
        </w:rPr>
        <w:t>relevant GUI shall be creates within SCADA system to allow for specific monitoring and control of the PA system.</w:t>
      </w:r>
    </w:p>
    <w:p w:rsidR="00F14E3A" w:rsidRDefault="00F14E3A" w:rsidP="005C492B">
      <w:pPr>
        <w:spacing w:line="360" w:lineRule="auto"/>
        <w:jc w:val="both"/>
        <w:rPr>
          <w:lang w:val="en-GB" w:eastAsia="en-US" w:bidi="th-TH"/>
        </w:rPr>
      </w:pPr>
      <w:r>
        <w:rPr>
          <w:lang w:val="en-GB" w:eastAsia="en-US" w:bidi="th-TH"/>
        </w:rPr>
        <w:t xml:space="preserve">Among the control that shall be available to the SCADA </w:t>
      </w:r>
      <w:proofErr w:type="gramStart"/>
      <w:r>
        <w:rPr>
          <w:lang w:val="en-GB" w:eastAsia="en-US" w:bidi="th-TH"/>
        </w:rPr>
        <w:t>operators :</w:t>
      </w:r>
      <w:proofErr w:type="gramEnd"/>
    </w:p>
    <w:p w:rsidR="00F14E3A" w:rsidRPr="003255D8" w:rsidRDefault="00F14E3A" w:rsidP="005C492B">
      <w:pPr>
        <w:numPr>
          <w:ilvl w:val="0"/>
          <w:numId w:val="79"/>
        </w:numPr>
        <w:spacing w:before="0" w:line="288" w:lineRule="auto"/>
        <w:jc w:val="both"/>
        <w:rPr>
          <w:bCs/>
          <w:lang w:val="en-MY"/>
        </w:rPr>
      </w:pPr>
      <w:r w:rsidRPr="003255D8">
        <w:rPr>
          <w:bCs/>
          <w:lang w:val="en-MY"/>
        </w:rPr>
        <w:t>Control of the initiation and end of a Live PA stream including zone, priority and location selection</w:t>
      </w:r>
    </w:p>
    <w:p w:rsidR="00F14E3A" w:rsidRPr="003255D8" w:rsidRDefault="00F14E3A" w:rsidP="005C492B">
      <w:pPr>
        <w:numPr>
          <w:ilvl w:val="0"/>
          <w:numId w:val="79"/>
        </w:numPr>
        <w:spacing w:before="0" w:line="288" w:lineRule="auto"/>
        <w:jc w:val="both"/>
        <w:rPr>
          <w:bCs/>
          <w:lang w:val="en-MY"/>
        </w:rPr>
      </w:pPr>
      <w:r w:rsidRPr="003255D8">
        <w:rPr>
          <w:bCs/>
          <w:lang w:val="en-MY"/>
        </w:rPr>
        <w:t>Control of the initiation and end of a DVA stream including zone, priority and location selection</w:t>
      </w:r>
    </w:p>
    <w:p w:rsidR="00F14E3A" w:rsidRPr="003255D8" w:rsidRDefault="00F14E3A" w:rsidP="005C492B">
      <w:pPr>
        <w:numPr>
          <w:ilvl w:val="0"/>
          <w:numId w:val="79"/>
        </w:numPr>
        <w:spacing w:before="0" w:line="288" w:lineRule="auto"/>
        <w:jc w:val="both"/>
        <w:rPr>
          <w:bCs/>
          <w:lang w:val="en-MY"/>
        </w:rPr>
      </w:pPr>
      <w:r w:rsidRPr="003255D8">
        <w:rPr>
          <w:bCs/>
          <w:lang w:val="en-MY"/>
        </w:rPr>
        <w:t>Control the trigger of the automatic DVA announcement based on train locations/arrival/departure</w:t>
      </w:r>
    </w:p>
    <w:p w:rsidR="00F14E3A" w:rsidRPr="003255D8" w:rsidRDefault="00F14E3A" w:rsidP="005C492B">
      <w:pPr>
        <w:numPr>
          <w:ilvl w:val="0"/>
          <w:numId w:val="79"/>
        </w:numPr>
        <w:spacing w:before="0" w:line="288" w:lineRule="auto"/>
        <w:jc w:val="both"/>
        <w:rPr>
          <w:bCs/>
          <w:lang w:val="en-MY"/>
        </w:rPr>
      </w:pPr>
      <w:r w:rsidRPr="003255D8">
        <w:rPr>
          <w:bCs/>
          <w:lang w:val="en-MY"/>
        </w:rPr>
        <w:t>Control the trigger of automatic DVA announcement based on schedules</w:t>
      </w:r>
    </w:p>
    <w:p w:rsidR="00F14E3A" w:rsidRPr="003255D8" w:rsidRDefault="00F14E3A" w:rsidP="005C492B">
      <w:pPr>
        <w:numPr>
          <w:ilvl w:val="0"/>
          <w:numId w:val="79"/>
        </w:numPr>
        <w:spacing w:before="0" w:line="288" w:lineRule="auto"/>
        <w:jc w:val="both"/>
        <w:rPr>
          <w:bCs/>
          <w:lang w:val="en-MY"/>
        </w:rPr>
      </w:pPr>
      <w:r w:rsidRPr="003255D8">
        <w:rPr>
          <w:bCs/>
          <w:lang w:val="en-MY"/>
        </w:rPr>
        <w:t xml:space="preserve">Managing system operational configuration and settings (such as volume control) </w:t>
      </w:r>
    </w:p>
    <w:p w:rsidR="00F14E3A" w:rsidRPr="003255D8" w:rsidRDefault="00F14E3A" w:rsidP="005C492B">
      <w:pPr>
        <w:jc w:val="both"/>
        <w:rPr>
          <w:lang w:val="en-MY"/>
        </w:rPr>
      </w:pPr>
      <w:r w:rsidRPr="003255D8">
        <w:rPr>
          <w:lang w:val="en-MY"/>
        </w:rPr>
        <w:t>Among the monitoring capabilities that shall be available to the SCADA operators:</w:t>
      </w:r>
    </w:p>
    <w:p w:rsidR="00F14E3A" w:rsidRPr="003255D8" w:rsidRDefault="00F14E3A" w:rsidP="005C492B">
      <w:pPr>
        <w:numPr>
          <w:ilvl w:val="0"/>
          <w:numId w:val="79"/>
        </w:numPr>
        <w:spacing w:before="0" w:line="288" w:lineRule="auto"/>
        <w:jc w:val="both"/>
        <w:rPr>
          <w:bCs/>
          <w:lang w:val="en-MY"/>
        </w:rPr>
      </w:pPr>
      <w:r w:rsidRPr="003255D8">
        <w:rPr>
          <w:bCs/>
          <w:lang w:val="en-MY"/>
        </w:rPr>
        <w:t>Monitoring of PA system alarms and faults</w:t>
      </w:r>
    </w:p>
    <w:p w:rsidR="00F14E3A" w:rsidRPr="003255D8" w:rsidRDefault="00F14E3A" w:rsidP="005C492B">
      <w:pPr>
        <w:numPr>
          <w:ilvl w:val="0"/>
          <w:numId w:val="79"/>
        </w:numPr>
        <w:spacing w:before="0" w:line="288" w:lineRule="auto"/>
        <w:jc w:val="both"/>
        <w:rPr>
          <w:bCs/>
          <w:lang w:val="en-MY"/>
        </w:rPr>
      </w:pPr>
      <w:r w:rsidRPr="003255D8">
        <w:rPr>
          <w:bCs/>
          <w:lang w:val="en-MY"/>
        </w:rPr>
        <w:t>Monitoring of PA system health status</w:t>
      </w:r>
    </w:p>
    <w:p w:rsidR="00F14E3A" w:rsidRPr="003255D8" w:rsidRDefault="00F14E3A" w:rsidP="005C492B">
      <w:pPr>
        <w:numPr>
          <w:ilvl w:val="0"/>
          <w:numId w:val="79"/>
        </w:numPr>
        <w:spacing w:before="0" w:line="288" w:lineRule="auto"/>
        <w:jc w:val="both"/>
        <w:rPr>
          <w:bCs/>
          <w:lang w:val="en-MY"/>
        </w:rPr>
      </w:pPr>
      <w:r w:rsidRPr="003255D8">
        <w:rPr>
          <w:bCs/>
          <w:lang w:val="en-MY"/>
        </w:rPr>
        <w:t>Monitoring of PA system speaker health</w:t>
      </w:r>
    </w:p>
    <w:p w:rsidR="008E035E" w:rsidRDefault="00F14E3A" w:rsidP="005C492B">
      <w:pPr>
        <w:numPr>
          <w:ilvl w:val="0"/>
          <w:numId w:val="79"/>
        </w:numPr>
        <w:spacing w:before="0" w:line="288" w:lineRule="auto"/>
        <w:jc w:val="both"/>
        <w:rPr>
          <w:bCs/>
          <w:lang w:val="en-MY"/>
        </w:rPr>
      </w:pPr>
      <w:r w:rsidRPr="003255D8">
        <w:rPr>
          <w:bCs/>
          <w:lang w:val="en-MY"/>
        </w:rPr>
        <w:t>Monitoring of PA zones status</w:t>
      </w:r>
    </w:p>
    <w:p w:rsidR="00CC36A4" w:rsidRPr="00CC36A4" w:rsidRDefault="00CC36A4" w:rsidP="005C492B">
      <w:pPr>
        <w:spacing w:before="0" w:line="288" w:lineRule="auto"/>
        <w:ind w:left="1287"/>
        <w:jc w:val="both"/>
        <w:rPr>
          <w:bCs/>
          <w:lang w:val="en-MY"/>
        </w:rPr>
      </w:pPr>
    </w:p>
    <w:p w:rsidR="008E035E" w:rsidRPr="00441DBA" w:rsidRDefault="008E035E" w:rsidP="005C492B">
      <w:pPr>
        <w:pStyle w:val="Heading4"/>
        <w:jc w:val="both"/>
      </w:pPr>
      <w:proofErr w:type="spellStart"/>
      <w:r w:rsidRPr="00441DBA">
        <w:t>P</w:t>
      </w:r>
      <w:r w:rsidR="00441DBA" w:rsidRPr="00441DBA">
        <w:t>assanger</w:t>
      </w:r>
      <w:proofErr w:type="spellEnd"/>
      <w:r w:rsidR="00441DBA" w:rsidRPr="00441DBA">
        <w:t xml:space="preserve"> </w:t>
      </w:r>
      <w:r w:rsidRPr="00441DBA">
        <w:t>I</w:t>
      </w:r>
      <w:r w:rsidR="00441DBA" w:rsidRPr="00441DBA">
        <w:t xml:space="preserve">nformation </w:t>
      </w:r>
      <w:r w:rsidR="0037611E" w:rsidRPr="00441DBA">
        <w:t>D</w:t>
      </w:r>
      <w:r w:rsidR="00441DBA" w:rsidRPr="00441DBA">
        <w:t>isplay</w:t>
      </w:r>
    </w:p>
    <w:p w:rsidR="00A75D74" w:rsidRDefault="00AD44A1" w:rsidP="005C492B">
      <w:pPr>
        <w:spacing w:line="360" w:lineRule="auto"/>
        <w:jc w:val="both"/>
        <w:rPr>
          <w:lang w:val="en-GB" w:eastAsia="en-US" w:bidi="th-TH"/>
        </w:rPr>
      </w:pPr>
      <w:r w:rsidRPr="00AD44A1">
        <w:rPr>
          <w:lang w:val="en-GB" w:eastAsia="en-US" w:bidi="th-TH"/>
        </w:rPr>
        <w:t>For the Jakarta LRT project, it is required for the SCADA system to be able to</w:t>
      </w:r>
      <w:r w:rsidR="00441DBA">
        <w:rPr>
          <w:lang w:val="en-GB" w:eastAsia="en-US" w:bidi="th-TH"/>
        </w:rPr>
        <w:t xml:space="preserve"> control and</w:t>
      </w:r>
      <w:r w:rsidRPr="00AD44A1">
        <w:rPr>
          <w:lang w:val="en-GB" w:eastAsia="en-US" w:bidi="th-TH"/>
        </w:rPr>
        <w:t xml:space="preserve"> m</w:t>
      </w:r>
      <w:r w:rsidR="00A75D74">
        <w:rPr>
          <w:lang w:val="en-GB" w:eastAsia="en-US" w:bidi="th-TH"/>
        </w:rPr>
        <w:t>onitor</w:t>
      </w:r>
      <w:r w:rsidR="00441DBA">
        <w:rPr>
          <w:lang w:val="en-GB" w:eastAsia="en-US" w:bidi="th-TH"/>
        </w:rPr>
        <w:t>ing</w:t>
      </w:r>
      <w:r w:rsidR="00A75D74">
        <w:rPr>
          <w:lang w:val="en-GB" w:eastAsia="en-US" w:bidi="th-TH"/>
        </w:rPr>
        <w:t xml:space="preserve"> PID system</w:t>
      </w:r>
      <w:r w:rsidRPr="00AD44A1">
        <w:rPr>
          <w:lang w:val="en-GB" w:eastAsia="en-US" w:bidi="th-TH"/>
        </w:rPr>
        <w:t xml:space="preserve">. </w:t>
      </w:r>
      <w:r w:rsidR="00611386">
        <w:rPr>
          <w:lang w:val="en-GB" w:eastAsia="en-US" w:bidi="th-TH"/>
        </w:rPr>
        <w:t>This shall be achieved by allowing the SCADA system access to the open access SDK, with which a relevant GUI shall be creates within SCADA system to allow for specific monitoring and control of the PID system.</w:t>
      </w:r>
    </w:p>
    <w:p w:rsidR="00611386" w:rsidRDefault="00611386" w:rsidP="005C492B">
      <w:pPr>
        <w:spacing w:line="360" w:lineRule="auto"/>
        <w:jc w:val="both"/>
        <w:rPr>
          <w:lang w:val="en-GB" w:eastAsia="en-US" w:bidi="th-TH"/>
        </w:rPr>
      </w:pPr>
      <w:r>
        <w:rPr>
          <w:lang w:val="en-GB" w:eastAsia="en-US" w:bidi="th-TH"/>
        </w:rPr>
        <w:t xml:space="preserve">Among the control shall be available to the SCADA </w:t>
      </w:r>
      <w:proofErr w:type="gramStart"/>
      <w:r>
        <w:rPr>
          <w:lang w:val="en-GB" w:eastAsia="en-US" w:bidi="th-TH"/>
        </w:rPr>
        <w:t>operators :</w:t>
      </w:r>
      <w:proofErr w:type="gramEnd"/>
    </w:p>
    <w:p w:rsidR="00611386" w:rsidRDefault="00D30829" w:rsidP="005C492B">
      <w:pPr>
        <w:pStyle w:val="ListParagraph"/>
        <w:numPr>
          <w:ilvl w:val="0"/>
          <w:numId w:val="86"/>
        </w:numPr>
        <w:spacing w:line="360" w:lineRule="auto"/>
        <w:ind w:left="1418" w:hanging="567"/>
        <w:jc w:val="both"/>
        <w:rPr>
          <w:lang w:val="en-GB" w:eastAsia="en-US" w:bidi="th-TH"/>
        </w:rPr>
      </w:pPr>
      <w:r>
        <w:rPr>
          <w:lang w:val="en-GB" w:eastAsia="en-US" w:bidi="th-TH"/>
        </w:rPr>
        <w:t>Control the initiation and end of broadcast live message to any PIS unit.</w:t>
      </w:r>
    </w:p>
    <w:p w:rsidR="00D30829" w:rsidRDefault="00D30829" w:rsidP="005C492B">
      <w:pPr>
        <w:pStyle w:val="ListParagraph"/>
        <w:numPr>
          <w:ilvl w:val="0"/>
          <w:numId w:val="86"/>
        </w:numPr>
        <w:spacing w:line="360" w:lineRule="auto"/>
        <w:ind w:left="1418" w:hanging="567"/>
        <w:jc w:val="both"/>
        <w:rPr>
          <w:lang w:val="en-GB" w:eastAsia="en-US" w:bidi="th-TH"/>
        </w:rPr>
      </w:pPr>
      <w:r>
        <w:rPr>
          <w:lang w:val="en-GB" w:eastAsia="en-US" w:bidi="th-TH"/>
        </w:rPr>
        <w:t>Control the trigger of broadcast live message to any PIS unit.</w:t>
      </w:r>
    </w:p>
    <w:p w:rsidR="00D30829" w:rsidRDefault="00D30829" w:rsidP="005C492B">
      <w:pPr>
        <w:pStyle w:val="ListParagraph"/>
        <w:numPr>
          <w:ilvl w:val="0"/>
          <w:numId w:val="86"/>
        </w:numPr>
        <w:spacing w:line="360" w:lineRule="auto"/>
        <w:ind w:left="1418" w:hanging="567"/>
        <w:jc w:val="both"/>
        <w:rPr>
          <w:lang w:val="en-GB" w:eastAsia="en-US" w:bidi="th-TH"/>
        </w:rPr>
      </w:pPr>
      <w:r>
        <w:rPr>
          <w:lang w:val="en-GB" w:eastAsia="en-US" w:bidi="th-TH"/>
        </w:rPr>
        <w:t xml:space="preserve">Control the automatic trigger of broadcast message based on train location/arrival/departure </w:t>
      </w:r>
    </w:p>
    <w:p w:rsidR="00D30829" w:rsidRDefault="00D30829" w:rsidP="005C492B">
      <w:pPr>
        <w:pStyle w:val="ListParagraph"/>
        <w:numPr>
          <w:ilvl w:val="0"/>
          <w:numId w:val="86"/>
        </w:numPr>
        <w:spacing w:line="360" w:lineRule="auto"/>
        <w:ind w:left="1418" w:hanging="567"/>
        <w:jc w:val="both"/>
        <w:rPr>
          <w:lang w:val="en-GB" w:eastAsia="en-US" w:bidi="th-TH"/>
        </w:rPr>
      </w:pPr>
      <w:r>
        <w:rPr>
          <w:lang w:val="en-GB" w:eastAsia="en-US" w:bidi="th-TH"/>
        </w:rPr>
        <w:lastRenderedPageBreak/>
        <w:t xml:space="preserve">Managing system operational configuration and settings (such as text display </w:t>
      </w:r>
      <w:proofErr w:type="spellStart"/>
      <w:r>
        <w:rPr>
          <w:lang w:val="en-GB" w:eastAsia="en-US" w:bidi="th-TH"/>
        </w:rPr>
        <w:t>color</w:t>
      </w:r>
      <w:proofErr w:type="spellEnd"/>
      <w:r>
        <w:rPr>
          <w:lang w:val="en-GB" w:eastAsia="en-US" w:bidi="th-TH"/>
        </w:rPr>
        <w:t>)</w:t>
      </w:r>
    </w:p>
    <w:p w:rsidR="00D30829" w:rsidRDefault="00D30829"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D30829" w:rsidRDefault="00D30829" w:rsidP="005C492B">
      <w:pPr>
        <w:pStyle w:val="ListParagraph"/>
        <w:numPr>
          <w:ilvl w:val="0"/>
          <w:numId w:val="87"/>
        </w:numPr>
        <w:spacing w:line="360" w:lineRule="auto"/>
        <w:ind w:firstLine="131"/>
        <w:jc w:val="both"/>
        <w:rPr>
          <w:lang w:val="en-GB" w:eastAsia="en-US" w:bidi="th-TH"/>
        </w:rPr>
      </w:pPr>
      <w:r>
        <w:rPr>
          <w:lang w:val="en-GB" w:eastAsia="en-US" w:bidi="th-TH"/>
        </w:rPr>
        <w:t>Monitoring of PID system alarms and status</w:t>
      </w:r>
    </w:p>
    <w:p w:rsidR="00D30829" w:rsidRDefault="00D30829" w:rsidP="005C492B">
      <w:pPr>
        <w:pStyle w:val="ListParagraph"/>
        <w:numPr>
          <w:ilvl w:val="0"/>
          <w:numId w:val="87"/>
        </w:numPr>
        <w:spacing w:line="360" w:lineRule="auto"/>
        <w:ind w:firstLine="131"/>
        <w:jc w:val="both"/>
        <w:rPr>
          <w:lang w:val="en-GB" w:eastAsia="en-US" w:bidi="th-TH"/>
        </w:rPr>
      </w:pPr>
      <w:r>
        <w:rPr>
          <w:lang w:val="en-GB" w:eastAsia="en-US" w:bidi="th-TH"/>
        </w:rPr>
        <w:t>Monitoring of PID health status</w:t>
      </w:r>
    </w:p>
    <w:p w:rsidR="00D30829" w:rsidRDefault="00FC5721" w:rsidP="005C492B">
      <w:pPr>
        <w:pStyle w:val="ListParagraph"/>
        <w:numPr>
          <w:ilvl w:val="0"/>
          <w:numId w:val="87"/>
        </w:numPr>
        <w:spacing w:line="360" w:lineRule="auto"/>
        <w:ind w:firstLine="131"/>
        <w:jc w:val="both"/>
        <w:rPr>
          <w:lang w:val="en-GB" w:eastAsia="en-US" w:bidi="th-TH"/>
        </w:rPr>
      </w:pPr>
      <w:r>
        <w:rPr>
          <w:lang w:val="en-GB" w:eastAsia="en-US" w:bidi="th-TH"/>
        </w:rPr>
        <w:t>Monitoring of PID display monitor health</w:t>
      </w:r>
    </w:p>
    <w:p w:rsidR="00FC5721" w:rsidRPr="00D30829" w:rsidRDefault="00FC5721" w:rsidP="005C492B">
      <w:pPr>
        <w:pStyle w:val="ListParagraph"/>
        <w:numPr>
          <w:ilvl w:val="0"/>
          <w:numId w:val="87"/>
        </w:numPr>
        <w:spacing w:line="360" w:lineRule="auto"/>
        <w:ind w:firstLine="131"/>
        <w:jc w:val="both"/>
        <w:rPr>
          <w:lang w:val="en-GB" w:eastAsia="en-US" w:bidi="th-TH"/>
        </w:rPr>
      </w:pPr>
      <w:r>
        <w:rPr>
          <w:lang w:val="en-GB" w:eastAsia="en-US" w:bidi="th-TH"/>
        </w:rPr>
        <w:t>Monitoring of PID zones status</w:t>
      </w:r>
    </w:p>
    <w:p w:rsidR="0037611E" w:rsidRPr="001E31A7" w:rsidRDefault="0037611E" w:rsidP="005C492B">
      <w:pPr>
        <w:spacing w:before="0" w:after="0" w:line="360" w:lineRule="auto"/>
        <w:jc w:val="both"/>
        <w:rPr>
          <w:color w:val="FF0000"/>
          <w:lang w:val="en-GB" w:eastAsia="en-US" w:bidi="th-TH"/>
        </w:rPr>
      </w:pPr>
    </w:p>
    <w:p w:rsidR="008E035E" w:rsidRPr="001E31A7" w:rsidRDefault="008E035E" w:rsidP="005C492B">
      <w:pPr>
        <w:pStyle w:val="Heading4"/>
        <w:jc w:val="both"/>
        <w:rPr>
          <w:color w:val="FF0000"/>
        </w:rPr>
      </w:pPr>
      <w:proofErr w:type="spellStart"/>
      <w:r w:rsidRPr="00FC5721">
        <w:t>VoiP</w:t>
      </w:r>
      <w:proofErr w:type="spellEnd"/>
      <w:r w:rsidRPr="00FC5721">
        <w:t xml:space="preserve"> Telephone</w:t>
      </w:r>
    </w:p>
    <w:p w:rsidR="00FC5721" w:rsidRDefault="00FC5721" w:rsidP="005C492B">
      <w:pPr>
        <w:spacing w:line="360" w:lineRule="auto"/>
        <w:jc w:val="both"/>
        <w:rPr>
          <w:lang w:val="en-GB" w:eastAsia="en-US" w:bidi="th-TH"/>
        </w:rPr>
      </w:pPr>
      <w:r w:rsidRPr="00AD44A1">
        <w:rPr>
          <w:lang w:val="en-GB" w:eastAsia="en-US" w:bidi="th-TH"/>
        </w:rPr>
        <w:t xml:space="preserve">For the Jakarta LRT project, it is required for the SCADA system to be able to </w:t>
      </w:r>
      <w:proofErr w:type="gramStart"/>
      <w:r w:rsidRPr="00AD44A1">
        <w:rPr>
          <w:lang w:val="en-GB" w:eastAsia="en-US" w:bidi="th-TH"/>
        </w:rPr>
        <w:t>m</w:t>
      </w:r>
      <w:r>
        <w:rPr>
          <w:lang w:val="en-GB" w:eastAsia="en-US" w:bidi="th-TH"/>
        </w:rPr>
        <w:t>onitoring</w:t>
      </w:r>
      <w:proofErr w:type="gramEnd"/>
      <w:r>
        <w:rPr>
          <w:lang w:val="en-GB" w:eastAsia="en-US" w:bidi="th-TH"/>
        </w:rPr>
        <w:t xml:space="preserve"> Voice Telephony system</w:t>
      </w:r>
      <w:r w:rsidRPr="00AD44A1">
        <w:rPr>
          <w:lang w:val="en-GB" w:eastAsia="en-US" w:bidi="th-TH"/>
        </w:rPr>
        <w:t xml:space="preserve">. </w:t>
      </w:r>
      <w:r>
        <w:rPr>
          <w:lang w:val="en-GB" w:eastAsia="en-US" w:bidi="th-TH"/>
        </w:rPr>
        <w:t xml:space="preserve">This shall be achieved by allowing the SCADA system access to the open access SDK, with which a relevant GUI shall be creates within SCADA system to allow for specific monitoring of the </w:t>
      </w:r>
      <w:proofErr w:type="spellStart"/>
      <w:r>
        <w:rPr>
          <w:lang w:val="en-GB" w:eastAsia="en-US" w:bidi="th-TH"/>
        </w:rPr>
        <w:t>VoiP</w:t>
      </w:r>
      <w:proofErr w:type="spellEnd"/>
      <w:r>
        <w:rPr>
          <w:lang w:val="en-GB" w:eastAsia="en-US" w:bidi="th-TH"/>
        </w:rPr>
        <w:t xml:space="preserve"> system.</w:t>
      </w:r>
    </w:p>
    <w:p w:rsidR="00FC5721" w:rsidRDefault="00FC5721"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FC5721" w:rsidRDefault="00FC5721" w:rsidP="005C492B">
      <w:pPr>
        <w:pStyle w:val="ListParagraph"/>
        <w:numPr>
          <w:ilvl w:val="0"/>
          <w:numId w:val="88"/>
        </w:numPr>
        <w:spacing w:line="360" w:lineRule="auto"/>
        <w:ind w:firstLine="131"/>
        <w:jc w:val="both"/>
        <w:rPr>
          <w:lang w:val="en-GB" w:eastAsia="en-US" w:bidi="th-TH"/>
        </w:rPr>
      </w:pPr>
      <w:r>
        <w:rPr>
          <w:lang w:val="en-GB" w:eastAsia="en-US" w:bidi="th-TH"/>
        </w:rPr>
        <w:t xml:space="preserve">Monitoring of </w:t>
      </w:r>
      <w:proofErr w:type="spellStart"/>
      <w:r>
        <w:rPr>
          <w:lang w:val="en-GB" w:eastAsia="en-US" w:bidi="th-TH"/>
        </w:rPr>
        <w:t>VoiP</w:t>
      </w:r>
      <w:proofErr w:type="spellEnd"/>
      <w:r>
        <w:rPr>
          <w:lang w:val="en-GB" w:eastAsia="en-US" w:bidi="th-TH"/>
        </w:rPr>
        <w:t xml:space="preserve"> system alarms and status</w:t>
      </w:r>
    </w:p>
    <w:p w:rsidR="00FC5721" w:rsidRDefault="00FC5721" w:rsidP="005C492B">
      <w:pPr>
        <w:pStyle w:val="ListParagraph"/>
        <w:numPr>
          <w:ilvl w:val="0"/>
          <w:numId w:val="88"/>
        </w:numPr>
        <w:spacing w:line="360" w:lineRule="auto"/>
        <w:ind w:firstLine="131"/>
        <w:jc w:val="both"/>
        <w:rPr>
          <w:lang w:val="en-GB" w:eastAsia="en-US" w:bidi="th-TH"/>
        </w:rPr>
      </w:pPr>
      <w:r>
        <w:rPr>
          <w:lang w:val="en-GB" w:eastAsia="en-US" w:bidi="th-TH"/>
        </w:rPr>
        <w:t xml:space="preserve">Monitoring of </w:t>
      </w:r>
      <w:proofErr w:type="spellStart"/>
      <w:r>
        <w:rPr>
          <w:lang w:val="en-GB" w:eastAsia="en-US" w:bidi="th-TH"/>
        </w:rPr>
        <w:t>VoiP</w:t>
      </w:r>
      <w:proofErr w:type="spellEnd"/>
      <w:r>
        <w:rPr>
          <w:lang w:val="en-GB" w:eastAsia="en-US" w:bidi="th-TH"/>
        </w:rPr>
        <w:t xml:space="preserve"> health status</w:t>
      </w:r>
    </w:p>
    <w:p w:rsidR="00FC5721" w:rsidRDefault="00FC5721" w:rsidP="005C492B">
      <w:pPr>
        <w:pStyle w:val="ListParagraph"/>
        <w:numPr>
          <w:ilvl w:val="0"/>
          <w:numId w:val="88"/>
        </w:numPr>
        <w:spacing w:line="360" w:lineRule="auto"/>
        <w:ind w:firstLine="131"/>
        <w:jc w:val="both"/>
        <w:rPr>
          <w:lang w:val="en-GB" w:eastAsia="en-US" w:bidi="th-TH"/>
        </w:rPr>
      </w:pPr>
      <w:r>
        <w:rPr>
          <w:lang w:val="en-GB" w:eastAsia="en-US" w:bidi="th-TH"/>
        </w:rPr>
        <w:t xml:space="preserve">Monitoring of </w:t>
      </w:r>
      <w:proofErr w:type="spellStart"/>
      <w:r>
        <w:rPr>
          <w:lang w:val="en-GB" w:eastAsia="en-US" w:bidi="th-TH"/>
        </w:rPr>
        <w:t>VoiP</w:t>
      </w:r>
      <w:proofErr w:type="spellEnd"/>
      <w:r>
        <w:rPr>
          <w:lang w:val="en-GB" w:eastAsia="en-US" w:bidi="th-TH"/>
        </w:rPr>
        <w:t xml:space="preserve"> device health </w:t>
      </w:r>
    </w:p>
    <w:p w:rsidR="00810CA2" w:rsidRPr="00FC5721" w:rsidRDefault="00810CA2" w:rsidP="005C492B">
      <w:pPr>
        <w:pStyle w:val="ListParagraph"/>
        <w:spacing w:line="360" w:lineRule="auto"/>
        <w:ind w:left="851"/>
        <w:jc w:val="both"/>
        <w:rPr>
          <w:lang w:val="en-GB" w:eastAsia="en-US" w:bidi="th-TH"/>
        </w:rPr>
      </w:pPr>
    </w:p>
    <w:p w:rsidR="00FB38AC" w:rsidRPr="005B4448" w:rsidRDefault="00FB38AC" w:rsidP="005C492B">
      <w:pPr>
        <w:pStyle w:val="Heading4"/>
        <w:jc w:val="both"/>
      </w:pPr>
      <w:r w:rsidRPr="005B4448">
        <w:t>Radio System</w:t>
      </w:r>
    </w:p>
    <w:p w:rsidR="005B4448" w:rsidRDefault="005B4448" w:rsidP="005C492B">
      <w:pPr>
        <w:spacing w:line="360" w:lineRule="auto"/>
        <w:jc w:val="both"/>
        <w:rPr>
          <w:lang w:val="en-GB" w:eastAsia="en-US" w:bidi="th-TH"/>
        </w:rPr>
      </w:pPr>
      <w:r w:rsidRPr="005B4448">
        <w:rPr>
          <w:lang w:val="en-GB" w:eastAsia="en-US" w:bidi="th-TH"/>
        </w:rPr>
        <w:t xml:space="preserve">For the Jakarta LRT project, it is required for the SCADA system to be able to </w:t>
      </w:r>
      <w:proofErr w:type="gramStart"/>
      <w:r w:rsidRPr="005B4448">
        <w:rPr>
          <w:lang w:val="en-GB" w:eastAsia="en-US" w:bidi="th-TH"/>
        </w:rPr>
        <w:t>monitoring</w:t>
      </w:r>
      <w:proofErr w:type="gramEnd"/>
      <w:r>
        <w:rPr>
          <w:lang w:val="en-GB" w:eastAsia="en-US" w:bidi="th-TH"/>
        </w:rPr>
        <w:t xml:space="preserve"> Radio</w:t>
      </w:r>
      <w:r w:rsidRPr="005B4448">
        <w:rPr>
          <w:lang w:val="en-GB" w:eastAsia="en-US" w:bidi="th-TH"/>
        </w:rPr>
        <w:t xml:space="preserve"> system. </w:t>
      </w:r>
      <w:r w:rsidRPr="00C313AC">
        <w:rPr>
          <w:lang w:val="en-GB" w:eastAsia="en-US" w:bidi="th-TH"/>
        </w:rPr>
        <w:t>This shall be achieved by allow</w:t>
      </w:r>
      <w:r>
        <w:rPr>
          <w:lang w:val="en-GB" w:eastAsia="en-US" w:bidi="th-TH"/>
        </w:rPr>
        <w:t>ing the SCADA system access by SNMP protocol</w:t>
      </w:r>
      <w:r w:rsidRPr="005B4448">
        <w:rPr>
          <w:lang w:val="en-GB" w:eastAsia="en-US" w:bidi="th-TH"/>
        </w:rPr>
        <w:t xml:space="preserve">, with which a relevant GUI shall be creates within SCADA system to allow for specific monitoring of the </w:t>
      </w:r>
      <w:proofErr w:type="spellStart"/>
      <w:r w:rsidRPr="005B4448">
        <w:rPr>
          <w:lang w:val="en-GB" w:eastAsia="en-US" w:bidi="th-TH"/>
        </w:rPr>
        <w:t>VoiP</w:t>
      </w:r>
      <w:proofErr w:type="spellEnd"/>
      <w:r w:rsidRPr="005B4448">
        <w:rPr>
          <w:lang w:val="en-GB" w:eastAsia="en-US" w:bidi="th-TH"/>
        </w:rPr>
        <w:t xml:space="preserve"> system.</w:t>
      </w:r>
    </w:p>
    <w:p w:rsidR="005B4448" w:rsidRDefault="005B4448"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5B4448" w:rsidRDefault="005B4448" w:rsidP="005C492B">
      <w:pPr>
        <w:pStyle w:val="ListParagraph"/>
        <w:numPr>
          <w:ilvl w:val="0"/>
          <w:numId w:val="90"/>
        </w:numPr>
        <w:spacing w:line="360" w:lineRule="auto"/>
        <w:ind w:firstLine="131"/>
        <w:jc w:val="both"/>
        <w:rPr>
          <w:lang w:val="en-GB" w:eastAsia="en-US" w:bidi="th-TH"/>
        </w:rPr>
      </w:pPr>
      <w:r>
        <w:rPr>
          <w:lang w:val="en-GB" w:eastAsia="en-US" w:bidi="th-TH"/>
        </w:rPr>
        <w:t>Monitoring of Radio system alarms and status</w:t>
      </w:r>
    </w:p>
    <w:p w:rsidR="005B4448" w:rsidRDefault="005B4448" w:rsidP="005C492B">
      <w:pPr>
        <w:pStyle w:val="ListParagraph"/>
        <w:numPr>
          <w:ilvl w:val="0"/>
          <w:numId w:val="90"/>
        </w:numPr>
        <w:spacing w:line="360" w:lineRule="auto"/>
        <w:ind w:firstLine="131"/>
        <w:jc w:val="both"/>
        <w:rPr>
          <w:lang w:val="en-GB" w:eastAsia="en-US" w:bidi="th-TH"/>
        </w:rPr>
      </w:pPr>
      <w:r>
        <w:rPr>
          <w:lang w:val="en-GB" w:eastAsia="en-US" w:bidi="th-TH"/>
        </w:rPr>
        <w:t>Monitoring of Radio health status</w:t>
      </w:r>
    </w:p>
    <w:p w:rsidR="00154DE3" w:rsidRDefault="005B4448" w:rsidP="005C492B">
      <w:pPr>
        <w:pStyle w:val="ListParagraph"/>
        <w:numPr>
          <w:ilvl w:val="0"/>
          <w:numId w:val="90"/>
        </w:numPr>
        <w:spacing w:line="360" w:lineRule="auto"/>
        <w:ind w:firstLine="131"/>
        <w:jc w:val="both"/>
        <w:rPr>
          <w:lang w:val="en-GB" w:eastAsia="en-US" w:bidi="th-TH"/>
        </w:rPr>
      </w:pPr>
      <w:r>
        <w:rPr>
          <w:lang w:val="en-GB" w:eastAsia="en-US" w:bidi="th-TH"/>
        </w:rPr>
        <w:t>Monitoring of Radio device health</w:t>
      </w:r>
    </w:p>
    <w:p w:rsidR="00020DB9" w:rsidRPr="00020DB9" w:rsidRDefault="00020DB9" w:rsidP="00020DB9">
      <w:pPr>
        <w:pStyle w:val="ListParagraph"/>
        <w:spacing w:line="360" w:lineRule="auto"/>
        <w:ind w:left="851"/>
        <w:jc w:val="both"/>
        <w:rPr>
          <w:lang w:val="en-GB" w:eastAsia="en-US" w:bidi="th-TH"/>
        </w:rPr>
      </w:pPr>
    </w:p>
    <w:p w:rsidR="00FB38AC" w:rsidRDefault="00FB38AC" w:rsidP="005C492B">
      <w:pPr>
        <w:pStyle w:val="Heading4"/>
        <w:jc w:val="both"/>
        <w:rPr>
          <w:color w:val="FF0000"/>
        </w:rPr>
      </w:pPr>
      <w:r w:rsidRPr="00CC36A4">
        <w:t>A</w:t>
      </w:r>
      <w:r w:rsidR="00CC36A4" w:rsidRPr="00CC36A4">
        <w:t xml:space="preserve">utomatic </w:t>
      </w:r>
      <w:r w:rsidRPr="00CC36A4">
        <w:t>F</w:t>
      </w:r>
      <w:r w:rsidR="00CC36A4" w:rsidRPr="00CC36A4">
        <w:t xml:space="preserve">are </w:t>
      </w:r>
      <w:r w:rsidRPr="00CC36A4">
        <w:t>C</w:t>
      </w:r>
      <w:r w:rsidR="00CC36A4" w:rsidRPr="00CC36A4">
        <w:t>ollection</w:t>
      </w:r>
    </w:p>
    <w:p w:rsidR="00CC36A4" w:rsidRDefault="00C313AC" w:rsidP="005C492B">
      <w:pPr>
        <w:spacing w:line="360" w:lineRule="auto"/>
        <w:jc w:val="both"/>
        <w:rPr>
          <w:lang w:val="en-GB" w:eastAsia="en-US" w:bidi="th-TH"/>
        </w:rPr>
      </w:pPr>
      <w:r w:rsidRPr="00C313AC">
        <w:rPr>
          <w:lang w:val="en-GB" w:eastAsia="en-US" w:bidi="th-TH"/>
        </w:rPr>
        <w:t xml:space="preserve">For the Jakarta LRT project, it is required for the SCADA system to be able to </w:t>
      </w:r>
      <w:proofErr w:type="gramStart"/>
      <w:r w:rsidRPr="00C313AC">
        <w:rPr>
          <w:lang w:val="en-GB" w:eastAsia="en-US" w:bidi="th-TH"/>
        </w:rPr>
        <w:t>monitoring</w:t>
      </w:r>
      <w:proofErr w:type="gramEnd"/>
      <w:r w:rsidR="00CC36A4">
        <w:rPr>
          <w:lang w:val="en-GB" w:eastAsia="en-US" w:bidi="th-TH"/>
        </w:rPr>
        <w:t xml:space="preserve"> Automatic Fare Collection</w:t>
      </w:r>
      <w:r w:rsidRPr="00C313AC">
        <w:rPr>
          <w:lang w:val="en-GB" w:eastAsia="en-US" w:bidi="th-TH"/>
        </w:rPr>
        <w:t xml:space="preserve"> system. This shall be achieved by allow</w:t>
      </w:r>
      <w:r w:rsidR="00CC36A4">
        <w:rPr>
          <w:lang w:val="en-GB" w:eastAsia="en-US" w:bidi="th-TH"/>
        </w:rPr>
        <w:t xml:space="preserve">ing the SCADA system </w:t>
      </w:r>
      <w:r w:rsidR="00CC36A4">
        <w:rPr>
          <w:lang w:val="en-GB" w:eastAsia="en-US" w:bidi="th-TH"/>
        </w:rPr>
        <w:lastRenderedPageBreak/>
        <w:t xml:space="preserve">access </w:t>
      </w:r>
      <w:r w:rsidR="005B4448">
        <w:rPr>
          <w:lang w:val="en-GB" w:eastAsia="en-US" w:bidi="th-TH"/>
        </w:rPr>
        <w:t xml:space="preserve">by </w:t>
      </w:r>
      <w:r w:rsidR="00CC36A4">
        <w:rPr>
          <w:lang w:val="en-GB" w:eastAsia="en-US" w:bidi="th-TH"/>
        </w:rPr>
        <w:t>SNMP protocol</w:t>
      </w:r>
      <w:r w:rsidRPr="00C313AC">
        <w:rPr>
          <w:lang w:val="en-GB" w:eastAsia="en-US" w:bidi="th-TH"/>
        </w:rPr>
        <w:t xml:space="preserve">, with which a relevant GUI shall be creates within SCADA system to allow for specific monitoring </w:t>
      </w:r>
      <w:r w:rsidR="00CC36A4">
        <w:rPr>
          <w:lang w:val="en-GB" w:eastAsia="en-US" w:bidi="th-TH"/>
        </w:rPr>
        <w:t>of the AFC</w:t>
      </w:r>
      <w:r w:rsidRPr="00C313AC">
        <w:rPr>
          <w:lang w:val="en-GB" w:eastAsia="en-US" w:bidi="th-TH"/>
        </w:rPr>
        <w:t xml:space="preserve"> system.</w:t>
      </w:r>
    </w:p>
    <w:p w:rsidR="00CC36A4" w:rsidRDefault="00CC36A4"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CC36A4" w:rsidRDefault="00810CA2" w:rsidP="005C492B">
      <w:pPr>
        <w:pStyle w:val="ListParagraph"/>
        <w:numPr>
          <w:ilvl w:val="0"/>
          <w:numId w:val="89"/>
        </w:numPr>
        <w:spacing w:line="360" w:lineRule="auto"/>
        <w:ind w:firstLine="131"/>
        <w:jc w:val="both"/>
        <w:rPr>
          <w:lang w:val="en-GB" w:eastAsia="en-US" w:bidi="th-TH"/>
        </w:rPr>
      </w:pPr>
      <w:r>
        <w:rPr>
          <w:lang w:val="en-GB" w:eastAsia="en-US" w:bidi="th-TH"/>
        </w:rPr>
        <w:t xml:space="preserve">Monitoring </w:t>
      </w:r>
      <w:r w:rsidR="00003DD0">
        <w:rPr>
          <w:lang w:val="en-GB" w:eastAsia="en-US" w:bidi="th-TH"/>
        </w:rPr>
        <w:t xml:space="preserve">of </w:t>
      </w:r>
      <w:r>
        <w:rPr>
          <w:lang w:val="en-GB" w:eastAsia="en-US" w:bidi="th-TH"/>
        </w:rPr>
        <w:t xml:space="preserve">AFC </w:t>
      </w:r>
      <w:proofErr w:type="spellStart"/>
      <w:r>
        <w:rPr>
          <w:lang w:val="en-GB" w:eastAsia="en-US" w:bidi="th-TH"/>
        </w:rPr>
        <w:t>gateline</w:t>
      </w:r>
      <w:proofErr w:type="spellEnd"/>
      <w:r>
        <w:rPr>
          <w:lang w:val="en-GB" w:eastAsia="en-US" w:bidi="th-TH"/>
        </w:rPr>
        <w:t xml:space="preserve"> operation</w:t>
      </w:r>
    </w:p>
    <w:p w:rsidR="00810CA2" w:rsidRDefault="00810CA2" w:rsidP="005C492B">
      <w:pPr>
        <w:pStyle w:val="ListParagraph"/>
        <w:numPr>
          <w:ilvl w:val="0"/>
          <w:numId w:val="89"/>
        </w:numPr>
        <w:spacing w:line="360" w:lineRule="auto"/>
        <w:ind w:firstLine="131"/>
        <w:jc w:val="both"/>
        <w:rPr>
          <w:lang w:val="en-GB" w:eastAsia="en-US" w:bidi="th-TH"/>
        </w:rPr>
      </w:pPr>
      <w:r>
        <w:rPr>
          <w:lang w:val="en-GB" w:eastAsia="en-US" w:bidi="th-TH"/>
        </w:rPr>
        <w:t>Monitoring of AFC health and status</w:t>
      </w:r>
    </w:p>
    <w:p w:rsidR="00C313AC" w:rsidRDefault="00810CA2" w:rsidP="005C492B">
      <w:pPr>
        <w:pStyle w:val="ListParagraph"/>
        <w:numPr>
          <w:ilvl w:val="0"/>
          <w:numId w:val="89"/>
        </w:numPr>
        <w:spacing w:line="360" w:lineRule="auto"/>
        <w:ind w:firstLine="131"/>
        <w:jc w:val="both"/>
        <w:rPr>
          <w:lang w:val="en-GB" w:eastAsia="en-US" w:bidi="th-TH"/>
        </w:rPr>
      </w:pPr>
      <w:r>
        <w:rPr>
          <w:lang w:val="en-GB" w:eastAsia="en-US" w:bidi="th-TH"/>
        </w:rPr>
        <w:t xml:space="preserve">Monitoring </w:t>
      </w:r>
      <w:r w:rsidR="00003DD0">
        <w:rPr>
          <w:lang w:val="en-GB" w:eastAsia="en-US" w:bidi="th-TH"/>
        </w:rPr>
        <w:t xml:space="preserve">of </w:t>
      </w:r>
      <w:r>
        <w:rPr>
          <w:lang w:val="en-GB" w:eastAsia="en-US" w:bidi="th-TH"/>
        </w:rPr>
        <w:t>AFC display monitor health</w:t>
      </w:r>
    </w:p>
    <w:p w:rsidR="00810CA2" w:rsidRPr="00810CA2" w:rsidRDefault="00810CA2" w:rsidP="005C492B">
      <w:pPr>
        <w:pStyle w:val="ListParagraph"/>
        <w:spacing w:line="360" w:lineRule="auto"/>
        <w:ind w:left="851"/>
        <w:jc w:val="both"/>
        <w:rPr>
          <w:lang w:val="en-GB" w:eastAsia="en-US" w:bidi="th-TH"/>
        </w:rPr>
      </w:pPr>
    </w:p>
    <w:p w:rsidR="00FB38AC" w:rsidRPr="006271A0" w:rsidRDefault="006271A0" w:rsidP="005C492B">
      <w:pPr>
        <w:pStyle w:val="Heading4"/>
        <w:jc w:val="both"/>
      </w:pPr>
      <w:r w:rsidRPr="006271A0">
        <w:t>Platform Screen Door</w:t>
      </w:r>
    </w:p>
    <w:p w:rsidR="00FB38AC" w:rsidRDefault="006271A0" w:rsidP="005C492B">
      <w:pPr>
        <w:spacing w:line="360" w:lineRule="auto"/>
        <w:jc w:val="both"/>
        <w:rPr>
          <w:lang w:val="en-GB" w:eastAsia="en-US" w:bidi="th-TH"/>
        </w:rPr>
      </w:pPr>
      <w:r w:rsidRPr="00C313AC">
        <w:rPr>
          <w:lang w:val="en-GB" w:eastAsia="en-US" w:bidi="th-TH"/>
        </w:rPr>
        <w:t xml:space="preserve">For the Jakarta LRT project, it is required for the SCADA system to be able to </w:t>
      </w:r>
      <w:proofErr w:type="spellStart"/>
      <w:r w:rsidRPr="00C313AC">
        <w:rPr>
          <w:lang w:val="en-GB" w:eastAsia="en-US" w:bidi="th-TH"/>
        </w:rPr>
        <w:t>monitoring</w:t>
      </w:r>
      <w:r w:rsidR="00003DD0">
        <w:rPr>
          <w:lang w:val="en-GB" w:eastAsia="en-US" w:bidi="th-TH"/>
        </w:rPr>
        <w:t>Platform</w:t>
      </w:r>
      <w:proofErr w:type="spellEnd"/>
      <w:r w:rsidR="00003DD0">
        <w:rPr>
          <w:lang w:val="en-GB" w:eastAsia="en-US" w:bidi="th-TH"/>
        </w:rPr>
        <w:t xml:space="preserve"> Screen Door</w:t>
      </w:r>
      <w:r w:rsidRPr="00C313AC">
        <w:rPr>
          <w:lang w:val="en-GB" w:eastAsia="en-US" w:bidi="th-TH"/>
        </w:rPr>
        <w:t xml:space="preserve"> system. This shall be achieved by allow</w:t>
      </w:r>
      <w:r>
        <w:rPr>
          <w:lang w:val="en-GB" w:eastAsia="en-US" w:bidi="th-TH"/>
        </w:rPr>
        <w:t>ing the SCADA system access by Modbus TCP communication</w:t>
      </w:r>
      <w:r w:rsidRPr="00C313AC">
        <w:rPr>
          <w:lang w:val="en-GB" w:eastAsia="en-US" w:bidi="th-TH"/>
        </w:rPr>
        <w:t xml:space="preserve">, with which a relevant GUI shall be creates within SCADA system to allow for specific monitoring </w:t>
      </w:r>
      <w:r>
        <w:rPr>
          <w:lang w:val="en-GB" w:eastAsia="en-US" w:bidi="th-TH"/>
        </w:rPr>
        <w:t>of the PSD</w:t>
      </w:r>
      <w:r w:rsidRPr="00C313AC">
        <w:rPr>
          <w:lang w:val="en-GB" w:eastAsia="en-US" w:bidi="th-TH"/>
        </w:rPr>
        <w:t xml:space="preserve"> system.</w:t>
      </w:r>
    </w:p>
    <w:p w:rsidR="006271A0" w:rsidRPr="00003DD0" w:rsidRDefault="006271A0"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6271A0" w:rsidRDefault="00003DD0" w:rsidP="005C492B">
      <w:pPr>
        <w:pStyle w:val="ListParagraph"/>
        <w:numPr>
          <w:ilvl w:val="0"/>
          <w:numId w:val="92"/>
        </w:numPr>
        <w:spacing w:line="360" w:lineRule="auto"/>
        <w:ind w:left="1418" w:hanging="567"/>
        <w:jc w:val="both"/>
        <w:rPr>
          <w:lang w:val="en-GB" w:eastAsia="en-US" w:bidi="th-TH"/>
        </w:rPr>
      </w:pPr>
      <w:r>
        <w:rPr>
          <w:lang w:val="en-GB" w:eastAsia="en-US" w:bidi="th-TH"/>
        </w:rPr>
        <w:t>Monitoring of PSD alarms status</w:t>
      </w:r>
    </w:p>
    <w:p w:rsidR="00003DD0" w:rsidRDefault="00003DD0" w:rsidP="005C492B">
      <w:pPr>
        <w:pStyle w:val="ListParagraph"/>
        <w:numPr>
          <w:ilvl w:val="0"/>
          <w:numId w:val="92"/>
        </w:numPr>
        <w:spacing w:line="360" w:lineRule="auto"/>
        <w:ind w:left="1418" w:hanging="567"/>
        <w:jc w:val="both"/>
        <w:rPr>
          <w:lang w:val="en-GB" w:eastAsia="en-US" w:bidi="th-TH"/>
        </w:rPr>
      </w:pPr>
      <w:r>
        <w:rPr>
          <w:lang w:val="en-GB" w:eastAsia="en-US" w:bidi="th-TH"/>
        </w:rPr>
        <w:t>Monitoring of PSD devices status</w:t>
      </w:r>
    </w:p>
    <w:p w:rsidR="00E152D8" w:rsidRDefault="00E152D8" w:rsidP="005C492B">
      <w:pPr>
        <w:pStyle w:val="ListParagraph"/>
        <w:numPr>
          <w:ilvl w:val="0"/>
          <w:numId w:val="92"/>
        </w:numPr>
        <w:spacing w:line="360" w:lineRule="auto"/>
        <w:ind w:left="1418" w:hanging="567"/>
        <w:jc w:val="both"/>
        <w:rPr>
          <w:lang w:val="en-GB" w:eastAsia="en-US" w:bidi="th-TH"/>
        </w:rPr>
      </w:pPr>
      <w:r>
        <w:rPr>
          <w:lang w:val="en-GB" w:eastAsia="en-US" w:bidi="th-TH"/>
        </w:rPr>
        <w:t>Monitoring of emergency door status</w:t>
      </w:r>
    </w:p>
    <w:p w:rsidR="005A7374" w:rsidRDefault="005A7374" w:rsidP="005C492B">
      <w:pPr>
        <w:pStyle w:val="ListParagraph"/>
        <w:spacing w:line="360" w:lineRule="auto"/>
        <w:ind w:left="1418"/>
        <w:jc w:val="both"/>
        <w:rPr>
          <w:lang w:val="en-GB" w:eastAsia="en-US" w:bidi="th-TH"/>
        </w:rPr>
      </w:pPr>
    </w:p>
    <w:p w:rsidR="00FB38AC" w:rsidRPr="00003DD0" w:rsidRDefault="00FB38AC" w:rsidP="005C492B">
      <w:pPr>
        <w:pStyle w:val="Heading4"/>
        <w:jc w:val="both"/>
      </w:pPr>
      <w:proofErr w:type="spellStart"/>
      <w:r w:rsidRPr="00003DD0">
        <w:t>Signalling</w:t>
      </w:r>
      <w:proofErr w:type="spellEnd"/>
    </w:p>
    <w:p w:rsidR="007155BE" w:rsidRDefault="007155BE" w:rsidP="005C492B">
      <w:pPr>
        <w:spacing w:line="360" w:lineRule="auto"/>
        <w:jc w:val="both"/>
        <w:rPr>
          <w:lang w:val="en-GB" w:eastAsia="en-US" w:bidi="th-TH"/>
        </w:rPr>
      </w:pPr>
      <w:r w:rsidRPr="007155BE">
        <w:rPr>
          <w:lang w:val="en-GB" w:eastAsia="en-US" w:bidi="th-TH"/>
        </w:rPr>
        <w:t xml:space="preserve">For the Jakarta LRT project, it is required for the SCADA system to be able to </w:t>
      </w:r>
      <w:r>
        <w:rPr>
          <w:lang w:val="en-GB" w:eastAsia="en-US" w:bidi="th-TH"/>
        </w:rPr>
        <w:t xml:space="preserve">control and </w:t>
      </w:r>
      <w:r w:rsidR="00E152D8">
        <w:rPr>
          <w:lang w:val="en-GB" w:eastAsia="en-US" w:bidi="th-TH"/>
        </w:rPr>
        <w:t>monitoring Signalling</w:t>
      </w:r>
      <w:r w:rsidRPr="007155BE">
        <w:rPr>
          <w:lang w:val="en-GB" w:eastAsia="en-US" w:bidi="th-TH"/>
        </w:rPr>
        <w:t xml:space="preserve"> system. This shall be achieved by allowing the SCADA system access by </w:t>
      </w:r>
      <w:r>
        <w:rPr>
          <w:lang w:val="en-GB" w:eastAsia="en-US" w:bidi="th-TH"/>
        </w:rPr>
        <w:t>custom interface</w:t>
      </w:r>
      <w:r w:rsidRPr="007155BE">
        <w:rPr>
          <w:lang w:val="en-GB" w:eastAsia="en-US" w:bidi="th-TH"/>
        </w:rPr>
        <w:t xml:space="preserve">, with which a relevant GUI shall be creates within SCADA system to allow for specific monitoring </w:t>
      </w:r>
      <w:r>
        <w:rPr>
          <w:lang w:val="en-GB" w:eastAsia="en-US" w:bidi="th-TH"/>
        </w:rPr>
        <w:t>of the Signalling</w:t>
      </w:r>
      <w:r w:rsidRPr="007155BE">
        <w:rPr>
          <w:lang w:val="en-GB" w:eastAsia="en-US" w:bidi="th-TH"/>
        </w:rPr>
        <w:t xml:space="preserve"> system.</w:t>
      </w:r>
    </w:p>
    <w:p w:rsidR="007155BE" w:rsidRDefault="007155BE" w:rsidP="005C492B">
      <w:pPr>
        <w:spacing w:line="360" w:lineRule="auto"/>
        <w:jc w:val="both"/>
        <w:rPr>
          <w:lang w:val="en-GB" w:eastAsia="en-US" w:bidi="th-TH"/>
        </w:rPr>
      </w:pPr>
      <w:r>
        <w:rPr>
          <w:lang w:val="en-GB" w:eastAsia="en-US" w:bidi="th-TH"/>
        </w:rPr>
        <w:t xml:space="preserve">Among the control shall be available to the SCADA </w:t>
      </w:r>
      <w:proofErr w:type="gramStart"/>
      <w:r>
        <w:rPr>
          <w:lang w:val="en-GB" w:eastAsia="en-US" w:bidi="th-TH"/>
        </w:rPr>
        <w:t>operators :</w:t>
      </w:r>
      <w:proofErr w:type="gramEnd"/>
    </w:p>
    <w:p w:rsidR="007155BE" w:rsidRDefault="007155BE" w:rsidP="005C492B">
      <w:pPr>
        <w:pStyle w:val="ListParagraph"/>
        <w:numPr>
          <w:ilvl w:val="0"/>
          <w:numId w:val="94"/>
        </w:numPr>
        <w:spacing w:line="360" w:lineRule="auto"/>
        <w:ind w:firstLine="131"/>
        <w:jc w:val="both"/>
        <w:rPr>
          <w:lang w:val="en-GB" w:eastAsia="en-US" w:bidi="th-TH"/>
        </w:rPr>
      </w:pPr>
      <w:r>
        <w:rPr>
          <w:lang w:val="en-GB" w:eastAsia="en-US" w:bidi="th-TH"/>
        </w:rPr>
        <w:t>Control of Signalling indication</w:t>
      </w:r>
    </w:p>
    <w:p w:rsidR="007155BE" w:rsidRPr="007155BE" w:rsidRDefault="007155BE" w:rsidP="005C492B">
      <w:pPr>
        <w:pStyle w:val="ListParagraph"/>
        <w:numPr>
          <w:ilvl w:val="0"/>
          <w:numId w:val="94"/>
        </w:numPr>
        <w:spacing w:line="360" w:lineRule="auto"/>
        <w:ind w:firstLine="131"/>
        <w:jc w:val="both"/>
        <w:rPr>
          <w:lang w:val="en-GB" w:eastAsia="en-US" w:bidi="th-TH"/>
        </w:rPr>
      </w:pPr>
      <w:r>
        <w:rPr>
          <w:lang w:val="en-GB" w:eastAsia="en-US" w:bidi="th-TH"/>
        </w:rPr>
        <w:t xml:space="preserve">Control of Signalling </w:t>
      </w:r>
      <w:proofErr w:type="gramStart"/>
      <w:r>
        <w:rPr>
          <w:lang w:val="en-GB" w:eastAsia="en-US" w:bidi="th-TH"/>
        </w:rPr>
        <w:t>status</w:t>
      </w:r>
      <w:proofErr w:type="gramEnd"/>
      <w:r>
        <w:rPr>
          <w:lang w:val="en-GB" w:eastAsia="en-US" w:bidi="th-TH"/>
        </w:rPr>
        <w:t xml:space="preserve"> Traction Power</w:t>
      </w:r>
    </w:p>
    <w:p w:rsidR="007155BE" w:rsidRPr="00003DD0" w:rsidRDefault="007155BE" w:rsidP="005C492B">
      <w:pPr>
        <w:spacing w:line="360" w:lineRule="auto"/>
        <w:jc w:val="both"/>
        <w:rPr>
          <w:lang w:val="en-GB" w:eastAsia="en-US" w:bidi="th-TH"/>
        </w:rPr>
      </w:pPr>
      <w:r>
        <w:rPr>
          <w:lang w:val="en-GB" w:eastAsia="en-US" w:bidi="th-TH"/>
        </w:rPr>
        <w:t xml:space="preserve">Among the monitoring capabilities that shall be available to the SCADA </w:t>
      </w:r>
      <w:proofErr w:type="gramStart"/>
      <w:r>
        <w:rPr>
          <w:lang w:val="en-GB" w:eastAsia="en-US" w:bidi="th-TH"/>
        </w:rPr>
        <w:t>operators :</w:t>
      </w:r>
      <w:proofErr w:type="gramEnd"/>
    </w:p>
    <w:p w:rsidR="00FB38AC" w:rsidRDefault="007155BE" w:rsidP="005C492B">
      <w:pPr>
        <w:pStyle w:val="ListParagraph"/>
        <w:numPr>
          <w:ilvl w:val="0"/>
          <w:numId w:val="93"/>
        </w:numPr>
        <w:spacing w:line="360" w:lineRule="auto"/>
        <w:ind w:firstLine="131"/>
        <w:jc w:val="both"/>
        <w:rPr>
          <w:lang w:val="en-GB" w:eastAsia="en-US" w:bidi="th-TH"/>
        </w:rPr>
      </w:pPr>
      <w:r>
        <w:rPr>
          <w:lang w:val="en-GB" w:eastAsia="en-US" w:bidi="th-TH"/>
        </w:rPr>
        <w:t>Monitoring of Signalling alarms and status</w:t>
      </w:r>
    </w:p>
    <w:p w:rsidR="007155BE" w:rsidRDefault="007155BE" w:rsidP="005C492B">
      <w:pPr>
        <w:pStyle w:val="ListParagraph"/>
        <w:numPr>
          <w:ilvl w:val="0"/>
          <w:numId w:val="93"/>
        </w:numPr>
        <w:spacing w:line="360" w:lineRule="auto"/>
        <w:ind w:firstLine="131"/>
        <w:jc w:val="both"/>
        <w:rPr>
          <w:lang w:val="en-GB" w:eastAsia="en-US" w:bidi="th-TH"/>
        </w:rPr>
      </w:pPr>
      <w:r>
        <w:rPr>
          <w:lang w:val="en-GB" w:eastAsia="en-US" w:bidi="th-TH"/>
        </w:rPr>
        <w:t>Monitoring of Signalling SCADA records</w:t>
      </w:r>
    </w:p>
    <w:p w:rsidR="00A50BB2" w:rsidRDefault="007155BE" w:rsidP="005C492B">
      <w:pPr>
        <w:pStyle w:val="ListParagraph"/>
        <w:numPr>
          <w:ilvl w:val="0"/>
          <w:numId w:val="93"/>
        </w:numPr>
        <w:spacing w:line="360" w:lineRule="auto"/>
        <w:ind w:firstLine="131"/>
        <w:jc w:val="both"/>
        <w:rPr>
          <w:lang w:val="en-GB" w:eastAsia="en-US" w:bidi="th-TH"/>
        </w:rPr>
      </w:pPr>
      <w:r>
        <w:rPr>
          <w:lang w:val="en-GB" w:eastAsia="en-US" w:bidi="th-TH"/>
        </w:rPr>
        <w:t>Monitoring of Signalling display</w:t>
      </w:r>
    </w:p>
    <w:p w:rsidR="00020DB9" w:rsidRPr="005A7374" w:rsidRDefault="00020DB9" w:rsidP="00020DB9">
      <w:pPr>
        <w:pStyle w:val="ListParagraph"/>
        <w:spacing w:line="360" w:lineRule="auto"/>
        <w:ind w:left="851"/>
        <w:jc w:val="both"/>
        <w:rPr>
          <w:lang w:val="en-GB" w:eastAsia="en-US" w:bidi="th-TH"/>
        </w:rPr>
      </w:pPr>
    </w:p>
    <w:p w:rsidR="00713367" w:rsidRPr="00E152D8" w:rsidRDefault="00E152D8" w:rsidP="005C492B">
      <w:pPr>
        <w:pStyle w:val="Heading4"/>
        <w:jc w:val="both"/>
        <w:rPr>
          <w:i w:val="0"/>
        </w:rPr>
      </w:pPr>
      <w:r w:rsidRPr="00E152D8">
        <w:rPr>
          <w:i w:val="0"/>
        </w:rPr>
        <w:lastRenderedPageBreak/>
        <w:t>BMS System</w:t>
      </w:r>
    </w:p>
    <w:p w:rsidR="007155BE" w:rsidRDefault="007155BE" w:rsidP="005C492B">
      <w:pPr>
        <w:spacing w:line="360" w:lineRule="auto"/>
        <w:jc w:val="both"/>
        <w:rPr>
          <w:lang w:val="en-GB" w:eastAsia="en-US" w:bidi="th-TH"/>
        </w:rPr>
      </w:pPr>
      <w:r w:rsidRPr="007155BE">
        <w:rPr>
          <w:lang w:val="en-GB" w:eastAsia="en-US" w:bidi="th-TH"/>
        </w:rPr>
        <w:t xml:space="preserve">For the Jakarta LRT project, it is required for the SCADA system to be able to </w:t>
      </w:r>
      <w:r>
        <w:rPr>
          <w:lang w:val="en-GB" w:eastAsia="en-US" w:bidi="th-TH"/>
        </w:rPr>
        <w:t xml:space="preserve">control and </w:t>
      </w:r>
      <w:r w:rsidRPr="007155BE">
        <w:rPr>
          <w:lang w:val="en-GB" w:eastAsia="en-US" w:bidi="th-TH"/>
        </w:rPr>
        <w:t xml:space="preserve">monitoring </w:t>
      </w:r>
      <w:r w:rsidR="00E152D8">
        <w:rPr>
          <w:lang w:val="en-GB" w:eastAsia="en-US" w:bidi="th-TH"/>
        </w:rPr>
        <w:t>BMS system.</w:t>
      </w:r>
      <w:r w:rsidRPr="007155BE">
        <w:rPr>
          <w:lang w:val="en-GB" w:eastAsia="en-US" w:bidi="th-TH"/>
        </w:rPr>
        <w:t xml:space="preserve"> This shall be achieved by allowing the SCADA system access by </w:t>
      </w:r>
      <w:r w:rsidR="0033365A">
        <w:rPr>
          <w:lang w:val="en-GB" w:eastAsia="en-US" w:bidi="th-TH"/>
        </w:rPr>
        <w:t>TCP/IP Modbus communication</w:t>
      </w:r>
      <w:r w:rsidRPr="007155BE">
        <w:rPr>
          <w:lang w:val="en-GB" w:eastAsia="en-US" w:bidi="th-TH"/>
        </w:rPr>
        <w:t xml:space="preserve">, with which a relevant GUI shall be creates within SCADA system to allow for specific monitoring </w:t>
      </w:r>
      <w:r w:rsidR="0033365A">
        <w:rPr>
          <w:lang w:val="en-GB" w:eastAsia="en-US" w:bidi="th-TH"/>
        </w:rPr>
        <w:t xml:space="preserve">of the </w:t>
      </w:r>
      <w:r w:rsidR="00E152D8">
        <w:rPr>
          <w:lang w:val="en-GB" w:eastAsia="en-US" w:bidi="th-TH"/>
        </w:rPr>
        <w:t>BMS system</w:t>
      </w:r>
      <w:r w:rsidRPr="007155BE">
        <w:rPr>
          <w:lang w:val="en-GB" w:eastAsia="en-US" w:bidi="th-TH"/>
        </w:rPr>
        <w:t>.</w:t>
      </w:r>
    </w:p>
    <w:p w:rsidR="00713367" w:rsidRDefault="0033365A" w:rsidP="005C492B">
      <w:pPr>
        <w:spacing w:before="0" w:after="0" w:line="360" w:lineRule="auto"/>
        <w:jc w:val="both"/>
        <w:rPr>
          <w:bCs/>
        </w:rPr>
      </w:pPr>
      <w:r>
        <w:rPr>
          <w:bCs/>
        </w:rPr>
        <w:t xml:space="preserve">Among the control shall be available to the SCADA </w:t>
      </w:r>
      <w:proofErr w:type="gramStart"/>
      <w:r>
        <w:rPr>
          <w:bCs/>
        </w:rPr>
        <w:t>operators :</w:t>
      </w:r>
      <w:proofErr w:type="gramEnd"/>
    </w:p>
    <w:p w:rsidR="0033365A" w:rsidRPr="00020DB9" w:rsidRDefault="0033365A" w:rsidP="00020DB9">
      <w:pPr>
        <w:pStyle w:val="ListParagraph"/>
        <w:numPr>
          <w:ilvl w:val="0"/>
          <w:numId w:val="95"/>
        </w:numPr>
        <w:spacing w:before="0" w:after="0" w:line="360" w:lineRule="auto"/>
        <w:ind w:firstLine="131"/>
        <w:jc w:val="both"/>
        <w:rPr>
          <w:bCs/>
        </w:rPr>
      </w:pPr>
      <w:r>
        <w:rPr>
          <w:bCs/>
        </w:rPr>
        <w:t xml:space="preserve">Control of on and off lamp in </w:t>
      </w:r>
      <w:r w:rsidR="00311D1A">
        <w:rPr>
          <w:lang w:val="en-GB" w:eastAsia="en-US" w:bidi="th-TH"/>
        </w:rPr>
        <w:t>BMS system</w:t>
      </w:r>
    </w:p>
    <w:p w:rsidR="0033365A" w:rsidRDefault="0033365A" w:rsidP="005C492B">
      <w:pPr>
        <w:spacing w:before="0" w:after="0" w:line="360" w:lineRule="auto"/>
        <w:jc w:val="both"/>
        <w:rPr>
          <w:bCs/>
        </w:rPr>
      </w:pPr>
      <w:r>
        <w:rPr>
          <w:bCs/>
        </w:rPr>
        <w:t>Among the m</w:t>
      </w:r>
      <w:r w:rsidR="00311D1A">
        <w:rPr>
          <w:bCs/>
        </w:rPr>
        <w:t>onitoring capabilities that sh</w:t>
      </w:r>
      <w:r>
        <w:rPr>
          <w:bCs/>
        </w:rPr>
        <w:t xml:space="preserve">all be available to the SCADA </w:t>
      </w:r>
      <w:proofErr w:type="gramStart"/>
      <w:r>
        <w:rPr>
          <w:bCs/>
        </w:rPr>
        <w:t>operators :</w:t>
      </w:r>
      <w:proofErr w:type="gramEnd"/>
    </w:p>
    <w:p w:rsidR="0033365A" w:rsidRDefault="0033365A" w:rsidP="005C492B">
      <w:pPr>
        <w:pStyle w:val="ListParagraph"/>
        <w:numPr>
          <w:ilvl w:val="0"/>
          <w:numId w:val="96"/>
        </w:numPr>
        <w:spacing w:before="0" w:after="0" w:line="360" w:lineRule="auto"/>
        <w:ind w:firstLine="131"/>
        <w:jc w:val="both"/>
        <w:rPr>
          <w:bCs/>
        </w:rPr>
      </w:pPr>
      <w:r>
        <w:rPr>
          <w:bCs/>
        </w:rPr>
        <w:t xml:space="preserve">Monitoring of </w:t>
      </w:r>
      <w:r w:rsidR="009B1A9E">
        <w:rPr>
          <w:bCs/>
        </w:rPr>
        <w:t xml:space="preserve">Subsystem </w:t>
      </w:r>
      <w:r>
        <w:rPr>
          <w:bCs/>
        </w:rPr>
        <w:t>lamp status</w:t>
      </w:r>
    </w:p>
    <w:p w:rsidR="0033365A" w:rsidRDefault="0033365A" w:rsidP="005C492B">
      <w:pPr>
        <w:pStyle w:val="ListParagraph"/>
        <w:numPr>
          <w:ilvl w:val="0"/>
          <w:numId w:val="96"/>
        </w:numPr>
        <w:spacing w:before="0" w:after="0" w:line="360" w:lineRule="auto"/>
        <w:ind w:firstLine="131"/>
        <w:jc w:val="both"/>
        <w:rPr>
          <w:bCs/>
        </w:rPr>
      </w:pPr>
      <w:r>
        <w:rPr>
          <w:bCs/>
        </w:rPr>
        <w:t xml:space="preserve">Monitoring of </w:t>
      </w:r>
      <w:r w:rsidR="009B1A9E">
        <w:rPr>
          <w:bCs/>
        </w:rPr>
        <w:t xml:space="preserve">Subsystem </w:t>
      </w:r>
      <w:r>
        <w:rPr>
          <w:bCs/>
        </w:rPr>
        <w:t>alarm status</w:t>
      </w:r>
    </w:p>
    <w:p w:rsidR="0033365A" w:rsidRDefault="0033365A" w:rsidP="005C492B">
      <w:pPr>
        <w:pStyle w:val="ListParagraph"/>
        <w:numPr>
          <w:ilvl w:val="0"/>
          <w:numId w:val="96"/>
        </w:numPr>
        <w:spacing w:before="0" w:after="0" w:line="360" w:lineRule="auto"/>
        <w:ind w:firstLine="131"/>
        <w:jc w:val="both"/>
        <w:rPr>
          <w:bCs/>
        </w:rPr>
      </w:pPr>
      <w:r>
        <w:rPr>
          <w:bCs/>
        </w:rPr>
        <w:t xml:space="preserve">Monitoring of </w:t>
      </w:r>
      <w:r w:rsidR="009B1A9E">
        <w:rPr>
          <w:bCs/>
        </w:rPr>
        <w:t xml:space="preserve">Subsystem </w:t>
      </w:r>
      <w:r>
        <w:rPr>
          <w:bCs/>
        </w:rPr>
        <w:t>escalator</w:t>
      </w:r>
    </w:p>
    <w:p w:rsidR="0033365A" w:rsidRDefault="0033365A" w:rsidP="005C492B">
      <w:pPr>
        <w:pStyle w:val="ListParagraph"/>
        <w:numPr>
          <w:ilvl w:val="0"/>
          <w:numId w:val="96"/>
        </w:numPr>
        <w:spacing w:before="0" w:after="0" w:line="360" w:lineRule="auto"/>
        <w:ind w:firstLine="131"/>
        <w:jc w:val="both"/>
        <w:rPr>
          <w:bCs/>
        </w:rPr>
      </w:pPr>
      <w:r>
        <w:rPr>
          <w:bCs/>
        </w:rPr>
        <w:t xml:space="preserve">Monitoring of </w:t>
      </w:r>
      <w:r w:rsidR="009B1A9E">
        <w:rPr>
          <w:bCs/>
        </w:rPr>
        <w:t xml:space="preserve">Subsystem </w:t>
      </w:r>
      <w:proofErr w:type="spellStart"/>
      <w:r>
        <w:rPr>
          <w:bCs/>
        </w:rPr>
        <w:t>escavator</w:t>
      </w:r>
      <w:proofErr w:type="spellEnd"/>
    </w:p>
    <w:p w:rsidR="0033365A" w:rsidRDefault="0033365A" w:rsidP="005C492B">
      <w:pPr>
        <w:pStyle w:val="ListParagraph"/>
        <w:numPr>
          <w:ilvl w:val="0"/>
          <w:numId w:val="96"/>
        </w:numPr>
        <w:spacing w:before="0" w:after="0" w:line="360" w:lineRule="auto"/>
        <w:ind w:firstLine="131"/>
        <w:jc w:val="both"/>
        <w:rPr>
          <w:bCs/>
        </w:rPr>
      </w:pPr>
      <w:r>
        <w:rPr>
          <w:bCs/>
        </w:rPr>
        <w:t>Monitoring of</w:t>
      </w:r>
      <w:r w:rsidR="009B1A9E">
        <w:rPr>
          <w:bCs/>
        </w:rPr>
        <w:t xml:space="preserve"> Subsystem</w:t>
      </w:r>
      <w:r>
        <w:rPr>
          <w:bCs/>
        </w:rPr>
        <w:t xml:space="preserve"> elevator</w:t>
      </w:r>
    </w:p>
    <w:p w:rsidR="0033365A" w:rsidRDefault="0033365A" w:rsidP="005C492B">
      <w:pPr>
        <w:pStyle w:val="ListParagraph"/>
        <w:numPr>
          <w:ilvl w:val="0"/>
          <w:numId w:val="96"/>
        </w:numPr>
        <w:spacing w:before="0" w:after="0" w:line="360" w:lineRule="auto"/>
        <w:ind w:firstLine="131"/>
        <w:jc w:val="both"/>
        <w:rPr>
          <w:bCs/>
        </w:rPr>
      </w:pPr>
      <w:r>
        <w:rPr>
          <w:bCs/>
        </w:rPr>
        <w:t xml:space="preserve">Monitoring of </w:t>
      </w:r>
      <w:r w:rsidR="009B1A9E">
        <w:rPr>
          <w:bCs/>
        </w:rPr>
        <w:t xml:space="preserve">Subsystem </w:t>
      </w:r>
      <w:r>
        <w:rPr>
          <w:bCs/>
        </w:rPr>
        <w:t>fire status</w:t>
      </w:r>
    </w:p>
    <w:p w:rsidR="0033365A" w:rsidRDefault="009B1A9E" w:rsidP="005C492B">
      <w:pPr>
        <w:pStyle w:val="ListParagraph"/>
        <w:numPr>
          <w:ilvl w:val="0"/>
          <w:numId w:val="96"/>
        </w:numPr>
        <w:spacing w:before="0" w:after="0" w:line="360" w:lineRule="auto"/>
        <w:ind w:firstLine="131"/>
        <w:jc w:val="both"/>
        <w:rPr>
          <w:bCs/>
        </w:rPr>
      </w:pPr>
      <w:r>
        <w:rPr>
          <w:bCs/>
        </w:rPr>
        <w:t>Monitoring of Subsystem pump</w:t>
      </w:r>
    </w:p>
    <w:p w:rsidR="00A50BB2" w:rsidRDefault="00A50BB2" w:rsidP="005C492B">
      <w:pPr>
        <w:pStyle w:val="ListParagraph"/>
        <w:numPr>
          <w:ilvl w:val="0"/>
          <w:numId w:val="96"/>
        </w:numPr>
        <w:spacing w:before="0" w:after="0" w:line="360" w:lineRule="auto"/>
        <w:ind w:firstLine="131"/>
        <w:jc w:val="both"/>
        <w:rPr>
          <w:bCs/>
        </w:rPr>
      </w:pPr>
      <w:r>
        <w:rPr>
          <w:bCs/>
        </w:rPr>
        <w:t>Monitoring of Subsystem Sprinkler</w:t>
      </w:r>
    </w:p>
    <w:p w:rsidR="009B1A9E" w:rsidRPr="0033365A" w:rsidRDefault="009B1A9E" w:rsidP="005C492B">
      <w:pPr>
        <w:pStyle w:val="ListParagraph"/>
        <w:spacing w:before="0" w:after="0" w:line="360" w:lineRule="auto"/>
        <w:ind w:left="851"/>
        <w:jc w:val="both"/>
        <w:rPr>
          <w:bCs/>
        </w:rPr>
      </w:pPr>
    </w:p>
    <w:p w:rsidR="00A50BB2" w:rsidRPr="00311D1A" w:rsidRDefault="00A50BB2" w:rsidP="005C492B">
      <w:pPr>
        <w:pStyle w:val="Heading4"/>
        <w:jc w:val="both"/>
        <w:rPr>
          <w:i w:val="0"/>
        </w:rPr>
      </w:pPr>
      <w:bookmarkStart w:id="153" w:name="_Toc401228434"/>
      <w:bookmarkStart w:id="154" w:name="_Toc482887567"/>
      <w:bookmarkStart w:id="155" w:name="_Toc489079191"/>
      <w:r w:rsidRPr="00311D1A">
        <w:rPr>
          <w:i w:val="0"/>
        </w:rPr>
        <w:t>Passenger Help Point</w:t>
      </w:r>
    </w:p>
    <w:p w:rsidR="007E1AFE" w:rsidRPr="00DB21A6" w:rsidRDefault="00A50BB2" w:rsidP="005C492B">
      <w:pPr>
        <w:spacing w:line="360" w:lineRule="auto"/>
        <w:jc w:val="both"/>
        <w:rPr>
          <w:lang w:val="en-GB" w:eastAsia="en-US" w:bidi="th-TH"/>
        </w:rPr>
      </w:pPr>
      <w:r>
        <w:rPr>
          <w:lang w:val="en-GB" w:eastAsia="en-US" w:bidi="th-TH"/>
        </w:rPr>
        <w:t>For the Jakarta LRT project, it is required for the SCADA system to be able to monitor and control the PHP system. This shall be achieved by allowing the SCADA system access to the open access SDK, with which a relevant GUI shall be creates within SCADA system to allow for specific monitoring and control of the PHP system.</w:t>
      </w:r>
    </w:p>
    <w:p w:rsidR="00A50BB2" w:rsidRPr="003255D8" w:rsidRDefault="00A50BB2" w:rsidP="005C492B">
      <w:pPr>
        <w:jc w:val="both"/>
        <w:rPr>
          <w:lang w:val="en-MY"/>
        </w:rPr>
      </w:pPr>
      <w:r w:rsidRPr="003255D8">
        <w:rPr>
          <w:lang w:val="en-MY"/>
        </w:rPr>
        <w:t>Among the monitoring capabilities that shall be available to the SCADA operators:</w:t>
      </w:r>
    </w:p>
    <w:p w:rsidR="00A50BB2" w:rsidRPr="003255D8" w:rsidRDefault="007E1AFE" w:rsidP="005C492B">
      <w:pPr>
        <w:numPr>
          <w:ilvl w:val="0"/>
          <w:numId w:val="79"/>
        </w:numPr>
        <w:spacing w:before="0" w:line="288" w:lineRule="auto"/>
        <w:jc w:val="both"/>
        <w:rPr>
          <w:bCs/>
          <w:lang w:val="en-MY"/>
        </w:rPr>
      </w:pPr>
      <w:r>
        <w:rPr>
          <w:bCs/>
          <w:lang w:val="en-MY"/>
        </w:rPr>
        <w:t>Monitoring of PHP</w:t>
      </w:r>
      <w:r w:rsidR="00A50BB2" w:rsidRPr="003255D8">
        <w:rPr>
          <w:bCs/>
          <w:lang w:val="en-MY"/>
        </w:rPr>
        <w:t xml:space="preserve"> system alarms and faults</w:t>
      </w:r>
    </w:p>
    <w:p w:rsidR="00A50BB2" w:rsidRPr="003255D8" w:rsidRDefault="007E1AFE" w:rsidP="005C492B">
      <w:pPr>
        <w:numPr>
          <w:ilvl w:val="0"/>
          <w:numId w:val="79"/>
        </w:numPr>
        <w:spacing w:before="0" w:line="288" w:lineRule="auto"/>
        <w:jc w:val="both"/>
        <w:rPr>
          <w:bCs/>
          <w:lang w:val="en-MY"/>
        </w:rPr>
      </w:pPr>
      <w:r>
        <w:rPr>
          <w:bCs/>
          <w:lang w:val="en-MY"/>
        </w:rPr>
        <w:t>Monitoring of PHP</w:t>
      </w:r>
      <w:r w:rsidR="00A50BB2" w:rsidRPr="003255D8">
        <w:rPr>
          <w:bCs/>
          <w:lang w:val="en-MY"/>
        </w:rPr>
        <w:t xml:space="preserve"> system health status</w:t>
      </w:r>
    </w:p>
    <w:p w:rsidR="00A50BB2" w:rsidRDefault="007E1AFE" w:rsidP="005C492B">
      <w:pPr>
        <w:numPr>
          <w:ilvl w:val="0"/>
          <w:numId w:val="79"/>
        </w:numPr>
        <w:spacing w:before="0" w:line="288" w:lineRule="auto"/>
        <w:jc w:val="both"/>
        <w:rPr>
          <w:bCs/>
          <w:lang w:val="en-MY"/>
        </w:rPr>
      </w:pPr>
      <w:r>
        <w:rPr>
          <w:bCs/>
          <w:lang w:val="en-MY"/>
        </w:rPr>
        <w:t>Monitoring of PHP</w:t>
      </w:r>
      <w:r w:rsidR="00A50BB2" w:rsidRPr="003255D8">
        <w:rPr>
          <w:bCs/>
          <w:lang w:val="en-MY"/>
        </w:rPr>
        <w:t xml:space="preserve"> zones status</w:t>
      </w:r>
    </w:p>
    <w:p w:rsidR="007E1AFE" w:rsidRPr="007E1AFE" w:rsidRDefault="007E1AFE" w:rsidP="005C492B">
      <w:pPr>
        <w:spacing w:before="0" w:line="288" w:lineRule="auto"/>
        <w:ind w:left="1287"/>
        <w:jc w:val="both"/>
        <w:rPr>
          <w:bCs/>
          <w:lang w:val="en-MY"/>
        </w:rPr>
      </w:pPr>
    </w:p>
    <w:p w:rsidR="000946E4" w:rsidRPr="00311D1A" w:rsidRDefault="000946E4" w:rsidP="005C492B">
      <w:pPr>
        <w:pStyle w:val="Heading4"/>
        <w:jc w:val="both"/>
        <w:rPr>
          <w:i w:val="0"/>
        </w:rPr>
      </w:pPr>
      <w:r w:rsidRPr="00311D1A">
        <w:rPr>
          <w:i w:val="0"/>
        </w:rPr>
        <w:t>Master Clock</w:t>
      </w:r>
    </w:p>
    <w:p w:rsidR="000946E4" w:rsidRDefault="00CE3CDD" w:rsidP="005C492B">
      <w:pPr>
        <w:spacing w:line="360" w:lineRule="auto"/>
        <w:jc w:val="both"/>
        <w:rPr>
          <w:lang w:val="en-GB" w:eastAsia="en-US" w:bidi="th-TH"/>
        </w:rPr>
      </w:pPr>
      <w:r>
        <w:rPr>
          <w:lang w:val="en-GB" w:eastAsia="en-US" w:bidi="th-TH"/>
        </w:rPr>
        <w:t>For the Jakarta LRT project, it is required for the SCADA system to be able to monitor the master clock system. This shall be achieved by allowing the SCADA system access by SNMP, with which a relevant GUI shall be creates within SCADA system to allow for specific monitoring and control of the PHP system.</w:t>
      </w:r>
    </w:p>
    <w:p w:rsidR="00036CCC" w:rsidRPr="003255D8" w:rsidRDefault="00036CCC" w:rsidP="005C492B">
      <w:pPr>
        <w:jc w:val="both"/>
        <w:rPr>
          <w:lang w:val="en-MY"/>
        </w:rPr>
      </w:pPr>
      <w:r w:rsidRPr="003255D8">
        <w:rPr>
          <w:lang w:val="en-MY"/>
        </w:rPr>
        <w:lastRenderedPageBreak/>
        <w:t>Among the monitoring capabilities that shall be available to the SCADA operators:</w:t>
      </w:r>
    </w:p>
    <w:p w:rsidR="00036CCC" w:rsidRDefault="00036CCC" w:rsidP="005C492B">
      <w:pPr>
        <w:pStyle w:val="ListParagraph"/>
        <w:numPr>
          <w:ilvl w:val="0"/>
          <w:numId w:val="98"/>
        </w:numPr>
        <w:spacing w:line="360" w:lineRule="auto"/>
        <w:ind w:firstLine="273"/>
        <w:jc w:val="both"/>
        <w:rPr>
          <w:lang w:val="en-GB" w:eastAsia="en-US" w:bidi="th-TH"/>
        </w:rPr>
      </w:pPr>
      <w:r>
        <w:rPr>
          <w:lang w:val="en-GB" w:eastAsia="en-US" w:bidi="th-TH"/>
        </w:rPr>
        <w:t>Monitoring of Master Clock Alarms</w:t>
      </w:r>
    </w:p>
    <w:p w:rsidR="00036CCC" w:rsidRDefault="00036CCC" w:rsidP="005C492B">
      <w:pPr>
        <w:pStyle w:val="ListParagraph"/>
        <w:numPr>
          <w:ilvl w:val="0"/>
          <w:numId w:val="98"/>
        </w:numPr>
        <w:spacing w:line="360" w:lineRule="auto"/>
        <w:ind w:firstLine="273"/>
        <w:jc w:val="both"/>
        <w:rPr>
          <w:lang w:val="en-GB" w:eastAsia="en-US" w:bidi="th-TH"/>
        </w:rPr>
      </w:pPr>
      <w:r>
        <w:rPr>
          <w:lang w:val="en-GB" w:eastAsia="en-US" w:bidi="th-TH"/>
        </w:rPr>
        <w:t>Monitoring of Master Clock Events</w:t>
      </w:r>
    </w:p>
    <w:p w:rsidR="00036CCC" w:rsidRDefault="00036CCC" w:rsidP="005C492B">
      <w:pPr>
        <w:pStyle w:val="ListParagraph"/>
        <w:numPr>
          <w:ilvl w:val="0"/>
          <w:numId w:val="98"/>
        </w:numPr>
        <w:spacing w:line="360" w:lineRule="auto"/>
        <w:ind w:firstLine="273"/>
        <w:jc w:val="both"/>
        <w:rPr>
          <w:lang w:val="en-GB" w:eastAsia="en-US" w:bidi="th-TH"/>
        </w:rPr>
      </w:pPr>
      <w:r>
        <w:rPr>
          <w:lang w:val="en-GB" w:eastAsia="en-US" w:bidi="th-TH"/>
        </w:rPr>
        <w:t xml:space="preserve">Monitoring of Master Clock Requests </w:t>
      </w:r>
    </w:p>
    <w:p w:rsidR="00036CCC" w:rsidRDefault="00036CCC" w:rsidP="005C492B">
      <w:pPr>
        <w:pStyle w:val="ListParagraph"/>
        <w:numPr>
          <w:ilvl w:val="0"/>
          <w:numId w:val="98"/>
        </w:numPr>
        <w:spacing w:line="360" w:lineRule="auto"/>
        <w:ind w:firstLine="273"/>
        <w:jc w:val="both"/>
        <w:rPr>
          <w:lang w:val="en-GB" w:eastAsia="en-US" w:bidi="th-TH"/>
        </w:rPr>
      </w:pPr>
      <w:r>
        <w:rPr>
          <w:lang w:val="en-GB" w:eastAsia="en-US" w:bidi="th-TH"/>
        </w:rPr>
        <w:t>Monitoring of Master Clock Response</w:t>
      </w:r>
    </w:p>
    <w:p w:rsidR="007C67B8" w:rsidRPr="00036CCC" w:rsidRDefault="007C67B8" w:rsidP="007C67B8">
      <w:pPr>
        <w:pStyle w:val="ListParagraph"/>
        <w:spacing w:line="360" w:lineRule="auto"/>
        <w:ind w:left="993"/>
        <w:jc w:val="both"/>
        <w:rPr>
          <w:lang w:val="en-GB" w:eastAsia="en-US" w:bidi="th-TH"/>
        </w:rPr>
      </w:pPr>
    </w:p>
    <w:p w:rsidR="000946E4" w:rsidRPr="00311D1A" w:rsidRDefault="000946E4" w:rsidP="005C492B">
      <w:pPr>
        <w:pStyle w:val="Heading4"/>
        <w:jc w:val="both"/>
        <w:rPr>
          <w:i w:val="0"/>
        </w:rPr>
      </w:pPr>
      <w:r w:rsidRPr="00311D1A">
        <w:rPr>
          <w:i w:val="0"/>
        </w:rPr>
        <w:t>Wireless Area Network</w:t>
      </w:r>
    </w:p>
    <w:p w:rsidR="008E6D23" w:rsidRPr="008E6D23" w:rsidRDefault="008E6D23" w:rsidP="005C492B">
      <w:pPr>
        <w:spacing w:line="360" w:lineRule="auto"/>
        <w:jc w:val="both"/>
        <w:rPr>
          <w:lang w:val="en-GB" w:eastAsia="en-US" w:bidi="th-TH"/>
        </w:rPr>
      </w:pPr>
      <w:r w:rsidRPr="008E6D23">
        <w:rPr>
          <w:lang w:val="en-GB" w:eastAsia="en-US" w:bidi="th-TH"/>
        </w:rPr>
        <w:t xml:space="preserve">For the Jakarta LRT project, it is required for the SCADA system to be </w:t>
      </w:r>
      <w:r>
        <w:rPr>
          <w:lang w:val="en-GB" w:eastAsia="en-US" w:bidi="th-TH"/>
        </w:rPr>
        <w:t>able to monitor the WAN</w:t>
      </w:r>
      <w:r w:rsidRPr="008E6D23">
        <w:rPr>
          <w:lang w:val="en-GB" w:eastAsia="en-US" w:bidi="th-TH"/>
        </w:rPr>
        <w:t xml:space="preserve"> system. This shall be achieved by allowing the SCADA system access by SNMP, with which a relevant GUI shall be creates within SCADA system to allow for specific monitoring and control of the PHP system.</w:t>
      </w:r>
    </w:p>
    <w:p w:rsidR="008E6D23" w:rsidRDefault="008E6D23" w:rsidP="005C492B">
      <w:pPr>
        <w:jc w:val="both"/>
        <w:rPr>
          <w:lang w:val="en-MY"/>
        </w:rPr>
      </w:pPr>
      <w:r w:rsidRPr="008E6D23">
        <w:rPr>
          <w:lang w:val="en-MY"/>
        </w:rPr>
        <w:t xml:space="preserve">Among the monitoring capabilities that shall be available to the SCADA </w:t>
      </w:r>
      <w:proofErr w:type="gramStart"/>
      <w:r w:rsidRPr="008E6D23">
        <w:rPr>
          <w:lang w:val="en-MY"/>
        </w:rPr>
        <w:t>operators :</w:t>
      </w:r>
      <w:proofErr w:type="gramEnd"/>
    </w:p>
    <w:p w:rsidR="008E6D23" w:rsidRDefault="008E6D23" w:rsidP="005C492B">
      <w:pPr>
        <w:pStyle w:val="ListParagraph"/>
        <w:numPr>
          <w:ilvl w:val="0"/>
          <w:numId w:val="99"/>
        </w:numPr>
        <w:spacing w:line="360" w:lineRule="auto"/>
        <w:ind w:firstLine="273"/>
        <w:jc w:val="both"/>
        <w:rPr>
          <w:lang w:val="en-GB" w:eastAsia="en-US" w:bidi="th-TH"/>
        </w:rPr>
      </w:pPr>
      <w:r>
        <w:rPr>
          <w:lang w:val="en-GB" w:eastAsia="en-US" w:bidi="th-TH"/>
        </w:rPr>
        <w:t>Monitoring of Master Clock Alarms</w:t>
      </w:r>
    </w:p>
    <w:p w:rsidR="008E6D23" w:rsidRDefault="008E6D23" w:rsidP="005C492B">
      <w:pPr>
        <w:pStyle w:val="ListParagraph"/>
        <w:numPr>
          <w:ilvl w:val="0"/>
          <w:numId w:val="99"/>
        </w:numPr>
        <w:spacing w:line="360" w:lineRule="auto"/>
        <w:ind w:firstLine="273"/>
        <w:jc w:val="both"/>
        <w:rPr>
          <w:lang w:val="en-GB" w:eastAsia="en-US" w:bidi="th-TH"/>
        </w:rPr>
      </w:pPr>
      <w:r>
        <w:rPr>
          <w:lang w:val="en-GB" w:eastAsia="en-US" w:bidi="th-TH"/>
        </w:rPr>
        <w:t>Monitoring of Master Clock Events</w:t>
      </w:r>
    </w:p>
    <w:p w:rsidR="008E6D23" w:rsidRDefault="008E6D23" w:rsidP="005C492B">
      <w:pPr>
        <w:pStyle w:val="ListParagraph"/>
        <w:numPr>
          <w:ilvl w:val="0"/>
          <w:numId w:val="99"/>
        </w:numPr>
        <w:spacing w:line="360" w:lineRule="auto"/>
        <w:ind w:firstLine="273"/>
        <w:jc w:val="both"/>
        <w:rPr>
          <w:lang w:val="en-GB" w:eastAsia="en-US" w:bidi="th-TH"/>
        </w:rPr>
      </w:pPr>
      <w:r>
        <w:rPr>
          <w:lang w:val="en-GB" w:eastAsia="en-US" w:bidi="th-TH"/>
        </w:rPr>
        <w:t xml:space="preserve">Monitoring of Master Clock Requests </w:t>
      </w:r>
    </w:p>
    <w:p w:rsidR="008E6D23" w:rsidRDefault="008E6D23" w:rsidP="005C492B">
      <w:pPr>
        <w:pStyle w:val="ListParagraph"/>
        <w:numPr>
          <w:ilvl w:val="0"/>
          <w:numId w:val="99"/>
        </w:numPr>
        <w:spacing w:line="360" w:lineRule="auto"/>
        <w:ind w:firstLine="273"/>
        <w:jc w:val="both"/>
        <w:rPr>
          <w:lang w:val="en-GB" w:eastAsia="en-US" w:bidi="th-TH"/>
        </w:rPr>
      </w:pPr>
      <w:r>
        <w:rPr>
          <w:lang w:val="en-GB" w:eastAsia="en-US" w:bidi="th-TH"/>
        </w:rPr>
        <w:t>Monitoring of Master Clock Response</w:t>
      </w:r>
    </w:p>
    <w:p w:rsidR="007C67B8" w:rsidRPr="008E6D23" w:rsidRDefault="007C67B8" w:rsidP="007C67B8">
      <w:pPr>
        <w:pStyle w:val="ListParagraph"/>
        <w:spacing w:line="360" w:lineRule="auto"/>
        <w:ind w:left="993"/>
        <w:jc w:val="both"/>
        <w:rPr>
          <w:lang w:val="en-GB" w:eastAsia="en-US" w:bidi="th-TH"/>
        </w:rPr>
      </w:pPr>
    </w:p>
    <w:p w:rsidR="000946E4" w:rsidRPr="00311D1A" w:rsidRDefault="000946E4" w:rsidP="005C492B">
      <w:pPr>
        <w:pStyle w:val="Heading4"/>
        <w:jc w:val="both"/>
        <w:rPr>
          <w:i w:val="0"/>
        </w:rPr>
      </w:pPr>
      <w:r w:rsidRPr="00311D1A">
        <w:rPr>
          <w:i w:val="0"/>
        </w:rPr>
        <w:t>AMS</w:t>
      </w:r>
    </w:p>
    <w:p w:rsidR="008E6D23" w:rsidRPr="00020DB9" w:rsidRDefault="008E6D23" w:rsidP="00020DB9">
      <w:pPr>
        <w:spacing w:line="360" w:lineRule="auto"/>
        <w:jc w:val="both"/>
        <w:rPr>
          <w:lang w:val="en-GB" w:eastAsia="en-US" w:bidi="th-TH"/>
        </w:rPr>
      </w:pPr>
      <w:r w:rsidRPr="008E6D23">
        <w:rPr>
          <w:lang w:val="en-GB" w:eastAsia="en-US" w:bidi="th-TH"/>
        </w:rPr>
        <w:t xml:space="preserve">For the Jakarta LRT project, it is required for the SCADA system to be </w:t>
      </w:r>
      <w:r>
        <w:rPr>
          <w:lang w:val="en-GB" w:eastAsia="en-US" w:bidi="th-TH"/>
        </w:rPr>
        <w:t>able to monitor the AMS</w:t>
      </w:r>
      <w:r w:rsidRPr="008E6D23">
        <w:rPr>
          <w:lang w:val="en-GB" w:eastAsia="en-US" w:bidi="th-TH"/>
        </w:rPr>
        <w:t xml:space="preserve"> system. This shall be achieved by allowing the SCADA syst</w:t>
      </w:r>
      <w:r>
        <w:rPr>
          <w:lang w:val="en-GB" w:eastAsia="en-US" w:bidi="th-TH"/>
        </w:rPr>
        <w:t>em access by OPC UA</w:t>
      </w:r>
      <w:r w:rsidRPr="008E6D23">
        <w:rPr>
          <w:lang w:val="en-GB" w:eastAsia="en-US" w:bidi="th-TH"/>
        </w:rPr>
        <w:t>, with which a relevant GUI shall be creates within SCADA system to allow for specific monitoring and control of the PHP system.</w:t>
      </w:r>
    </w:p>
    <w:p w:rsidR="000946E4" w:rsidRPr="008E6D23" w:rsidRDefault="008E6D23" w:rsidP="005C492B">
      <w:pPr>
        <w:jc w:val="both"/>
        <w:rPr>
          <w:lang w:val="en-MY"/>
        </w:rPr>
      </w:pPr>
      <w:r w:rsidRPr="008E6D23">
        <w:rPr>
          <w:lang w:val="en-MY"/>
        </w:rPr>
        <w:t xml:space="preserve">Among the monitoring capabilities that shall be available to the SCADA </w:t>
      </w:r>
      <w:proofErr w:type="gramStart"/>
      <w:r w:rsidRPr="008E6D23">
        <w:rPr>
          <w:lang w:val="en-MY"/>
        </w:rPr>
        <w:t>operators :</w:t>
      </w:r>
      <w:proofErr w:type="gramEnd"/>
    </w:p>
    <w:p w:rsidR="008E6D23" w:rsidRPr="003255D8" w:rsidRDefault="008E6D23" w:rsidP="005C492B">
      <w:pPr>
        <w:numPr>
          <w:ilvl w:val="0"/>
          <w:numId w:val="100"/>
        </w:numPr>
        <w:spacing w:before="0" w:line="288" w:lineRule="auto"/>
        <w:ind w:firstLine="273"/>
        <w:jc w:val="both"/>
        <w:rPr>
          <w:bCs/>
          <w:lang w:val="en-MY"/>
        </w:rPr>
      </w:pPr>
      <w:r w:rsidRPr="003255D8">
        <w:rPr>
          <w:bCs/>
          <w:lang w:val="en-MY"/>
        </w:rPr>
        <w:t>M</w:t>
      </w:r>
      <w:r>
        <w:rPr>
          <w:bCs/>
          <w:lang w:val="en-MY"/>
        </w:rPr>
        <w:t>onitoring of AMS</w:t>
      </w:r>
      <w:r w:rsidRPr="003255D8">
        <w:rPr>
          <w:bCs/>
          <w:lang w:val="en-MY"/>
        </w:rPr>
        <w:t xml:space="preserve"> system alarms and faults</w:t>
      </w:r>
    </w:p>
    <w:p w:rsidR="008E6D23" w:rsidRPr="008E6D23" w:rsidRDefault="008E6D23" w:rsidP="005C492B">
      <w:pPr>
        <w:numPr>
          <w:ilvl w:val="0"/>
          <w:numId w:val="100"/>
        </w:numPr>
        <w:spacing w:before="0" w:line="288" w:lineRule="auto"/>
        <w:ind w:firstLine="273"/>
        <w:jc w:val="both"/>
        <w:rPr>
          <w:bCs/>
          <w:lang w:val="en-MY"/>
        </w:rPr>
      </w:pPr>
      <w:r>
        <w:rPr>
          <w:bCs/>
          <w:lang w:val="en-MY"/>
        </w:rPr>
        <w:t xml:space="preserve">Monitoring of AMS </w:t>
      </w:r>
      <w:r w:rsidRPr="003255D8">
        <w:rPr>
          <w:bCs/>
          <w:lang w:val="en-MY"/>
        </w:rPr>
        <w:t>system health status</w:t>
      </w:r>
    </w:p>
    <w:p w:rsidR="008E6D23" w:rsidRPr="008E6D23" w:rsidRDefault="008E6D23" w:rsidP="005C492B">
      <w:pPr>
        <w:numPr>
          <w:ilvl w:val="0"/>
          <w:numId w:val="100"/>
        </w:numPr>
        <w:spacing w:before="0" w:line="288" w:lineRule="auto"/>
        <w:ind w:firstLine="273"/>
        <w:jc w:val="both"/>
        <w:rPr>
          <w:bCs/>
          <w:lang w:val="en-MY"/>
        </w:rPr>
      </w:pPr>
      <w:r>
        <w:rPr>
          <w:bCs/>
          <w:lang w:val="en-MY"/>
        </w:rPr>
        <w:t>Monitoring of AMS</w:t>
      </w:r>
      <w:r w:rsidRPr="003255D8">
        <w:rPr>
          <w:bCs/>
          <w:lang w:val="en-MY"/>
        </w:rPr>
        <w:t xml:space="preserve"> zones status</w:t>
      </w:r>
    </w:p>
    <w:p w:rsidR="008E6D23" w:rsidRPr="008E6D23" w:rsidRDefault="008E6D23" w:rsidP="005C492B">
      <w:pPr>
        <w:pStyle w:val="ListParagraph"/>
        <w:ind w:left="993"/>
        <w:jc w:val="both"/>
        <w:rPr>
          <w:lang w:val="en-GB" w:eastAsia="en-US" w:bidi="th-TH"/>
        </w:rPr>
      </w:pPr>
    </w:p>
    <w:p w:rsidR="000946E4" w:rsidRPr="00311D1A" w:rsidRDefault="000946E4" w:rsidP="005C492B">
      <w:pPr>
        <w:pStyle w:val="Heading4"/>
        <w:jc w:val="both"/>
        <w:rPr>
          <w:i w:val="0"/>
        </w:rPr>
      </w:pPr>
      <w:r w:rsidRPr="00311D1A">
        <w:rPr>
          <w:i w:val="0"/>
        </w:rPr>
        <w:t>CCTV</w:t>
      </w:r>
    </w:p>
    <w:p w:rsidR="00BF1762" w:rsidRDefault="00BF1762" w:rsidP="005C492B">
      <w:pPr>
        <w:spacing w:line="360" w:lineRule="auto"/>
        <w:jc w:val="both"/>
        <w:rPr>
          <w:lang w:val="en-GB" w:eastAsia="en-US" w:bidi="th-TH"/>
        </w:rPr>
      </w:pPr>
      <w:r w:rsidRPr="00BF1762">
        <w:rPr>
          <w:lang w:val="en-GB" w:eastAsia="en-US" w:bidi="th-TH"/>
        </w:rPr>
        <w:t xml:space="preserve">For the Jakarta LRT project, it is required for the SCADA system to be able to </w:t>
      </w:r>
      <w:proofErr w:type="gramStart"/>
      <w:r w:rsidRPr="00BF1762">
        <w:rPr>
          <w:lang w:val="en-GB" w:eastAsia="en-US" w:bidi="th-TH"/>
        </w:rPr>
        <w:t>monitor</w:t>
      </w:r>
      <w:r>
        <w:rPr>
          <w:lang w:val="en-GB" w:eastAsia="en-US" w:bidi="th-TH"/>
        </w:rPr>
        <w:t>ing</w:t>
      </w:r>
      <w:proofErr w:type="gramEnd"/>
      <w:r>
        <w:rPr>
          <w:lang w:val="en-GB" w:eastAsia="en-US" w:bidi="th-TH"/>
        </w:rPr>
        <w:t xml:space="preserve"> and control the CCTV</w:t>
      </w:r>
      <w:r w:rsidRPr="00BF1762">
        <w:rPr>
          <w:lang w:val="en-GB" w:eastAsia="en-US" w:bidi="th-TH"/>
        </w:rPr>
        <w:t xml:space="preserve"> system. This shall be achieved by allowing the SCADA system access by OPC UA, with which a relevant GUI shall be creates within SCADA system to allow for specific monitoring and control of the PHP system.</w:t>
      </w:r>
    </w:p>
    <w:p w:rsidR="00BF1762" w:rsidRDefault="00BF1762" w:rsidP="005C492B">
      <w:pPr>
        <w:spacing w:line="360" w:lineRule="auto"/>
        <w:jc w:val="both"/>
        <w:rPr>
          <w:lang w:val="en-GB" w:eastAsia="en-US" w:bidi="th-TH"/>
        </w:rPr>
      </w:pPr>
      <w:r>
        <w:rPr>
          <w:lang w:val="en-GB" w:eastAsia="en-US" w:bidi="th-TH"/>
        </w:rPr>
        <w:lastRenderedPageBreak/>
        <w:t xml:space="preserve">Among the control that shall be available to the SCADA </w:t>
      </w:r>
      <w:proofErr w:type="gramStart"/>
      <w:r>
        <w:rPr>
          <w:lang w:val="en-GB" w:eastAsia="en-US" w:bidi="th-TH"/>
        </w:rPr>
        <w:t>operators :</w:t>
      </w:r>
      <w:proofErr w:type="gramEnd"/>
    </w:p>
    <w:p w:rsidR="00BF1762" w:rsidRPr="003255D8" w:rsidRDefault="00BF1762" w:rsidP="005C492B">
      <w:pPr>
        <w:numPr>
          <w:ilvl w:val="0"/>
          <w:numId w:val="79"/>
        </w:numPr>
        <w:spacing w:before="0" w:line="288" w:lineRule="auto"/>
        <w:jc w:val="both"/>
        <w:rPr>
          <w:bCs/>
          <w:lang w:val="en-MY"/>
        </w:rPr>
      </w:pPr>
      <w:r w:rsidRPr="003255D8">
        <w:rPr>
          <w:bCs/>
          <w:lang w:val="en-MY"/>
        </w:rPr>
        <w:t>Co</w:t>
      </w:r>
      <w:r>
        <w:rPr>
          <w:bCs/>
          <w:lang w:val="en-MY"/>
        </w:rPr>
        <w:t xml:space="preserve">ntrol </w:t>
      </w:r>
      <w:r w:rsidRPr="003255D8">
        <w:rPr>
          <w:bCs/>
          <w:lang w:val="en-MY"/>
        </w:rPr>
        <w:t xml:space="preserve">of </w:t>
      </w:r>
      <w:r>
        <w:rPr>
          <w:bCs/>
          <w:lang w:val="en-MY"/>
        </w:rPr>
        <w:t>a Live CCTV view</w:t>
      </w:r>
    </w:p>
    <w:p w:rsidR="00BF1762" w:rsidRPr="003255D8" w:rsidRDefault="00BF1762" w:rsidP="005C492B">
      <w:pPr>
        <w:numPr>
          <w:ilvl w:val="0"/>
          <w:numId w:val="79"/>
        </w:numPr>
        <w:spacing w:before="0" w:line="288" w:lineRule="auto"/>
        <w:jc w:val="both"/>
        <w:rPr>
          <w:bCs/>
          <w:lang w:val="en-MY"/>
        </w:rPr>
      </w:pPr>
      <w:r>
        <w:rPr>
          <w:bCs/>
          <w:lang w:val="en-MY"/>
        </w:rPr>
        <w:t>Control of the PTZ view</w:t>
      </w:r>
      <w:r w:rsidRPr="003255D8">
        <w:rPr>
          <w:bCs/>
          <w:lang w:val="en-MY"/>
        </w:rPr>
        <w:t xml:space="preserve"> including zone, priority and location selection</w:t>
      </w:r>
    </w:p>
    <w:p w:rsidR="00BF1762" w:rsidRPr="003255D8" w:rsidRDefault="00BF1762" w:rsidP="005C492B">
      <w:pPr>
        <w:numPr>
          <w:ilvl w:val="0"/>
          <w:numId w:val="79"/>
        </w:numPr>
        <w:spacing w:before="0" w:line="288" w:lineRule="auto"/>
        <w:jc w:val="both"/>
        <w:rPr>
          <w:bCs/>
          <w:lang w:val="en-MY"/>
        </w:rPr>
      </w:pPr>
      <w:r w:rsidRPr="003255D8">
        <w:rPr>
          <w:bCs/>
          <w:lang w:val="en-MY"/>
        </w:rPr>
        <w:t xml:space="preserve">Managing system operational configuration and </w:t>
      </w:r>
      <w:r>
        <w:rPr>
          <w:bCs/>
          <w:lang w:val="en-MY"/>
        </w:rPr>
        <w:t>setting</w:t>
      </w:r>
    </w:p>
    <w:p w:rsidR="00BF1762" w:rsidRPr="003255D8" w:rsidRDefault="00BF1762" w:rsidP="005C492B">
      <w:pPr>
        <w:jc w:val="both"/>
        <w:rPr>
          <w:lang w:val="en-MY"/>
        </w:rPr>
      </w:pPr>
      <w:r w:rsidRPr="003255D8">
        <w:rPr>
          <w:lang w:val="en-MY"/>
        </w:rPr>
        <w:t>Among the monitoring capabilities that shall be available to the SCADA operators:</w:t>
      </w:r>
    </w:p>
    <w:p w:rsidR="00BF1762" w:rsidRPr="003255D8" w:rsidRDefault="00BF1762" w:rsidP="005C492B">
      <w:pPr>
        <w:numPr>
          <w:ilvl w:val="0"/>
          <w:numId w:val="100"/>
        </w:numPr>
        <w:spacing w:before="0" w:line="288" w:lineRule="auto"/>
        <w:ind w:firstLine="273"/>
        <w:jc w:val="both"/>
        <w:rPr>
          <w:bCs/>
          <w:lang w:val="en-MY"/>
        </w:rPr>
      </w:pPr>
      <w:r w:rsidRPr="003255D8">
        <w:rPr>
          <w:bCs/>
          <w:lang w:val="en-MY"/>
        </w:rPr>
        <w:t>M</w:t>
      </w:r>
      <w:r>
        <w:rPr>
          <w:bCs/>
          <w:lang w:val="en-MY"/>
        </w:rPr>
        <w:t>onitoring of CCTV</w:t>
      </w:r>
      <w:r w:rsidRPr="003255D8">
        <w:rPr>
          <w:bCs/>
          <w:lang w:val="en-MY"/>
        </w:rPr>
        <w:t xml:space="preserve"> system alarms and faults</w:t>
      </w:r>
    </w:p>
    <w:p w:rsidR="00BF1762" w:rsidRPr="008E6D23" w:rsidRDefault="00BF1762" w:rsidP="005C492B">
      <w:pPr>
        <w:numPr>
          <w:ilvl w:val="0"/>
          <w:numId w:val="100"/>
        </w:numPr>
        <w:spacing w:before="0" w:line="288" w:lineRule="auto"/>
        <w:ind w:firstLine="273"/>
        <w:jc w:val="both"/>
        <w:rPr>
          <w:bCs/>
          <w:lang w:val="en-MY"/>
        </w:rPr>
      </w:pPr>
      <w:r>
        <w:rPr>
          <w:bCs/>
          <w:lang w:val="en-MY"/>
        </w:rPr>
        <w:t xml:space="preserve">Monitoring of CCTV </w:t>
      </w:r>
      <w:r w:rsidRPr="003255D8">
        <w:rPr>
          <w:bCs/>
          <w:lang w:val="en-MY"/>
        </w:rPr>
        <w:t>system health status</w:t>
      </w:r>
    </w:p>
    <w:p w:rsidR="00BF1762" w:rsidRPr="008E6D23" w:rsidRDefault="00BF1762" w:rsidP="005C492B">
      <w:pPr>
        <w:numPr>
          <w:ilvl w:val="0"/>
          <w:numId w:val="100"/>
        </w:numPr>
        <w:spacing w:before="0" w:line="288" w:lineRule="auto"/>
        <w:ind w:firstLine="273"/>
        <w:jc w:val="both"/>
        <w:rPr>
          <w:bCs/>
          <w:lang w:val="en-MY"/>
        </w:rPr>
      </w:pPr>
      <w:r>
        <w:rPr>
          <w:bCs/>
          <w:lang w:val="en-MY"/>
        </w:rPr>
        <w:t>Monitoring of CCTV</w:t>
      </w:r>
      <w:r w:rsidRPr="003255D8">
        <w:rPr>
          <w:bCs/>
          <w:lang w:val="en-MY"/>
        </w:rPr>
        <w:t xml:space="preserve"> zones status</w:t>
      </w:r>
    </w:p>
    <w:p w:rsidR="000946E4" w:rsidRPr="000946E4" w:rsidRDefault="000946E4" w:rsidP="005C492B">
      <w:pPr>
        <w:jc w:val="both"/>
        <w:rPr>
          <w:lang w:val="en-GB" w:eastAsia="en-US" w:bidi="th-TH"/>
        </w:rPr>
      </w:pPr>
    </w:p>
    <w:p w:rsidR="00846F3F" w:rsidRPr="008F1B49" w:rsidRDefault="00846F3F" w:rsidP="005C492B">
      <w:pPr>
        <w:pStyle w:val="Heading2"/>
        <w:jc w:val="both"/>
      </w:pPr>
      <w:bookmarkStart w:id="156" w:name="_Toc497912717"/>
      <w:r w:rsidRPr="008F1B49">
        <w:t>External System Device Overview</w:t>
      </w:r>
      <w:bookmarkEnd w:id="153"/>
      <w:bookmarkEnd w:id="154"/>
      <w:bookmarkEnd w:id="155"/>
      <w:bookmarkEnd w:id="156"/>
    </w:p>
    <w:p w:rsidR="00846F3F" w:rsidRPr="008F1B49" w:rsidRDefault="00846F3F" w:rsidP="005C492B">
      <w:pPr>
        <w:pStyle w:val="Heading3"/>
        <w:jc w:val="both"/>
      </w:pPr>
      <w:bookmarkStart w:id="157" w:name="_Toc401228435"/>
      <w:bookmarkStart w:id="158" w:name="_Toc482887568"/>
      <w:bookmarkStart w:id="159" w:name="_Toc489079192"/>
      <w:bookmarkStart w:id="160" w:name="_Toc497912718"/>
      <w:r w:rsidRPr="008F1B49">
        <w:t>Network Switch</w:t>
      </w:r>
      <w:bookmarkEnd w:id="157"/>
      <w:bookmarkEnd w:id="158"/>
      <w:bookmarkEnd w:id="159"/>
      <w:bookmarkEnd w:id="160"/>
    </w:p>
    <w:p w:rsidR="00846F3F" w:rsidRPr="001E31A7" w:rsidRDefault="00846F3F" w:rsidP="005C492B">
      <w:pPr>
        <w:spacing w:before="0" w:after="0" w:line="360" w:lineRule="auto"/>
        <w:jc w:val="both"/>
        <w:rPr>
          <w:rFonts w:cs="Arial"/>
          <w:bCs/>
          <w:szCs w:val="22"/>
        </w:rPr>
      </w:pPr>
      <w:r w:rsidRPr="008F1B49">
        <w:rPr>
          <w:rFonts w:cs="Arial"/>
          <w:bCs/>
          <w:szCs w:val="22"/>
        </w:rPr>
        <w:t>The Customer will provide Ethernet switches required for the fixed infrastructure network.</w:t>
      </w:r>
    </w:p>
    <w:p w:rsidR="00846F3F" w:rsidRPr="00056867" w:rsidRDefault="00846F3F" w:rsidP="005C492B">
      <w:pPr>
        <w:pStyle w:val="Heading3"/>
        <w:jc w:val="both"/>
      </w:pPr>
      <w:bookmarkStart w:id="161" w:name="_Toc401228438"/>
      <w:bookmarkStart w:id="162" w:name="_Toc482887571"/>
      <w:bookmarkStart w:id="163" w:name="_Toc489079195"/>
      <w:bookmarkStart w:id="164" w:name="_Toc497912719"/>
      <w:r w:rsidRPr="00056867">
        <w:t>Time Management</w:t>
      </w:r>
      <w:bookmarkEnd w:id="161"/>
      <w:bookmarkEnd w:id="162"/>
      <w:bookmarkEnd w:id="163"/>
      <w:bookmarkEnd w:id="164"/>
    </w:p>
    <w:p w:rsidR="00846F3F" w:rsidRPr="00056867" w:rsidRDefault="00846F3F" w:rsidP="005C492B">
      <w:pPr>
        <w:spacing w:after="0" w:line="360" w:lineRule="auto"/>
        <w:jc w:val="both"/>
        <w:rPr>
          <w:rFonts w:cs="Arial"/>
          <w:bCs/>
        </w:rPr>
      </w:pPr>
      <w:r w:rsidRPr="00056867">
        <w:rPr>
          <w:rFonts w:cs="Arial"/>
          <w:bCs/>
        </w:rPr>
        <w:t>The SCADA system requires access to a NTP timeserver for reliable time synchronization. It is recommended that the SCADA System networking infrastructure for all operations and all network management is consistent.</w:t>
      </w:r>
    </w:p>
    <w:p w:rsidR="00846F3F" w:rsidRPr="00056867" w:rsidRDefault="00846F3F" w:rsidP="005C492B">
      <w:pPr>
        <w:spacing w:after="0" w:line="360" w:lineRule="auto"/>
        <w:jc w:val="both"/>
        <w:rPr>
          <w:rFonts w:cs="Arial"/>
          <w:bCs/>
        </w:rPr>
      </w:pPr>
      <w:r w:rsidRPr="00056867">
        <w:rPr>
          <w:rFonts w:cs="Arial"/>
          <w:bCs/>
        </w:rPr>
        <w:t xml:space="preserve">The SCADA system are configured to act as Stratum 3 or higher NTP server and are recommended to be configured so that they interface to an NTP server in the network. All announcement and system events are logged with timestamps at the SCADA Server. NTP ensures there is a synchronized time throughout the whole system </w:t>
      </w:r>
      <w:proofErr w:type="gramStart"/>
      <w:r w:rsidRPr="00056867">
        <w:rPr>
          <w:rFonts w:cs="Arial"/>
          <w:bCs/>
        </w:rPr>
        <w:t>in order to</w:t>
      </w:r>
      <w:proofErr w:type="gramEnd"/>
      <w:r w:rsidRPr="00056867">
        <w:rPr>
          <w:rFonts w:cs="Arial"/>
          <w:bCs/>
        </w:rPr>
        <w:t xml:space="preserve"> provide accurate audit records.  No </w:t>
      </w:r>
      <w:proofErr w:type="spellStart"/>
      <w:r w:rsidRPr="00056867">
        <w:rPr>
          <w:rFonts w:cs="Arial"/>
          <w:bCs/>
        </w:rPr>
        <w:t>specialised</w:t>
      </w:r>
      <w:proofErr w:type="spellEnd"/>
      <w:r w:rsidRPr="00056867">
        <w:rPr>
          <w:rFonts w:cs="Arial"/>
          <w:bCs/>
        </w:rPr>
        <w:t xml:space="preserve">, high precision backup / hold over clocks are provided on the SCADA System therefore drifting and time </w:t>
      </w:r>
      <w:proofErr w:type="spellStart"/>
      <w:r w:rsidRPr="00056867">
        <w:rPr>
          <w:rFonts w:cs="Arial"/>
          <w:bCs/>
        </w:rPr>
        <w:t>synchronisation</w:t>
      </w:r>
      <w:proofErr w:type="spellEnd"/>
      <w:r w:rsidRPr="00056867">
        <w:rPr>
          <w:rFonts w:cs="Arial"/>
          <w:bCs/>
        </w:rPr>
        <w:t xml:space="preserve"> is reliant on NTP.</w:t>
      </w:r>
    </w:p>
    <w:p w:rsidR="00635E06" w:rsidRPr="001E31A7" w:rsidRDefault="00311D1A" w:rsidP="005C492B">
      <w:pPr>
        <w:spacing w:before="0" w:after="0" w:line="360" w:lineRule="auto"/>
        <w:jc w:val="both"/>
        <w:rPr>
          <w:rFonts w:cs="Arial"/>
          <w:bCs/>
        </w:rPr>
      </w:pPr>
      <w:r>
        <w:rPr>
          <w:rFonts w:cs="Arial"/>
          <w:bCs/>
        </w:rPr>
        <w:t>SCADA WPC</w:t>
      </w:r>
      <w:r w:rsidR="00846F3F" w:rsidRPr="00056867">
        <w:rPr>
          <w:rFonts w:cs="Arial"/>
          <w:bCs/>
        </w:rPr>
        <w:t xml:space="preserve"> is to supply all NTP server details e.g. NTP IP addresses upon commencement of the project. It is expected there will be at least one (1) NTP time source for this project as indicated. In the event the NTP time sources are unavailable, the SCADA servers will continue to act as time servers for higher stratum SCADA equipment during the holdover period. The holdover period is configurable and by default set to at least 1 day.</w:t>
      </w:r>
    </w:p>
    <w:p w:rsidR="00056867" w:rsidRDefault="00056867" w:rsidP="005C492B">
      <w:pPr>
        <w:spacing w:before="0" w:after="0" w:line="360" w:lineRule="auto"/>
        <w:jc w:val="both"/>
        <w:rPr>
          <w:rFonts w:cs="Arial"/>
        </w:rPr>
      </w:pPr>
    </w:p>
    <w:p w:rsidR="00020DB9" w:rsidRDefault="00020DB9" w:rsidP="005C492B">
      <w:pPr>
        <w:spacing w:before="0" w:after="0" w:line="360" w:lineRule="auto"/>
        <w:jc w:val="both"/>
        <w:rPr>
          <w:rFonts w:cs="Arial"/>
        </w:rPr>
      </w:pPr>
    </w:p>
    <w:p w:rsidR="00020DB9" w:rsidRDefault="00020DB9" w:rsidP="005C492B">
      <w:pPr>
        <w:spacing w:before="0" w:after="0" w:line="360" w:lineRule="auto"/>
        <w:jc w:val="both"/>
        <w:rPr>
          <w:rFonts w:cs="Arial"/>
        </w:rPr>
      </w:pPr>
    </w:p>
    <w:p w:rsidR="00515E64" w:rsidRDefault="00515E64" w:rsidP="005C492B">
      <w:pPr>
        <w:pStyle w:val="Heading1"/>
        <w:jc w:val="both"/>
      </w:pPr>
      <w:bookmarkStart w:id="165" w:name="_Toc497912720"/>
      <w:r>
        <w:lastRenderedPageBreak/>
        <w:t>Hardware Descriptions</w:t>
      </w:r>
      <w:bookmarkEnd w:id="165"/>
    </w:p>
    <w:p w:rsidR="00DC04A6" w:rsidRPr="00DC04A6" w:rsidRDefault="00CD760A" w:rsidP="005C492B">
      <w:pPr>
        <w:pStyle w:val="Heading2"/>
        <w:jc w:val="both"/>
      </w:pPr>
      <w:bookmarkStart w:id="166" w:name="_Toc489079201"/>
      <w:bookmarkStart w:id="167" w:name="_Toc497912721"/>
      <w:r w:rsidRPr="00AA1BE2">
        <w:t xml:space="preserve">OCC SCADA </w:t>
      </w:r>
      <w:bookmarkEnd w:id="166"/>
      <w:bookmarkEnd w:id="167"/>
    </w:p>
    <w:p w:rsidR="00DC04A6" w:rsidRDefault="00DC04A6" w:rsidP="005C492B">
      <w:pPr>
        <w:pStyle w:val="Heading3"/>
        <w:jc w:val="both"/>
      </w:pPr>
      <w:bookmarkStart w:id="168" w:name="_Toc497912722"/>
      <w:bookmarkStart w:id="169" w:name="_Toc489079202"/>
      <w:bookmarkStart w:id="170" w:name="_Toc482887578"/>
      <w:r>
        <w:t>OCC SCADA Server</w:t>
      </w:r>
      <w:bookmarkEnd w:id="168"/>
    </w:p>
    <w:p w:rsidR="00DC04A6" w:rsidRPr="00A05CD0" w:rsidRDefault="00DC04A6" w:rsidP="005C492B">
      <w:pPr>
        <w:pStyle w:val="ic"/>
        <w:spacing w:line="360" w:lineRule="auto"/>
        <w:ind w:left="0"/>
        <w:jc w:val="both"/>
        <w:rPr>
          <w:b w:val="0"/>
          <w:color w:val="auto"/>
          <w:sz w:val="22"/>
          <w:szCs w:val="22"/>
        </w:rPr>
      </w:pPr>
      <w:r>
        <w:rPr>
          <w:b w:val="0"/>
          <w:color w:val="auto"/>
          <w:sz w:val="22"/>
          <w:szCs w:val="22"/>
        </w:rPr>
        <w:t>The proposed hardware for the server in OCC is HPE Proliant DL380 Gen 9 as detailed below. We chose commercially available hardware from reputable company to enssure the support anad evallibility for the hardware for the life cycle of the project. This is also in line with standarization of the HP brand across all the system vendors.</w:t>
      </w:r>
    </w:p>
    <w:p w:rsidR="00DC04A6" w:rsidRPr="00AA1BE2" w:rsidRDefault="00DC04A6" w:rsidP="00F14B4E">
      <w:pPr>
        <w:ind w:left="720"/>
        <w:jc w:val="center"/>
      </w:pPr>
      <w:r w:rsidRPr="00AA1BE2">
        <w:rPr>
          <w:noProof/>
          <w:lang w:eastAsia="en-US"/>
        </w:rPr>
        <w:drawing>
          <wp:inline distT="0" distB="0" distL="0" distR="0" wp14:anchorId="55318DD1" wp14:editId="691A692F">
            <wp:extent cx="3521790" cy="1242060"/>
            <wp:effectExtent l="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00" t="44914" r="26545" b="35802"/>
                    <a:stretch/>
                  </pic:blipFill>
                  <pic:spPr bwMode="auto">
                    <a:xfrm>
                      <a:off x="0" y="0"/>
                      <a:ext cx="3524733" cy="1243098"/>
                    </a:xfrm>
                    <a:prstGeom prst="rect">
                      <a:avLst/>
                    </a:prstGeom>
                    <a:ln>
                      <a:noFill/>
                    </a:ln>
                    <a:extLst>
                      <a:ext uri="{53640926-AAD7-44D8-BBD7-CCE9431645EC}">
                        <a14:shadowObscured xmlns:a14="http://schemas.microsoft.com/office/drawing/2010/main"/>
                      </a:ext>
                    </a:extLst>
                  </pic:spPr>
                </pic:pic>
              </a:graphicData>
            </a:graphic>
          </wp:inline>
        </w:drawing>
      </w:r>
    </w:p>
    <w:p w:rsidR="00DC04A6" w:rsidRPr="00B50E32" w:rsidRDefault="00DC04A6" w:rsidP="002D214B">
      <w:pPr>
        <w:pStyle w:val="Caption"/>
      </w:pPr>
      <w:bookmarkStart w:id="171" w:name="_Toc497912790"/>
      <w:r w:rsidRPr="00AA1BE2">
        <w:t>Figure</w:t>
      </w:r>
      <w:r w:rsidR="003C67CA">
        <w:t xml:space="preserve"> </w:t>
      </w:r>
      <w:r w:rsidR="0087586F">
        <w:fldChar w:fldCharType="begin"/>
      </w:r>
      <w:r w:rsidR="0087586F">
        <w:instrText xml:space="preserve"> SEQ Figure \* ARABIC </w:instrText>
      </w:r>
      <w:r w:rsidR="0087586F">
        <w:fldChar w:fldCharType="separate"/>
      </w:r>
      <w:r w:rsidR="003C67CA">
        <w:rPr>
          <w:noProof/>
        </w:rPr>
        <w:t>2</w:t>
      </w:r>
      <w:r w:rsidR="0087586F">
        <w:rPr>
          <w:noProof/>
        </w:rPr>
        <w:fldChar w:fldCharType="end"/>
      </w:r>
      <w:r w:rsidR="003C67CA">
        <w:rPr>
          <w:noProof/>
        </w:rPr>
        <w:t xml:space="preserve"> </w:t>
      </w:r>
      <w:r w:rsidRPr="00AA1BE2">
        <w:t xml:space="preserve">– </w:t>
      </w:r>
      <w:r w:rsidR="003C67CA" w:rsidRPr="004D1986">
        <w:t>HPE ProLiant DL 380 Gen 9</w:t>
      </w:r>
      <w:bookmarkEnd w:id="171"/>
    </w:p>
    <w:tbl>
      <w:tblPr>
        <w:tblW w:w="8370" w:type="dxa"/>
        <w:jc w:val="center"/>
        <w:tblCellMar>
          <w:top w:w="15" w:type="dxa"/>
          <w:bottom w:w="15" w:type="dxa"/>
        </w:tblCellMar>
        <w:tblLook w:val="04A0" w:firstRow="1" w:lastRow="0" w:firstColumn="1" w:lastColumn="0" w:noHBand="0" w:noVBand="1"/>
      </w:tblPr>
      <w:tblGrid>
        <w:gridCol w:w="2120"/>
        <w:gridCol w:w="6250"/>
      </w:tblGrid>
      <w:tr w:rsidR="00DC04A6" w:rsidRPr="0053513B" w:rsidTr="00ED7C54">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Operating System</w:t>
            </w:r>
          </w:p>
        </w:tc>
        <w:tc>
          <w:tcPr>
            <w:tcW w:w="6250" w:type="dxa"/>
            <w:tcBorders>
              <w:top w:val="single" w:sz="4" w:space="0" w:color="auto"/>
              <w:left w:val="single" w:sz="4" w:space="0" w:color="auto"/>
              <w:bottom w:val="single" w:sz="4" w:space="0" w:color="auto"/>
              <w:right w:val="single" w:sz="4" w:space="0" w:color="auto"/>
            </w:tcBorders>
            <w:vAlign w:val="bottom"/>
          </w:tcPr>
          <w:p w:rsidR="00DC04A6" w:rsidRPr="0053513B" w:rsidRDefault="00DC04A6" w:rsidP="005C492B">
            <w:pPr>
              <w:spacing w:before="0" w:after="60" w:line="240" w:lineRule="auto"/>
              <w:jc w:val="both"/>
              <w:rPr>
                <w:rFonts w:eastAsia="Times New Roman" w:cs="Arial"/>
                <w:sz w:val="20"/>
                <w:lang w:eastAsia="en-US"/>
              </w:rPr>
            </w:pPr>
            <w:r w:rsidRPr="0053513B">
              <w:rPr>
                <w:rFonts w:eastAsia="Times New Roman" w:cs="Arial"/>
                <w:sz w:val="20"/>
                <w:lang w:eastAsia="en-US"/>
              </w:rPr>
              <w:t>Windows Server 2016 x64</w:t>
            </w:r>
          </w:p>
        </w:tc>
      </w:tr>
      <w:tr w:rsidR="00DC04A6" w:rsidRPr="0053513B" w:rsidTr="00ED7C54">
        <w:trPr>
          <w:trHeight w:val="397"/>
          <w:jc w:val="center"/>
        </w:trPr>
        <w:tc>
          <w:tcPr>
            <w:tcW w:w="2120" w:type="dxa"/>
            <w:tcBorders>
              <w:top w:val="single" w:sz="4" w:space="0" w:color="auto"/>
              <w:left w:val="single" w:sz="4" w:space="0" w:color="auto"/>
              <w:bottom w:val="single" w:sz="4" w:space="0" w:color="auto"/>
              <w:right w:val="single" w:sz="4" w:space="0" w:color="auto"/>
            </w:tcBorders>
            <w:vAlign w:val="center"/>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Processor</w:t>
            </w:r>
          </w:p>
        </w:tc>
        <w:tc>
          <w:tcPr>
            <w:tcW w:w="6250" w:type="dxa"/>
            <w:tcBorders>
              <w:top w:val="single" w:sz="4" w:space="0" w:color="auto"/>
              <w:left w:val="single" w:sz="4" w:space="0" w:color="auto"/>
              <w:bottom w:val="single" w:sz="4" w:space="0" w:color="auto"/>
              <w:right w:val="single" w:sz="4" w:space="0" w:color="auto"/>
            </w:tcBorders>
            <w:vAlign w:val="bottom"/>
          </w:tcPr>
          <w:p w:rsidR="00DC04A6" w:rsidRPr="0053513B" w:rsidRDefault="00DC04A6" w:rsidP="005C492B">
            <w:pPr>
              <w:spacing w:before="0" w:after="60" w:line="240" w:lineRule="auto"/>
              <w:jc w:val="both"/>
              <w:rPr>
                <w:rFonts w:eastAsia="Times New Roman" w:cs="Arial"/>
                <w:sz w:val="20"/>
                <w:lang w:eastAsia="en-US"/>
              </w:rPr>
            </w:pPr>
            <w:r w:rsidRPr="0053513B">
              <w:rPr>
                <w:rFonts w:eastAsia="Times New Roman" w:cs="Arial"/>
                <w:sz w:val="20"/>
                <w:lang w:eastAsia="en-US"/>
              </w:rPr>
              <w:t xml:space="preserve">Intel® Xeon® </w:t>
            </w:r>
            <w:r w:rsidRPr="0053513B">
              <w:rPr>
                <w:rFonts w:eastAsia="Times New Roman" w:cs="Arial"/>
                <w:bCs/>
                <w:sz w:val="20"/>
                <w:lang w:eastAsia="en-US"/>
              </w:rPr>
              <w:t>E5-2637v4</w:t>
            </w:r>
            <w:r w:rsidRPr="0053513B">
              <w:rPr>
                <w:rFonts w:eastAsia="Times New Roman" w:cs="Arial"/>
                <w:sz w:val="20"/>
                <w:lang w:eastAsia="en-US"/>
              </w:rPr>
              <w:t>, 3.50 GHz, 15M Cache, 4cores CPU</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Memory</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60" w:line="240" w:lineRule="auto"/>
              <w:jc w:val="both"/>
              <w:rPr>
                <w:rFonts w:eastAsia="Times New Roman" w:cs="Arial"/>
                <w:sz w:val="20"/>
                <w:lang w:eastAsia="en-US"/>
              </w:rPr>
            </w:pPr>
            <w:r w:rsidRPr="0053513B">
              <w:rPr>
                <w:rFonts w:eastAsia="Times New Roman" w:cs="Arial"/>
                <w:sz w:val="20"/>
                <w:lang w:eastAsia="en-US"/>
              </w:rPr>
              <w:t>32 GB (2x HPE 16GB 1Rx4 PC4-2400T-R Kit)</w:t>
            </w:r>
          </w:p>
        </w:tc>
      </w:tr>
      <w:tr w:rsidR="00DC04A6" w:rsidRPr="0053513B" w:rsidTr="00ED7C54">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Storage</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HP Smart Array P440ar/2G FIO Controller</w:t>
            </w:r>
          </w:p>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2x HPE 300GB SAS 10k SFF SC HDD</w:t>
            </w:r>
          </w:p>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12x HPE 600GB SAS 15K SFF SC HDD</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FBWC</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sz w:val="20"/>
                <w:lang w:eastAsia="en-US"/>
              </w:rPr>
            </w:pPr>
            <w:r w:rsidRPr="0053513B">
              <w:rPr>
                <w:rFonts w:eastAsia="Times New Roman" w:cs="Arial"/>
                <w:sz w:val="20"/>
                <w:lang w:eastAsia="en-US"/>
              </w:rPr>
              <w:t>2 GB DDR3-</w:t>
            </w:r>
            <w:r w:rsidRPr="0053513B">
              <w:rPr>
                <w:rFonts w:eastAsia="Times New Roman" w:cs="Arial"/>
                <w:bCs/>
                <w:sz w:val="20"/>
                <w:lang w:eastAsia="en-US"/>
              </w:rPr>
              <w:t xml:space="preserve">1,866 </w:t>
            </w:r>
            <w:r w:rsidRPr="0053513B">
              <w:rPr>
                <w:rFonts w:eastAsia="Times New Roman" w:cs="Arial"/>
                <w:sz w:val="20"/>
                <w:lang w:eastAsia="en-US"/>
              </w:rPr>
              <w:t xml:space="preserve">MHz, 72-bit wide bus at </w:t>
            </w:r>
            <w:r w:rsidRPr="0053513B">
              <w:rPr>
                <w:rFonts w:eastAsia="Times New Roman" w:cs="Arial"/>
                <w:bCs/>
                <w:sz w:val="20"/>
                <w:lang w:eastAsia="en-US"/>
              </w:rPr>
              <w:t>14.9 GB/s on P440ar</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Battery</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HPE DL/ML/SL 96 W Smart Storage Battery optional</w:t>
            </w:r>
          </w:p>
        </w:tc>
      </w:tr>
      <w:tr w:rsidR="00DC04A6" w:rsidRPr="0053513B" w:rsidTr="00ED7C54">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 xml:space="preserve">HPE </w:t>
            </w:r>
            <w:proofErr w:type="spellStart"/>
            <w:r w:rsidRPr="0053513B">
              <w:rPr>
                <w:rFonts w:eastAsia="Times New Roman" w:cs="Arial"/>
                <w:b/>
                <w:bCs/>
                <w:sz w:val="20"/>
                <w:lang w:eastAsia="en-US"/>
              </w:rPr>
              <w:t>SmartDrives</w:t>
            </w:r>
            <w:proofErr w:type="spellEnd"/>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 xml:space="preserve">24 + 2 </w:t>
            </w:r>
            <w:r w:rsidRPr="0053513B">
              <w:rPr>
                <w:rFonts w:eastAsia="Times New Roman" w:cs="Arial"/>
                <w:sz w:val="20"/>
                <w:lang w:eastAsia="en-US"/>
              </w:rPr>
              <w:t>SFF/</w:t>
            </w:r>
            <w:r w:rsidRPr="0053513B">
              <w:rPr>
                <w:rFonts w:eastAsia="Times New Roman" w:cs="Arial"/>
                <w:bCs/>
                <w:sz w:val="20"/>
                <w:lang w:eastAsia="en-US"/>
              </w:rPr>
              <w:t xml:space="preserve">12 + 3 </w:t>
            </w:r>
            <w:r w:rsidRPr="0053513B">
              <w:rPr>
                <w:rFonts w:eastAsia="Times New Roman" w:cs="Arial"/>
                <w:sz w:val="20"/>
                <w:lang w:eastAsia="en-US"/>
              </w:rPr>
              <w:t xml:space="preserve">LFF max, HDD/SSD, </w:t>
            </w:r>
            <w:r w:rsidRPr="0053513B">
              <w:rPr>
                <w:rFonts w:eastAsia="Times New Roman" w:cs="Arial"/>
                <w:bCs/>
                <w:sz w:val="20"/>
                <w:lang w:eastAsia="en-US"/>
              </w:rPr>
              <w:t xml:space="preserve">M.2 enabled </w:t>
            </w:r>
            <w:r w:rsidRPr="0053513B">
              <w:rPr>
                <w:rFonts w:eastAsia="Times New Roman" w:cs="Arial"/>
                <w:sz w:val="20"/>
                <w:lang w:eastAsia="en-US"/>
              </w:rPr>
              <w:t xml:space="preserve">and </w:t>
            </w:r>
            <w:r w:rsidRPr="0053513B">
              <w:rPr>
                <w:rFonts w:eastAsia="Times New Roman" w:cs="Arial"/>
                <w:bCs/>
                <w:sz w:val="20"/>
                <w:lang w:eastAsia="en-US"/>
              </w:rPr>
              <w:t xml:space="preserve">optional 6 </w:t>
            </w:r>
            <w:proofErr w:type="spellStart"/>
            <w:r w:rsidRPr="0053513B">
              <w:rPr>
                <w:rFonts w:eastAsia="Times New Roman" w:cs="Arial"/>
                <w:bCs/>
                <w:sz w:val="20"/>
                <w:lang w:eastAsia="en-US"/>
              </w:rPr>
              <w:t>NVMe</w:t>
            </w:r>
            <w:proofErr w:type="spellEnd"/>
            <w:r w:rsidRPr="0053513B">
              <w:rPr>
                <w:rFonts w:eastAsia="Times New Roman" w:cs="Arial"/>
                <w:bCs/>
                <w:sz w:val="20"/>
                <w:lang w:eastAsia="en-US"/>
              </w:rPr>
              <w:t xml:space="preserve"> </w:t>
            </w:r>
            <w:proofErr w:type="spellStart"/>
            <w:r w:rsidRPr="0053513B">
              <w:rPr>
                <w:rFonts w:eastAsia="Times New Roman" w:cs="Arial"/>
                <w:bCs/>
                <w:sz w:val="20"/>
                <w:lang w:eastAsia="en-US"/>
              </w:rPr>
              <w:t>PCIe</w:t>
            </w:r>
            <w:proofErr w:type="spellEnd"/>
            <w:r w:rsidRPr="0053513B">
              <w:rPr>
                <w:rFonts w:eastAsia="Times New Roman" w:cs="Arial"/>
                <w:bCs/>
                <w:sz w:val="20"/>
                <w:lang w:eastAsia="en-US"/>
              </w:rPr>
              <w:t xml:space="preserve"> SSD support</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Networking</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HP Embedded 1Gb Ethernet 4-port 331i Adapter</w:t>
            </w:r>
          </w:p>
        </w:tc>
      </w:tr>
      <w:tr w:rsidR="00DC04A6" w:rsidRPr="0053513B" w:rsidTr="00ED7C54">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VGA/serial/USB/SD ports</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bCs/>
                <w:sz w:val="20"/>
                <w:lang w:eastAsia="en-US"/>
              </w:rPr>
              <w:t xml:space="preserve">Front VGA opt, rear VGA, and serial </w:t>
            </w:r>
            <w:r w:rsidRPr="0053513B">
              <w:rPr>
                <w:rFonts w:eastAsia="Times New Roman" w:cs="Arial"/>
                <w:sz w:val="20"/>
                <w:lang w:eastAsia="en-US"/>
              </w:rPr>
              <w:t xml:space="preserve">standard, 5 USB </w:t>
            </w:r>
            <w:r w:rsidRPr="0053513B">
              <w:rPr>
                <w:rFonts w:eastAsia="Times New Roman" w:cs="Arial"/>
                <w:bCs/>
                <w:sz w:val="20"/>
                <w:lang w:eastAsia="en-US"/>
              </w:rPr>
              <w:t>3.0</w:t>
            </w:r>
            <w:r w:rsidRPr="0053513B">
              <w:rPr>
                <w:rFonts w:eastAsia="Times New Roman" w:cs="Arial"/>
                <w:sz w:val="20"/>
                <w:lang w:eastAsia="en-US"/>
              </w:rPr>
              <w:t xml:space="preserve">, 2 USB </w:t>
            </w:r>
            <w:r w:rsidRPr="0053513B">
              <w:rPr>
                <w:rFonts w:eastAsia="Times New Roman" w:cs="Arial"/>
                <w:bCs/>
                <w:sz w:val="20"/>
                <w:lang w:eastAsia="en-US"/>
              </w:rPr>
              <w:t xml:space="preserve">2.0 </w:t>
            </w:r>
            <w:r w:rsidRPr="0053513B">
              <w:rPr>
                <w:rFonts w:eastAsia="Times New Roman" w:cs="Arial"/>
                <w:sz w:val="20"/>
                <w:lang w:eastAsia="en-US"/>
              </w:rPr>
              <w:t xml:space="preserve">optional, </w:t>
            </w:r>
            <w:r w:rsidRPr="0053513B">
              <w:rPr>
                <w:rFonts w:eastAsia="Times New Roman" w:cs="Arial"/>
                <w:bCs/>
                <w:sz w:val="20"/>
                <w:lang w:eastAsia="en-US"/>
              </w:rPr>
              <w:t xml:space="preserve">Dual microSD </w:t>
            </w:r>
            <w:r w:rsidRPr="0053513B">
              <w:rPr>
                <w:rFonts w:eastAsia="Times New Roman" w:cs="Arial"/>
                <w:sz w:val="20"/>
                <w:lang w:eastAsia="en-US"/>
              </w:rPr>
              <w:t>optional</w:t>
            </w:r>
          </w:p>
        </w:tc>
      </w:tr>
      <w:tr w:rsidR="00DC04A6" w:rsidRPr="0053513B" w:rsidTr="00ED7C54">
        <w:trPr>
          <w:trHeight w:val="432"/>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Power and cooling</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60" w:line="240" w:lineRule="auto"/>
              <w:jc w:val="both"/>
              <w:rPr>
                <w:rFonts w:eastAsia="Times New Roman" w:cs="Arial"/>
                <w:bCs/>
                <w:sz w:val="20"/>
                <w:lang w:eastAsia="en-US"/>
              </w:rPr>
            </w:pPr>
            <w:r w:rsidRPr="0053513B">
              <w:rPr>
                <w:rFonts w:eastAsia="Times New Roman" w:cs="Arial"/>
                <w:bCs/>
                <w:sz w:val="20"/>
                <w:lang w:eastAsia="en-US"/>
              </w:rPr>
              <w:t>2x HPE 800W FS Plat Hot Plug Power Supply Kit</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Industry compliance</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60" w:line="240" w:lineRule="auto"/>
              <w:jc w:val="both"/>
              <w:rPr>
                <w:rFonts w:eastAsia="Times New Roman" w:cs="Arial"/>
                <w:bCs/>
                <w:sz w:val="20"/>
                <w:lang w:eastAsia="en-US"/>
              </w:rPr>
            </w:pPr>
            <w:r w:rsidRPr="0053513B">
              <w:rPr>
                <w:rFonts w:eastAsia="Times New Roman" w:cs="Arial"/>
                <w:bCs/>
                <w:sz w:val="20"/>
                <w:lang w:eastAsia="en-US"/>
              </w:rPr>
              <w:t>ASHRAE A3 and A4,6 lower idle power</w:t>
            </w:r>
            <w:r w:rsidRPr="0053513B">
              <w:rPr>
                <w:rFonts w:eastAsia="Times New Roman" w:cs="Arial"/>
                <w:sz w:val="20"/>
                <w:lang w:eastAsia="en-US"/>
              </w:rPr>
              <w:t>, and ENERGY STAR</w:t>
            </w:r>
          </w:p>
        </w:tc>
      </w:tr>
      <w:tr w:rsidR="00DC04A6" w:rsidRPr="0053513B" w:rsidTr="00ED7C54">
        <w:trPr>
          <w:trHeight w:val="28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Form factor/Chassis depth</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240" w:line="240" w:lineRule="auto"/>
              <w:jc w:val="both"/>
              <w:rPr>
                <w:rFonts w:eastAsia="Times New Roman" w:cs="Arial"/>
                <w:sz w:val="20"/>
                <w:lang w:eastAsia="en-US"/>
              </w:rPr>
            </w:pPr>
            <w:r w:rsidRPr="0053513B">
              <w:rPr>
                <w:rFonts w:eastAsia="Times New Roman" w:cs="Arial"/>
                <w:sz w:val="20"/>
                <w:lang w:eastAsia="en-US"/>
              </w:rPr>
              <w:t xml:space="preserve">Rack (2U), </w:t>
            </w:r>
            <w:r w:rsidRPr="0053513B">
              <w:rPr>
                <w:rFonts w:eastAsia="Times New Roman" w:cs="Arial"/>
                <w:bCs/>
                <w:sz w:val="20"/>
                <w:lang w:eastAsia="en-US"/>
              </w:rPr>
              <w:t>26.75</w:t>
            </w:r>
            <w:r w:rsidRPr="0053513B">
              <w:rPr>
                <w:rFonts w:eastAsia="Times New Roman" w:cs="Arial"/>
                <w:sz w:val="20"/>
                <w:lang w:eastAsia="en-US"/>
              </w:rPr>
              <w:t>" (SFF)</w:t>
            </w:r>
          </w:p>
        </w:tc>
      </w:tr>
      <w:tr w:rsidR="00DC04A6" w:rsidRPr="0053513B" w:rsidTr="00ED7C54">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hideMark/>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Serviceability—easy install rails</w:t>
            </w:r>
          </w:p>
        </w:tc>
        <w:tc>
          <w:tcPr>
            <w:tcW w:w="6250" w:type="dxa"/>
            <w:tcBorders>
              <w:top w:val="single" w:sz="4" w:space="0" w:color="auto"/>
              <w:left w:val="single" w:sz="4" w:space="0" w:color="auto"/>
              <w:bottom w:val="single" w:sz="4" w:space="0" w:color="auto"/>
              <w:right w:val="single" w:sz="4" w:space="0" w:color="auto"/>
            </w:tcBorders>
            <w:vAlign w:val="bottom"/>
            <w:hideMark/>
          </w:tcPr>
          <w:p w:rsidR="00DC04A6" w:rsidRPr="0053513B" w:rsidRDefault="00DC04A6" w:rsidP="005C492B">
            <w:pPr>
              <w:spacing w:before="0" w:after="120" w:line="240" w:lineRule="auto"/>
              <w:jc w:val="both"/>
              <w:rPr>
                <w:rFonts w:eastAsia="Times New Roman" w:cs="Arial"/>
                <w:bCs/>
                <w:sz w:val="20"/>
                <w:lang w:eastAsia="en-US"/>
              </w:rPr>
            </w:pPr>
            <w:r w:rsidRPr="0053513B">
              <w:rPr>
                <w:rFonts w:eastAsia="Times New Roman" w:cs="Arial"/>
                <w:bCs/>
                <w:sz w:val="20"/>
                <w:lang w:eastAsia="en-US"/>
              </w:rPr>
              <w:t>Standard</w:t>
            </w:r>
          </w:p>
        </w:tc>
      </w:tr>
      <w:tr w:rsidR="00DC04A6" w:rsidRPr="0053513B" w:rsidTr="00ED7C54">
        <w:trPr>
          <w:trHeight w:val="408"/>
          <w:jc w:val="center"/>
        </w:trPr>
        <w:tc>
          <w:tcPr>
            <w:tcW w:w="2120" w:type="dxa"/>
            <w:tcBorders>
              <w:top w:val="single" w:sz="4" w:space="0" w:color="auto"/>
              <w:left w:val="single" w:sz="4" w:space="0" w:color="auto"/>
              <w:bottom w:val="single" w:sz="4" w:space="0" w:color="auto"/>
              <w:right w:val="single" w:sz="4" w:space="0" w:color="auto"/>
            </w:tcBorders>
            <w:vAlign w:val="center"/>
          </w:tcPr>
          <w:p w:rsidR="00DC04A6" w:rsidRPr="0053513B" w:rsidRDefault="00DC04A6" w:rsidP="005C492B">
            <w:pPr>
              <w:spacing w:before="0" w:after="0" w:line="240" w:lineRule="auto"/>
              <w:jc w:val="both"/>
              <w:rPr>
                <w:rFonts w:eastAsia="Times New Roman" w:cs="Arial"/>
                <w:b/>
                <w:bCs/>
                <w:sz w:val="20"/>
                <w:lang w:eastAsia="en-US"/>
              </w:rPr>
            </w:pPr>
            <w:r w:rsidRPr="0053513B">
              <w:rPr>
                <w:rFonts w:eastAsia="Times New Roman" w:cs="Arial"/>
                <w:b/>
                <w:bCs/>
                <w:sz w:val="20"/>
                <w:lang w:eastAsia="en-US"/>
              </w:rPr>
              <w:t>Operating Environment</w:t>
            </w:r>
          </w:p>
        </w:tc>
        <w:tc>
          <w:tcPr>
            <w:tcW w:w="6250" w:type="dxa"/>
            <w:tcBorders>
              <w:top w:val="single" w:sz="4" w:space="0" w:color="auto"/>
              <w:left w:val="single" w:sz="4" w:space="0" w:color="auto"/>
              <w:bottom w:val="single" w:sz="4" w:space="0" w:color="auto"/>
              <w:right w:val="single" w:sz="4" w:space="0" w:color="auto"/>
            </w:tcBorders>
            <w:vAlign w:val="bottom"/>
          </w:tcPr>
          <w:p w:rsidR="00DC04A6" w:rsidRPr="0053513B" w:rsidRDefault="00DC04A6" w:rsidP="005C492B">
            <w:pPr>
              <w:spacing w:before="0" w:after="0" w:line="240" w:lineRule="auto"/>
              <w:jc w:val="both"/>
              <w:rPr>
                <w:rFonts w:eastAsia="Times New Roman" w:cs="Arial"/>
                <w:sz w:val="20"/>
                <w:lang w:eastAsia="en-US"/>
              </w:rPr>
            </w:pPr>
            <w:r w:rsidRPr="0053513B">
              <w:rPr>
                <w:rFonts w:eastAsia="Times New Roman" w:cs="Arial"/>
                <w:sz w:val="20"/>
                <w:lang w:eastAsia="en-US"/>
              </w:rPr>
              <w:t>Operating temperature: 10 to 35°C</w:t>
            </w:r>
          </w:p>
          <w:p w:rsidR="00DC04A6" w:rsidRPr="0053513B" w:rsidRDefault="00DC04A6" w:rsidP="005C492B">
            <w:pPr>
              <w:spacing w:before="0" w:after="0" w:line="240" w:lineRule="auto"/>
              <w:jc w:val="both"/>
              <w:rPr>
                <w:rFonts w:eastAsia="Times New Roman" w:cs="Arial"/>
                <w:bCs/>
                <w:sz w:val="20"/>
                <w:lang w:eastAsia="en-US"/>
              </w:rPr>
            </w:pPr>
            <w:r w:rsidRPr="0053513B">
              <w:rPr>
                <w:rFonts w:eastAsia="Times New Roman" w:cs="Arial"/>
                <w:sz w:val="20"/>
                <w:lang w:eastAsia="en-US"/>
              </w:rPr>
              <w:t>Operating humidity: 8 to 90% RH</w:t>
            </w:r>
          </w:p>
        </w:tc>
      </w:tr>
    </w:tbl>
    <w:p w:rsidR="006417F2" w:rsidRDefault="006417F2" w:rsidP="006417F2">
      <w:pPr>
        <w:pStyle w:val="Caption"/>
      </w:pPr>
      <w:bookmarkStart w:id="172" w:name="_Toc497912863"/>
      <w:r>
        <w:t xml:space="preserve">Table </w:t>
      </w:r>
      <w:r w:rsidR="0087586F">
        <w:fldChar w:fldCharType="begin"/>
      </w:r>
      <w:r w:rsidR="0087586F">
        <w:instrText xml:space="preserve"> SEQ Table \* ARABIC </w:instrText>
      </w:r>
      <w:r w:rsidR="0087586F">
        <w:fldChar w:fldCharType="separate"/>
      </w:r>
      <w:r>
        <w:rPr>
          <w:noProof/>
        </w:rPr>
        <w:t>5</w:t>
      </w:r>
      <w:r w:rsidR="0087586F">
        <w:rPr>
          <w:noProof/>
        </w:rPr>
        <w:fldChar w:fldCharType="end"/>
      </w:r>
      <w:r>
        <w:t xml:space="preserve"> - </w:t>
      </w:r>
      <w:r w:rsidRPr="004D1986">
        <w:t xml:space="preserve">Technical </w:t>
      </w:r>
      <w:proofErr w:type="spellStart"/>
      <w:r w:rsidRPr="004D1986">
        <w:t>Spesification</w:t>
      </w:r>
      <w:proofErr w:type="spellEnd"/>
      <w:r w:rsidRPr="004D1986">
        <w:t xml:space="preserve"> HPE ProLiant DL 380 Gen 9</w:t>
      </w:r>
      <w:bookmarkEnd w:id="172"/>
    </w:p>
    <w:p w:rsidR="00DC04A6" w:rsidRPr="00DC04A6" w:rsidRDefault="00DC04A6" w:rsidP="005C492B">
      <w:pPr>
        <w:jc w:val="both"/>
      </w:pPr>
    </w:p>
    <w:p w:rsidR="00311D1A" w:rsidRPr="00311D1A" w:rsidRDefault="00CD760A" w:rsidP="00311D1A">
      <w:pPr>
        <w:pStyle w:val="Heading3"/>
        <w:jc w:val="both"/>
      </w:pPr>
      <w:bookmarkStart w:id="173" w:name="_Toc497912723"/>
      <w:r w:rsidRPr="00863C3B">
        <w:lastRenderedPageBreak/>
        <w:t>OCC HMI Workstation PC</w:t>
      </w:r>
      <w:bookmarkEnd w:id="169"/>
      <w:bookmarkEnd w:id="170"/>
      <w:bookmarkEnd w:id="173"/>
    </w:p>
    <w:p w:rsidR="00863C3B" w:rsidRDefault="00CD760A" w:rsidP="00311D1A">
      <w:pPr>
        <w:pStyle w:val="HeadingNoNumbersSub"/>
        <w:jc w:val="center"/>
      </w:pPr>
      <w:r w:rsidRPr="00AA1BE2">
        <w:rPr>
          <w:noProof/>
          <w:lang w:val="en-US"/>
        </w:rPr>
        <w:drawing>
          <wp:inline distT="0" distB="0" distL="0" distR="0" wp14:anchorId="35421D3F" wp14:editId="4468C650">
            <wp:extent cx="2103120" cy="2244544"/>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009" t="43450" r="54750" b="23837"/>
                    <a:stretch/>
                  </pic:blipFill>
                  <pic:spPr bwMode="auto">
                    <a:xfrm>
                      <a:off x="0" y="0"/>
                      <a:ext cx="2118519" cy="2260978"/>
                    </a:xfrm>
                    <a:prstGeom prst="rect">
                      <a:avLst/>
                    </a:prstGeom>
                    <a:ln>
                      <a:noFill/>
                    </a:ln>
                    <a:extLst>
                      <a:ext uri="{53640926-AAD7-44D8-BBD7-CCE9431645EC}">
                        <a14:shadowObscured xmlns:a14="http://schemas.microsoft.com/office/drawing/2010/main"/>
                      </a:ext>
                    </a:extLst>
                  </pic:spPr>
                </pic:pic>
              </a:graphicData>
            </a:graphic>
          </wp:inline>
        </w:drawing>
      </w:r>
    </w:p>
    <w:p w:rsidR="00CD760A" w:rsidRPr="00AA1BE2" w:rsidRDefault="00863C3B" w:rsidP="002D214B">
      <w:pPr>
        <w:pStyle w:val="Caption"/>
      </w:pPr>
      <w:bookmarkStart w:id="174" w:name="_Toc497912791"/>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3</w:t>
      </w:r>
      <w:r w:rsidR="0087586F">
        <w:rPr>
          <w:noProof/>
        </w:rPr>
        <w:fldChar w:fldCharType="end"/>
      </w:r>
      <w:r>
        <w:t xml:space="preserve"> - </w:t>
      </w:r>
      <w:r w:rsidRPr="00EB6C98">
        <w:t>HP Z</w:t>
      </w:r>
      <w:r w:rsidR="00311D1A">
        <w:t>8</w:t>
      </w:r>
      <w:r w:rsidRPr="00EB6C98">
        <w:t>440 Workstation</w:t>
      </w:r>
      <w:bookmarkEnd w:id="174"/>
    </w:p>
    <w:p w:rsidR="00311D1A" w:rsidRDefault="00311D1A" w:rsidP="005C492B">
      <w:pPr>
        <w:spacing w:before="38" w:line="360" w:lineRule="auto"/>
        <w:ind w:right="386"/>
        <w:jc w:val="both"/>
        <w:rPr>
          <w:rFonts w:eastAsia="Times New Roman" w:cs="Arial"/>
          <w:szCs w:val="22"/>
        </w:rPr>
      </w:pPr>
    </w:p>
    <w:p w:rsidR="00CD760A" w:rsidRPr="00AA1BE2" w:rsidRDefault="00311D1A" w:rsidP="005C492B">
      <w:pPr>
        <w:spacing w:before="38" w:line="360" w:lineRule="auto"/>
        <w:ind w:right="386"/>
        <w:jc w:val="both"/>
        <w:rPr>
          <w:rFonts w:eastAsia="Times New Roman" w:cs="Arial"/>
          <w:szCs w:val="22"/>
        </w:rPr>
      </w:pPr>
      <w:r>
        <w:rPr>
          <w:rFonts w:eastAsia="Times New Roman" w:cs="Arial"/>
          <w:szCs w:val="22"/>
        </w:rPr>
        <w:t>A</w:t>
      </w:r>
      <w:r w:rsidR="00EA3BB7">
        <w:rPr>
          <w:rFonts w:eastAsia="Times New Roman" w:cs="Arial"/>
          <w:szCs w:val="22"/>
        </w:rPr>
        <w:t xml:space="preserve"> workstation specification shall be </w:t>
      </w:r>
      <w:proofErr w:type="gramStart"/>
      <w:r w:rsidR="00EA3BB7">
        <w:rPr>
          <w:rFonts w:eastAsia="Times New Roman" w:cs="Arial"/>
          <w:szCs w:val="22"/>
        </w:rPr>
        <w:t>adequate</w:t>
      </w:r>
      <w:proofErr w:type="gramEnd"/>
      <w:r w:rsidR="00EA3BB7">
        <w:rPr>
          <w:rFonts w:eastAsia="Times New Roman" w:cs="Arial"/>
          <w:szCs w:val="22"/>
        </w:rPr>
        <w:t xml:space="preserve"> and the proposed hardware is HP Z</w:t>
      </w:r>
      <w:r>
        <w:rPr>
          <w:rFonts w:eastAsia="Times New Roman" w:cs="Arial"/>
          <w:szCs w:val="22"/>
        </w:rPr>
        <w:t>8</w:t>
      </w:r>
      <w:r w:rsidR="00EA3BB7">
        <w:rPr>
          <w:rFonts w:eastAsia="Times New Roman" w:cs="Arial"/>
          <w:szCs w:val="22"/>
        </w:rPr>
        <w:t>440 Workstation. The technical specification for HP Z</w:t>
      </w:r>
      <w:r>
        <w:rPr>
          <w:rFonts w:eastAsia="Times New Roman" w:cs="Arial"/>
          <w:szCs w:val="22"/>
        </w:rPr>
        <w:t>8</w:t>
      </w:r>
      <w:r w:rsidR="00EA3BB7">
        <w:rPr>
          <w:rFonts w:eastAsia="Times New Roman" w:cs="Arial"/>
          <w:szCs w:val="22"/>
        </w:rPr>
        <w:t>440 is as detailed below.</w:t>
      </w:r>
    </w:p>
    <w:tbl>
      <w:tblPr>
        <w:tblW w:w="8550" w:type="dxa"/>
        <w:tblInd w:w="-5" w:type="dxa"/>
        <w:tblCellMar>
          <w:top w:w="15" w:type="dxa"/>
          <w:bottom w:w="15" w:type="dxa"/>
        </w:tblCellMar>
        <w:tblLook w:val="04A0" w:firstRow="1" w:lastRow="0" w:firstColumn="1" w:lastColumn="0" w:noHBand="0" w:noVBand="1"/>
      </w:tblPr>
      <w:tblGrid>
        <w:gridCol w:w="2260"/>
        <w:gridCol w:w="6290"/>
      </w:tblGrid>
      <w:tr w:rsidR="009F5897" w:rsidRPr="009F589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Operating System</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Windows 10 Pro 64</w:t>
            </w:r>
          </w:p>
        </w:tc>
      </w:tr>
      <w:tr w:rsidR="009F5897" w:rsidRPr="009F5897" w:rsidTr="009D466F">
        <w:trPr>
          <w:trHeight w:val="253"/>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Processor</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311D1A" w:rsidP="005C492B">
            <w:pPr>
              <w:spacing w:before="0" w:after="0" w:line="240" w:lineRule="auto"/>
              <w:jc w:val="both"/>
              <w:rPr>
                <w:rFonts w:eastAsia="Times New Roman" w:cs="Arial"/>
                <w:sz w:val="20"/>
                <w:lang w:eastAsia="en-US"/>
              </w:rPr>
            </w:pPr>
            <w:r>
              <w:rPr>
                <w:rFonts w:eastAsia="Times New Roman" w:cs="Arial"/>
                <w:sz w:val="20"/>
                <w:lang w:eastAsia="en-US"/>
              </w:rPr>
              <w:t>Intel® Xeon® E5-2620 v</w:t>
            </w:r>
            <w:proofErr w:type="gramStart"/>
            <w:r>
              <w:rPr>
                <w:rFonts w:eastAsia="Times New Roman" w:cs="Arial"/>
                <w:sz w:val="20"/>
                <w:lang w:eastAsia="en-US"/>
              </w:rPr>
              <w:t>4  2.1</w:t>
            </w:r>
            <w:proofErr w:type="gramEnd"/>
            <w:r>
              <w:rPr>
                <w:rFonts w:eastAsia="Times New Roman" w:cs="Arial"/>
                <w:sz w:val="20"/>
                <w:lang w:eastAsia="en-US"/>
              </w:rPr>
              <w:t xml:space="preserve"> GHz up </w:t>
            </w:r>
            <w:proofErr w:type="spellStart"/>
            <w:r>
              <w:rPr>
                <w:rFonts w:eastAsia="Times New Roman" w:cs="Arial"/>
                <w:sz w:val="20"/>
                <w:lang w:eastAsia="en-US"/>
              </w:rPr>
              <w:t>tp</w:t>
            </w:r>
            <w:proofErr w:type="spellEnd"/>
            <w:r>
              <w:rPr>
                <w:rFonts w:eastAsia="Times New Roman" w:cs="Arial"/>
                <w:sz w:val="20"/>
                <w:lang w:eastAsia="en-US"/>
              </w:rPr>
              <w:t xml:space="preserve"> 3 GHz</w:t>
            </w:r>
          </w:p>
        </w:tc>
      </w:tr>
      <w:tr w:rsidR="009F5897" w:rsidRPr="009F5897" w:rsidTr="009D466F">
        <w:trPr>
          <w:trHeight w:val="235"/>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Memory</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311D1A" w:rsidRDefault="00311D1A" w:rsidP="005C492B">
            <w:pPr>
              <w:spacing w:before="0" w:after="0" w:line="240" w:lineRule="auto"/>
              <w:jc w:val="both"/>
              <w:rPr>
                <w:rFonts w:eastAsia="Times New Roman" w:cs="Arial"/>
                <w:sz w:val="20"/>
                <w:lang w:eastAsia="en-US"/>
              </w:rPr>
            </w:pPr>
            <w:r w:rsidRPr="00311D1A">
              <w:rPr>
                <w:rFonts w:eastAsia="Times New Roman" w:cs="Arial"/>
                <w:sz w:val="20"/>
                <w:lang w:eastAsia="en-US"/>
              </w:rPr>
              <w:t>16GB DDR4-2400 (2x8GB) 1 CPU Registered RAM</w:t>
            </w:r>
          </w:p>
        </w:tc>
      </w:tr>
      <w:tr w:rsidR="009F5897" w:rsidRPr="009F5897" w:rsidTr="009D466F">
        <w:trPr>
          <w:trHeight w:val="235"/>
        </w:trPr>
        <w:tc>
          <w:tcPr>
            <w:tcW w:w="2260" w:type="dxa"/>
            <w:tcBorders>
              <w:top w:val="single" w:sz="4" w:space="0" w:color="auto"/>
              <w:left w:val="single" w:sz="4" w:space="0" w:color="auto"/>
              <w:bottom w:val="single" w:sz="4" w:space="0" w:color="auto"/>
              <w:right w:val="single" w:sz="4" w:space="0" w:color="auto"/>
            </w:tcBorders>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Storage</w:t>
            </w:r>
          </w:p>
        </w:tc>
        <w:tc>
          <w:tcPr>
            <w:tcW w:w="6290" w:type="dxa"/>
            <w:tcBorders>
              <w:top w:val="single" w:sz="4" w:space="0" w:color="auto"/>
              <w:left w:val="single" w:sz="4" w:space="0" w:color="auto"/>
              <w:bottom w:val="single" w:sz="4" w:space="0" w:color="auto"/>
              <w:right w:val="single" w:sz="4" w:space="0" w:color="auto"/>
            </w:tcBorders>
            <w:vAlign w:val="bottom"/>
          </w:tcPr>
          <w:p w:rsidR="00311D1A" w:rsidRPr="00311D1A" w:rsidRDefault="00311D1A" w:rsidP="00311D1A">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HDD</w:t>
            </w:r>
          </w:p>
          <w:p w:rsidR="00311D1A" w:rsidRPr="00311D1A" w:rsidRDefault="00311D1A" w:rsidP="00311D1A">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2nd HDD</w:t>
            </w:r>
          </w:p>
          <w:p w:rsidR="00311D1A" w:rsidRPr="00311D1A" w:rsidRDefault="00311D1A" w:rsidP="00311D1A">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3rd HDD</w:t>
            </w:r>
          </w:p>
          <w:p w:rsidR="00CD760A" w:rsidRPr="009F5897" w:rsidRDefault="00311D1A" w:rsidP="00311D1A">
            <w:pPr>
              <w:spacing w:before="0" w:after="0" w:line="240" w:lineRule="auto"/>
              <w:jc w:val="both"/>
              <w:rPr>
                <w:rFonts w:eastAsia="Times New Roman" w:cs="Arial"/>
                <w:sz w:val="20"/>
                <w:lang w:eastAsia="en-US"/>
              </w:rPr>
            </w:pPr>
            <w:r w:rsidRPr="00311D1A">
              <w:rPr>
                <w:rFonts w:eastAsia="Times New Roman" w:cs="Arial"/>
                <w:sz w:val="20"/>
                <w:lang w:eastAsia="en-US"/>
              </w:rPr>
              <w:t>RAID 5 Parity Array Configuration</w:t>
            </w:r>
          </w:p>
        </w:tc>
      </w:tr>
      <w:tr w:rsidR="009F5897" w:rsidRPr="009F5897" w:rsidTr="009D466F">
        <w:trPr>
          <w:trHeight w:val="217"/>
        </w:trPr>
        <w:tc>
          <w:tcPr>
            <w:tcW w:w="2260" w:type="dxa"/>
            <w:tcBorders>
              <w:top w:val="single" w:sz="4" w:space="0" w:color="auto"/>
              <w:left w:val="single" w:sz="4" w:space="0" w:color="auto"/>
              <w:bottom w:val="single" w:sz="4" w:space="0" w:color="auto"/>
              <w:right w:val="single" w:sz="4" w:space="0" w:color="auto"/>
            </w:tcBorders>
            <w:hideMark/>
          </w:tcPr>
          <w:p w:rsidR="00CD760A" w:rsidRPr="003658C7" w:rsidRDefault="00CD760A" w:rsidP="005C492B">
            <w:pPr>
              <w:spacing w:before="0" w:after="0" w:line="240" w:lineRule="auto"/>
              <w:jc w:val="both"/>
              <w:rPr>
                <w:rFonts w:eastAsia="Times New Roman" w:cs="Arial"/>
                <w:b/>
                <w:bCs/>
                <w:sz w:val="20"/>
                <w:lang w:eastAsia="en-US"/>
              </w:rPr>
            </w:pPr>
            <w:r w:rsidRPr="003658C7">
              <w:rPr>
                <w:rFonts w:eastAsia="Times New Roman" w:cs="Arial"/>
                <w:b/>
                <w:bCs/>
                <w:sz w:val="20"/>
                <w:lang w:eastAsia="en-US"/>
              </w:rPr>
              <w:t>Drive Controllers</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3658C7" w:rsidRDefault="00CD760A" w:rsidP="005C492B">
            <w:pPr>
              <w:spacing w:before="0" w:after="0" w:line="240" w:lineRule="auto"/>
              <w:jc w:val="both"/>
              <w:rPr>
                <w:rFonts w:eastAsia="Times New Roman" w:cs="Arial"/>
                <w:sz w:val="20"/>
                <w:lang w:eastAsia="en-US"/>
              </w:rPr>
            </w:pPr>
            <w:r w:rsidRPr="003658C7">
              <w:rPr>
                <w:rFonts w:eastAsia="Times New Roman" w:cs="Arial"/>
                <w:sz w:val="20"/>
                <w:lang w:eastAsia="en-US"/>
              </w:rPr>
              <w:t>Integrated SATA 6.0 Gb/s</w:t>
            </w:r>
          </w:p>
        </w:tc>
      </w:tr>
      <w:tr w:rsidR="009F5897" w:rsidRPr="009F5897" w:rsidTr="009D466F">
        <w:trPr>
          <w:trHeight w:val="217"/>
        </w:trPr>
        <w:tc>
          <w:tcPr>
            <w:tcW w:w="2260" w:type="dxa"/>
            <w:tcBorders>
              <w:top w:val="single" w:sz="4" w:space="0" w:color="auto"/>
              <w:left w:val="single" w:sz="4" w:space="0" w:color="auto"/>
              <w:bottom w:val="single" w:sz="4" w:space="0" w:color="auto"/>
              <w:right w:val="single" w:sz="4" w:space="0" w:color="auto"/>
            </w:tcBorders>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VGA</w:t>
            </w:r>
          </w:p>
        </w:tc>
        <w:tc>
          <w:tcPr>
            <w:tcW w:w="6290" w:type="dxa"/>
            <w:tcBorders>
              <w:top w:val="single" w:sz="4" w:space="0" w:color="auto"/>
              <w:left w:val="single" w:sz="4" w:space="0" w:color="auto"/>
              <w:bottom w:val="single" w:sz="4" w:space="0" w:color="auto"/>
              <w:right w:val="single" w:sz="4" w:space="0" w:color="auto"/>
            </w:tcBorders>
            <w:vAlign w:val="bottom"/>
          </w:tcPr>
          <w:p w:rsidR="00CD760A" w:rsidRPr="009F5897" w:rsidRDefault="00311D1A" w:rsidP="005C492B">
            <w:pPr>
              <w:spacing w:before="0" w:after="0" w:line="240" w:lineRule="auto"/>
              <w:jc w:val="both"/>
              <w:rPr>
                <w:rFonts w:eastAsia="Times New Roman" w:cs="Arial"/>
                <w:sz w:val="20"/>
                <w:lang w:eastAsia="en-US"/>
              </w:rPr>
            </w:pPr>
            <w:r>
              <w:rPr>
                <w:rFonts w:eastAsia="Times New Roman" w:cs="Arial"/>
                <w:sz w:val="20"/>
                <w:lang w:eastAsia="en-US"/>
              </w:rPr>
              <w:t>NVIDIA Quadro M4000 8</w:t>
            </w:r>
            <w:r w:rsidR="00CD760A" w:rsidRPr="009F5897">
              <w:rPr>
                <w:rFonts w:eastAsia="Times New Roman" w:cs="Arial"/>
                <w:sz w:val="20"/>
                <w:lang w:eastAsia="en-US"/>
              </w:rPr>
              <w:t>GB 4xDP</w:t>
            </w:r>
          </w:p>
        </w:tc>
      </w:tr>
      <w:tr w:rsidR="009F5897" w:rsidRPr="009F5897" w:rsidTr="009D466F">
        <w:trPr>
          <w:trHeight w:val="127"/>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Networking</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311D1A" w:rsidRDefault="00311D1A" w:rsidP="005C492B">
            <w:pPr>
              <w:spacing w:before="0" w:after="0" w:line="240" w:lineRule="auto"/>
              <w:jc w:val="both"/>
              <w:rPr>
                <w:rFonts w:eastAsia="Times New Roman" w:cs="Arial"/>
                <w:sz w:val="20"/>
                <w:lang w:eastAsia="en-US"/>
              </w:rPr>
            </w:pPr>
            <w:r w:rsidRPr="00311D1A">
              <w:rPr>
                <w:rFonts w:eastAsia="Times New Roman" w:cs="Arial"/>
                <w:sz w:val="20"/>
                <w:lang w:eastAsia="en-US"/>
              </w:rPr>
              <w:t>HP X520 10GbE Dual Port Adapter</w:t>
            </w:r>
          </w:p>
        </w:tc>
      </w:tr>
      <w:tr w:rsidR="009F5897" w:rsidRPr="009F589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Ports and Connectors</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Front: 4 USB 3.0; 1 microphone; 1 headset</w:t>
            </w:r>
          </w:p>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Back: 4 USB 3.0; 2 USB 2.0; 2 PS/2; 1 RJ-45; 1 audio line in; 1 audio line out</w:t>
            </w:r>
          </w:p>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Internal: 1 USB 2.0; 1 USB 3.0</w:t>
            </w:r>
          </w:p>
        </w:tc>
      </w:tr>
      <w:tr w:rsidR="009F5897" w:rsidRPr="009F5897" w:rsidTr="009D466F">
        <w:trPr>
          <w:trHeight w:val="262"/>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Power</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 xml:space="preserve">700 W 90% efficient </w:t>
            </w:r>
            <w:proofErr w:type="spellStart"/>
            <w:r w:rsidRPr="009F5897">
              <w:rPr>
                <w:rFonts w:eastAsia="Times New Roman" w:cs="Arial"/>
                <w:sz w:val="20"/>
                <w:lang w:eastAsia="en-US"/>
              </w:rPr>
              <w:t>chasis</w:t>
            </w:r>
            <w:proofErr w:type="spellEnd"/>
          </w:p>
        </w:tc>
      </w:tr>
      <w:tr w:rsidR="009F5897" w:rsidRPr="009F5897" w:rsidTr="009D466F">
        <w:trPr>
          <w:trHeight w:val="528"/>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 xml:space="preserve">Dimensions (W x D </w:t>
            </w:r>
            <w:proofErr w:type="gramStart"/>
            <w:r w:rsidRPr="009F5897">
              <w:rPr>
                <w:rFonts w:eastAsia="Times New Roman" w:cs="Arial"/>
                <w:b/>
                <w:bCs/>
                <w:sz w:val="20"/>
                <w:lang w:eastAsia="en-US"/>
              </w:rPr>
              <w:t>x</w:t>
            </w:r>
            <w:proofErr w:type="gramEnd"/>
            <w:r w:rsidRPr="009F5897">
              <w:rPr>
                <w:rFonts w:eastAsia="Times New Roman" w:cs="Arial"/>
                <w:b/>
                <w:bCs/>
                <w:sz w:val="20"/>
                <w:lang w:eastAsia="en-US"/>
              </w:rPr>
              <w:t xml:space="preserve"> H)</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CD760A" w:rsidP="005C492B">
            <w:pPr>
              <w:spacing w:before="0" w:after="120" w:line="240" w:lineRule="auto"/>
              <w:jc w:val="both"/>
              <w:rPr>
                <w:rFonts w:eastAsia="Times New Roman" w:cs="Arial"/>
                <w:sz w:val="20"/>
                <w:lang w:eastAsia="en-US"/>
              </w:rPr>
            </w:pPr>
            <w:r w:rsidRPr="009F5897">
              <w:rPr>
                <w:rFonts w:eastAsia="Times New Roman" w:cs="Arial"/>
                <w:sz w:val="20"/>
                <w:lang w:eastAsia="en-US"/>
              </w:rPr>
              <w:t>6.65 x 17.5 x 17 in / 16.9 x 44.5 x 43.2 cm</w:t>
            </w:r>
          </w:p>
        </w:tc>
      </w:tr>
      <w:tr w:rsidR="009F5897" w:rsidRPr="009F5897" w:rsidTr="009D466F">
        <w:trPr>
          <w:trHeight w:val="288"/>
        </w:trPr>
        <w:tc>
          <w:tcPr>
            <w:tcW w:w="2260" w:type="dxa"/>
            <w:tcBorders>
              <w:top w:val="single" w:sz="4" w:space="0" w:color="auto"/>
              <w:left w:val="single" w:sz="4" w:space="0" w:color="auto"/>
              <w:bottom w:val="single" w:sz="4" w:space="0" w:color="auto"/>
              <w:right w:val="single" w:sz="4" w:space="0" w:color="auto"/>
            </w:tcBorders>
            <w:hideMark/>
          </w:tcPr>
          <w:p w:rsidR="00CD760A" w:rsidRPr="009F5897" w:rsidRDefault="00CD760A" w:rsidP="005C492B">
            <w:pPr>
              <w:spacing w:before="0" w:after="0" w:line="240" w:lineRule="auto"/>
              <w:jc w:val="both"/>
              <w:rPr>
                <w:rFonts w:eastAsia="Times New Roman" w:cs="Arial"/>
                <w:b/>
                <w:bCs/>
                <w:sz w:val="20"/>
                <w:lang w:eastAsia="en-US"/>
              </w:rPr>
            </w:pPr>
            <w:r w:rsidRPr="009F5897">
              <w:rPr>
                <w:rFonts w:eastAsia="Times New Roman" w:cs="Arial"/>
                <w:b/>
                <w:bCs/>
                <w:sz w:val="20"/>
                <w:lang w:eastAsia="en-US"/>
              </w:rPr>
              <w:t>Weight</w:t>
            </w:r>
          </w:p>
        </w:tc>
        <w:tc>
          <w:tcPr>
            <w:tcW w:w="6290" w:type="dxa"/>
            <w:tcBorders>
              <w:top w:val="single" w:sz="4" w:space="0" w:color="auto"/>
              <w:left w:val="single" w:sz="4" w:space="0" w:color="auto"/>
              <w:bottom w:val="single" w:sz="4" w:space="0" w:color="auto"/>
              <w:right w:val="single" w:sz="4" w:space="0" w:color="auto"/>
            </w:tcBorders>
            <w:vAlign w:val="bottom"/>
            <w:hideMark/>
          </w:tcPr>
          <w:p w:rsidR="00CD760A" w:rsidRPr="009F5897" w:rsidRDefault="00CD760A" w:rsidP="005C492B">
            <w:pPr>
              <w:spacing w:before="0" w:after="0" w:line="240" w:lineRule="auto"/>
              <w:jc w:val="both"/>
              <w:rPr>
                <w:rFonts w:eastAsia="Times New Roman" w:cs="Arial"/>
                <w:sz w:val="20"/>
                <w:lang w:eastAsia="en-US"/>
              </w:rPr>
            </w:pPr>
            <w:r w:rsidRPr="009F5897">
              <w:rPr>
                <w:rFonts w:eastAsia="Times New Roman" w:cs="Arial"/>
                <w:sz w:val="20"/>
                <w:lang w:eastAsia="en-US"/>
              </w:rPr>
              <w:t xml:space="preserve">24.3 </w:t>
            </w:r>
            <w:proofErr w:type="spellStart"/>
            <w:r w:rsidRPr="009F5897">
              <w:rPr>
                <w:rFonts w:eastAsia="Times New Roman" w:cs="Arial"/>
                <w:sz w:val="20"/>
                <w:lang w:eastAsia="en-US"/>
              </w:rPr>
              <w:t>lb</w:t>
            </w:r>
            <w:proofErr w:type="spellEnd"/>
            <w:r w:rsidRPr="009F5897">
              <w:rPr>
                <w:rFonts w:eastAsia="Times New Roman" w:cs="Arial"/>
                <w:sz w:val="20"/>
                <w:lang w:eastAsia="en-US"/>
              </w:rPr>
              <w:t xml:space="preserve"> / 11 kg</w:t>
            </w:r>
          </w:p>
        </w:tc>
      </w:tr>
    </w:tbl>
    <w:p w:rsidR="006417F2" w:rsidRDefault="006417F2" w:rsidP="006417F2">
      <w:pPr>
        <w:pStyle w:val="Caption"/>
      </w:pPr>
      <w:bookmarkStart w:id="175" w:name="_Toc497912864"/>
      <w:r>
        <w:t xml:space="preserve">Table  </w:t>
      </w:r>
      <w:r w:rsidR="0087586F">
        <w:fldChar w:fldCharType="begin"/>
      </w:r>
      <w:r w:rsidR="0087586F">
        <w:instrText xml:space="preserve"> SEQ Table \* ARABIC </w:instrText>
      </w:r>
      <w:r w:rsidR="0087586F">
        <w:fldChar w:fldCharType="separate"/>
      </w:r>
      <w:r>
        <w:rPr>
          <w:noProof/>
        </w:rPr>
        <w:t>6</w:t>
      </w:r>
      <w:r w:rsidR="0087586F">
        <w:rPr>
          <w:noProof/>
        </w:rPr>
        <w:fldChar w:fldCharType="end"/>
      </w:r>
      <w:r>
        <w:t xml:space="preserve">  - </w:t>
      </w:r>
      <w:r w:rsidRPr="004D1986">
        <w:t xml:space="preserve">Technical </w:t>
      </w:r>
      <w:proofErr w:type="spellStart"/>
      <w:r w:rsidRPr="004D1986">
        <w:t>Spesifi</w:t>
      </w:r>
      <w:r>
        <w:t>cation</w:t>
      </w:r>
      <w:proofErr w:type="spellEnd"/>
      <w:r>
        <w:t xml:space="preserve"> HP Z440 Workstation</w:t>
      </w:r>
      <w:bookmarkEnd w:id="175"/>
    </w:p>
    <w:p w:rsidR="00EA3BB7" w:rsidRDefault="00EA3BB7" w:rsidP="005C492B">
      <w:pPr>
        <w:jc w:val="both"/>
      </w:pPr>
    </w:p>
    <w:p w:rsidR="00EA3BB7" w:rsidRDefault="00EA3BB7" w:rsidP="005C492B">
      <w:pPr>
        <w:jc w:val="both"/>
      </w:pPr>
    </w:p>
    <w:p w:rsidR="00EA3BB7" w:rsidRDefault="00EA3BB7" w:rsidP="005C492B">
      <w:pPr>
        <w:jc w:val="both"/>
      </w:pPr>
    </w:p>
    <w:p w:rsidR="00EA3BB7" w:rsidRDefault="00EA3BB7" w:rsidP="005C492B">
      <w:pPr>
        <w:jc w:val="both"/>
      </w:pPr>
    </w:p>
    <w:p w:rsidR="00384B40" w:rsidRDefault="00384B40" w:rsidP="005C492B">
      <w:pPr>
        <w:jc w:val="both"/>
      </w:pPr>
    </w:p>
    <w:p w:rsidR="00CD760A" w:rsidRPr="00863C3B" w:rsidRDefault="00CD760A" w:rsidP="005C492B">
      <w:pPr>
        <w:pStyle w:val="Heading3"/>
        <w:jc w:val="both"/>
      </w:pPr>
      <w:bookmarkStart w:id="176" w:name="_Toc489079203"/>
      <w:bookmarkStart w:id="177" w:name="_Toc482887579"/>
      <w:bookmarkStart w:id="178" w:name="_Toc497912724"/>
      <w:r w:rsidRPr="00863C3B">
        <w:lastRenderedPageBreak/>
        <w:t>HMI Workstation Monitor</w:t>
      </w:r>
      <w:bookmarkEnd w:id="176"/>
      <w:bookmarkEnd w:id="177"/>
      <w:bookmarkEnd w:id="178"/>
    </w:p>
    <w:p w:rsidR="00CD760A" w:rsidRPr="004271A2" w:rsidRDefault="00CD760A" w:rsidP="005C492B">
      <w:pPr>
        <w:spacing w:before="40" w:line="360" w:lineRule="auto"/>
        <w:ind w:right="108"/>
        <w:jc w:val="both"/>
        <w:rPr>
          <w:rFonts w:cs="Arial"/>
          <w:szCs w:val="22"/>
        </w:rPr>
      </w:pPr>
      <w:r w:rsidRPr="004271A2">
        <w:rPr>
          <w:rFonts w:eastAsia="Times New Roman" w:cs="Arial"/>
          <w:szCs w:val="22"/>
        </w:rPr>
        <w:t>Large</w:t>
      </w:r>
      <w:r w:rsidR="00384B40">
        <w:rPr>
          <w:rFonts w:eastAsia="Times New Roman" w:cs="Arial"/>
          <w:szCs w:val="22"/>
        </w:rPr>
        <w:t xml:space="preserve"> </w:t>
      </w:r>
      <w:r w:rsidR="00311D1A">
        <w:rPr>
          <w:rFonts w:eastAsia="Times New Roman" w:cs="Arial"/>
          <w:szCs w:val="22"/>
        </w:rPr>
        <w:t>27</w:t>
      </w:r>
      <w:r w:rsidRPr="004271A2">
        <w:rPr>
          <w:rFonts w:eastAsia="Times New Roman" w:cs="Arial"/>
          <w:szCs w:val="22"/>
        </w:rPr>
        <w:t>-inch</w:t>
      </w:r>
      <w:r w:rsidR="00384B40">
        <w:rPr>
          <w:rFonts w:eastAsia="Times New Roman" w:cs="Arial"/>
          <w:szCs w:val="22"/>
        </w:rPr>
        <w:t xml:space="preserve"> </w:t>
      </w:r>
      <w:r w:rsidRPr="004271A2">
        <w:rPr>
          <w:rFonts w:eastAsia="Times New Roman" w:cs="Arial"/>
          <w:szCs w:val="22"/>
        </w:rPr>
        <w:t>diagonal screen,</w:t>
      </w:r>
      <w:r w:rsidR="00384B40">
        <w:rPr>
          <w:rFonts w:eastAsia="Times New Roman" w:cs="Arial"/>
          <w:szCs w:val="22"/>
        </w:rPr>
        <w:t xml:space="preserve"> </w:t>
      </w:r>
      <w:r w:rsidRPr="004271A2">
        <w:rPr>
          <w:rFonts w:eastAsia="Times New Roman" w:cs="Arial"/>
          <w:szCs w:val="22"/>
        </w:rPr>
        <w:t>with</w:t>
      </w:r>
      <w:r w:rsidRPr="004271A2">
        <w:rPr>
          <w:rFonts w:eastAsia="Times New Roman" w:cs="Arial"/>
          <w:w w:val="102"/>
          <w:szCs w:val="22"/>
        </w:rPr>
        <w:t xml:space="preserve"> </w:t>
      </w:r>
      <w:r w:rsidRPr="004271A2">
        <w:rPr>
          <w:rFonts w:eastAsia="Times New Roman" w:cs="Arial"/>
          <w:szCs w:val="22"/>
        </w:rPr>
        <w:t>wide</w:t>
      </w:r>
      <w:r w:rsidR="00384B40">
        <w:rPr>
          <w:rFonts w:eastAsia="Times New Roman" w:cs="Arial"/>
          <w:szCs w:val="22"/>
        </w:rPr>
        <w:t xml:space="preserve"> </w:t>
      </w:r>
      <w:r w:rsidRPr="004271A2">
        <w:rPr>
          <w:rFonts w:eastAsia="Times New Roman" w:cs="Arial"/>
          <w:szCs w:val="22"/>
        </w:rPr>
        <w:t>range</w:t>
      </w:r>
      <w:r w:rsidR="00384B40">
        <w:rPr>
          <w:rFonts w:eastAsia="Times New Roman" w:cs="Arial"/>
          <w:szCs w:val="22"/>
        </w:rPr>
        <w:t xml:space="preserve"> </w:t>
      </w:r>
      <w:r w:rsidRPr="004271A2">
        <w:rPr>
          <w:rFonts w:eastAsia="Times New Roman" w:cs="Arial"/>
          <w:szCs w:val="22"/>
        </w:rPr>
        <w:t>of</w:t>
      </w:r>
      <w:r w:rsidR="00384B40">
        <w:rPr>
          <w:rFonts w:eastAsia="Times New Roman" w:cs="Arial"/>
          <w:szCs w:val="22"/>
        </w:rPr>
        <w:t xml:space="preserve"> </w:t>
      </w:r>
      <w:r w:rsidRPr="004271A2">
        <w:rPr>
          <w:rFonts w:eastAsia="Times New Roman" w:cs="Arial"/>
          <w:w w:val="96"/>
          <w:szCs w:val="22"/>
        </w:rPr>
        <w:t>viewing</w:t>
      </w:r>
      <w:r w:rsidR="00384B40">
        <w:rPr>
          <w:rFonts w:eastAsia="Times New Roman" w:cs="Arial"/>
          <w:w w:val="96"/>
          <w:szCs w:val="22"/>
        </w:rPr>
        <w:t xml:space="preserve"> </w:t>
      </w:r>
      <w:r w:rsidRPr="004271A2">
        <w:rPr>
          <w:rFonts w:eastAsia="Times New Roman" w:cs="Arial"/>
          <w:szCs w:val="22"/>
        </w:rPr>
        <w:t>angles,</w:t>
      </w:r>
      <w:r w:rsidR="00384B40">
        <w:rPr>
          <w:rFonts w:eastAsia="Times New Roman" w:cs="Arial"/>
          <w:szCs w:val="22"/>
        </w:rPr>
        <w:t xml:space="preserve"> </w:t>
      </w:r>
      <w:r w:rsidRPr="004271A2">
        <w:rPr>
          <w:rFonts w:eastAsia="Times New Roman" w:cs="Arial"/>
          <w:w w:val="91"/>
          <w:szCs w:val="22"/>
        </w:rPr>
        <w:t>full</w:t>
      </w:r>
      <w:r w:rsidR="00384B40">
        <w:rPr>
          <w:rFonts w:eastAsia="Times New Roman" w:cs="Arial"/>
          <w:w w:val="91"/>
          <w:szCs w:val="22"/>
        </w:rPr>
        <w:t xml:space="preserve"> </w:t>
      </w:r>
      <w:r w:rsidRPr="004271A2">
        <w:rPr>
          <w:rFonts w:eastAsia="Times New Roman" w:cs="Arial"/>
          <w:szCs w:val="22"/>
        </w:rPr>
        <w:t>HD</w:t>
      </w:r>
      <w:r w:rsidR="00384B40">
        <w:rPr>
          <w:rFonts w:eastAsia="Times New Roman" w:cs="Arial"/>
          <w:szCs w:val="22"/>
        </w:rPr>
        <w:t xml:space="preserve"> resolutio</w:t>
      </w:r>
      <w:r w:rsidRPr="004271A2">
        <w:rPr>
          <w:rFonts w:eastAsia="Times New Roman" w:cs="Arial"/>
          <w:szCs w:val="22"/>
        </w:rPr>
        <w:t>n</w:t>
      </w:r>
      <w:r w:rsidR="00384B40">
        <w:rPr>
          <w:rFonts w:eastAsia="Times New Roman" w:cs="Arial"/>
          <w:szCs w:val="22"/>
        </w:rPr>
        <w:t xml:space="preserve"> </w:t>
      </w:r>
      <w:r w:rsidRPr="004271A2">
        <w:rPr>
          <w:rFonts w:eastAsia="Times New Roman" w:cs="Arial"/>
          <w:szCs w:val="22"/>
        </w:rPr>
        <w:t>and</w:t>
      </w:r>
      <w:r w:rsidR="00384B40">
        <w:rPr>
          <w:rFonts w:eastAsia="Times New Roman" w:cs="Arial"/>
          <w:szCs w:val="22"/>
        </w:rPr>
        <w:t xml:space="preserve"> </w:t>
      </w:r>
      <w:r w:rsidR="00311D1A">
        <w:rPr>
          <w:rFonts w:eastAsia="Times New Roman" w:cs="Arial"/>
          <w:w w:val="96"/>
          <w:szCs w:val="22"/>
        </w:rPr>
        <w:t>10</w:t>
      </w:r>
      <w:r w:rsidRPr="004271A2">
        <w:rPr>
          <w:rFonts w:eastAsia="Times New Roman" w:cs="Arial"/>
          <w:w w:val="96"/>
          <w:szCs w:val="22"/>
        </w:rPr>
        <w:t>M:1</w:t>
      </w:r>
      <w:r w:rsidR="00384B40">
        <w:rPr>
          <w:rFonts w:eastAsia="Times New Roman" w:cs="Arial"/>
          <w:w w:val="96"/>
          <w:szCs w:val="22"/>
        </w:rPr>
        <w:t xml:space="preserve"> </w:t>
      </w:r>
      <w:r w:rsidRPr="004271A2">
        <w:rPr>
          <w:rFonts w:eastAsia="Times New Roman" w:cs="Arial"/>
          <w:szCs w:val="22"/>
        </w:rPr>
        <w:t>dynamic</w:t>
      </w:r>
      <w:r w:rsidR="00384B40">
        <w:rPr>
          <w:rFonts w:eastAsia="Times New Roman" w:cs="Arial"/>
          <w:szCs w:val="22"/>
        </w:rPr>
        <w:t xml:space="preserve"> </w:t>
      </w:r>
      <w:r w:rsidRPr="004271A2">
        <w:rPr>
          <w:rFonts w:eastAsia="Times New Roman" w:cs="Arial"/>
          <w:szCs w:val="22"/>
        </w:rPr>
        <w:t>contrast</w:t>
      </w:r>
      <w:r w:rsidR="00384B40">
        <w:rPr>
          <w:rFonts w:eastAsia="Times New Roman" w:cs="Arial"/>
          <w:szCs w:val="22"/>
        </w:rPr>
        <w:t xml:space="preserve"> </w:t>
      </w:r>
      <w:r w:rsidRPr="004271A2">
        <w:rPr>
          <w:rFonts w:eastAsia="Times New Roman" w:cs="Arial"/>
          <w:szCs w:val="22"/>
        </w:rPr>
        <w:t xml:space="preserve">ratio, </w:t>
      </w:r>
      <w:r w:rsidRPr="004271A2">
        <w:rPr>
          <w:rFonts w:eastAsia="Times New Roman" w:cs="Arial"/>
          <w:w w:val="109"/>
          <w:szCs w:val="22"/>
        </w:rPr>
        <w:t>seamless</w:t>
      </w:r>
      <w:r w:rsidR="00384B40">
        <w:rPr>
          <w:rFonts w:eastAsia="Times New Roman" w:cs="Arial"/>
          <w:w w:val="109"/>
          <w:szCs w:val="22"/>
        </w:rPr>
        <w:t xml:space="preserve"> </w:t>
      </w:r>
      <w:r w:rsidRPr="004271A2">
        <w:rPr>
          <w:rFonts w:eastAsia="Times New Roman" w:cs="Arial"/>
          <w:szCs w:val="22"/>
        </w:rPr>
        <w:t>multi-monitor</w:t>
      </w:r>
      <w:r w:rsidR="00384B40">
        <w:rPr>
          <w:rFonts w:eastAsia="Times New Roman" w:cs="Arial"/>
          <w:szCs w:val="22"/>
        </w:rPr>
        <w:t xml:space="preserve"> </w:t>
      </w:r>
      <w:r w:rsidRPr="004271A2">
        <w:rPr>
          <w:rFonts w:eastAsia="Times New Roman" w:cs="Arial"/>
          <w:szCs w:val="22"/>
        </w:rPr>
        <w:t>set-up</w:t>
      </w:r>
      <w:r w:rsidR="00384B40">
        <w:rPr>
          <w:rFonts w:eastAsia="Times New Roman" w:cs="Arial"/>
          <w:szCs w:val="22"/>
        </w:rPr>
        <w:t xml:space="preserve"> </w:t>
      </w:r>
      <w:r w:rsidRPr="004271A2">
        <w:rPr>
          <w:rFonts w:eastAsia="Times New Roman" w:cs="Arial"/>
          <w:szCs w:val="22"/>
        </w:rPr>
        <w:t>with</w:t>
      </w:r>
      <w:r w:rsidR="00384B40">
        <w:rPr>
          <w:rFonts w:eastAsia="Times New Roman" w:cs="Arial"/>
          <w:szCs w:val="22"/>
        </w:rPr>
        <w:t xml:space="preserve"> </w:t>
      </w:r>
      <w:r w:rsidRPr="004271A2">
        <w:rPr>
          <w:rFonts w:eastAsia="Times New Roman" w:cs="Arial"/>
          <w:w w:val="103"/>
          <w:szCs w:val="22"/>
        </w:rPr>
        <w:t xml:space="preserve">this </w:t>
      </w:r>
      <w:r w:rsidRPr="004271A2">
        <w:rPr>
          <w:rFonts w:eastAsia="Times New Roman" w:cs="Arial"/>
          <w:szCs w:val="22"/>
        </w:rPr>
        <w:t>bezel-less</w:t>
      </w:r>
      <w:r w:rsidR="00384B40">
        <w:rPr>
          <w:rFonts w:eastAsia="Times New Roman" w:cs="Arial"/>
          <w:szCs w:val="22"/>
        </w:rPr>
        <w:t xml:space="preserve"> </w:t>
      </w:r>
      <w:r w:rsidR="00EA3BB7">
        <w:rPr>
          <w:rFonts w:eastAsia="Times New Roman" w:cs="Arial"/>
          <w:szCs w:val="22"/>
        </w:rPr>
        <w:t>display suitable to be SCADA workstation monitor.</w:t>
      </w:r>
    </w:p>
    <w:p w:rsidR="009F5897" w:rsidRDefault="00CD760A" w:rsidP="00020DB9">
      <w:pPr>
        <w:keepNext/>
        <w:jc w:val="center"/>
      </w:pPr>
      <w:r w:rsidRPr="00AA1BE2">
        <w:rPr>
          <w:noProof/>
          <w:lang w:eastAsia="en-US"/>
        </w:rPr>
        <w:drawing>
          <wp:inline distT="0" distB="0" distL="0" distR="0" wp14:anchorId="028CCF65" wp14:editId="6EFD117B">
            <wp:extent cx="3429000" cy="2480553"/>
            <wp:effectExtent l="0" t="0" r="0" b="0"/>
            <wp:docPr id="3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263" t="31489" r="48925" b="35313"/>
                    <a:stretch/>
                  </pic:blipFill>
                  <pic:spPr bwMode="auto">
                    <a:xfrm>
                      <a:off x="0" y="0"/>
                      <a:ext cx="3454528" cy="2499020"/>
                    </a:xfrm>
                    <a:prstGeom prst="rect">
                      <a:avLst/>
                    </a:prstGeom>
                    <a:ln>
                      <a:noFill/>
                    </a:ln>
                    <a:extLst>
                      <a:ext uri="{53640926-AAD7-44D8-BBD7-CCE9431645EC}">
                        <a14:shadowObscured xmlns:a14="http://schemas.microsoft.com/office/drawing/2010/main"/>
                      </a:ext>
                    </a:extLst>
                  </pic:spPr>
                </pic:pic>
              </a:graphicData>
            </a:graphic>
          </wp:inline>
        </w:drawing>
      </w:r>
    </w:p>
    <w:p w:rsidR="00CD760A" w:rsidRPr="00AA1BE2" w:rsidRDefault="009F5897" w:rsidP="002D214B">
      <w:pPr>
        <w:pStyle w:val="Caption"/>
      </w:pPr>
      <w:bookmarkStart w:id="179" w:name="_Toc497912792"/>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4</w:t>
      </w:r>
      <w:r w:rsidR="0087586F">
        <w:rPr>
          <w:noProof/>
        </w:rPr>
        <w:fldChar w:fldCharType="end"/>
      </w:r>
      <w:r>
        <w:t xml:space="preserve"> </w:t>
      </w:r>
      <w:r w:rsidR="00311D1A">
        <w:t>–</w:t>
      </w:r>
      <w:r>
        <w:t xml:space="preserve"> </w:t>
      </w:r>
      <w:r w:rsidR="00311D1A">
        <w:t>HP V272</w:t>
      </w:r>
      <w:r w:rsidR="0007091B">
        <w:t xml:space="preserve"> 27</w:t>
      </w:r>
      <w:r w:rsidRPr="006F2B09">
        <w:t>-inch</w:t>
      </w:r>
      <w:bookmarkEnd w:id="179"/>
    </w:p>
    <w:tbl>
      <w:tblPr>
        <w:tblW w:w="8730" w:type="dxa"/>
        <w:jc w:val="center"/>
        <w:tblCellMar>
          <w:top w:w="15" w:type="dxa"/>
          <w:bottom w:w="15" w:type="dxa"/>
        </w:tblCellMar>
        <w:tblLook w:val="04A0" w:firstRow="1" w:lastRow="0" w:firstColumn="1" w:lastColumn="0" w:noHBand="0" w:noVBand="1"/>
      </w:tblPr>
      <w:tblGrid>
        <w:gridCol w:w="3060"/>
        <w:gridCol w:w="5670"/>
      </w:tblGrid>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bookmarkStart w:id="180" w:name="_Toc497912865"/>
            <w:bookmarkStart w:id="181" w:name="_Toc489079204"/>
            <w:bookmarkStart w:id="182" w:name="_Toc482887580"/>
            <w:r w:rsidRPr="009F5897">
              <w:rPr>
                <w:rFonts w:eastAsia="Times New Roman" w:cs="Arial"/>
                <w:b/>
                <w:bCs/>
                <w:sz w:val="20"/>
                <w:lang w:eastAsia="en-US"/>
              </w:rPr>
              <w:t>Display Type</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7414B5">
              <w:rPr>
                <w:rFonts w:eastAsia="Times New Roman" w:cs="Arial"/>
                <w:sz w:val="20"/>
                <w:lang w:eastAsia="en-US"/>
              </w:rPr>
              <w:t>IPS w/LED backlight</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Panel Active Area</w:t>
            </w:r>
          </w:p>
        </w:tc>
        <w:tc>
          <w:tcPr>
            <w:tcW w:w="5670" w:type="dxa"/>
            <w:tcBorders>
              <w:top w:val="single" w:sz="4" w:space="0" w:color="auto"/>
              <w:left w:val="single" w:sz="4" w:space="0" w:color="auto"/>
              <w:bottom w:val="single" w:sz="4" w:space="0" w:color="auto"/>
              <w:right w:val="single" w:sz="4" w:space="0" w:color="auto"/>
            </w:tcBorders>
            <w:vAlign w:val="center"/>
          </w:tcPr>
          <w:p w:rsidR="00311D1A" w:rsidRPr="009F5897" w:rsidRDefault="00311D1A" w:rsidP="00BA15CC">
            <w:pPr>
              <w:spacing w:before="0" w:after="0" w:line="240" w:lineRule="auto"/>
              <w:jc w:val="both"/>
              <w:rPr>
                <w:rFonts w:eastAsia="Times New Roman" w:cs="Arial"/>
                <w:sz w:val="20"/>
                <w:lang w:eastAsia="en-US"/>
              </w:rPr>
            </w:pPr>
            <w:r w:rsidRPr="007414B5">
              <w:rPr>
                <w:rFonts w:eastAsia="Times New Roman" w:cs="Arial"/>
                <w:sz w:val="20"/>
                <w:lang w:eastAsia="en-US"/>
              </w:rPr>
              <w:t>59.79 x 33.63 cm</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Viewing angle</w:t>
            </w:r>
          </w:p>
        </w:tc>
        <w:tc>
          <w:tcPr>
            <w:tcW w:w="5670" w:type="dxa"/>
            <w:tcBorders>
              <w:top w:val="single" w:sz="4" w:space="0" w:color="auto"/>
              <w:left w:val="single" w:sz="4" w:space="0" w:color="auto"/>
              <w:bottom w:val="single" w:sz="4" w:space="0" w:color="auto"/>
              <w:right w:val="single" w:sz="4" w:space="0" w:color="auto"/>
            </w:tcBorders>
            <w:vAlign w:val="center"/>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178° horizontal, 178° vertical</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Brightness</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250 cd/m²</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 xml:space="preserve">Contrast Ratio              </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 xml:space="preserve">1000:1 static, </w:t>
            </w:r>
            <w:r>
              <w:rPr>
                <w:rFonts w:eastAsia="Times New Roman" w:cs="Arial"/>
                <w:sz w:val="20"/>
                <w:lang w:eastAsia="en-US"/>
              </w:rPr>
              <w:t>10</w:t>
            </w:r>
            <w:r w:rsidRPr="009F5897">
              <w:rPr>
                <w:rFonts w:eastAsia="Times New Roman" w:cs="Arial"/>
                <w:sz w:val="20"/>
                <w:lang w:eastAsia="en-US"/>
              </w:rPr>
              <w:t>000000:1 dynamic</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Response Ratio</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Pr>
                <w:rFonts w:eastAsia="Times New Roman" w:cs="Arial"/>
                <w:sz w:val="20"/>
                <w:lang w:eastAsia="en-US"/>
              </w:rPr>
              <w:t>7</w:t>
            </w:r>
            <w:r w:rsidRPr="009F5897">
              <w:rPr>
                <w:rFonts w:eastAsia="Times New Roman" w:cs="Arial"/>
                <w:sz w:val="20"/>
                <w:lang w:eastAsia="en-US"/>
              </w:rPr>
              <w:t xml:space="preserve"> </w:t>
            </w:r>
            <w:proofErr w:type="spellStart"/>
            <w:r w:rsidRPr="009F5897">
              <w:rPr>
                <w:rFonts w:eastAsia="Times New Roman" w:cs="Arial"/>
                <w:sz w:val="20"/>
                <w:lang w:eastAsia="en-US"/>
              </w:rPr>
              <w:t>ms</w:t>
            </w:r>
            <w:proofErr w:type="spellEnd"/>
            <w:r w:rsidRPr="009F5897">
              <w:rPr>
                <w:rFonts w:eastAsia="Times New Roman" w:cs="Arial"/>
                <w:sz w:val="20"/>
                <w:lang w:eastAsia="en-US"/>
              </w:rPr>
              <w:t xml:space="preserve"> gray to gray</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Aspect Ratio</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16:9</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Native Resolution</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1920 x 1080 (Full HD) @60 Hz</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Input Signal</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7414B5">
              <w:rPr>
                <w:rFonts w:eastAsia="Times New Roman" w:cs="Arial"/>
                <w:sz w:val="20"/>
                <w:lang w:eastAsia="en-US"/>
              </w:rPr>
              <w:t>1 DVI-D (with HDCP support); 1 VGA; 1 HDMI (with HDCP support)</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Input Power</w:t>
            </w:r>
          </w:p>
        </w:tc>
        <w:tc>
          <w:tcPr>
            <w:tcW w:w="567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Input voltage: 100 to 240 VAC</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Power Consumption</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sz w:val="20"/>
                <w:lang w:eastAsia="en-US"/>
              </w:rPr>
            </w:pPr>
            <w:r w:rsidRPr="007414B5">
              <w:rPr>
                <w:rFonts w:eastAsia="Times New Roman" w:cs="Arial"/>
                <w:sz w:val="20"/>
                <w:lang w:eastAsia="en-US"/>
              </w:rPr>
              <w:t>36 W (maximum), 24 W (typical), 0.45 W (standby)</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Dimensions</w:t>
            </w:r>
            <w:r>
              <w:rPr>
                <w:rFonts w:eastAsia="Times New Roman" w:cs="Arial"/>
                <w:b/>
                <w:bCs/>
                <w:sz w:val="20"/>
                <w:lang w:eastAsia="en-US"/>
              </w:rPr>
              <w:t xml:space="preserve"> with Stand</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11D1A" w:rsidRPr="005542BB" w:rsidRDefault="00311D1A" w:rsidP="00BA15CC">
            <w:pPr>
              <w:spacing w:before="0" w:after="0" w:line="240" w:lineRule="auto"/>
              <w:jc w:val="both"/>
              <w:rPr>
                <w:rFonts w:eastAsia="Times New Roman" w:cs="Arial"/>
                <w:sz w:val="20"/>
                <w:lang w:eastAsia="en-US"/>
              </w:rPr>
            </w:pPr>
            <w:r w:rsidRPr="005542BB">
              <w:rPr>
                <w:rFonts w:eastAsia="Times New Roman" w:cs="Arial"/>
                <w:sz w:val="20"/>
                <w:lang w:eastAsia="en-US"/>
              </w:rPr>
              <w:t>(W x D x H)</w:t>
            </w:r>
            <w:r>
              <w:rPr>
                <w:rFonts w:eastAsia="Times New Roman" w:cs="Arial"/>
                <w:sz w:val="20"/>
                <w:lang w:eastAsia="en-US"/>
              </w:rPr>
              <w:t xml:space="preserve"> </w:t>
            </w:r>
            <w:r w:rsidRPr="005542BB">
              <w:rPr>
                <w:rFonts w:eastAsia="Times New Roman" w:cs="Arial"/>
                <w:sz w:val="20"/>
                <w:lang w:eastAsia="en-US"/>
              </w:rPr>
              <w:t xml:space="preserve">24.5 x 7.87 x 17.09 </w:t>
            </w:r>
            <w:proofErr w:type="gramStart"/>
            <w:r w:rsidRPr="005542BB">
              <w:rPr>
                <w:rFonts w:eastAsia="Times New Roman" w:cs="Arial"/>
                <w:sz w:val="20"/>
                <w:lang w:eastAsia="en-US"/>
              </w:rPr>
              <w:t>in</w:t>
            </w:r>
            <w:r>
              <w:rPr>
                <w:rFonts w:eastAsia="Times New Roman" w:cs="Arial"/>
                <w:sz w:val="20"/>
                <w:lang w:eastAsia="en-US"/>
              </w:rPr>
              <w:t xml:space="preserve"> ;</w:t>
            </w:r>
            <w:proofErr w:type="gramEnd"/>
          </w:p>
          <w:p w:rsidR="00311D1A" w:rsidRPr="009F5897" w:rsidRDefault="00311D1A" w:rsidP="00BA15CC">
            <w:pPr>
              <w:spacing w:before="0" w:after="0" w:line="240" w:lineRule="auto"/>
              <w:jc w:val="both"/>
              <w:rPr>
                <w:rFonts w:eastAsia="Times New Roman" w:cs="Arial"/>
                <w:sz w:val="20"/>
                <w:lang w:eastAsia="en-US"/>
              </w:rPr>
            </w:pPr>
            <w:r w:rsidRPr="005542BB">
              <w:rPr>
                <w:rFonts w:eastAsia="Times New Roman" w:cs="Arial"/>
                <w:sz w:val="20"/>
                <w:lang w:eastAsia="en-US"/>
              </w:rPr>
              <w:t>62.23 x 20 x 43.42 cm</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Total weight</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sz w:val="20"/>
                <w:lang w:eastAsia="en-US"/>
              </w:rPr>
            </w:pPr>
            <w:r>
              <w:rPr>
                <w:rFonts w:eastAsia="Times New Roman" w:cs="Arial"/>
                <w:sz w:val="20"/>
                <w:lang w:eastAsia="en-US"/>
              </w:rPr>
              <w:t>5.3</w:t>
            </w:r>
            <w:r w:rsidRPr="009F5897">
              <w:rPr>
                <w:rFonts w:eastAsia="Times New Roman" w:cs="Arial"/>
                <w:sz w:val="20"/>
                <w:lang w:eastAsia="en-US"/>
              </w:rPr>
              <w:t xml:space="preserve"> kg with stand</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Ergonomic Features</w:t>
            </w:r>
          </w:p>
        </w:tc>
        <w:tc>
          <w:tcPr>
            <w:tcW w:w="5670" w:type="dxa"/>
            <w:tcBorders>
              <w:top w:val="single" w:sz="4" w:space="0" w:color="auto"/>
              <w:left w:val="single" w:sz="4" w:space="0" w:color="auto"/>
              <w:bottom w:val="single" w:sz="4" w:space="0" w:color="auto"/>
              <w:right w:val="single" w:sz="4" w:space="0" w:color="auto"/>
            </w:tcBorders>
            <w:noWrap/>
            <w:vAlign w:val="center"/>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Tilt: -5 to +22</w:t>
            </w:r>
            <w:r w:rsidRPr="009F5897">
              <w:rPr>
                <w:rFonts w:eastAsia="Times New Roman" w:cs="Arial"/>
                <w:sz w:val="20"/>
                <w:vertAlign w:val="superscript"/>
                <w:lang w:eastAsia="en-US"/>
              </w:rPr>
              <w:t>0</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Energy efficiency</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ENERGY STAR® certified</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bottom"/>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Operating Environment</w:t>
            </w:r>
          </w:p>
        </w:tc>
        <w:tc>
          <w:tcPr>
            <w:tcW w:w="5670" w:type="dxa"/>
            <w:tcBorders>
              <w:top w:val="single" w:sz="4" w:space="0" w:color="auto"/>
              <w:left w:val="single" w:sz="4" w:space="0" w:color="auto"/>
              <w:bottom w:val="single" w:sz="4" w:space="0" w:color="auto"/>
              <w:right w:val="single" w:sz="4" w:space="0" w:color="auto"/>
            </w:tcBorders>
            <w:vAlign w:val="bottom"/>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Operating temperature: 5 to 35°C</w:t>
            </w:r>
          </w:p>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Operating humidity: 20 to 80% RH</w:t>
            </w:r>
          </w:p>
        </w:tc>
      </w:tr>
      <w:tr w:rsidR="00311D1A" w:rsidRPr="009F5897" w:rsidTr="00311D1A">
        <w:trPr>
          <w:trHeight w:val="240"/>
          <w:jc w:val="center"/>
        </w:trPr>
        <w:tc>
          <w:tcPr>
            <w:tcW w:w="3060" w:type="dxa"/>
            <w:tcBorders>
              <w:top w:val="single" w:sz="4" w:space="0" w:color="auto"/>
              <w:left w:val="single" w:sz="4" w:space="0" w:color="auto"/>
              <w:bottom w:val="single" w:sz="4" w:space="0" w:color="auto"/>
              <w:right w:val="single" w:sz="4" w:space="0" w:color="auto"/>
            </w:tcBorders>
            <w:vAlign w:val="bottom"/>
            <w:hideMark/>
          </w:tcPr>
          <w:p w:rsidR="00311D1A" w:rsidRPr="009F5897" w:rsidRDefault="00311D1A"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Environmental</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Arsenic-free display glass</w:t>
            </w:r>
          </w:p>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Mercury-free display backlights</w:t>
            </w:r>
          </w:p>
          <w:p w:rsidR="00311D1A" w:rsidRPr="009F5897" w:rsidRDefault="00311D1A" w:rsidP="00BA15CC">
            <w:pPr>
              <w:spacing w:before="0" w:after="0" w:line="240" w:lineRule="auto"/>
              <w:jc w:val="both"/>
              <w:rPr>
                <w:rFonts w:eastAsia="Times New Roman" w:cs="Arial"/>
                <w:sz w:val="20"/>
                <w:lang w:eastAsia="en-US"/>
              </w:rPr>
            </w:pPr>
            <w:r w:rsidRPr="009F5897">
              <w:rPr>
                <w:rFonts w:eastAsia="Times New Roman" w:cs="Arial"/>
                <w:sz w:val="20"/>
                <w:lang w:eastAsia="en-US"/>
              </w:rPr>
              <w:t>Low halogen</w:t>
            </w:r>
          </w:p>
        </w:tc>
      </w:tr>
    </w:tbl>
    <w:p w:rsidR="00F14B4E" w:rsidRPr="0007091B" w:rsidRDefault="006417F2" w:rsidP="00F14B4E">
      <w:pPr>
        <w:jc w:val="center"/>
        <w:rPr>
          <w:i/>
          <w:color w:val="0D0D0D" w:themeColor="text1" w:themeTint="F2"/>
          <w:lang w:val="en-ID"/>
        </w:rPr>
      </w:pPr>
      <w:r>
        <w:rPr>
          <w:i/>
          <w:color w:val="0D0D0D" w:themeColor="text1" w:themeTint="F2"/>
          <w:lang w:val="en-ID"/>
        </w:rPr>
        <w:t xml:space="preserve">Table </w:t>
      </w:r>
      <w:r>
        <w:t xml:space="preserve"> </w:t>
      </w:r>
      <w:r w:rsidR="0087586F">
        <w:fldChar w:fldCharType="begin"/>
      </w:r>
      <w:r w:rsidR="0087586F">
        <w:instrText xml:space="preserve"> SEQ Table \* ARABIC </w:instrText>
      </w:r>
      <w:r w:rsidR="0087586F">
        <w:fldChar w:fldCharType="separate"/>
      </w:r>
      <w:r>
        <w:rPr>
          <w:noProof/>
        </w:rPr>
        <w:t>7</w:t>
      </w:r>
      <w:r w:rsidR="0087586F">
        <w:rPr>
          <w:noProof/>
        </w:rPr>
        <w:fldChar w:fldCharType="end"/>
      </w:r>
      <w:r>
        <w:t xml:space="preserve"> </w:t>
      </w:r>
      <w:r w:rsidR="00F14B4E">
        <w:rPr>
          <w:i/>
          <w:color w:val="0D0D0D" w:themeColor="text1" w:themeTint="F2"/>
          <w:lang w:val="en-ID"/>
        </w:rPr>
        <w:t xml:space="preserve"> – Technical Specification HP N240 27-inch</w:t>
      </w:r>
      <w:bookmarkEnd w:id="180"/>
    </w:p>
    <w:p w:rsidR="00020DB9" w:rsidRDefault="00020DB9" w:rsidP="00020DB9"/>
    <w:p w:rsidR="00CD760A" w:rsidRPr="009F5897" w:rsidRDefault="00CD760A" w:rsidP="005C492B">
      <w:pPr>
        <w:pStyle w:val="Heading3"/>
        <w:jc w:val="both"/>
      </w:pPr>
      <w:bookmarkStart w:id="183" w:name="_Toc497912725"/>
      <w:r w:rsidRPr="009F5897">
        <w:lastRenderedPageBreak/>
        <w:t>Color Printer</w:t>
      </w:r>
      <w:bookmarkEnd w:id="181"/>
      <w:bookmarkEnd w:id="183"/>
    </w:p>
    <w:p w:rsidR="00311D1A" w:rsidRPr="00F14B4E" w:rsidRDefault="00311D1A" w:rsidP="0032125D">
      <w:pPr>
        <w:spacing w:before="0" w:after="0" w:line="360" w:lineRule="auto"/>
        <w:jc w:val="both"/>
        <w:rPr>
          <w:rFonts w:cs="Arial"/>
          <w:szCs w:val="22"/>
        </w:rPr>
      </w:pPr>
      <w:r w:rsidRPr="00E22072">
        <w:rPr>
          <w:rFonts w:eastAsia="Times New Roman" w:cs="Arial"/>
          <w:szCs w:val="22"/>
        </w:rPr>
        <w:t>HP Color Laser</w:t>
      </w:r>
      <w:r w:rsidR="0032125D">
        <w:rPr>
          <w:rFonts w:eastAsia="Times New Roman" w:cs="Arial"/>
          <w:szCs w:val="22"/>
        </w:rPr>
        <w:t xml:space="preserve"> </w:t>
      </w:r>
      <w:r w:rsidRPr="00E22072">
        <w:rPr>
          <w:rFonts w:eastAsia="Times New Roman" w:cs="Arial"/>
          <w:szCs w:val="22"/>
        </w:rPr>
        <w:t xml:space="preserve">Jet Pro MFP brings vibrant, </w:t>
      </w:r>
      <w:proofErr w:type="spellStart"/>
      <w:r w:rsidRPr="00E22072">
        <w:rPr>
          <w:rFonts w:eastAsia="Times New Roman" w:cs="Arial"/>
          <w:szCs w:val="22"/>
        </w:rPr>
        <w:t>colour</w:t>
      </w:r>
      <w:proofErr w:type="spellEnd"/>
      <w:r w:rsidRPr="00E22072">
        <w:rPr>
          <w:rFonts w:eastAsia="Times New Roman" w:cs="Arial"/>
          <w:szCs w:val="22"/>
        </w:rPr>
        <w:t xml:space="preserve"> printing in-house, and boosts, productivity with Ethernet connectivity.</w:t>
      </w:r>
      <w:r>
        <w:rPr>
          <w:rFonts w:eastAsia="Times New Roman" w:cs="Arial"/>
          <w:szCs w:val="22"/>
        </w:rPr>
        <w:t xml:space="preserve"> This printer</w:t>
      </w:r>
      <w:r w:rsidRPr="00E22072">
        <w:rPr>
          <w:rFonts w:eastAsia="Times New Roman" w:cs="Arial"/>
          <w:szCs w:val="22"/>
        </w:rPr>
        <w:t xml:space="preserve"> suitable to be SCADA </w:t>
      </w:r>
      <w:proofErr w:type="spellStart"/>
      <w:r w:rsidRPr="00E22072">
        <w:rPr>
          <w:rFonts w:eastAsia="Times New Roman" w:cs="Arial"/>
          <w:szCs w:val="22"/>
        </w:rPr>
        <w:t>syetem</w:t>
      </w:r>
      <w:proofErr w:type="spellEnd"/>
      <w:r w:rsidRPr="00E22072">
        <w:rPr>
          <w:rFonts w:eastAsia="Times New Roman" w:cs="Arial"/>
          <w:szCs w:val="22"/>
        </w:rPr>
        <w:t xml:space="preserve"> color printer.</w:t>
      </w:r>
    </w:p>
    <w:p w:rsidR="009F5897" w:rsidRDefault="00CD760A" w:rsidP="00020DB9">
      <w:pPr>
        <w:keepNext/>
        <w:jc w:val="center"/>
      </w:pPr>
      <w:r w:rsidRPr="00AA1BE2">
        <w:rPr>
          <w:noProof/>
          <w:lang w:eastAsia="en-US"/>
        </w:rPr>
        <w:drawing>
          <wp:inline distT="0" distB="0" distL="0" distR="0" wp14:anchorId="7D9499F0" wp14:editId="48E27F80">
            <wp:extent cx="2758440" cy="2592935"/>
            <wp:effectExtent l="0" t="0" r="3810" b="0"/>
            <wp:docPr id="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085" t="26119" r="53456" b="27990"/>
                    <a:stretch/>
                  </pic:blipFill>
                  <pic:spPr bwMode="auto">
                    <a:xfrm>
                      <a:off x="0" y="0"/>
                      <a:ext cx="2776655" cy="2610058"/>
                    </a:xfrm>
                    <a:prstGeom prst="rect">
                      <a:avLst/>
                    </a:prstGeom>
                    <a:ln>
                      <a:noFill/>
                    </a:ln>
                    <a:extLst>
                      <a:ext uri="{53640926-AAD7-44D8-BBD7-CCE9431645EC}">
                        <a14:shadowObscured xmlns:a14="http://schemas.microsoft.com/office/drawing/2010/main"/>
                      </a:ext>
                    </a:extLst>
                  </pic:spPr>
                </pic:pic>
              </a:graphicData>
            </a:graphic>
          </wp:inline>
        </w:drawing>
      </w:r>
    </w:p>
    <w:p w:rsidR="00CD760A" w:rsidRPr="00AA1BE2" w:rsidRDefault="009F5897" w:rsidP="002D214B">
      <w:pPr>
        <w:pStyle w:val="Caption"/>
      </w:pPr>
      <w:bookmarkStart w:id="184" w:name="_Toc497912793"/>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5</w:t>
      </w:r>
      <w:r w:rsidR="0087586F">
        <w:rPr>
          <w:noProof/>
        </w:rPr>
        <w:fldChar w:fldCharType="end"/>
      </w:r>
      <w:r>
        <w:t xml:space="preserve"> - </w:t>
      </w:r>
      <w:r w:rsidRPr="00432458">
        <w:t xml:space="preserve">HP Color </w:t>
      </w:r>
      <w:proofErr w:type="spellStart"/>
      <w:r w:rsidRPr="00432458">
        <w:t>Laserjet</w:t>
      </w:r>
      <w:proofErr w:type="spellEnd"/>
      <w:r w:rsidRPr="00432458">
        <w:t xml:space="preserve"> Pro M177fw</w:t>
      </w:r>
      <w:bookmarkEnd w:id="184"/>
    </w:p>
    <w:p w:rsidR="00CD760A" w:rsidRPr="00AA1BE2" w:rsidRDefault="00CD760A" w:rsidP="005C492B">
      <w:pPr>
        <w:jc w:val="both"/>
        <w:rPr>
          <w:sz w:val="18"/>
          <w:szCs w:val="18"/>
        </w:rPr>
      </w:pPr>
    </w:p>
    <w:tbl>
      <w:tblPr>
        <w:tblW w:w="8820" w:type="dxa"/>
        <w:tblInd w:w="-5" w:type="dxa"/>
        <w:tblCellMar>
          <w:top w:w="15" w:type="dxa"/>
          <w:bottom w:w="15" w:type="dxa"/>
        </w:tblCellMar>
        <w:tblLook w:val="04A0" w:firstRow="1" w:lastRow="0" w:firstColumn="1" w:lastColumn="0" w:noHBand="0" w:noVBand="1"/>
      </w:tblPr>
      <w:tblGrid>
        <w:gridCol w:w="3140"/>
        <w:gridCol w:w="5680"/>
      </w:tblGrid>
      <w:tr w:rsidR="00CD760A" w:rsidRPr="00AA1BE2" w:rsidTr="009D466F">
        <w:trPr>
          <w:trHeight w:val="1056"/>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Print resolution</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 xml:space="preserve">Black (best): Up to 600 x 600 dpi quality (2400 dpi effective output with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 </w:t>
            </w:r>
            <w:proofErr w:type="spellStart"/>
            <w:r w:rsidRPr="00AA1BE2">
              <w:rPr>
                <w:rFonts w:eastAsia="Times New Roman" w:cs="Arial"/>
                <w:sz w:val="20"/>
                <w:lang w:eastAsia="en-US"/>
              </w:rPr>
              <w:t>Colour</w:t>
            </w:r>
            <w:proofErr w:type="spellEnd"/>
            <w:r w:rsidRPr="00AA1BE2">
              <w:rPr>
                <w:rFonts w:eastAsia="Times New Roman" w:cs="Arial"/>
                <w:sz w:val="20"/>
                <w:lang w:eastAsia="en-US"/>
              </w:rPr>
              <w:t xml:space="preserve"> (best): Up to 600 x 600 dpi quality (2400 dpi effective output with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 Technology: HP </w:t>
            </w:r>
            <w:proofErr w:type="spellStart"/>
            <w:r w:rsidRPr="00AA1BE2">
              <w:rPr>
                <w:rFonts w:eastAsia="Times New Roman" w:cs="Arial"/>
                <w:sz w:val="20"/>
                <w:lang w:eastAsia="en-US"/>
              </w:rPr>
              <w:t>ImageREt</w:t>
            </w:r>
            <w:proofErr w:type="spellEnd"/>
            <w:r w:rsidRPr="00AA1BE2">
              <w:rPr>
                <w:rFonts w:eastAsia="Times New Roman" w:cs="Arial"/>
                <w:sz w:val="20"/>
                <w:lang w:eastAsia="en-US"/>
              </w:rPr>
              <w:t xml:space="preserve"> 2400</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Print speed</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 xml:space="preserve">Black (A4, normal): Up to 16 ppm; </w:t>
            </w:r>
            <w:proofErr w:type="spellStart"/>
            <w:r w:rsidRPr="00AA1BE2">
              <w:rPr>
                <w:rFonts w:eastAsia="Times New Roman" w:cs="Arial"/>
                <w:sz w:val="20"/>
                <w:lang w:eastAsia="en-US"/>
              </w:rPr>
              <w:t>Colour</w:t>
            </w:r>
            <w:proofErr w:type="spellEnd"/>
            <w:r w:rsidRPr="00AA1BE2">
              <w:rPr>
                <w:rFonts w:eastAsia="Times New Roman" w:cs="Arial"/>
                <w:sz w:val="20"/>
                <w:lang w:eastAsia="en-US"/>
              </w:rPr>
              <w:t xml:space="preserve"> (A4, normal): Up to 4 ppm</w:t>
            </w:r>
          </w:p>
        </w:tc>
      </w:tr>
      <w:tr w:rsidR="00CD760A" w:rsidRPr="00AA1BE2" w:rsidTr="009D466F">
        <w:trPr>
          <w:trHeight w:val="158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Scanner specifications</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Scanner type: Flatbed, ADF Scan technology: Contact Image Sensor (CIS); Scan input modes: Scanning via HP LaserJet scan application or TWAIN—or</w:t>
            </w:r>
            <w:r w:rsidRPr="00AA1BE2">
              <w:rPr>
                <w:rFonts w:eastAsia="Times New Roman" w:cs="Arial"/>
                <w:sz w:val="20"/>
                <w:lang w:eastAsia="en-US"/>
              </w:rPr>
              <w:br/>
              <w:t>WIA-compliant application software; Twain version: Version 1.9; Duplex ADF scanning: No; Scan size maximum (flatbed, ADF): 216 x 297 mm; Optical scan resolution: Up to 1200 dpi</w:t>
            </w:r>
          </w:p>
        </w:tc>
      </w:tr>
      <w:tr w:rsidR="00CD760A" w:rsidRPr="00AA1BE2" w:rsidTr="009D466F">
        <w:trPr>
          <w:trHeight w:val="792"/>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Scannable area</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Maximum media size (flatbed): 216 x 297 mm; Minimum media size (ADF): 152 x 114 mm; Maximum media size (ADF): 216 x 356 mm</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Bit depth/ Grey scale levels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24-bit / 256</w:t>
            </w:r>
          </w:p>
        </w:tc>
      </w:tr>
      <w:tr w:rsidR="00CD760A" w:rsidRPr="00AA1BE2" w:rsidTr="009D466F">
        <w:trPr>
          <w:trHeight w:val="2640"/>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Fax specifications</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Fax resolution: Standard: 203 x 98 dpi; Fine: 203 x 196 dpi, 256 levels of grey; Superfine: 300 x 300 dpi, 256 levels of grey; Quick dialing: Up to 100 numbers;</w:t>
            </w:r>
            <w:r w:rsidRPr="00AA1BE2">
              <w:rPr>
                <w:rFonts w:eastAsia="Times New Roman" w:cs="Arial"/>
                <w:sz w:val="20"/>
                <w:lang w:eastAsia="en-US"/>
              </w:rPr>
              <w:br/>
              <w:t>Telecom compliance: Wireless telecommunications: EU (R&amp;TTE Directive 1999/5/EC, EN 301 489-1 V1.8.1:2008-04, EN 301 489-17 V2.1.1:2009-05, EN 300</w:t>
            </w:r>
            <w:r w:rsidRPr="00AA1BE2">
              <w:rPr>
                <w:rFonts w:eastAsia="Times New Roman" w:cs="Arial"/>
                <w:sz w:val="20"/>
                <w:lang w:eastAsia="en-US"/>
              </w:rPr>
              <w:br/>
              <w:t xml:space="preserve">328 V1.7.1:2006-10. Fax Telecom: ES 203 021; R&amp;TTE Directive 1999/5/EC (Annex II) </w:t>
            </w:r>
            <w:proofErr w:type="gramStart"/>
            <w:r w:rsidRPr="00AA1BE2">
              <w:rPr>
                <w:rFonts w:eastAsia="Times New Roman" w:cs="Arial"/>
                <w:sz w:val="20"/>
                <w:lang w:eastAsia="en-US"/>
              </w:rPr>
              <w:t>with  CE</w:t>
            </w:r>
            <w:proofErr w:type="gramEnd"/>
            <w:r w:rsidRPr="00AA1BE2">
              <w:rPr>
                <w:rFonts w:eastAsia="Times New Roman" w:cs="Arial"/>
                <w:sz w:val="20"/>
                <w:lang w:eastAsia="en-US"/>
              </w:rPr>
              <w:t xml:space="preserve"> Marking (Europe); FCC Part 68; other Telecom approvals as required by individual countries</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lastRenderedPageBreak/>
              <w:t>Wireless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 xml:space="preserve">Yes, built-in </w:t>
            </w:r>
            <w:proofErr w:type="spellStart"/>
            <w:r w:rsidRPr="00AA1BE2">
              <w:rPr>
                <w:rFonts w:eastAsia="Times New Roman" w:cs="Arial"/>
                <w:sz w:val="20"/>
                <w:lang w:eastAsia="en-US"/>
              </w:rPr>
              <w:t>WiFi</w:t>
            </w:r>
            <w:proofErr w:type="spellEnd"/>
            <w:r w:rsidRPr="00AA1BE2">
              <w:rPr>
                <w:rFonts w:eastAsia="Times New Roman" w:cs="Arial"/>
                <w:sz w:val="20"/>
                <w:lang w:eastAsia="en-US"/>
              </w:rPr>
              <w:t xml:space="preserve"> 802.11b/g/n</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Network capabilities</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Yes, via built-in Fast Ethernet; Wireless 802.11b/g/n</w:t>
            </w:r>
          </w:p>
        </w:tc>
      </w:tr>
      <w:tr w:rsidR="00CD760A" w:rsidRPr="00AA1BE2" w:rsidTr="009D466F">
        <w:trPr>
          <w:trHeight w:val="1320"/>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Media weight</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Tray 1: Paper: 60 to 120 g/m²; envelopes: 60 to 90 g/m²; postcards: 135 to 176 g/m²; HP glossy media: 130 to 220 g/m²; ADF: Tray 1: Paper: 60 to 120 g/m²;</w:t>
            </w:r>
            <w:r w:rsidRPr="00AA1BE2">
              <w:rPr>
                <w:rFonts w:eastAsia="Times New Roman" w:cs="Arial"/>
                <w:sz w:val="20"/>
                <w:lang w:eastAsia="en-US"/>
              </w:rPr>
              <w:br/>
              <w:t>envelopes: 60 to 90 g/m²; postcards: 135 to 176 g/m²; HP glossy media: 130 to 220 g/m²</w:t>
            </w:r>
          </w:p>
        </w:tc>
      </w:tr>
      <w:tr w:rsidR="00CD760A" w:rsidRPr="00AA1BE2" w:rsidTr="009D466F">
        <w:trPr>
          <w:trHeight w:val="792"/>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Input capacity</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Tray 1: sheets: 150; envelopes: 10</w:t>
            </w:r>
            <w:r w:rsidRPr="00AA1BE2">
              <w:rPr>
                <w:rFonts w:eastAsia="Times New Roman" w:cs="Arial"/>
                <w:sz w:val="20"/>
                <w:lang w:eastAsia="en-US"/>
              </w:rPr>
              <w:br/>
              <w:t>Maximum: Up to 150 sheets</w:t>
            </w:r>
            <w:r w:rsidRPr="00AA1BE2">
              <w:rPr>
                <w:rFonts w:eastAsia="Times New Roman" w:cs="Arial"/>
                <w:sz w:val="20"/>
                <w:lang w:eastAsia="en-US"/>
              </w:rPr>
              <w:br/>
              <w:t>ADF: Standard, 35 sheets</w:t>
            </w:r>
          </w:p>
        </w:tc>
      </w:tr>
      <w:tr w:rsidR="00CD760A" w:rsidRPr="00AA1BE2" w:rsidTr="009D466F">
        <w:trPr>
          <w:trHeight w:val="528"/>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Output capacity</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Standard: Up to 50 sheets Envelopes: Up to 10 envelopes Transparencies: Up to 15 sheets Maximum: Up to 50 sheets</w:t>
            </w:r>
          </w:p>
        </w:tc>
      </w:tr>
      <w:tr w:rsidR="00CD760A" w:rsidRPr="00AA1BE2" w:rsidTr="009D466F">
        <w:trPr>
          <w:trHeight w:val="288"/>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Printer dimensions (W x</w:t>
            </w:r>
            <w:r w:rsidRPr="00AA1BE2">
              <w:rPr>
                <w:rFonts w:eastAsia="Times New Roman" w:cs="Arial"/>
                <w:sz w:val="20"/>
                <w:lang w:eastAsia="en-US"/>
              </w:rPr>
              <w:br/>
              <w:t>D x H)</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Minimum 432 x 425 x 335 mm; Maximum 423 x 484 x 335 mm</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Printer weight</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16 kg</w:t>
            </w:r>
          </w:p>
        </w:tc>
      </w:tr>
      <w:tr w:rsidR="00CD760A" w:rsidRPr="00AA1BE2" w:rsidTr="009D466F">
        <w:trPr>
          <w:trHeight w:val="264"/>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Operating environment</w:t>
            </w:r>
          </w:p>
        </w:tc>
        <w:tc>
          <w:tcPr>
            <w:tcW w:w="5680" w:type="dxa"/>
            <w:tcBorders>
              <w:top w:val="single" w:sz="4" w:space="0" w:color="auto"/>
              <w:left w:val="single" w:sz="4" w:space="0" w:color="auto"/>
              <w:bottom w:val="single" w:sz="4" w:space="0" w:color="auto"/>
              <w:right w:val="single" w:sz="4" w:space="0" w:color="auto"/>
            </w:tcBorders>
            <w:noWrap/>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Temperature: 15 to 30ºC; Humidity: 30 to 70% RH</w:t>
            </w:r>
          </w:p>
        </w:tc>
      </w:tr>
      <w:tr w:rsidR="00CD760A" w:rsidRPr="00AA1BE2" w:rsidTr="009D466F">
        <w:trPr>
          <w:trHeight w:val="528"/>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Acoustics</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Acoustic power emissions: 6.2 B(A) Acoustic pressure emissions: 49 dB(A)</w:t>
            </w:r>
          </w:p>
        </w:tc>
      </w:tr>
      <w:tr w:rsidR="00CD760A" w:rsidRPr="00AA1BE2" w:rsidTr="009D466F">
        <w:trPr>
          <w:trHeight w:val="1320"/>
        </w:trPr>
        <w:tc>
          <w:tcPr>
            <w:tcW w:w="3140" w:type="dxa"/>
            <w:tcBorders>
              <w:top w:val="single" w:sz="4" w:space="0" w:color="auto"/>
              <w:left w:val="single" w:sz="4" w:space="0" w:color="auto"/>
              <w:bottom w:val="single" w:sz="4" w:space="0" w:color="auto"/>
              <w:right w:val="single" w:sz="4" w:space="0" w:color="auto"/>
            </w:tcBorders>
            <w:noWrap/>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Power</w:t>
            </w:r>
          </w:p>
        </w:tc>
        <w:tc>
          <w:tcPr>
            <w:tcW w:w="5680" w:type="dxa"/>
            <w:tcBorders>
              <w:top w:val="single" w:sz="4" w:space="0" w:color="auto"/>
              <w:left w:val="single" w:sz="4" w:space="0" w:color="auto"/>
              <w:bottom w:val="single" w:sz="4" w:space="0" w:color="auto"/>
              <w:right w:val="single" w:sz="4" w:space="0" w:color="auto"/>
            </w:tcBorders>
            <w:vAlign w:val="center"/>
            <w:hideMark/>
          </w:tcPr>
          <w:p w:rsidR="00CD760A" w:rsidRPr="00AA1BE2" w:rsidRDefault="00CD760A" w:rsidP="005C492B">
            <w:pPr>
              <w:spacing w:before="0" w:after="0" w:line="240" w:lineRule="auto"/>
              <w:jc w:val="both"/>
              <w:rPr>
                <w:rFonts w:eastAsia="Times New Roman" w:cs="Arial"/>
                <w:sz w:val="20"/>
                <w:lang w:eastAsia="en-US"/>
              </w:rPr>
            </w:pPr>
            <w:r w:rsidRPr="00AA1BE2">
              <w:rPr>
                <w:rFonts w:eastAsia="Times New Roman" w:cs="Arial"/>
                <w:sz w:val="20"/>
                <w:lang w:eastAsia="en-US"/>
              </w:rPr>
              <w:t>Requirements: Input voltage: 220 to 240 VAC (+/- 10%), 50/60 Hz (+/- 2 Hz) Consumption: 290 watts (Printing), 200 watts (Copying), 9.2 watts (Ready), 1.3 watts (Sleep/Auto-Off), 0.2 watts (Manual Off); Typical Electricity Consumption (TEC): 0.713 kWh/Week; Power supply type: Built-in power supply</w:t>
            </w:r>
          </w:p>
        </w:tc>
      </w:tr>
    </w:tbl>
    <w:p w:rsidR="00CD760A" w:rsidRDefault="00F14B4E" w:rsidP="00F14B4E">
      <w:pPr>
        <w:jc w:val="center"/>
      </w:pPr>
      <w:bookmarkStart w:id="185" w:name="_Toc497912866"/>
      <w:r>
        <w:rPr>
          <w:i/>
          <w:color w:val="0D0D0D" w:themeColor="text1" w:themeTint="F2"/>
          <w:lang w:val="en-ID"/>
        </w:rPr>
        <w:t xml:space="preserve">Table </w:t>
      </w:r>
      <w:r w:rsidR="006417F2">
        <w:t xml:space="preserve"> </w:t>
      </w:r>
      <w:r w:rsidR="0087586F">
        <w:fldChar w:fldCharType="begin"/>
      </w:r>
      <w:r w:rsidR="0087586F">
        <w:instrText xml:space="preserve"> SEQ Table \* ARABIC </w:instrText>
      </w:r>
      <w:r w:rsidR="0087586F">
        <w:fldChar w:fldCharType="separate"/>
      </w:r>
      <w:r w:rsidR="006417F2">
        <w:rPr>
          <w:noProof/>
        </w:rPr>
        <w:t>8</w:t>
      </w:r>
      <w:r w:rsidR="0087586F">
        <w:rPr>
          <w:noProof/>
        </w:rPr>
        <w:fldChar w:fldCharType="end"/>
      </w:r>
      <w:r>
        <w:rPr>
          <w:i/>
          <w:color w:val="0D0D0D" w:themeColor="text1" w:themeTint="F2"/>
          <w:lang w:val="en-ID"/>
        </w:rPr>
        <w:t xml:space="preserve"> – Technical Specification </w:t>
      </w:r>
      <w:r w:rsidRPr="00432458">
        <w:t xml:space="preserve">HP Color </w:t>
      </w:r>
      <w:proofErr w:type="spellStart"/>
      <w:r w:rsidRPr="00432458">
        <w:t>Laserjet</w:t>
      </w:r>
      <w:proofErr w:type="spellEnd"/>
      <w:r w:rsidRPr="00432458">
        <w:t xml:space="preserve"> Pro M177fw</w:t>
      </w:r>
      <w:bookmarkEnd w:id="185"/>
    </w:p>
    <w:p w:rsidR="00EA3BB7" w:rsidRDefault="00EA3BB7" w:rsidP="005C492B">
      <w:pPr>
        <w:jc w:val="both"/>
      </w:pPr>
    </w:p>
    <w:p w:rsidR="00F14B4E" w:rsidRDefault="00F14B4E" w:rsidP="005C492B">
      <w:pPr>
        <w:jc w:val="both"/>
      </w:pPr>
    </w:p>
    <w:p w:rsidR="00F14B4E" w:rsidRDefault="00F14B4E" w:rsidP="005C492B">
      <w:pPr>
        <w:jc w:val="both"/>
      </w:pPr>
    </w:p>
    <w:p w:rsidR="00F14B4E" w:rsidRDefault="00F14B4E" w:rsidP="005C492B">
      <w:pPr>
        <w:jc w:val="both"/>
      </w:pPr>
    </w:p>
    <w:p w:rsidR="00F14B4E" w:rsidRDefault="00F14B4E" w:rsidP="005C492B">
      <w:pPr>
        <w:jc w:val="both"/>
      </w:pPr>
    </w:p>
    <w:p w:rsidR="00F14B4E" w:rsidRDefault="00F14B4E" w:rsidP="005C492B">
      <w:pPr>
        <w:jc w:val="both"/>
      </w:pPr>
    </w:p>
    <w:p w:rsidR="00F14B4E" w:rsidRDefault="00F14B4E" w:rsidP="005C492B">
      <w:pPr>
        <w:jc w:val="both"/>
      </w:pPr>
    </w:p>
    <w:p w:rsidR="00F14B4E" w:rsidRDefault="00F14B4E" w:rsidP="005C492B">
      <w:pPr>
        <w:jc w:val="both"/>
      </w:pPr>
    </w:p>
    <w:p w:rsidR="00F14B4E" w:rsidRPr="00AA1BE2" w:rsidRDefault="00F14B4E" w:rsidP="005C492B">
      <w:pPr>
        <w:jc w:val="both"/>
      </w:pPr>
    </w:p>
    <w:p w:rsidR="00CD760A" w:rsidRPr="00D4048B" w:rsidRDefault="00E5087D" w:rsidP="005C492B">
      <w:pPr>
        <w:pStyle w:val="Heading3"/>
        <w:jc w:val="both"/>
      </w:pPr>
      <w:bookmarkStart w:id="186" w:name="_Toc489079205"/>
      <w:bookmarkStart w:id="187" w:name="_Toc497912726"/>
      <w:r w:rsidRPr="00384B40">
        <w:lastRenderedPageBreak/>
        <w:t>Black</w:t>
      </w:r>
      <w:r>
        <w:t xml:space="preserve"> and</w:t>
      </w:r>
      <w:r w:rsidR="00CD760A" w:rsidRPr="00D4048B">
        <w:t xml:space="preserve"> White Printer</w:t>
      </w:r>
      <w:bookmarkEnd w:id="186"/>
      <w:bookmarkEnd w:id="187"/>
    </w:p>
    <w:p w:rsidR="00D4048B" w:rsidRDefault="0032125D" w:rsidP="00020DB9">
      <w:pPr>
        <w:keepNext/>
        <w:jc w:val="center"/>
      </w:pPr>
      <w:ins w:id="188" w:author="rukmana.dani@gmail.com" w:date="2017-11-20T10:39:00Z">
        <w:r>
          <w:rPr>
            <w:noProof/>
            <w:lang w:val="en-GB" w:eastAsia="en-GB"/>
          </w:rPr>
          <w:drawing>
            <wp:inline distT="0" distB="0" distL="0" distR="0" wp14:anchorId="25140059" wp14:editId="0B5E28C2">
              <wp:extent cx="2621280" cy="1967065"/>
              <wp:effectExtent l="0" t="0" r="7620" b="0"/>
              <wp:docPr id="6" name="Picture 6" descr="Image result for Officejet Pro 8210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Officejet Pro 8210 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1280" cy="1967065"/>
                      </a:xfrm>
                      <a:prstGeom prst="rect">
                        <a:avLst/>
                      </a:prstGeom>
                      <a:noFill/>
                      <a:ln>
                        <a:noFill/>
                      </a:ln>
                    </pic:spPr>
                  </pic:pic>
                </a:graphicData>
              </a:graphic>
            </wp:inline>
          </w:drawing>
        </w:r>
      </w:ins>
    </w:p>
    <w:p w:rsidR="00CD760A" w:rsidRPr="00AA1BE2" w:rsidRDefault="00D4048B" w:rsidP="002D214B">
      <w:pPr>
        <w:pStyle w:val="Caption"/>
        <w:rPr>
          <w:bCs/>
        </w:rPr>
      </w:pPr>
      <w:bookmarkStart w:id="189" w:name="_Toc497912794"/>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6</w:t>
      </w:r>
      <w:r w:rsidR="0087586F">
        <w:rPr>
          <w:noProof/>
        </w:rPr>
        <w:fldChar w:fldCharType="end"/>
      </w:r>
      <w:r>
        <w:t xml:space="preserve"> - </w:t>
      </w:r>
      <w:r w:rsidRPr="00C72B54">
        <w:t xml:space="preserve">HP </w:t>
      </w:r>
      <w:bookmarkEnd w:id="189"/>
      <w:r w:rsidR="0032125D" w:rsidRPr="0032125D">
        <w:t>Officejet Pro 8210</w:t>
      </w:r>
    </w:p>
    <w:tbl>
      <w:tblPr>
        <w:tblW w:w="8640" w:type="dxa"/>
        <w:jc w:val="center"/>
        <w:tblCellMar>
          <w:top w:w="15" w:type="dxa"/>
          <w:bottom w:w="15" w:type="dxa"/>
        </w:tblCellMar>
        <w:tblLook w:val="04A0" w:firstRow="1" w:lastRow="0" w:firstColumn="1" w:lastColumn="0" w:noHBand="0" w:noVBand="1"/>
      </w:tblPr>
      <w:tblGrid>
        <w:gridCol w:w="3340"/>
        <w:gridCol w:w="5300"/>
      </w:tblGrid>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240" w:line="240" w:lineRule="auto"/>
              <w:rPr>
                <w:rFonts w:eastAsia="Times New Roman" w:cs="Arial"/>
                <w:b/>
                <w:bCs/>
                <w:sz w:val="20"/>
                <w:lang w:eastAsia="en-US"/>
              </w:rPr>
            </w:pPr>
            <w:r w:rsidRPr="0032125D">
              <w:rPr>
                <w:rFonts w:eastAsia="Times New Roman" w:cs="Arial"/>
                <w:b/>
                <w:bCs/>
                <w:sz w:val="20"/>
                <w:lang w:eastAsia="en-US"/>
              </w:rPr>
              <w:t>Connectivity</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sz w:val="20"/>
              </w:rPr>
              <w:t>Hi-Speed USB 2.0; Built-in wired Ethernet 10/100Base-TX (RJ45) networking; Built-in wireless 802.11b/g/n networking; Wi-Fi Direct</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tcPr>
          <w:p w:rsidR="0032125D" w:rsidRPr="0032125D" w:rsidDel="009926E3"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Media Size</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tcPr>
          <w:p w:rsidR="0032125D" w:rsidRPr="0032125D" w:rsidRDefault="0032125D" w:rsidP="00BA15CC">
            <w:pPr>
              <w:spacing w:before="0" w:after="0" w:line="240" w:lineRule="auto"/>
              <w:jc w:val="both"/>
              <w:rPr>
                <w:sz w:val="20"/>
              </w:rPr>
            </w:pPr>
            <w:r w:rsidRPr="0032125D">
              <w:rPr>
                <w:sz w:val="20"/>
              </w:rPr>
              <w:t>A4 (210 x 297 mm)</w:t>
            </w:r>
          </w:p>
        </w:tc>
      </w:tr>
      <w:tr w:rsidR="0032125D" w:rsidRPr="0032125D" w:rsidTr="0032125D">
        <w:trPr>
          <w:trHeight w:val="540"/>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 xml:space="preserve">Minimum dimensions (W x D </w:t>
            </w:r>
            <w:proofErr w:type="gramStart"/>
            <w:r w:rsidRPr="0032125D">
              <w:rPr>
                <w:rFonts w:eastAsia="Times New Roman" w:cs="Arial"/>
                <w:b/>
                <w:bCs/>
                <w:sz w:val="20"/>
                <w:lang w:eastAsia="en-US"/>
              </w:rPr>
              <w:t>x</w:t>
            </w:r>
            <w:proofErr w:type="gramEnd"/>
            <w:r w:rsidRPr="0032125D">
              <w:rPr>
                <w:rFonts w:eastAsia="Times New Roman" w:cs="Arial"/>
                <w:b/>
                <w:bCs/>
                <w:sz w:val="20"/>
                <w:lang w:eastAsia="en-US"/>
              </w:rPr>
              <w:t xml:space="preserve"> H)</w:t>
            </w:r>
          </w:p>
        </w:tc>
        <w:tc>
          <w:tcPr>
            <w:tcW w:w="530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120" w:line="240" w:lineRule="auto"/>
              <w:jc w:val="both"/>
              <w:rPr>
                <w:rFonts w:eastAsia="Times New Roman" w:cs="Arial"/>
                <w:sz w:val="20"/>
                <w:lang w:eastAsia="en-US"/>
              </w:rPr>
            </w:pPr>
            <w:r w:rsidRPr="0032125D">
              <w:rPr>
                <w:sz w:val="20"/>
              </w:rPr>
              <w:t>496 x 420 x 203 mm</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Weight</w:t>
            </w:r>
          </w:p>
        </w:tc>
        <w:tc>
          <w:tcPr>
            <w:tcW w:w="530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8.25 kg</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Power</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Input voltage 100 to 240 VAC, 50/60 Hz</w:t>
            </w:r>
          </w:p>
        </w:tc>
      </w:tr>
      <w:tr w:rsidR="0032125D" w:rsidRPr="0032125D" w:rsidTr="0032125D">
        <w:trPr>
          <w:trHeight w:val="540"/>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120" w:line="240" w:lineRule="auto"/>
              <w:jc w:val="both"/>
              <w:rPr>
                <w:rFonts w:eastAsia="Times New Roman" w:cs="Arial"/>
                <w:b/>
                <w:bCs/>
                <w:sz w:val="20"/>
                <w:lang w:eastAsia="en-US"/>
              </w:rPr>
            </w:pPr>
            <w:r w:rsidRPr="0032125D">
              <w:rPr>
                <w:rFonts w:eastAsia="Times New Roman" w:cs="Arial"/>
                <w:b/>
                <w:bCs/>
                <w:sz w:val="20"/>
                <w:lang w:eastAsia="en-US"/>
              </w:rPr>
              <w:t>Power consumption</w:t>
            </w:r>
          </w:p>
        </w:tc>
        <w:tc>
          <w:tcPr>
            <w:tcW w:w="530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23 watts maximum (printing), 0.3 watts (Manual-Off), 3.03 watts (Standby), 1.45 watts (Sleep)</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Energy efficiency</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ENERGY STAR® qualified</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Operating temperature range</w:t>
            </w:r>
          </w:p>
        </w:tc>
        <w:tc>
          <w:tcPr>
            <w:tcW w:w="530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15 to 30°C</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Operating Humidity Rang</w:t>
            </w:r>
          </w:p>
        </w:tc>
        <w:tc>
          <w:tcPr>
            <w:tcW w:w="5300" w:type="dxa"/>
            <w:tcBorders>
              <w:top w:val="single" w:sz="4" w:space="0" w:color="auto"/>
              <w:left w:val="single" w:sz="4" w:space="0" w:color="auto"/>
              <w:bottom w:val="single" w:sz="4" w:space="0" w:color="auto"/>
              <w:right w:val="single" w:sz="4" w:space="0" w:color="auto"/>
            </w:tcBorders>
            <w:vAlign w:val="bottom"/>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20 – 80% RH</w:t>
            </w:r>
          </w:p>
        </w:tc>
      </w:tr>
      <w:tr w:rsidR="0032125D" w:rsidRPr="0032125D" w:rsidTr="0032125D">
        <w:trPr>
          <w:trHeight w:val="288"/>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b/>
                <w:bCs/>
                <w:sz w:val="20"/>
                <w:lang w:eastAsia="en-US"/>
              </w:rPr>
            </w:pPr>
            <w:r w:rsidRPr="0032125D">
              <w:rPr>
                <w:rFonts w:eastAsia="Times New Roman" w:cs="Arial"/>
                <w:b/>
                <w:bCs/>
                <w:sz w:val="20"/>
                <w:lang w:eastAsia="en-US"/>
              </w:rPr>
              <w:t>Print technology</w:t>
            </w:r>
          </w:p>
        </w:tc>
        <w:tc>
          <w:tcPr>
            <w:tcW w:w="53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rFonts w:eastAsia="Times New Roman" w:cs="Arial"/>
                <w:sz w:val="20"/>
                <w:lang w:eastAsia="en-US"/>
              </w:rPr>
              <w:t>HP Thermal Inkjet</w:t>
            </w:r>
          </w:p>
        </w:tc>
      </w:tr>
      <w:tr w:rsidR="0032125D" w:rsidRPr="0032125D" w:rsidTr="0032125D">
        <w:trPr>
          <w:trHeight w:val="540"/>
          <w:jc w:val="center"/>
        </w:trPr>
        <w:tc>
          <w:tcPr>
            <w:tcW w:w="334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180" w:line="240" w:lineRule="auto"/>
              <w:jc w:val="both"/>
              <w:rPr>
                <w:rFonts w:eastAsia="Times New Roman" w:cs="Arial"/>
                <w:b/>
                <w:bCs/>
                <w:sz w:val="20"/>
                <w:lang w:eastAsia="en-US"/>
              </w:rPr>
            </w:pPr>
            <w:r w:rsidRPr="0032125D">
              <w:rPr>
                <w:rFonts w:eastAsia="Times New Roman" w:cs="Arial"/>
                <w:b/>
                <w:bCs/>
                <w:sz w:val="20"/>
                <w:lang w:eastAsia="en-US"/>
              </w:rPr>
              <w:t>Print Speed</w:t>
            </w:r>
          </w:p>
        </w:tc>
        <w:tc>
          <w:tcPr>
            <w:tcW w:w="5300" w:type="dxa"/>
            <w:tcBorders>
              <w:top w:val="single" w:sz="4" w:space="0" w:color="auto"/>
              <w:left w:val="single" w:sz="4" w:space="0" w:color="auto"/>
              <w:bottom w:val="single" w:sz="4" w:space="0" w:color="auto"/>
              <w:right w:val="single" w:sz="4" w:space="0" w:color="auto"/>
            </w:tcBorders>
            <w:vAlign w:val="bottom"/>
            <w:hideMark/>
          </w:tcPr>
          <w:p w:rsidR="0032125D" w:rsidRPr="0032125D" w:rsidRDefault="0032125D" w:rsidP="00BA15CC">
            <w:pPr>
              <w:spacing w:before="0" w:after="0" w:line="240" w:lineRule="auto"/>
              <w:jc w:val="both"/>
              <w:rPr>
                <w:rFonts w:eastAsia="Times New Roman" w:cs="Arial"/>
                <w:sz w:val="20"/>
                <w:lang w:eastAsia="en-US"/>
              </w:rPr>
            </w:pPr>
            <w:r w:rsidRPr="0032125D">
              <w:rPr>
                <w:sz w:val="20"/>
              </w:rPr>
              <w:t>Black: Up to 34 ppm (draft, A4); Up to 22 ppm (ISO, laser-comparable); Duplex (A4): Up to 12 ppm;</w:t>
            </w:r>
          </w:p>
        </w:tc>
      </w:tr>
    </w:tbl>
    <w:p w:rsidR="00CD760A" w:rsidRPr="00AA1BE2" w:rsidRDefault="00CD760A" w:rsidP="005C492B">
      <w:pPr>
        <w:jc w:val="both"/>
        <w:rPr>
          <w:rFonts w:cs="Arial"/>
          <w:b/>
          <w:sz w:val="18"/>
          <w:szCs w:val="18"/>
        </w:rPr>
      </w:pPr>
    </w:p>
    <w:p w:rsidR="00F14B4E" w:rsidRDefault="00F14B4E" w:rsidP="00F14B4E">
      <w:pPr>
        <w:jc w:val="center"/>
        <w:rPr>
          <w:i/>
        </w:rPr>
      </w:pPr>
      <w:bookmarkStart w:id="190" w:name="_Toc497912867"/>
      <w:bookmarkEnd w:id="182"/>
      <w:r w:rsidRPr="00F14B4E">
        <w:rPr>
          <w:i/>
        </w:rPr>
        <w:t>Table</w:t>
      </w:r>
      <w:r w:rsidR="006417F2">
        <w:rPr>
          <w:i/>
        </w:rPr>
        <w:t xml:space="preserve"> </w:t>
      </w:r>
      <w:r w:rsidR="006417F2">
        <w:t xml:space="preserve"> </w:t>
      </w:r>
      <w:r w:rsidR="0087586F">
        <w:fldChar w:fldCharType="begin"/>
      </w:r>
      <w:r w:rsidR="0087586F">
        <w:instrText xml:space="preserve"> SEQ Table \* ARABIC </w:instrText>
      </w:r>
      <w:r w:rsidR="0087586F">
        <w:fldChar w:fldCharType="separate"/>
      </w:r>
      <w:r w:rsidR="006417F2">
        <w:rPr>
          <w:noProof/>
        </w:rPr>
        <w:t>9</w:t>
      </w:r>
      <w:r w:rsidR="0087586F">
        <w:rPr>
          <w:noProof/>
        </w:rPr>
        <w:fldChar w:fldCharType="end"/>
      </w:r>
      <w:r w:rsidRPr="00F14B4E">
        <w:rPr>
          <w:i/>
        </w:rPr>
        <w:t xml:space="preserve"> - HP Pro 3610 Black and White E</w:t>
      </w:r>
      <w:bookmarkEnd w:id="190"/>
    </w:p>
    <w:p w:rsidR="00F14B4E" w:rsidRDefault="00F14B4E" w:rsidP="00F14B4E">
      <w:pPr>
        <w:jc w:val="center"/>
        <w:rPr>
          <w:i/>
        </w:rPr>
      </w:pPr>
    </w:p>
    <w:p w:rsidR="00F14B4E" w:rsidRDefault="00F14B4E" w:rsidP="00F14B4E">
      <w:pPr>
        <w:jc w:val="center"/>
        <w:rPr>
          <w:i/>
        </w:rPr>
      </w:pPr>
    </w:p>
    <w:p w:rsidR="00F14B4E" w:rsidRDefault="00F14B4E" w:rsidP="00F14B4E">
      <w:pPr>
        <w:jc w:val="center"/>
        <w:rPr>
          <w:i/>
        </w:rPr>
      </w:pPr>
    </w:p>
    <w:p w:rsidR="00F14B4E" w:rsidRDefault="00F14B4E" w:rsidP="00F14B4E">
      <w:pPr>
        <w:jc w:val="center"/>
        <w:rPr>
          <w:i/>
        </w:rPr>
      </w:pPr>
    </w:p>
    <w:p w:rsidR="00F14B4E" w:rsidRDefault="00F14B4E" w:rsidP="00F14B4E">
      <w:pPr>
        <w:jc w:val="center"/>
        <w:rPr>
          <w:i/>
        </w:rPr>
      </w:pPr>
    </w:p>
    <w:p w:rsidR="00F14B4E" w:rsidRDefault="00F14B4E" w:rsidP="00F14B4E">
      <w:pPr>
        <w:jc w:val="center"/>
        <w:rPr>
          <w:i/>
        </w:rPr>
      </w:pPr>
    </w:p>
    <w:p w:rsidR="00F14B4E" w:rsidRPr="00F14B4E" w:rsidRDefault="00F14B4E" w:rsidP="00F14B4E">
      <w:pPr>
        <w:jc w:val="center"/>
        <w:rPr>
          <w:i/>
        </w:rPr>
      </w:pPr>
    </w:p>
    <w:p w:rsidR="002D0181" w:rsidRDefault="00515E64" w:rsidP="005C492B">
      <w:pPr>
        <w:pStyle w:val="Heading2"/>
        <w:jc w:val="both"/>
      </w:pPr>
      <w:bookmarkStart w:id="191" w:name="_Toc497912727"/>
      <w:r>
        <w:lastRenderedPageBreak/>
        <w:t>Typical Station</w:t>
      </w:r>
      <w:bookmarkEnd w:id="191"/>
    </w:p>
    <w:p w:rsidR="00FF0710" w:rsidRPr="00016DCC" w:rsidRDefault="00FF0710" w:rsidP="005C492B">
      <w:pPr>
        <w:spacing w:line="360" w:lineRule="auto"/>
        <w:jc w:val="both"/>
        <w:rPr>
          <w:lang w:val="en-MY"/>
        </w:rPr>
      </w:pPr>
      <w:r w:rsidRPr="00016DCC">
        <w:rPr>
          <w:lang w:val="en-MY"/>
        </w:rPr>
        <w:t xml:space="preserve">All local station in Jakarta LRT consist of Telkom room, SCR and Traction Power. To manage all communication in and out to SCADA master and workstation this station need </w:t>
      </w:r>
      <w:proofErr w:type="spellStart"/>
      <w:r w:rsidRPr="00016DCC">
        <w:rPr>
          <w:lang w:val="en-MY"/>
        </w:rPr>
        <w:t>hight</w:t>
      </w:r>
      <w:proofErr w:type="spellEnd"/>
      <w:r w:rsidRPr="00016DCC">
        <w:rPr>
          <w:lang w:val="en-MY"/>
        </w:rPr>
        <w:t xml:space="preserve"> tech hardware which </w:t>
      </w:r>
      <w:r w:rsidR="004C1C8F" w:rsidRPr="00016DCC">
        <w:rPr>
          <w:lang w:val="en-MY"/>
        </w:rPr>
        <w:t>is;</w:t>
      </w:r>
    </w:p>
    <w:p w:rsidR="00D9025C" w:rsidRDefault="00FF0710" w:rsidP="005C492B">
      <w:pPr>
        <w:keepNext/>
        <w:ind w:left="720"/>
        <w:jc w:val="both"/>
      </w:pPr>
      <w:r w:rsidRPr="00016DCC">
        <w:rPr>
          <w:noProof/>
          <w:lang w:eastAsia="en-US"/>
        </w:rPr>
        <w:drawing>
          <wp:inline distT="0" distB="0" distL="0" distR="0" wp14:anchorId="5DB4A091" wp14:editId="7580C525">
            <wp:extent cx="4948312" cy="3063240"/>
            <wp:effectExtent l="0" t="0" r="508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670" t="27827" r="36430" b="15053"/>
                    <a:stretch/>
                  </pic:blipFill>
                  <pic:spPr bwMode="auto">
                    <a:xfrm>
                      <a:off x="0" y="0"/>
                      <a:ext cx="4960529" cy="3070803"/>
                    </a:xfrm>
                    <a:prstGeom prst="rect">
                      <a:avLst/>
                    </a:prstGeom>
                    <a:ln>
                      <a:noFill/>
                    </a:ln>
                    <a:extLst>
                      <a:ext uri="{53640926-AAD7-44D8-BBD7-CCE9431645EC}">
                        <a14:shadowObscured xmlns:a14="http://schemas.microsoft.com/office/drawing/2010/main"/>
                      </a:ext>
                    </a:extLst>
                  </pic:spPr>
                </pic:pic>
              </a:graphicData>
            </a:graphic>
          </wp:inline>
        </w:drawing>
      </w:r>
    </w:p>
    <w:p w:rsidR="00FF0710" w:rsidRDefault="00D9025C" w:rsidP="002D214B">
      <w:pPr>
        <w:pStyle w:val="Caption"/>
      </w:pPr>
      <w:bookmarkStart w:id="192" w:name="_Toc497912795"/>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7</w:t>
      </w:r>
      <w:r w:rsidR="0087586F">
        <w:rPr>
          <w:noProof/>
        </w:rPr>
        <w:fldChar w:fldCharType="end"/>
      </w:r>
      <w:r>
        <w:t xml:space="preserve"> - </w:t>
      </w:r>
      <w:r w:rsidRPr="005F08CA">
        <w:t xml:space="preserve">Station </w:t>
      </w:r>
      <w:proofErr w:type="spellStart"/>
      <w:r w:rsidRPr="005F08CA">
        <w:t>Arcitecture</w:t>
      </w:r>
      <w:proofErr w:type="spellEnd"/>
      <w:r w:rsidRPr="005F08CA">
        <w:t xml:space="preserve"> Diagram</w:t>
      </w:r>
      <w:bookmarkEnd w:id="192"/>
    </w:p>
    <w:p w:rsidR="004C1C8F" w:rsidRDefault="004C1C8F" w:rsidP="005C492B">
      <w:pPr>
        <w:pStyle w:val="ic"/>
        <w:ind w:left="0"/>
        <w:jc w:val="both"/>
      </w:pPr>
      <w:r>
        <w:br w:type="page"/>
      </w:r>
    </w:p>
    <w:p w:rsidR="00FF0710" w:rsidRDefault="00FF0710" w:rsidP="005C492B">
      <w:pPr>
        <w:pStyle w:val="Heading3"/>
        <w:jc w:val="both"/>
      </w:pPr>
      <w:bookmarkStart w:id="193" w:name="_Toc497912728"/>
      <w:r>
        <w:lastRenderedPageBreak/>
        <w:t>Local SCADA PC</w:t>
      </w:r>
      <w:bookmarkEnd w:id="193"/>
    </w:p>
    <w:p w:rsidR="0032125D" w:rsidRDefault="0032125D" w:rsidP="0032125D">
      <w:pPr>
        <w:pStyle w:val="HeadingNoNumbersSub"/>
        <w:jc w:val="center"/>
      </w:pPr>
      <w:bookmarkStart w:id="194" w:name="_Toc497912868"/>
      <w:r w:rsidRPr="00AA1BE2">
        <w:rPr>
          <w:noProof/>
          <w:lang w:val="en-US"/>
        </w:rPr>
        <w:drawing>
          <wp:inline distT="0" distB="0" distL="0" distR="0" wp14:anchorId="2E7E62D0" wp14:editId="41A1A04D">
            <wp:extent cx="2103120" cy="2244544"/>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009" t="43450" r="54750" b="23837"/>
                    <a:stretch/>
                  </pic:blipFill>
                  <pic:spPr bwMode="auto">
                    <a:xfrm>
                      <a:off x="0" y="0"/>
                      <a:ext cx="2118519" cy="2260978"/>
                    </a:xfrm>
                    <a:prstGeom prst="rect">
                      <a:avLst/>
                    </a:prstGeom>
                    <a:ln>
                      <a:noFill/>
                    </a:ln>
                    <a:extLst>
                      <a:ext uri="{53640926-AAD7-44D8-BBD7-CCE9431645EC}">
                        <a14:shadowObscured xmlns:a14="http://schemas.microsoft.com/office/drawing/2010/main"/>
                      </a:ext>
                    </a:extLst>
                  </pic:spPr>
                </pic:pic>
              </a:graphicData>
            </a:graphic>
          </wp:inline>
        </w:drawing>
      </w:r>
    </w:p>
    <w:p w:rsidR="0032125D" w:rsidRPr="00AA1BE2" w:rsidRDefault="0032125D" w:rsidP="0032125D">
      <w:pPr>
        <w:pStyle w:val="Caption"/>
      </w:pPr>
      <w:r>
        <w:t xml:space="preserve">Figure  </w:t>
      </w:r>
      <w:fldSimple w:instr=" SEQ Figure \* ARABIC ">
        <w:r>
          <w:rPr>
            <w:noProof/>
          </w:rPr>
          <w:t>3</w:t>
        </w:r>
      </w:fldSimple>
      <w:r>
        <w:t xml:space="preserve"> - </w:t>
      </w:r>
      <w:r w:rsidRPr="00EB6C98">
        <w:t>HP Z</w:t>
      </w:r>
      <w:r>
        <w:t>8</w:t>
      </w:r>
      <w:r w:rsidRPr="00EB6C98">
        <w:t>440 Workstation</w:t>
      </w:r>
    </w:p>
    <w:p w:rsidR="0032125D" w:rsidRDefault="0032125D" w:rsidP="0032125D">
      <w:pPr>
        <w:spacing w:before="38" w:line="360" w:lineRule="auto"/>
        <w:ind w:right="386"/>
        <w:jc w:val="both"/>
        <w:rPr>
          <w:rFonts w:eastAsia="Times New Roman" w:cs="Arial"/>
          <w:szCs w:val="22"/>
        </w:rPr>
      </w:pPr>
    </w:p>
    <w:p w:rsidR="0032125D" w:rsidRPr="00AA1BE2" w:rsidRDefault="0032125D" w:rsidP="0032125D">
      <w:pPr>
        <w:spacing w:before="38" w:line="360" w:lineRule="auto"/>
        <w:ind w:right="386"/>
        <w:jc w:val="both"/>
        <w:rPr>
          <w:rFonts w:eastAsia="Times New Roman" w:cs="Arial"/>
          <w:szCs w:val="22"/>
        </w:rPr>
      </w:pPr>
      <w:r>
        <w:rPr>
          <w:rFonts w:eastAsia="Times New Roman" w:cs="Arial"/>
          <w:szCs w:val="22"/>
        </w:rPr>
        <w:t xml:space="preserve">A workstation specification shall be </w:t>
      </w:r>
      <w:proofErr w:type="gramStart"/>
      <w:r>
        <w:rPr>
          <w:rFonts w:eastAsia="Times New Roman" w:cs="Arial"/>
          <w:szCs w:val="22"/>
        </w:rPr>
        <w:t>adequate</w:t>
      </w:r>
      <w:proofErr w:type="gramEnd"/>
      <w:r>
        <w:rPr>
          <w:rFonts w:eastAsia="Times New Roman" w:cs="Arial"/>
          <w:szCs w:val="22"/>
        </w:rPr>
        <w:t xml:space="preserve"> and the proposed hardware is HP Z8440 Workstation. The technical specification for HP Z8440 is as detailed below.</w:t>
      </w:r>
    </w:p>
    <w:tbl>
      <w:tblPr>
        <w:tblW w:w="8550" w:type="dxa"/>
        <w:tblInd w:w="-5" w:type="dxa"/>
        <w:tblCellMar>
          <w:top w:w="15" w:type="dxa"/>
          <w:bottom w:w="15" w:type="dxa"/>
        </w:tblCellMar>
        <w:tblLook w:val="04A0" w:firstRow="1" w:lastRow="0" w:firstColumn="1" w:lastColumn="0" w:noHBand="0" w:noVBand="1"/>
      </w:tblPr>
      <w:tblGrid>
        <w:gridCol w:w="2260"/>
        <w:gridCol w:w="6290"/>
      </w:tblGrid>
      <w:tr w:rsidR="0032125D" w:rsidRPr="009F5897" w:rsidTr="00BA15CC">
        <w:trPr>
          <w:trHeight w:val="288"/>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Operating System</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Windows 10 Pro 64</w:t>
            </w:r>
          </w:p>
        </w:tc>
      </w:tr>
      <w:tr w:rsidR="0032125D" w:rsidRPr="009F5897" w:rsidTr="00BA15CC">
        <w:trPr>
          <w:trHeight w:val="253"/>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Processor</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Pr>
                <w:rFonts w:eastAsia="Times New Roman" w:cs="Arial"/>
                <w:sz w:val="20"/>
                <w:lang w:eastAsia="en-US"/>
              </w:rPr>
              <w:t>Intel® Xeon® E5-2620 v</w:t>
            </w:r>
            <w:proofErr w:type="gramStart"/>
            <w:r>
              <w:rPr>
                <w:rFonts w:eastAsia="Times New Roman" w:cs="Arial"/>
                <w:sz w:val="20"/>
                <w:lang w:eastAsia="en-US"/>
              </w:rPr>
              <w:t>4  2.1</w:t>
            </w:r>
            <w:proofErr w:type="gramEnd"/>
            <w:r>
              <w:rPr>
                <w:rFonts w:eastAsia="Times New Roman" w:cs="Arial"/>
                <w:sz w:val="20"/>
                <w:lang w:eastAsia="en-US"/>
              </w:rPr>
              <w:t xml:space="preserve"> GHz up </w:t>
            </w:r>
            <w:proofErr w:type="spellStart"/>
            <w:r>
              <w:rPr>
                <w:rFonts w:eastAsia="Times New Roman" w:cs="Arial"/>
                <w:sz w:val="20"/>
                <w:lang w:eastAsia="en-US"/>
              </w:rPr>
              <w:t>tp</w:t>
            </w:r>
            <w:proofErr w:type="spellEnd"/>
            <w:r>
              <w:rPr>
                <w:rFonts w:eastAsia="Times New Roman" w:cs="Arial"/>
                <w:sz w:val="20"/>
                <w:lang w:eastAsia="en-US"/>
              </w:rPr>
              <w:t xml:space="preserve"> 3 GHz</w:t>
            </w:r>
          </w:p>
        </w:tc>
      </w:tr>
      <w:tr w:rsidR="0032125D" w:rsidRPr="009F5897" w:rsidTr="00BA15CC">
        <w:trPr>
          <w:trHeight w:val="235"/>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Memory</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311D1A"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16GB DDR4-2400 (2x8GB) 1 CPU Registered RAM</w:t>
            </w:r>
          </w:p>
        </w:tc>
      </w:tr>
      <w:tr w:rsidR="0032125D" w:rsidRPr="009F5897" w:rsidTr="00BA15CC">
        <w:trPr>
          <w:trHeight w:val="235"/>
        </w:trPr>
        <w:tc>
          <w:tcPr>
            <w:tcW w:w="2260" w:type="dxa"/>
            <w:tcBorders>
              <w:top w:val="single" w:sz="4" w:space="0" w:color="auto"/>
              <w:left w:val="single" w:sz="4" w:space="0" w:color="auto"/>
              <w:bottom w:val="single" w:sz="4" w:space="0" w:color="auto"/>
              <w:right w:val="single" w:sz="4" w:space="0" w:color="auto"/>
            </w:tcBorders>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Storage</w:t>
            </w:r>
          </w:p>
        </w:tc>
        <w:tc>
          <w:tcPr>
            <w:tcW w:w="6290" w:type="dxa"/>
            <w:tcBorders>
              <w:top w:val="single" w:sz="4" w:space="0" w:color="auto"/>
              <w:left w:val="single" w:sz="4" w:space="0" w:color="auto"/>
              <w:bottom w:val="single" w:sz="4" w:space="0" w:color="auto"/>
              <w:right w:val="single" w:sz="4" w:space="0" w:color="auto"/>
            </w:tcBorders>
            <w:vAlign w:val="bottom"/>
          </w:tcPr>
          <w:p w:rsidR="0032125D" w:rsidRPr="00311D1A"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HDD</w:t>
            </w:r>
          </w:p>
          <w:p w:rsidR="0032125D" w:rsidRPr="00311D1A"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2nd HDD</w:t>
            </w:r>
          </w:p>
          <w:p w:rsidR="0032125D" w:rsidRPr="00311D1A"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1 TB 7200 RPM SATA 3rd HDD</w:t>
            </w:r>
          </w:p>
          <w:p w:rsidR="0032125D" w:rsidRPr="009F5897"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RAID 5 Parity Array Configuration</w:t>
            </w:r>
          </w:p>
        </w:tc>
      </w:tr>
      <w:tr w:rsidR="0032125D" w:rsidRPr="009F5897" w:rsidTr="00BA15CC">
        <w:trPr>
          <w:trHeight w:val="217"/>
        </w:trPr>
        <w:tc>
          <w:tcPr>
            <w:tcW w:w="2260" w:type="dxa"/>
            <w:tcBorders>
              <w:top w:val="single" w:sz="4" w:space="0" w:color="auto"/>
              <w:left w:val="single" w:sz="4" w:space="0" w:color="auto"/>
              <w:bottom w:val="single" w:sz="4" w:space="0" w:color="auto"/>
              <w:right w:val="single" w:sz="4" w:space="0" w:color="auto"/>
            </w:tcBorders>
            <w:hideMark/>
          </w:tcPr>
          <w:p w:rsidR="0032125D" w:rsidRPr="003658C7" w:rsidRDefault="0032125D" w:rsidP="00BA15CC">
            <w:pPr>
              <w:spacing w:before="0" w:after="0" w:line="240" w:lineRule="auto"/>
              <w:jc w:val="both"/>
              <w:rPr>
                <w:rFonts w:eastAsia="Times New Roman" w:cs="Arial"/>
                <w:b/>
                <w:bCs/>
                <w:sz w:val="20"/>
                <w:lang w:eastAsia="en-US"/>
              </w:rPr>
            </w:pPr>
            <w:r w:rsidRPr="003658C7">
              <w:rPr>
                <w:rFonts w:eastAsia="Times New Roman" w:cs="Arial"/>
                <w:b/>
                <w:bCs/>
                <w:sz w:val="20"/>
                <w:lang w:eastAsia="en-US"/>
              </w:rPr>
              <w:t>Drive Controllers</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3658C7" w:rsidRDefault="0032125D" w:rsidP="00BA15CC">
            <w:pPr>
              <w:spacing w:before="0" w:after="0" w:line="240" w:lineRule="auto"/>
              <w:jc w:val="both"/>
              <w:rPr>
                <w:rFonts w:eastAsia="Times New Roman" w:cs="Arial"/>
                <w:sz w:val="20"/>
                <w:lang w:eastAsia="en-US"/>
              </w:rPr>
            </w:pPr>
            <w:r w:rsidRPr="003658C7">
              <w:rPr>
                <w:rFonts w:eastAsia="Times New Roman" w:cs="Arial"/>
                <w:sz w:val="20"/>
                <w:lang w:eastAsia="en-US"/>
              </w:rPr>
              <w:t>Integrated SATA 6.0 Gb/s</w:t>
            </w:r>
          </w:p>
        </w:tc>
      </w:tr>
      <w:tr w:rsidR="0032125D" w:rsidRPr="009F5897" w:rsidTr="00BA15CC">
        <w:trPr>
          <w:trHeight w:val="217"/>
        </w:trPr>
        <w:tc>
          <w:tcPr>
            <w:tcW w:w="2260" w:type="dxa"/>
            <w:tcBorders>
              <w:top w:val="single" w:sz="4" w:space="0" w:color="auto"/>
              <w:left w:val="single" w:sz="4" w:space="0" w:color="auto"/>
              <w:bottom w:val="single" w:sz="4" w:space="0" w:color="auto"/>
              <w:right w:val="single" w:sz="4" w:space="0" w:color="auto"/>
            </w:tcBorders>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VGA</w:t>
            </w:r>
          </w:p>
        </w:tc>
        <w:tc>
          <w:tcPr>
            <w:tcW w:w="6290" w:type="dxa"/>
            <w:tcBorders>
              <w:top w:val="single" w:sz="4" w:space="0" w:color="auto"/>
              <w:left w:val="single" w:sz="4" w:space="0" w:color="auto"/>
              <w:bottom w:val="single" w:sz="4" w:space="0" w:color="auto"/>
              <w:right w:val="single" w:sz="4" w:space="0" w:color="auto"/>
            </w:tcBorders>
            <w:vAlign w:val="bottom"/>
          </w:tcPr>
          <w:p w:rsidR="0032125D" w:rsidRPr="009F5897" w:rsidRDefault="0032125D" w:rsidP="00BA15CC">
            <w:pPr>
              <w:spacing w:before="0" w:after="0" w:line="240" w:lineRule="auto"/>
              <w:jc w:val="both"/>
              <w:rPr>
                <w:rFonts w:eastAsia="Times New Roman" w:cs="Arial"/>
                <w:sz w:val="20"/>
                <w:lang w:eastAsia="en-US"/>
              </w:rPr>
            </w:pPr>
            <w:r>
              <w:rPr>
                <w:rFonts w:eastAsia="Times New Roman" w:cs="Arial"/>
                <w:sz w:val="20"/>
                <w:lang w:eastAsia="en-US"/>
              </w:rPr>
              <w:t>NVIDIA Quadro M4000 8</w:t>
            </w:r>
            <w:r w:rsidRPr="009F5897">
              <w:rPr>
                <w:rFonts w:eastAsia="Times New Roman" w:cs="Arial"/>
                <w:sz w:val="20"/>
                <w:lang w:eastAsia="en-US"/>
              </w:rPr>
              <w:t>GB 4xDP</w:t>
            </w:r>
          </w:p>
        </w:tc>
      </w:tr>
      <w:tr w:rsidR="0032125D" w:rsidRPr="009F5897" w:rsidTr="00BA15CC">
        <w:trPr>
          <w:trHeight w:val="127"/>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Networking</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311D1A" w:rsidRDefault="0032125D" w:rsidP="00BA15CC">
            <w:pPr>
              <w:spacing w:before="0" w:after="0" w:line="240" w:lineRule="auto"/>
              <w:jc w:val="both"/>
              <w:rPr>
                <w:rFonts w:eastAsia="Times New Roman" w:cs="Arial"/>
                <w:sz w:val="20"/>
                <w:lang w:eastAsia="en-US"/>
              </w:rPr>
            </w:pPr>
            <w:r w:rsidRPr="00311D1A">
              <w:rPr>
                <w:rFonts w:eastAsia="Times New Roman" w:cs="Arial"/>
                <w:sz w:val="20"/>
                <w:lang w:eastAsia="en-US"/>
              </w:rPr>
              <w:t>HP X520 10GbE Dual Port Adapter</w:t>
            </w:r>
          </w:p>
        </w:tc>
      </w:tr>
      <w:tr w:rsidR="0032125D" w:rsidRPr="009F5897" w:rsidTr="00BA15CC">
        <w:trPr>
          <w:trHeight w:val="288"/>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Ports and Connectors</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Front: 4 USB 3.0; 1 microphone; 1 headset</w:t>
            </w:r>
          </w:p>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Back: 4 USB 3.0; 2 USB 2.0; 2 PS/2; 1 RJ-45; 1 audio line in; 1 audio line out</w:t>
            </w:r>
          </w:p>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Internal: 1 USB 2.0; 1 USB 3.0</w:t>
            </w:r>
          </w:p>
        </w:tc>
      </w:tr>
      <w:tr w:rsidR="0032125D" w:rsidRPr="009F5897" w:rsidTr="00BA15CC">
        <w:trPr>
          <w:trHeight w:val="262"/>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Power</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 xml:space="preserve">700 W 90% efficient </w:t>
            </w:r>
            <w:proofErr w:type="spellStart"/>
            <w:r w:rsidRPr="009F5897">
              <w:rPr>
                <w:rFonts w:eastAsia="Times New Roman" w:cs="Arial"/>
                <w:sz w:val="20"/>
                <w:lang w:eastAsia="en-US"/>
              </w:rPr>
              <w:t>chasis</w:t>
            </w:r>
            <w:proofErr w:type="spellEnd"/>
          </w:p>
        </w:tc>
      </w:tr>
      <w:tr w:rsidR="0032125D" w:rsidRPr="009F5897" w:rsidTr="00BA15CC">
        <w:trPr>
          <w:trHeight w:val="528"/>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 xml:space="preserve">Dimensions (W x D </w:t>
            </w:r>
            <w:proofErr w:type="gramStart"/>
            <w:r w:rsidRPr="009F5897">
              <w:rPr>
                <w:rFonts w:eastAsia="Times New Roman" w:cs="Arial"/>
                <w:b/>
                <w:bCs/>
                <w:sz w:val="20"/>
                <w:lang w:eastAsia="en-US"/>
              </w:rPr>
              <w:t>x</w:t>
            </w:r>
            <w:proofErr w:type="gramEnd"/>
            <w:r w:rsidRPr="009F5897">
              <w:rPr>
                <w:rFonts w:eastAsia="Times New Roman" w:cs="Arial"/>
                <w:b/>
                <w:bCs/>
                <w:sz w:val="20"/>
                <w:lang w:eastAsia="en-US"/>
              </w:rPr>
              <w:t xml:space="preserve"> H)</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120" w:line="240" w:lineRule="auto"/>
              <w:jc w:val="both"/>
              <w:rPr>
                <w:rFonts w:eastAsia="Times New Roman" w:cs="Arial"/>
                <w:sz w:val="20"/>
                <w:lang w:eastAsia="en-US"/>
              </w:rPr>
            </w:pPr>
            <w:r w:rsidRPr="009F5897">
              <w:rPr>
                <w:rFonts w:eastAsia="Times New Roman" w:cs="Arial"/>
                <w:sz w:val="20"/>
                <w:lang w:eastAsia="en-US"/>
              </w:rPr>
              <w:t>6.65 x 17.5 x 17 in / 16.9 x 44.5 x 43.2 cm</w:t>
            </w:r>
          </w:p>
        </w:tc>
      </w:tr>
      <w:tr w:rsidR="0032125D" w:rsidRPr="009F5897" w:rsidTr="00BA15CC">
        <w:trPr>
          <w:trHeight w:val="288"/>
        </w:trPr>
        <w:tc>
          <w:tcPr>
            <w:tcW w:w="2260" w:type="dxa"/>
            <w:tcBorders>
              <w:top w:val="single" w:sz="4" w:space="0" w:color="auto"/>
              <w:left w:val="single" w:sz="4" w:space="0" w:color="auto"/>
              <w:bottom w:val="single" w:sz="4" w:space="0" w:color="auto"/>
              <w:right w:val="single" w:sz="4" w:space="0" w:color="auto"/>
            </w:tcBorders>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Weight</w:t>
            </w:r>
          </w:p>
        </w:tc>
        <w:tc>
          <w:tcPr>
            <w:tcW w:w="629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 xml:space="preserve">24.3 </w:t>
            </w:r>
            <w:proofErr w:type="spellStart"/>
            <w:r w:rsidRPr="009F5897">
              <w:rPr>
                <w:rFonts w:eastAsia="Times New Roman" w:cs="Arial"/>
                <w:sz w:val="20"/>
                <w:lang w:eastAsia="en-US"/>
              </w:rPr>
              <w:t>lb</w:t>
            </w:r>
            <w:proofErr w:type="spellEnd"/>
            <w:r w:rsidRPr="009F5897">
              <w:rPr>
                <w:rFonts w:eastAsia="Times New Roman" w:cs="Arial"/>
                <w:sz w:val="20"/>
                <w:lang w:eastAsia="en-US"/>
              </w:rPr>
              <w:t xml:space="preserve"> / 11 kg</w:t>
            </w:r>
          </w:p>
        </w:tc>
      </w:tr>
    </w:tbl>
    <w:p w:rsidR="00334E5C" w:rsidRDefault="00334E5C" w:rsidP="0032125D">
      <w:pPr>
        <w:jc w:val="center"/>
        <w:rPr>
          <w:i/>
        </w:rPr>
      </w:pPr>
      <w:r>
        <w:rPr>
          <w:i/>
        </w:rPr>
        <w:t xml:space="preserve">Table </w:t>
      </w:r>
      <w:r w:rsidR="006417F2">
        <w:t xml:space="preserve"> </w:t>
      </w:r>
      <w:r w:rsidR="0087586F">
        <w:fldChar w:fldCharType="begin"/>
      </w:r>
      <w:r w:rsidR="0087586F">
        <w:instrText xml:space="preserve"> SEQ Table \* ARABIC </w:instrText>
      </w:r>
      <w:r w:rsidR="0087586F">
        <w:fldChar w:fldCharType="separate"/>
      </w:r>
      <w:r w:rsidR="006417F2">
        <w:rPr>
          <w:noProof/>
        </w:rPr>
        <w:t>10</w:t>
      </w:r>
      <w:r w:rsidR="0087586F">
        <w:rPr>
          <w:noProof/>
        </w:rPr>
        <w:fldChar w:fldCharType="end"/>
      </w:r>
      <w:r w:rsidR="006417F2">
        <w:t xml:space="preserve"> </w:t>
      </w:r>
      <w:r w:rsidRPr="00F14B4E">
        <w:rPr>
          <w:i/>
        </w:rPr>
        <w:t xml:space="preserve">- </w:t>
      </w:r>
      <w:r w:rsidRPr="00D03C82">
        <w:t>HP Z</w:t>
      </w:r>
      <w:r w:rsidR="0032125D">
        <w:t>8</w:t>
      </w:r>
      <w:r w:rsidRPr="00D03C82">
        <w:t>440 Workstation</w:t>
      </w:r>
      <w:bookmarkEnd w:id="194"/>
    </w:p>
    <w:p w:rsidR="00FF0710" w:rsidRDefault="00FF0710" w:rsidP="005C492B">
      <w:pPr>
        <w:pStyle w:val="ListParagraph"/>
        <w:jc w:val="both"/>
        <w:rPr>
          <w:rFonts w:cs="Arial"/>
          <w:b/>
        </w:rPr>
      </w:pPr>
    </w:p>
    <w:p w:rsidR="00EA3BB7" w:rsidRDefault="00EA3BB7" w:rsidP="005C492B">
      <w:pPr>
        <w:pStyle w:val="ListParagraph"/>
        <w:jc w:val="both"/>
        <w:rPr>
          <w:rFonts w:cs="Arial"/>
          <w:b/>
        </w:rPr>
      </w:pPr>
    </w:p>
    <w:p w:rsidR="00EA3BB7" w:rsidRDefault="00EA3BB7" w:rsidP="005C492B">
      <w:pPr>
        <w:pStyle w:val="ListParagraph"/>
        <w:jc w:val="both"/>
        <w:rPr>
          <w:rFonts w:cs="Arial"/>
          <w:b/>
        </w:rPr>
      </w:pPr>
    </w:p>
    <w:p w:rsidR="00EA3BB7" w:rsidRDefault="00EA3BB7" w:rsidP="005C492B">
      <w:pPr>
        <w:pStyle w:val="ListParagraph"/>
        <w:jc w:val="both"/>
        <w:rPr>
          <w:rFonts w:cs="Arial"/>
          <w:b/>
        </w:rPr>
      </w:pPr>
    </w:p>
    <w:p w:rsidR="00EA3BB7" w:rsidRDefault="00EA3BB7" w:rsidP="005C492B">
      <w:pPr>
        <w:pStyle w:val="ListParagraph"/>
        <w:jc w:val="both"/>
        <w:rPr>
          <w:rFonts w:cs="Arial"/>
          <w:b/>
        </w:rPr>
      </w:pPr>
    </w:p>
    <w:p w:rsidR="00EA3BB7" w:rsidRDefault="00EA3BB7" w:rsidP="005C492B">
      <w:pPr>
        <w:pStyle w:val="ListParagraph"/>
        <w:jc w:val="both"/>
        <w:rPr>
          <w:rFonts w:cs="Arial"/>
          <w:b/>
        </w:rPr>
      </w:pPr>
    </w:p>
    <w:p w:rsidR="00EA3BB7" w:rsidRDefault="00EA3BB7" w:rsidP="005C492B">
      <w:pPr>
        <w:pStyle w:val="ListParagraph"/>
        <w:jc w:val="both"/>
        <w:rPr>
          <w:rFonts w:cs="Arial"/>
          <w:b/>
        </w:rPr>
      </w:pPr>
    </w:p>
    <w:p w:rsidR="00EA3BB7" w:rsidRPr="00334E5C" w:rsidRDefault="00EA3BB7" w:rsidP="00334E5C">
      <w:pPr>
        <w:jc w:val="both"/>
        <w:rPr>
          <w:rFonts w:cs="Arial"/>
          <w:b/>
        </w:rPr>
      </w:pPr>
    </w:p>
    <w:p w:rsidR="00FF0710" w:rsidRPr="00483FEC" w:rsidRDefault="00FF0710" w:rsidP="005C492B">
      <w:pPr>
        <w:pStyle w:val="Heading3"/>
        <w:jc w:val="both"/>
      </w:pPr>
      <w:bookmarkStart w:id="195" w:name="_Toc497912729"/>
      <w:r w:rsidRPr="00483FEC">
        <w:t>Workstation Monitor</w:t>
      </w:r>
      <w:bookmarkEnd w:id="195"/>
    </w:p>
    <w:p w:rsidR="0032125D" w:rsidRPr="004271A2" w:rsidRDefault="0032125D" w:rsidP="0032125D">
      <w:pPr>
        <w:spacing w:before="40" w:line="360" w:lineRule="auto"/>
        <w:ind w:right="108"/>
        <w:jc w:val="both"/>
        <w:rPr>
          <w:rFonts w:cs="Arial"/>
          <w:szCs w:val="22"/>
        </w:rPr>
      </w:pPr>
      <w:r w:rsidRPr="004271A2">
        <w:rPr>
          <w:rFonts w:eastAsia="Times New Roman" w:cs="Arial"/>
          <w:szCs w:val="22"/>
        </w:rPr>
        <w:t>Large</w:t>
      </w:r>
      <w:r>
        <w:rPr>
          <w:rFonts w:eastAsia="Times New Roman" w:cs="Arial"/>
          <w:szCs w:val="22"/>
        </w:rPr>
        <w:t xml:space="preserve"> 27</w:t>
      </w:r>
      <w:r w:rsidRPr="004271A2">
        <w:rPr>
          <w:rFonts w:eastAsia="Times New Roman" w:cs="Arial"/>
          <w:szCs w:val="22"/>
        </w:rPr>
        <w:t>-inch</w:t>
      </w:r>
      <w:r>
        <w:rPr>
          <w:rFonts w:eastAsia="Times New Roman" w:cs="Arial"/>
          <w:szCs w:val="22"/>
        </w:rPr>
        <w:t xml:space="preserve"> </w:t>
      </w:r>
      <w:r w:rsidRPr="004271A2">
        <w:rPr>
          <w:rFonts w:eastAsia="Times New Roman" w:cs="Arial"/>
          <w:szCs w:val="22"/>
        </w:rPr>
        <w:t>diagonal screen,</w:t>
      </w:r>
      <w:r>
        <w:rPr>
          <w:rFonts w:eastAsia="Times New Roman" w:cs="Arial"/>
          <w:szCs w:val="22"/>
        </w:rPr>
        <w:t xml:space="preserve"> </w:t>
      </w:r>
      <w:r w:rsidRPr="004271A2">
        <w:rPr>
          <w:rFonts w:eastAsia="Times New Roman" w:cs="Arial"/>
          <w:szCs w:val="22"/>
        </w:rPr>
        <w:t>with</w:t>
      </w:r>
      <w:r w:rsidRPr="004271A2">
        <w:rPr>
          <w:rFonts w:eastAsia="Times New Roman" w:cs="Arial"/>
          <w:w w:val="102"/>
          <w:szCs w:val="22"/>
        </w:rPr>
        <w:t xml:space="preserve"> </w:t>
      </w:r>
      <w:r w:rsidRPr="004271A2">
        <w:rPr>
          <w:rFonts w:eastAsia="Times New Roman" w:cs="Arial"/>
          <w:szCs w:val="22"/>
        </w:rPr>
        <w:t>wide</w:t>
      </w:r>
      <w:r>
        <w:rPr>
          <w:rFonts w:eastAsia="Times New Roman" w:cs="Arial"/>
          <w:szCs w:val="22"/>
        </w:rPr>
        <w:t xml:space="preserve"> </w:t>
      </w:r>
      <w:r w:rsidRPr="004271A2">
        <w:rPr>
          <w:rFonts w:eastAsia="Times New Roman" w:cs="Arial"/>
          <w:szCs w:val="22"/>
        </w:rPr>
        <w:t>range</w:t>
      </w:r>
      <w:r>
        <w:rPr>
          <w:rFonts w:eastAsia="Times New Roman" w:cs="Arial"/>
          <w:szCs w:val="22"/>
        </w:rPr>
        <w:t xml:space="preserve"> </w:t>
      </w:r>
      <w:r w:rsidRPr="004271A2">
        <w:rPr>
          <w:rFonts w:eastAsia="Times New Roman" w:cs="Arial"/>
          <w:szCs w:val="22"/>
        </w:rPr>
        <w:t>of</w:t>
      </w:r>
      <w:r>
        <w:rPr>
          <w:rFonts w:eastAsia="Times New Roman" w:cs="Arial"/>
          <w:szCs w:val="22"/>
        </w:rPr>
        <w:t xml:space="preserve"> </w:t>
      </w:r>
      <w:r w:rsidRPr="004271A2">
        <w:rPr>
          <w:rFonts w:eastAsia="Times New Roman" w:cs="Arial"/>
          <w:w w:val="96"/>
          <w:szCs w:val="22"/>
        </w:rPr>
        <w:t>viewing</w:t>
      </w:r>
      <w:r>
        <w:rPr>
          <w:rFonts w:eastAsia="Times New Roman" w:cs="Arial"/>
          <w:w w:val="96"/>
          <w:szCs w:val="22"/>
        </w:rPr>
        <w:t xml:space="preserve"> </w:t>
      </w:r>
      <w:r w:rsidRPr="004271A2">
        <w:rPr>
          <w:rFonts w:eastAsia="Times New Roman" w:cs="Arial"/>
          <w:szCs w:val="22"/>
        </w:rPr>
        <w:t>angles,</w:t>
      </w:r>
      <w:r>
        <w:rPr>
          <w:rFonts w:eastAsia="Times New Roman" w:cs="Arial"/>
          <w:szCs w:val="22"/>
        </w:rPr>
        <w:t xml:space="preserve"> </w:t>
      </w:r>
      <w:r w:rsidRPr="004271A2">
        <w:rPr>
          <w:rFonts w:eastAsia="Times New Roman" w:cs="Arial"/>
          <w:w w:val="91"/>
          <w:szCs w:val="22"/>
        </w:rPr>
        <w:t>full</w:t>
      </w:r>
      <w:r>
        <w:rPr>
          <w:rFonts w:eastAsia="Times New Roman" w:cs="Arial"/>
          <w:w w:val="91"/>
          <w:szCs w:val="22"/>
        </w:rPr>
        <w:t xml:space="preserve"> </w:t>
      </w:r>
      <w:r w:rsidRPr="004271A2">
        <w:rPr>
          <w:rFonts w:eastAsia="Times New Roman" w:cs="Arial"/>
          <w:szCs w:val="22"/>
        </w:rPr>
        <w:t>HD</w:t>
      </w:r>
      <w:r>
        <w:rPr>
          <w:rFonts w:eastAsia="Times New Roman" w:cs="Arial"/>
          <w:szCs w:val="22"/>
        </w:rPr>
        <w:t xml:space="preserve"> resolutio</w:t>
      </w:r>
      <w:r w:rsidRPr="004271A2">
        <w:rPr>
          <w:rFonts w:eastAsia="Times New Roman" w:cs="Arial"/>
          <w:szCs w:val="22"/>
        </w:rPr>
        <w:t>n</w:t>
      </w:r>
      <w:r>
        <w:rPr>
          <w:rFonts w:eastAsia="Times New Roman" w:cs="Arial"/>
          <w:szCs w:val="22"/>
        </w:rPr>
        <w:t xml:space="preserve"> </w:t>
      </w:r>
      <w:r w:rsidRPr="004271A2">
        <w:rPr>
          <w:rFonts w:eastAsia="Times New Roman" w:cs="Arial"/>
          <w:szCs w:val="22"/>
        </w:rPr>
        <w:t>and</w:t>
      </w:r>
      <w:r>
        <w:rPr>
          <w:rFonts w:eastAsia="Times New Roman" w:cs="Arial"/>
          <w:szCs w:val="22"/>
        </w:rPr>
        <w:t xml:space="preserve"> </w:t>
      </w:r>
      <w:r>
        <w:rPr>
          <w:rFonts w:eastAsia="Times New Roman" w:cs="Arial"/>
          <w:w w:val="96"/>
          <w:szCs w:val="22"/>
        </w:rPr>
        <w:t>10</w:t>
      </w:r>
      <w:r w:rsidRPr="004271A2">
        <w:rPr>
          <w:rFonts w:eastAsia="Times New Roman" w:cs="Arial"/>
          <w:w w:val="96"/>
          <w:szCs w:val="22"/>
        </w:rPr>
        <w:t>M:1</w:t>
      </w:r>
      <w:r>
        <w:rPr>
          <w:rFonts w:eastAsia="Times New Roman" w:cs="Arial"/>
          <w:w w:val="96"/>
          <w:szCs w:val="22"/>
        </w:rPr>
        <w:t xml:space="preserve"> </w:t>
      </w:r>
      <w:r w:rsidRPr="004271A2">
        <w:rPr>
          <w:rFonts w:eastAsia="Times New Roman" w:cs="Arial"/>
          <w:szCs w:val="22"/>
        </w:rPr>
        <w:t>dynamic</w:t>
      </w:r>
      <w:r>
        <w:rPr>
          <w:rFonts w:eastAsia="Times New Roman" w:cs="Arial"/>
          <w:szCs w:val="22"/>
        </w:rPr>
        <w:t xml:space="preserve"> </w:t>
      </w:r>
      <w:r w:rsidRPr="004271A2">
        <w:rPr>
          <w:rFonts w:eastAsia="Times New Roman" w:cs="Arial"/>
          <w:szCs w:val="22"/>
        </w:rPr>
        <w:t>contrast</w:t>
      </w:r>
      <w:r>
        <w:rPr>
          <w:rFonts w:eastAsia="Times New Roman" w:cs="Arial"/>
          <w:szCs w:val="22"/>
        </w:rPr>
        <w:t xml:space="preserve"> </w:t>
      </w:r>
      <w:r w:rsidRPr="004271A2">
        <w:rPr>
          <w:rFonts w:eastAsia="Times New Roman" w:cs="Arial"/>
          <w:szCs w:val="22"/>
        </w:rPr>
        <w:t xml:space="preserve">ratio, </w:t>
      </w:r>
      <w:r w:rsidRPr="004271A2">
        <w:rPr>
          <w:rFonts w:eastAsia="Times New Roman" w:cs="Arial"/>
          <w:w w:val="109"/>
          <w:szCs w:val="22"/>
        </w:rPr>
        <w:t>seamless</w:t>
      </w:r>
      <w:r>
        <w:rPr>
          <w:rFonts w:eastAsia="Times New Roman" w:cs="Arial"/>
          <w:w w:val="109"/>
          <w:szCs w:val="22"/>
        </w:rPr>
        <w:t xml:space="preserve"> </w:t>
      </w:r>
      <w:r w:rsidRPr="004271A2">
        <w:rPr>
          <w:rFonts w:eastAsia="Times New Roman" w:cs="Arial"/>
          <w:szCs w:val="22"/>
        </w:rPr>
        <w:t>multi-monitor</w:t>
      </w:r>
      <w:r>
        <w:rPr>
          <w:rFonts w:eastAsia="Times New Roman" w:cs="Arial"/>
          <w:szCs w:val="22"/>
        </w:rPr>
        <w:t xml:space="preserve"> </w:t>
      </w:r>
      <w:r w:rsidRPr="004271A2">
        <w:rPr>
          <w:rFonts w:eastAsia="Times New Roman" w:cs="Arial"/>
          <w:szCs w:val="22"/>
        </w:rPr>
        <w:t>set-up</w:t>
      </w:r>
      <w:r>
        <w:rPr>
          <w:rFonts w:eastAsia="Times New Roman" w:cs="Arial"/>
          <w:szCs w:val="22"/>
        </w:rPr>
        <w:t xml:space="preserve"> </w:t>
      </w:r>
      <w:r w:rsidRPr="004271A2">
        <w:rPr>
          <w:rFonts w:eastAsia="Times New Roman" w:cs="Arial"/>
          <w:szCs w:val="22"/>
        </w:rPr>
        <w:t>with</w:t>
      </w:r>
      <w:r>
        <w:rPr>
          <w:rFonts w:eastAsia="Times New Roman" w:cs="Arial"/>
          <w:szCs w:val="22"/>
        </w:rPr>
        <w:t xml:space="preserve"> </w:t>
      </w:r>
      <w:r w:rsidRPr="004271A2">
        <w:rPr>
          <w:rFonts w:eastAsia="Times New Roman" w:cs="Arial"/>
          <w:w w:val="103"/>
          <w:szCs w:val="22"/>
        </w:rPr>
        <w:t xml:space="preserve">this </w:t>
      </w:r>
      <w:r w:rsidRPr="004271A2">
        <w:rPr>
          <w:rFonts w:eastAsia="Times New Roman" w:cs="Arial"/>
          <w:szCs w:val="22"/>
        </w:rPr>
        <w:t>bezel-less</w:t>
      </w:r>
      <w:r>
        <w:rPr>
          <w:rFonts w:eastAsia="Times New Roman" w:cs="Arial"/>
          <w:szCs w:val="22"/>
        </w:rPr>
        <w:t xml:space="preserve"> display suitable to be SCADA workstation monitor.</w:t>
      </w:r>
    </w:p>
    <w:p w:rsidR="0032125D" w:rsidRDefault="0032125D" w:rsidP="0032125D">
      <w:pPr>
        <w:keepNext/>
        <w:jc w:val="center"/>
      </w:pPr>
      <w:r w:rsidRPr="00AA1BE2">
        <w:rPr>
          <w:noProof/>
          <w:lang w:eastAsia="en-US"/>
        </w:rPr>
        <w:drawing>
          <wp:inline distT="0" distB="0" distL="0" distR="0" wp14:anchorId="172D06F6" wp14:editId="3570D626">
            <wp:extent cx="3429000" cy="2480553"/>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263" t="31489" r="48925" b="35313"/>
                    <a:stretch/>
                  </pic:blipFill>
                  <pic:spPr bwMode="auto">
                    <a:xfrm>
                      <a:off x="0" y="0"/>
                      <a:ext cx="3454528" cy="2499020"/>
                    </a:xfrm>
                    <a:prstGeom prst="rect">
                      <a:avLst/>
                    </a:prstGeom>
                    <a:ln>
                      <a:noFill/>
                    </a:ln>
                    <a:extLst>
                      <a:ext uri="{53640926-AAD7-44D8-BBD7-CCE9431645EC}">
                        <a14:shadowObscured xmlns:a14="http://schemas.microsoft.com/office/drawing/2010/main"/>
                      </a:ext>
                    </a:extLst>
                  </pic:spPr>
                </pic:pic>
              </a:graphicData>
            </a:graphic>
          </wp:inline>
        </w:drawing>
      </w:r>
    </w:p>
    <w:p w:rsidR="0032125D" w:rsidRPr="00AA1BE2" w:rsidRDefault="0032125D" w:rsidP="0032125D">
      <w:pPr>
        <w:pStyle w:val="Caption"/>
      </w:pPr>
      <w:r>
        <w:t xml:space="preserve">Figure  </w:t>
      </w:r>
      <w:fldSimple w:instr=" SEQ Figure \* ARABIC ">
        <w:r>
          <w:rPr>
            <w:noProof/>
          </w:rPr>
          <w:t>4</w:t>
        </w:r>
      </w:fldSimple>
      <w:r>
        <w:t xml:space="preserve"> – HP V272 27</w:t>
      </w:r>
      <w:r w:rsidRPr="006F2B09">
        <w:t>-inch</w:t>
      </w:r>
    </w:p>
    <w:tbl>
      <w:tblPr>
        <w:tblW w:w="8730" w:type="dxa"/>
        <w:jc w:val="center"/>
        <w:tblCellMar>
          <w:top w:w="15" w:type="dxa"/>
          <w:bottom w:w="15" w:type="dxa"/>
        </w:tblCellMar>
        <w:tblLook w:val="04A0" w:firstRow="1" w:lastRow="0" w:firstColumn="1" w:lastColumn="0" w:noHBand="0" w:noVBand="1"/>
      </w:tblPr>
      <w:tblGrid>
        <w:gridCol w:w="3060"/>
        <w:gridCol w:w="5670"/>
      </w:tblGrid>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Display Type</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7414B5">
              <w:rPr>
                <w:rFonts w:eastAsia="Times New Roman" w:cs="Arial"/>
                <w:sz w:val="20"/>
                <w:lang w:eastAsia="en-US"/>
              </w:rPr>
              <w:t>IPS w/LED backlight</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Panel Active Area</w:t>
            </w:r>
          </w:p>
        </w:tc>
        <w:tc>
          <w:tcPr>
            <w:tcW w:w="5670" w:type="dxa"/>
            <w:tcBorders>
              <w:top w:val="single" w:sz="4" w:space="0" w:color="auto"/>
              <w:left w:val="single" w:sz="4" w:space="0" w:color="auto"/>
              <w:bottom w:val="single" w:sz="4" w:space="0" w:color="auto"/>
              <w:right w:val="single" w:sz="4" w:space="0" w:color="auto"/>
            </w:tcBorders>
            <w:vAlign w:val="center"/>
          </w:tcPr>
          <w:p w:rsidR="0032125D" w:rsidRPr="009F5897" w:rsidRDefault="0032125D" w:rsidP="00BA15CC">
            <w:pPr>
              <w:spacing w:before="0" w:after="0" w:line="240" w:lineRule="auto"/>
              <w:jc w:val="both"/>
              <w:rPr>
                <w:rFonts w:eastAsia="Times New Roman" w:cs="Arial"/>
                <w:sz w:val="20"/>
                <w:lang w:eastAsia="en-US"/>
              </w:rPr>
            </w:pPr>
            <w:r w:rsidRPr="007414B5">
              <w:rPr>
                <w:rFonts w:eastAsia="Times New Roman" w:cs="Arial"/>
                <w:sz w:val="20"/>
                <w:lang w:eastAsia="en-US"/>
              </w:rPr>
              <w:t>59.79 x 33.63 cm</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Viewing angle</w:t>
            </w:r>
          </w:p>
        </w:tc>
        <w:tc>
          <w:tcPr>
            <w:tcW w:w="5670" w:type="dxa"/>
            <w:tcBorders>
              <w:top w:val="single" w:sz="4" w:space="0" w:color="auto"/>
              <w:left w:val="single" w:sz="4" w:space="0" w:color="auto"/>
              <w:bottom w:val="single" w:sz="4" w:space="0" w:color="auto"/>
              <w:right w:val="single" w:sz="4" w:space="0" w:color="auto"/>
            </w:tcBorders>
            <w:vAlign w:val="center"/>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178° horizontal, 178° vertical</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Brightness</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250 cd/m²</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 xml:space="preserve">Contrast Ratio              </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 xml:space="preserve">1000:1 static, </w:t>
            </w:r>
            <w:r>
              <w:rPr>
                <w:rFonts w:eastAsia="Times New Roman" w:cs="Arial"/>
                <w:sz w:val="20"/>
                <w:lang w:eastAsia="en-US"/>
              </w:rPr>
              <w:t>10</w:t>
            </w:r>
            <w:r w:rsidRPr="009F5897">
              <w:rPr>
                <w:rFonts w:eastAsia="Times New Roman" w:cs="Arial"/>
                <w:sz w:val="20"/>
                <w:lang w:eastAsia="en-US"/>
              </w:rPr>
              <w:t>000000:1 dynamic</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Response Ratio</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Pr>
                <w:rFonts w:eastAsia="Times New Roman" w:cs="Arial"/>
                <w:sz w:val="20"/>
                <w:lang w:eastAsia="en-US"/>
              </w:rPr>
              <w:t>7</w:t>
            </w:r>
            <w:r w:rsidRPr="009F5897">
              <w:rPr>
                <w:rFonts w:eastAsia="Times New Roman" w:cs="Arial"/>
                <w:sz w:val="20"/>
                <w:lang w:eastAsia="en-US"/>
              </w:rPr>
              <w:t xml:space="preserve"> </w:t>
            </w:r>
            <w:proofErr w:type="spellStart"/>
            <w:r w:rsidRPr="009F5897">
              <w:rPr>
                <w:rFonts w:eastAsia="Times New Roman" w:cs="Arial"/>
                <w:sz w:val="20"/>
                <w:lang w:eastAsia="en-US"/>
              </w:rPr>
              <w:t>ms</w:t>
            </w:r>
            <w:proofErr w:type="spellEnd"/>
            <w:r w:rsidRPr="009F5897">
              <w:rPr>
                <w:rFonts w:eastAsia="Times New Roman" w:cs="Arial"/>
                <w:sz w:val="20"/>
                <w:lang w:eastAsia="en-US"/>
              </w:rPr>
              <w:t xml:space="preserve"> gray to gray</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Aspect Ratio</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16:9</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Native Resolution</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1920 x 1080 (Full HD) @60 Hz</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Input Signal</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7414B5">
              <w:rPr>
                <w:rFonts w:eastAsia="Times New Roman" w:cs="Arial"/>
                <w:sz w:val="20"/>
                <w:lang w:eastAsia="en-US"/>
              </w:rPr>
              <w:t>1 DVI-D (with HDCP support); 1 VGA; 1 HDMI (with HDCP support)</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Input Power</w:t>
            </w:r>
          </w:p>
        </w:tc>
        <w:tc>
          <w:tcPr>
            <w:tcW w:w="567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Input voltage: 100 to 240 VAC</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Power Consumption</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sz w:val="20"/>
                <w:lang w:eastAsia="en-US"/>
              </w:rPr>
            </w:pPr>
            <w:r w:rsidRPr="007414B5">
              <w:rPr>
                <w:rFonts w:eastAsia="Times New Roman" w:cs="Arial"/>
                <w:sz w:val="20"/>
                <w:lang w:eastAsia="en-US"/>
              </w:rPr>
              <w:t>36 W (maximum), 24 W (typical), 0.45 W (standby)</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Dimensions</w:t>
            </w:r>
            <w:r>
              <w:rPr>
                <w:rFonts w:eastAsia="Times New Roman" w:cs="Arial"/>
                <w:b/>
                <w:bCs/>
                <w:sz w:val="20"/>
                <w:lang w:eastAsia="en-US"/>
              </w:rPr>
              <w:t xml:space="preserve"> with Stand</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2125D" w:rsidRPr="005542BB" w:rsidRDefault="0032125D" w:rsidP="00BA15CC">
            <w:pPr>
              <w:spacing w:before="0" w:after="0" w:line="240" w:lineRule="auto"/>
              <w:jc w:val="both"/>
              <w:rPr>
                <w:rFonts w:eastAsia="Times New Roman" w:cs="Arial"/>
                <w:sz w:val="20"/>
                <w:lang w:eastAsia="en-US"/>
              </w:rPr>
            </w:pPr>
            <w:r w:rsidRPr="005542BB">
              <w:rPr>
                <w:rFonts w:eastAsia="Times New Roman" w:cs="Arial"/>
                <w:sz w:val="20"/>
                <w:lang w:eastAsia="en-US"/>
              </w:rPr>
              <w:t>(W x D x H)</w:t>
            </w:r>
            <w:r>
              <w:rPr>
                <w:rFonts w:eastAsia="Times New Roman" w:cs="Arial"/>
                <w:sz w:val="20"/>
                <w:lang w:eastAsia="en-US"/>
              </w:rPr>
              <w:t xml:space="preserve"> </w:t>
            </w:r>
            <w:r w:rsidRPr="005542BB">
              <w:rPr>
                <w:rFonts w:eastAsia="Times New Roman" w:cs="Arial"/>
                <w:sz w:val="20"/>
                <w:lang w:eastAsia="en-US"/>
              </w:rPr>
              <w:t xml:space="preserve">24.5 x 7.87 x 17.09 </w:t>
            </w:r>
            <w:proofErr w:type="gramStart"/>
            <w:r w:rsidRPr="005542BB">
              <w:rPr>
                <w:rFonts w:eastAsia="Times New Roman" w:cs="Arial"/>
                <w:sz w:val="20"/>
                <w:lang w:eastAsia="en-US"/>
              </w:rPr>
              <w:t>in</w:t>
            </w:r>
            <w:r>
              <w:rPr>
                <w:rFonts w:eastAsia="Times New Roman" w:cs="Arial"/>
                <w:sz w:val="20"/>
                <w:lang w:eastAsia="en-US"/>
              </w:rPr>
              <w:t xml:space="preserve"> ;</w:t>
            </w:r>
            <w:proofErr w:type="gramEnd"/>
          </w:p>
          <w:p w:rsidR="0032125D" w:rsidRPr="009F5897" w:rsidRDefault="0032125D" w:rsidP="00BA15CC">
            <w:pPr>
              <w:spacing w:before="0" w:after="0" w:line="240" w:lineRule="auto"/>
              <w:jc w:val="both"/>
              <w:rPr>
                <w:rFonts w:eastAsia="Times New Roman" w:cs="Arial"/>
                <w:sz w:val="20"/>
                <w:lang w:eastAsia="en-US"/>
              </w:rPr>
            </w:pPr>
            <w:r w:rsidRPr="005542BB">
              <w:rPr>
                <w:rFonts w:eastAsia="Times New Roman" w:cs="Arial"/>
                <w:sz w:val="20"/>
                <w:lang w:eastAsia="en-US"/>
              </w:rPr>
              <w:t>62.23 x 20 x 43.42 cm</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Total weight</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sz w:val="20"/>
                <w:lang w:eastAsia="en-US"/>
              </w:rPr>
            </w:pPr>
            <w:r>
              <w:rPr>
                <w:rFonts w:eastAsia="Times New Roman" w:cs="Arial"/>
                <w:sz w:val="20"/>
                <w:lang w:eastAsia="en-US"/>
              </w:rPr>
              <w:t>5.3</w:t>
            </w:r>
            <w:r w:rsidRPr="009F5897">
              <w:rPr>
                <w:rFonts w:eastAsia="Times New Roman" w:cs="Arial"/>
                <w:sz w:val="20"/>
                <w:lang w:eastAsia="en-US"/>
              </w:rPr>
              <w:t xml:space="preserve"> kg with stand</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center"/>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Ergonomic Features</w:t>
            </w:r>
          </w:p>
        </w:tc>
        <w:tc>
          <w:tcPr>
            <w:tcW w:w="5670" w:type="dxa"/>
            <w:tcBorders>
              <w:top w:val="single" w:sz="4" w:space="0" w:color="auto"/>
              <w:left w:val="single" w:sz="4" w:space="0" w:color="auto"/>
              <w:bottom w:val="single" w:sz="4" w:space="0" w:color="auto"/>
              <w:right w:val="single" w:sz="4" w:space="0" w:color="auto"/>
            </w:tcBorders>
            <w:noWrap/>
            <w:vAlign w:val="center"/>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Tilt: -5 to +22</w:t>
            </w:r>
            <w:r w:rsidRPr="009F5897">
              <w:rPr>
                <w:rFonts w:eastAsia="Times New Roman" w:cs="Arial"/>
                <w:sz w:val="20"/>
                <w:vertAlign w:val="superscript"/>
                <w:lang w:eastAsia="en-US"/>
              </w:rPr>
              <w:t>0</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Energy efficiency</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ENERGY STAR® certified</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Operating Environment</w:t>
            </w:r>
          </w:p>
        </w:tc>
        <w:tc>
          <w:tcPr>
            <w:tcW w:w="567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Operating temperature: 5 to 35°C</w:t>
            </w:r>
          </w:p>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Operating humidity: 20 to 80% RH</w:t>
            </w:r>
          </w:p>
        </w:tc>
      </w:tr>
      <w:tr w:rsidR="0032125D" w:rsidRPr="009F5897" w:rsidTr="00BA15CC">
        <w:trPr>
          <w:trHeight w:val="240"/>
          <w:jc w:val="center"/>
        </w:trPr>
        <w:tc>
          <w:tcPr>
            <w:tcW w:w="3060" w:type="dxa"/>
            <w:tcBorders>
              <w:top w:val="single" w:sz="4" w:space="0" w:color="auto"/>
              <w:left w:val="single" w:sz="4" w:space="0" w:color="auto"/>
              <w:bottom w:val="single" w:sz="4" w:space="0" w:color="auto"/>
              <w:right w:val="single" w:sz="4" w:space="0" w:color="auto"/>
            </w:tcBorders>
            <w:vAlign w:val="bottom"/>
            <w:hideMark/>
          </w:tcPr>
          <w:p w:rsidR="0032125D" w:rsidRPr="009F5897" w:rsidRDefault="0032125D" w:rsidP="00BA15CC">
            <w:pPr>
              <w:spacing w:before="0" w:after="0" w:line="240" w:lineRule="auto"/>
              <w:jc w:val="both"/>
              <w:rPr>
                <w:rFonts w:eastAsia="Times New Roman" w:cs="Arial"/>
                <w:b/>
                <w:bCs/>
                <w:sz w:val="20"/>
                <w:lang w:eastAsia="en-US"/>
              </w:rPr>
            </w:pPr>
            <w:r w:rsidRPr="009F5897">
              <w:rPr>
                <w:rFonts w:eastAsia="Times New Roman" w:cs="Arial"/>
                <w:b/>
                <w:bCs/>
                <w:sz w:val="20"/>
                <w:lang w:eastAsia="en-US"/>
              </w:rPr>
              <w:t>Environmental</w:t>
            </w:r>
          </w:p>
        </w:tc>
        <w:tc>
          <w:tcPr>
            <w:tcW w:w="5670" w:type="dxa"/>
            <w:tcBorders>
              <w:top w:val="single" w:sz="4" w:space="0" w:color="auto"/>
              <w:left w:val="single" w:sz="4" w:space="0" w:color="auto"/>
              <w:bottom w:val="single" w:sz="4" w:space="0" w:color="auto"/>
              <w:right w:val="single" w:sz="4" w:space="0" w:color="auto"/>
            </w:tcBorders>
            <w:noWrap/>
            <w:vAlign w:val="center"/>
            <w:hideMark/>
          </w:tcPr>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Arsenic-free display glass</w:t>
            </w:r>
          </w:p>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Mercury-free display backlights</w:t>
            </w:r>
          </w:p>
          <w:p w:rsidR="0032125D" w:rsidRPr="009F5897" w:rsidRDefault="0032125D" w:rsidP="00BA15CC">
            <w:pPr>
              <w:spacing w:before="0" w:after="0" w:line="240" w:lineRule="auto"/>
              <w:jc w:val="both"/>
              <w:rPr>
                <w:rFonts w:eastAsia="Times New Roman" w:cs="Arial"/>
                <w:sz w:val="20"/>
                <w:lang w:eastAsia="en-US"/>
              </w:rPr>
            </w:pPr>
            <w:r w:rsidRPr="009F5897">
              <w:rPr>
                <w:rFonts w:eastAsia="Times New Roman" w:cs="Arial"/>
                <w:sz w:val="20"/>
                <w:lang w:eastAsia="en-US"/>
              </w:rPr>
              <w:t>Low halogen</w:t>
            </w:r>
          </w:p>
        </w:tc>
      </w:tr>
    </w:tbl>
    <w:p w:rsidR="00334E5C" w:rsidRPr="00334E5C" w:rsidRDefault="00334E5C" w:rsidP="00334E5C">
      <w:pPr>
        <w:jc w:val="center"/>
        <w:rPr>
          <w:i/>
        </w:rPr>
      </w:pPr>
      <w:bookmarkStart w:id="196" w:name="_Toc497912869"/>
      <w:bookmarkStart w:id="197" w:name="Section5WRef"/>
      <w:bookmarkStart w:id="198" w:name="_Toc482887590"/>
      <w:bookmarkStart w:id="199" w:name="_Toc489305758"/>
      <w:r>
        <w:rPr>
          <w:i/>
        </w:rPr>
        <w:t>Table</w:t>
      </w:r>
      <w:r w:rsidR="006417F2">
        <w:rPr>
          <w:i/>
        </w:rPr>
        <w:t xml:space="preserve"> </w:t>
      </w:r>
      <w:r w:rsidR="006417F2">
        <w:t xml:space="preserve"> </w:t>
      </w:r>
      <w:r w:rsidR="0087586F">
        <w:fldChar w:fldCharType="begin"/>
      </w:r>
      <w:r w:rsidR="0087586F">
        <w:instrText xml:space="preserve"> SEQ Table \* ARABIC </w:instrText>
      </w:r>
      <w:r w:rsidR="0087586F">
        <w:fldChar w:fldCharType="separate"/>
      </w:r>
      <w:r w:rsidR="006417F2">
        <w:rPr>
          <w:noProof/>
        </w:rPr>
        <w:t>11</w:t>
      </w:r>
      <w:r w:rsidR="0087586F">
        <w:rPr>
          <w:noProof/>
        </w:rPr>
        <w:fldChar w:fldCharType="end"/>
      </w:r>
      <w:r w:rsidRPr="00334E5C">
        <w:rPr>
          <w:i/>
        </w:rPr>
        <w:t xml:space="preserve"> - </w:t>
      </w:r>
      <w:r w:rsidR="0032125D">
        <w:t>HP V272</w:t>
      </w:r>
      <w:r>
        <w:t xml:space="preserve"> 27</w:t>
      </w:r>
      <w:r w:rsidRPr="00594F48">
        <w:t>-inch</w:t>
      </w:r>
      <w:bookmarkEnd w:id="196"/>
    </w:p>
    <w:p w:rsidR="00203F7B" w:rsidRDefault="00203F7B" w:rsidP="005C492B">
      <w:pPr>
        <w:pStyle w:val="TCHeading111"/>
        <w:numPr>
          <w:ilvl w:val="2"/>
          <w:numId w:val="77"/>
        </w:numPr>
        <w:spacing w:line="360" w:lineRule="auto"/>
        <w:ind w:hanging="8530"/>
        <w:sectPr w:rsidR="00203F7B" w:rsidSect="008B5DFF">
          <w:headerReference w:type="default" r:id="rId33"/>
          <w:footerReference w:type="default" r:id="rId34"/>
          <w:headerReference w:type="first" r:id="rId35"/>
          <w:footerReference w:type="first" r:id="rId36"/>
          <w:pgSz w:w="11909" w:h="16834" w:code="9"/>
          <w:pgMar w:top="1729" w:right="1440" w:bottom="1134" w:left="1729" w:header="720" w:footer="720" w:gutter="0"/>
          <w:cols w:space="720"/>
          <w:titlePg/>
          <w:docGrid w:linePitch="360"/>
        </w:sectPr>
      </w:pPr>
    </w:p>
    <w:p w:rsidR="00203F7B" w:rsidRDefault="00B60426" w:rsidP="005C492B">
      <w:pPr>
        <w:pStyle w:val="Heading3"/>
        <w:jc w:val="both"/>
      </w:pPr>
      <w:bookmarkStart w:id="200" w:name="_Toc497912730"/>
      <w:r w:rsidRPr="002606A9">
        <w:lastRenderedPageBreak/>
        <w:t>Schematic Drawing for SCADA</w:t>
      </w:r>
      <w:bookmarkEnd w:id="200"/>
    </w:p>
    <w:p w:rsidR="002606A9" w:rsidRDefault="00203F7B" w:rsidP="00334E5C">
      <w:pPr>
        <w:jc w:val="center"/>
        <w:rPr>
          <w:lang w:val="en-GB" w:eastAsia="en-US" w:bidi="th-TH"/>
        </w:rPr>
      </w:pPr>
      <w:r>
        <w:rPr>
          <w:noProof/>
          <w:lang w:eastAsia="en-US"/>
        </w:rPr>
        <w:drawing>
          <wp:inline distT="0" distB="0" distL="0" distR="0" wp14:anchorId="287A13F0" wp14:editId="6E5B999A">
            <wp:extent cx="5326380" cy="446377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456" t="11315" r="27715" b="2523"/>
                    <a:stretch/>
                  </pic:blipFill>
                  <pic:spPr bwMode="auto">
                    <a:xfrm>
                      <a:off x="0" y="0"/>
                      <a:ext cx="5363841" cy="4495168"/>
                    </a:xfrm>
                    <a:prstGeom prst="rect">
                      <a:avLst/>
                    </a:prstGeom>
                    <a:ln>
                      <a:noFill/>
                    </a:ln>
                    <a:extLst>
                      <a:ext uri="{53640926-AAD7-44D8-BBD7-CCE9431645EC}">
                        <a14:shadowObscured xmlns:a14="http://schemas.microsoft.com/office/drawing/2010/main"/>
                      </a:ext>
                    </a:extLst>
                  </pic:spPr>
                </pic:pic>
              </a:graphicData>
            </a:graphic>
          </wp:inline>
        </w:drawing>
      </w:r>
    </w:p>
    <w:p w:rsidR="00203F7B" w:rsidRDefault="00203F7B" w:rsidP="005C492B">
      <w:pPr>
        <w:jc w:val="both"/>
        <w:rPr>
          <w:lang w:val="en-GB" w:eastAsia="en-US" w:bidi="th-TH"/>
        </w:rPr>
      </w:pPr>
    </w:p>
    <w:p w:rsidR="00203F7B" w:rsidRDefault="00203F7B" w:rsidP="005C492B">
      <w:pPr>
        <w:jc w:val="both"/>
        <w:rPr>
          <w:noProof/>
        </w:rPr>
      </w:pPr>
    </w:p>
    <w:p w:rsidR="00203F7B" w:rsidRDefault="00203F7B" w:rsidP="00334E5C">
      <w:pPr>
        <w:jc w:val="center"/>
        <w:rPr>
          <w:lang w:val="en-GB" w:eastAsia="en-US" w:bidi="th-TH"/>
        </w:rPr>
      </w:pPr>
      <w:r>
        <w:rPr>
          <w:noProof/>
          <w:lang w:eastAsia="en-US"/>
        </w:rPr>
        <w:lastRenderedPageBreak/>
        <w:drawing>
          <wp:inline distT="0" distB="0" distL="0" distR="0" wp14:anchorId="4B20AAB9" wp14:editId="3F4245C3">
            <wp:extent cx="5780496" cy="48234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037" t="21376" r="30084" b="1667"/>
                    <a:stretch/>
                  </pic:blipFill>
                  <pic:spPr bwMode="auto">
                    <a:xfrm>
                      <a:off x="0" y="0"/>
                      <a:ext cx="5789826" cy="4831245"/>
                    </a:xfrm>
                    <a:prstGeom prst="rect">
                      <a:avLst/>
                    </a:prstGeom>
                    <a:ln>
                      <a:noFill/>
                    </a:ln>
                    <a:extLst>
                      <a:ext uri="{53640926-AAD7-44D8-BBD7-CCE9431645EC}">
                        <a14:shadowObscured xmlns:a14="http://schemas.microsoft.com/office/drawing/2010/main"/>
                      </a:ext>
                    </a:extLst>
                  </pic:spPr>
                </pic:pic>
              </a:graphicData>
            </a:graphic>
          </wp:inline>
        </w:drawing>
      </w:r>
    </w:p>
    <w:p w:rsidR="00203F7B" w:rsidRPr="00A07B9F" w:rsidRDefault="00334E5C" w:rsidP="00020DB9">
      <w:pPr>
        <w:jc w:val="center"/>
        <w:rPr>
          <w:i/>
          <w:lang w:val="en-GB" w:eastAsia="en-US" w:bidi="th-TH"/>
        </w:rPr>
      </w:pPr>
      <w:bookmarkStart w:id="201" w:name="_Toc497912798"/>
      <w:r>
        <w:rPr>
          <w:i/>
          <w:lang w:val="en-GB" w:eastAsia="en-US" w:bidi="th-TH"/>
        </w:rP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10</w:t>
      </w:r>
      <w:r w:rsidR="0087586F">
        <w:rPr>
          <w:noProof/>
        </w:rPr>
        <w:fldChar w:fldCharType="end"/>
      </w:r>
      <w:r w:rsidR="00A07B9F" w:rsidRPr="00A07B9F">
        <w:rPr>
          <w:i/>
          <w:lang w:val="en-GB" w:eastAsia="en-US" w:bidi="th-TH"/>
        </w:rPr>
        <w:t xml:space="preserve"> – SCADA Schematic Drawing</w:t>
      </w:r>
      <w:bookmarkEnd w:id="201"/>
    </w:p>
    <w:p w:rsidR="00A07B9F" w:rsidRDefault="00A07B9F" w:rsidP="005C492B">
      <w:pPr>
        <w:jc w:val="both"/>
        <w:rPr>
          <w:lang w:val="en-GB" w:eastAsia="en-US" w:bidi="th-TH"/>
        </w:rPr>
      </w:pPr>
    </w:p>
    <w:p w:rsidR="003001BC" w:rsidRPr="007570C2" w:rsidRDefault="00B60426" w:rsidP="005C492B">
      <w:pPr>
        <w:pStyle w:val="Heading3"/>
        <w:jc w:val="both"/>
      </w:pPr>
      <w:bookmarkStart w:id="202" w:name="_Toc497912731"/>
      <w:r w:rsidRPr="007570C2">
        <w:lastRenderedPageBreak/>
        <w:t>Installation Drawing for SCADA</w:t>
      </w:r>
      <w:bookmarkEnd w:id="202"/>
    </w:p>
    <w:p w:rsidR="00B60426" w:rsidRPr="002D674C" w:rsidRDefault="003001BC" w:rsidP="00334E5C">
      <w:pPr>
        <w:jc w:val="center"/>
        <w:rPr>
          <w:lang w:val="en-GB" w:eastAsia="en-US" w:bidi="th-TH"/>
        </w:rPr>
      </w:pPr>
      <w:r>
        <w:rPr>
          <w:noProof/>
          <w:lang w:eastAsia="en-US"/>
        </w:rPr>
        <w:drawing>
          <wp:inline distT="0" distB="0" distL="0" distR="0" wp14:anchorId="6C7B1969" wp14:editId="498ACD9A">
            <wp:extent cx="7813015" cy="4907065"/>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306" t="29928" r="30747" b="22123"/>
                    <a:stretch/>
                  </pic:blipFill>
                  <pic:spPr bwMode="auto">
                    <a:xfrm>
                      <a:off x="0" y="0"/>
                      <a:ext cx="7916133" cy="4971830"/>
                    </a:xfrm>
                    <a:prstGeom prst="rect">
                      <a:avLst/>
                    </a:prstGeom>
                    <a:ln>
                      <a:noFill/>
                    </a:ln>
                    <a:extLst>
                      <a:ext uri="{53640926-AAD7-44D8-BBD7-CCE9431645EC}">
                        <a14:shadowObscured xmlns:a14="http://schemas.microsoft.com/office/drawing/2010/main"/>
                      </a:ext>
                    </a:extLst>
                  </pic:spPr>
                </pic:pic>
              </a:graphicData>
            </a:graphic>
          </wp:inline>
        </w:drawing>
      </w:r>
    </w:p>
    <w:p w:rsidR="00A07B9F" w:rsidRPr="007570C2" w:rsidRDefault="007570C2" w:rsidP="005C492B">
      <w:pPr>
        <w:pStyle w:val="ListParagraph"/>
        <w:ind w:left="8530" w:hanging="2293"/>
        <w:jc w:val="both"/>
        <w:rPr>
          <w:i/>
          <w:lang w:val="en-GB" w:eastAsia="en-US" w:bidi="th-TH"/>
        </w:rPr>
      </w:pPr>
      <w:bookmarkStart w:id="203" w:name="_Toc497912799"/>
      <w:r w:rsidRPr="007570C2">
        <w:rPr>
          <w:i/>
          <w:lang w:val="en-GB" w:eastAsia="en-US" w:bidi="th-TH"/>
        </w:rP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11</w:t>
      </w:r>
      <w:r w:rsidR="0087586F">
        <w:rPr>
          <w:noProof/>
        </w:rPr>
        <w:fldChar w:fldCharType="end"/>
      </w:r>
      <w:r w:rsidRPr="007570C2">
        <w:rPr>
          <w:i/>
          <w:lang w:val="en-GB" w:eastAsia="en-US" w:bidi="th-TH"/>
        </w:rPr>
        <w:t xml:space="preserve"> – SCADA Installation Drawing</w:t>
      </w:r>
      <w:bookmarkEnd w:id="203"/>
    </w:p>
    <w:p w:rsidR="00A07B9F" w:rsidRPr="0007091B" w:rsidRDefault="00A07B9F" w:rsidP="005C492B">
      <w:pPr>
        <w:jc w:val="both"/>
        <w:rPr>
          <w:lang w:val="en-GB" w:eastAsia="en-US" w:bidi="th-TH"/>
        </w:rPr>
        <w:sectPr w:rsidR="00A07B9F" w:rsidRPr="0007091B" w:rsidSect="00A07B9F">
          <w:pgSz w:w="16834" w:h="11909" w:orient="landscape" w:code="9"/>
          <w:pgMar w:top="1729" w:right="1729" w:bottom="1440" w:left="1134" w:header="720" w:footer="720" w:gutter="0"/>
          <w:cols w:space="720"/>
          <w:titlePg/>
          <w:docGrid w:linePitch="360"/>
        </w:sectPr>
      </w:pPr>
    </w:p>
    <w:p w:rsidR="002C5C2E" w:rsidRDefault="002C5C2E" w:rsidP="005C492B">
      <w:pPr>
        <w:pStyle w:val="Heading1"/>
        <w:jc w:val="both"/>
      </w:pPr>
      <w:bookmarkStart w:id="204" w:name="_Toc497912732"/>
      <w:r w:rsidRPr="00AA1BE2">
        <w:lastRenderedPageBreak/>
        <w:t>Software Functionality</w:t>
      </w:r>
      <w:bookmarkEnd w:id="197"/>
      <w:bookmarkEnd w:id="198"/>
      <w:bookmarkEnd w:id="199"/>
      <w:bookmarkEnd w:id="204"/>
    </w:p>
    <w:p w:rsidR="005C1649" w:rsidRPr="005C1649" w:rsidRDefault="005C1649" w:rsidP="005C492B">
      <w:pPr>
        <w:pStyle w:val="Heading2"/>
        <w:jc w:val="both"/>
        <w:rPr>
          <w:lang w:val="en-MY"/>
        </w:rPr>
      </w:pPr>
      <w:bookmarkStart w:id="205" w:name="_Toc497912733"/>
      <w:r>
        <w:rPr>
          <w:lang w:val="id-ID"/>
        </w:rPr>
        <w:t xml:space="preserve">Zenon </w:t>
      </w:r>
      <w:r w:rsidRPr="00384B40">
        <w:t>Product</w:t>
      </w:r>
      <w:r>
        <w:rPr>
          <w:lang w:val="en-GB"/>
        </w:rPr>
        <w:t xml:space="preserve"> Family</w:t>
      </w:r>
      <w:bookmarkEnd w:id="205"/>
    </w:p>
    <w:p w:rsidR="005A2E38" w:rsidRPr="005A2E38" w:rsidRDefault="005C1649" w:rsidP="005C492B">
      <w:pPr>
        <w:spacing w:before="0" w:after="0" w:line="360" w:lineRule="auto"/>
        <w:jc w:val="both"/>
      </w:pPr>
      <w:r w:rsidRPr="00991954">
        <w:t xml:space="preserve">As </w:t>
      </w:r>
      <w:hyperlink r:id="rId40" w:anchor="o168846" w:tooltip="automation" w:history="1">
        <w:r w:rsidRPr="00991954">
          <w:t>automation</w:t>
        </w:r>
      </w:hyperlink>
      <w:r w:rsidRPr="00991954">
        <w:t xml:space="preserve"> software for HMI, </w:t>
      </w:r>
      <w:hyperlink r:id="rId41" w:anchor="o168781" w:tooltip="SCADA" w:history="1">
        <w:r w:rsidRPr="00991954">
          <w:t>SCADA</w:t>
        </w:r>
      </w:hyperlink>
      <w:r w:rsidRPr="00991954">
        <w:t xml:space="preserve"> and reporting </w:t>
      </w:r>
      <w:proofErr w:type="spellStart"/>
      <w:r w:rsidRPr="00991954">
        <w:t>zenon</w:t>
      </w:r>
      <w:proofErr w:type="spellEnd"/>
      <w:r w:rsidRPr="00991954">
        <w:t xml:space="preserve"> provides a plethora of </w:t>
      </w:r>
      <w:r w:rsidRPr="005A2E38">
        <w:t>integrated functions for engineering and</w:t>
      </w:r>
      <w:r w:rsidR="005A2E38" w:rsidRPr="005A2E38">
        <w:t xml:space="preserve"> Runtime platform-independent.  </w:t>
      </w:r>
    </w:p>
    <w:p w:rsidR="005C1649" w:rsidRPr="005A2E38" w:rsidRDefault="005A2E38" w:rsidP="005C492B">
      <w:pPr>
        <w:spacing w:before="0" w:after="0" w:line="360" w:lineRule="auto"/>
        <w:jc w:val="both"/>
      </w:pPr>
      <w:r w:rsidRPr="005A2E38">
        <w:t>Z</w:t>
      </w:r>
      <w:r w:rsidR="005C1649" w:rsidRPr="005A2E38">
        <w:t>enon has been used for over 25 years by many companies worldwide and in various industries. Zenon is firmly positioned in automation, particularly in the Automotive, Railway, Food &amp; Beverage, Energy and Pharmaceutical industries.</w:t>
      </w:r>
    </w:p>
    <w:p w:rsidR="005C1649" w:rsidRPr="00991954" w:rsidRDefault="005A2E38" w:rsidP="005C492B">
      <w:pPr>
        <w:jc w:val="both"/>
      </w:pPr>
      <w:r>
        <w:t xml:space="preserve">With </w:t>
      </w:r>
      <w:proofErr w:type="spellStart"/>
      <w:r>
        <w:t>zenon</w:t>
      </w:r>
      <w:proofErr w:type="spellEnd"/>
      <w:r>
        <w:t xml:space="preserve"> function is</w:t>
      </w:r>
      <w:r w:rsidR="005C1649" w:rsidRPr="00991954">
        <w:t>:</w:t>
      </w:r>
    </w:p>
    <w:p w:rsidR="005C1649" w:rsidRPr="00991954" w:rsidRDefault="005C1649" w:rsidP="005C492B">
      <w:pPr>
        <w:numPr>
          <w:ilvl w:val="0"/>
          <w:numId w:val="60"/>
        </w:numPr>
        <w:spacing w:before="0" w:after="100" w:afterAutospacing="1" w:line="288" w:lineRule="auto"/>
        <w:jc w:val="both"/>
        <w:rPr>
          <w:rFonts w:cs="Arial"/>
          <w:bCs/>
        </w:rPr>
      </w:pPr>
      <w:r w:rsidRPr="00991954">
        <w:rPr>
          <w:rFonts w:cs="Arial"/>
          <w:bCs/>
        </w:rPr>
        <w:t xml:space="preserve">Create, distribute, edit and execute automation projects </w:t>
      </w:r>
    </w:p>
    <w:p w:rsidR="005C1649" w:rsidRPr="00991954" w:rsidRDefault="005C1649" w:rsidP="005C492B">
      <w:pPr>
        <w:numPr>
          <w:ilvl w:val="0"/>
          <w:numId w:val="60"/>
        </w:numPr>
        <w:spacing w:before="0" w:after="100" w:afterAutospacing="1" w:line="288" w:lineRule="auto"/>
        <w:jc w:val="both"/>
        <w:rPr>
          <w:rFonts w:cs="Arial"/>
          <w:bCs/>
        </w:rPr>
      </w:pPr>
      <w:r w:rsidRPr="00991954">
        <w:rPr>
          <w:rFonts w:cs="Arial"/>
          <w:bCs/>
        </w:rPr>
        <w:t xml:space="preserve">use integrated Soft-SPS </w:t>
      </w:r>
      <w:proofErr w:type="spellStart"/>
      <w:r w:rsidRPr="00991954">
        <w:rPr>
          <w:rFonts w:cs="Arial"/>
          <w:bCs/>
        </w:rPr>
        <w:t>zenon</w:t>
      </w:r>
      <w:proofErr w:type="spellEnd"/>
      <w:r w:rsidRPr="00991954">
        <w:rPr>
          <w:rFonts w:cs="Arial"/>
          <w:bCs/>
        </w:rPr>
        <w:t xml:space="preserve"> Logic </w:t>
      </w:r>
    </w:p>
    <w:p w:rsidR="005C1649" w:rsidRPr="005C1649" w:rsidRDefault="005C1649" w:rsidP="005C492B">
      <w:pPr>
        <w:numPr>
          <w:ilvl w:val="0"/>
          <w:numId w:val="60"/>
        </w:numPr>
        <w:spacing w:before="0" w:after="100" w:afterAutospacing="1" w:line="288" w:lineRule="auto"/>
        <w:jc w:val="both"/>
        <w:rPr>
          <w:rFonts w:cs="Arial"/>
          <w:bCs/>
        </w:rPr>
      </w:pPr>
      <w:r w:rsidRPr="00991954">
        <w:rPr>
          <w:rFonts w:cs="Arial"/>
          <w:bCs/>
        </w:rPr>
        <w:t xml:space="preserve">Collect and evaluate </w:t>
      </w:r>
      <w:hyperlink r:id="rId42" w:anchor="o168856" w:tooltip="equipment" w:history="1">
        <w:r w:rsidRPr="00991954">
          <w:rPr>
            <w:rFonts w:cs="Arial"/>
            <w:bCs/>
          </w:rPr>
          <w:t>equipment</w:t>
        </w:r>
      </w:hyperlink>
      <w:r w:rsidRPr="00991954">
        <w:rPr>
          <w:rFonts w:cs="Arial"/>
          <w:bCs/>
        </w:rPr>
        <w:t>-spanning data from a plethora of sources</w:t>
      </w:r>
    </w:p>
    <w:p w:rsidR="002C5C2E" w:rsidRDefault="002C5C2E" w:rsidP="005C492B">
      <w:pPr>
        <w:spacing w:line="360" w:lineRule="auto"/>
        <w:jc w:val="both"/>
        <w:rPr>
          <w:lang w:val="id-ID"/>
        </w:rPr>
      </w:pPr>
      <w:r>
        <w:rPr>
          <w:lang w:val="id-ID"/>
        </w:rPr>
        <w:t xml:space="preserve">HMI/SCADA software </w:t>
      </w:r>
      <w:r w:rsidR="00171106">
        <w:t xml:space="preserve">from </w:t>
      </w:r>
      <w:r>
        <w:rPr>
          <w:lang w:val="id-ID"/>
        </w:rPr>
        <w:t xml:space="preserve">zenon by COPA-DATA is used for developing automation software for HMI in this project. </w:t>
      </w:r>
    </w:p>
    <w:p w:rsidR="002C5C2E" w:rsidRPr="009E5DD8" w:rsidRDefault="002C5C2E" w:rsidP="005C492B">
      <w:pPr>
        <w:spacing w:line="360" w:lineRule="auto"/>
        <w:jc w:val="both"/>
        <w:rPr>
          <w:lang w:val="id-ID"/>
        </w:rPr>
      </w:pPr>
      <w:r>
        <w:rPr>
          <w:lang w:val="id-ID"/>
        </w:rPr>
        <w:t>Zenon Energy Edition (EE) is used for this project, for both server and client. Z</w:t>
      </w:r>
      <w:r w:rsidRPr="009E5DD8">
        <w:rPr>
          <w:lang w:val="id-ID"/>
        </w:rPr>
        <w:t xml:space="preserve">enon Energy Edition is </w:t>
      </w:r>
      <w:r>
        <w:rPr>
          <w:lang w:val="id-ID"/>
        </w:rPr>
        <w:t>the industry specifi</w:t>
      </w:r>
      <w:r w:rsidRPr="009E5DD8">
        <w:rPr>
          <w:lang w:val="id-ID"/>
        </w:rPr>
        <w:t xml:space="preserve">c SCADAsolution from COPA-DATA </w:t>
      </w:r>
      <w:r>
        <w:rPr>
          <w:lang w:val="id-ID"/>
        </w:rPr>
        <w:t xml:space="preserve">especially </w:t>
      </w:r>
      <w:r w:rsidRPr="009E5DD8">
        <w:rPr>
          <w:lang w:val="id-ID"/>
        </w:rPr>
        <w:t>for power plant automationand substation automation, grid control technology andwind park management.</w:t>
      </w:r>
    </w:p>
    <w:p w:rsidR="002C5C2E" w:rsidRDefault="002C5C2E" w:rsidP="005C492B">
      <w:pPr>
        <w:spacing w:line="360" w:lineRule="auto"/>
        <w:jc w:val="both"/>
        <w:rPr>
          <w:lang w:val="id-ID"/>
        </w:rPr>
      </w:pPr>
      <w:r w:rsidRPr="009E5DD8">
        <w:rPr>
          <w:lang w:val="id-ID"/>
        </w:rPr>
        <w:t>The drivers</w:t>
      </w:r>
      <w:r w:rsidR="00171106">
        <w:t xml:space="preserve"> </w:t>
      </w:r>
      <w:proofErr w:type="spellStart"/>
      <w:r w:rsidR="00171106">
        <w:t>availablein</w:t>
      </w:r>
      <w:proofErr w:type="spellEnd"/>
      <w:r w:rsidR="00171106">
        <w:t xml:space="preserve"> Zenon </w:t>
      </w:r>
      <w:r w:rsidRPr="009E5DD8">
        <w:rPr>
          <w:lang w:val="id-ID"/>
        </w:rPr>
        <w:t>guaranteeadherence to international standards such as IEC 61850/EC 61400-25, IEC 60870 and DNP3.</w:t>
      </w:r>
      <w:r w:rsidRPr="002546BE">
        <w:rPr>
          <w:lang w:val="id-ID"/>
        </w:rPr>
        <w:t>Further</w:t>
      </w:r>
      <w:r>
        <w:rPr>
          <w:lang w:val="id-ID"/>
        </w:rPr>
        <w:t>more, COPA-DATA is SIL 2 certifi</w:t>
      </w:r>
      <w:r w:rsidRPr="002546BE">
        <w:rPr>
          <w:lang w:val="id-ID"/>
        </w:rPr>
        <w:t>ed, thus enablingthe implementation of zenon for process visualization andcontrol in safety-critical applications</w:t>
      </w:r>
      <w:r>
        <w:rPr>
          <w:lang w:val="id-ID"/>
        </w:rPr>
        <w:t>.</w:t>
      </w:r>
    </w:p>
    <w:p w:rsidR="002C5C2E" w:rsidRDefault="002C5C2E" w:rsidP="005C492B">
      <w:pPr>
        <w:spacing w:line="360" w:lineRule="auto"/>
        <w:jc w:val="both"/>
        <w:rPr>
          <w:lang w:val="id-ID"/>
        </w:rPr>
      </w:pPr>
      <w:r>
        <w:rPr>
          <w:lang w:val="id-ID"/>
        </w:rPr>
        <w:t>Zenon security features including:</w:t>
      </w:r>
    </w:p>
    <w:p w:rsidR="002C5C2E" w:rsidRDefault="002C5C2E" w:rsidP="005C492B">
      <w:pPr>
        <w:pStyle w:val="ListParagraph"/>
        <w:numPr>
          <w:ilvl w:val="0"/>
          <w:numId w:val="46"/>
        </w:numPr>
        <w:spacing w:line="360" w:lineRule="auto"/>
        <w:jc w:val="both"/>
        <w:rPr>
          <w:lang w:val="id-ID"/>
        </w:rPr>
      </w:pPr>
      <w:r w:rsidRPr="00B05DFB">
        <w:rPr>
          <w:lang w:val="id-ID"/>
        </w:rPr>
        <w:t>IEC 61850 authentication</w:t>
      </w:r>
    </w:p>
    <w:p w:rsidR="002C5C2E" w:rsidRDefault="002C5C2E" w:rsidP="005C492B">
      <w:pPr>
        <w:pStyle w:val="ListParagraph"/>
        <w:numPr>
          <w:ilvl w:val="0"/>
          <w:numId w:val="46"/>
        </w:numPr>
        <w:spacing w:line="360" w:lineRule="auto"/>
        <w:jc w:val="both"/>
        <w:rPr>
          <w:lang w:val="id-ID"/>
        </w:rPr>
      </w:pPr>
      <w:r w:rsidRPr="00B05DFB">
        <w:rPr>
          <w:lang w:val="id-ID"/>
        </w:rPr>
        <w:t>DNP 3 secure authentication v2 and v5</w:t>
      </w:r>
    </w:p>
    <w:p w:rsidR="002C5C2E" w:rsidRDefault="002C5C2E" w:rsidP="005C492B">
      <w:pPr>
        <w:pStyle w:val="ListParagraph"/>
        <w:numPr>
          <w:ilvl w:val="0"/>
          <w:numId w:val="46"/>
        </w:numPr>
        <w:spacing w:line="360" w:lineRule="auto"/>
        <w:jc w:val="both"/>
        <w:rPr>
          <w:lang w:val="id-ID"/>
        </w:rPr>
      </w:pPr>
      <w:r w:rsidRPr="00B05DFB">
        <w:rPr>
          <w:lang w:val="id-ID"/>
        </w:rPr>
        <w:t>Encrypted network communication</w:t>
      </w:r>
    </w:p>
    <w:p w:rsidR="002C5C2E" w:rsidRDefault="002C5C2E" w:rsidP="005C492B">
      <w:pPr>
        <w:pStyle w:val="ListParagraph"/>
        <w:numPr>
          <w:ilvl w:val="0"/>
          <w:numId w:val="46"/>
        </w:numPr>
        <w:spacing w:line="360" w:lineRule="auto"/>
        <w:jc w:val="both"/>
        <w:rPr>
          <w:lang w:val="id-ID"/>
        </w:rPr>
      </w:pPr>
      <w:r w:rsidRPr="00B05DFB">
        <w:rPr>
          <w:lang w:val="id-ID"/>
        </w:rPr>
        <w:t>Data encryption with password and hash encryption</w:t>
      </w:r>
    </w:p>
    <w:p w:rsidR="002C5C2E" w:rsidRDefault="002C5C2E" w:rsidP="005C492B">
      <w:pPr>
        <w:pStyle w:val="ListParagraph"/>
        <w:numPr>
          <w:ilvl w:val="0"/>
          <w:numId w:val="46"/>
        </w:numPr>
        <w:spacing w:line="360" w:lineRule="auto"/>
        <w:jc w:val="both"/>
        <w:rPr>
          <w:lang w:val="id-ID"/>
        </w:rPr>
      </w:pPr>
      <w:r w:rsidRPr="00B05DFB">
        <w:rPr>
          <w:lang w:val="id-ID"/>
        </w:rPr>
        <w:t>Certified for Windows 10 – supporting all its sophisticated security features</w:t>
      </w:r>
    </w:p>
    <w:p w:rsidR="002C5C2E" w:rsidRDefault="002C5C2E" w:rsidP="005C492B">
      <w:pPr>
        <w:pStyle w:val="ListParagraph"/>
        <w:numPr>
          <w:ilvl w:val="0"/>
          <w:numId w:val="46"/>
        </w:numPr>
        <w:spacing w:line="360" w:lineRule="auto"/>
        <w:jc w:val="both"/>
        <w:rPr>
          <w:lang w:val="id-ID"/>
        </w:rPr>
      </w:pPr>
      <w:r w:rsidRPr="00B05DFB">
        <w:rPr>
          <w:lang w:val="id-ID"/>
        </w:rPr>
        <w:t>Active Directory</w:t>
      </w:r>
    </w:p>
    <w:p w:rsidR="002C5C2E" w:rsidRDefault="002C5C2E" w:rsidP="005C492B">
      <w:pPr>
        <w:pStyle w:val="ListParagraph"/>
        <w:numPr>
          <w:ilvl w:val="0"/>
          <w:numId w:val="46"/>
        </w:numPr>
        <w:spacing w:line="360" w:lineRule="auto"/>
        <w:jc w:val="both"/>
        <w:rPr>
          <w:lang w:val="id-ID"/>
        </w:rPr>
      </w:pPr>
      <w:r w:rsidRPr="00B05DFB">
        <w:rPr>
          <w:lang w:val="id-ID"/>
        </w:rPr>
        <w:t>No data stored in plain text</w:t>
      </w:r>
    </w:p>
    <w:p w:rsidR="002C5C2E" w:rsidRDefault="002C5C2E" w:rsidP="005C492B">
      <w:pPr>
        <w:pStyle w:val="ListParagraph"/>
        <w:numPr>
          <w:ilvl w:val="0"/>
          <w:numId w:val="46"/>
        </w:numPr>
        <w:spacing w:line="360" w:lineRule="auto"/>
        <w:jc w:val="both"/>
        <w:rPr>
          <w:lang w:val="id-ID"/>
        </w:rPr>
      </w:pPr>
      <w:r w:rsidRPr="00B05DFB">
        <w:rPr>
          <w:lang w:val="id-ID"/>
        </w:rPr>
        <w:t>Signed files</w:t>
      </w:r>
    </w:p>
    <w:p w:rsidR="002C5C2E" w:rsidRDefault="002C5C2E" w:rsidP="005C492B">
      <w:pPr>
        <w:pStyle w:val="ListParagraph"/>
        <w:numPr>
          <w:ilvl w:val="0"/>
          <w:numId w:val="46"/>
        </w:numPr>
        <w:spacing w:line="360" w:lineRule="auto"/>
        <w:jc w:val="both"/>
        <w:rPr>
          <w:lang w:val="id-ID"/>
        </w:rPr>
      </w:pPr>
      <w:r w:rsidRPr="00B05DFB">
        <w:rPr>
          <w:lang w:val="id-ID"/>
        </w:rPr>
        <w:t>Password protected SQL database access</w:t>
      </w:r>
    </w:p>
    <w:p w:rsidR="002C5C2E" w:rsidRDefault="002C5C2E" w:rsidP="005C492B">
      <w:pPr>
        <w:pStyle w:val="ListParagraph"/>
        <w:numPr>
          <w:ilvl w:val="0"/>
          <w:numId w:val="46"/>
        </w:numPr>
        <w:spacing w:line="360" w:lineRule="auto"/>
        <w:jc w:val="both"/>
        <w:rPr>
          <w:lang w:val="id-ID"/>
        </w:rPr>
      </w:pPr>
      <w:r w:rsidRPr="00B05DFB">
        <w:rPr>
          <w:lang w:val="id-ID"/>
        </w:rPr>
        <w:t>Each action can be locked/attributed to user rights</w:t>
      </w:r>
    </w:p>
    <w:p w:rsidR="002C5C2E" w:rsidRDefault="002C5C2E" w:rsidP="005C492B">
      <w:pPr>
        <w:pStyle w:val="ListParagraph"/>
        <w:numPr>
          <w:ilvl w:val="0"/>
          <w:numId w:val="46"/>
        </w:numPr>
        <w:spacing w:line="360" w:lineRule="auto"/>
        <w:jc w:val="both"/>
        <w:rPr>
          <w:lang w:val="id-ID"/>
        </w:rPr>
      </w:pPr>
      <w:r w:rsidRPr="00B05DFB">
        <w:rPr>
          <w:lang w:val="id-ID"/>
        </w:rPr>
        <w:lastRenderedPageBreak/>
        <w:t>Change history logging</w:t>
      </w:r>
    </w:p>
    <w:p w:rsidR="002C5C2E" w:rsidRDefault="002C5C2E" w:rsidP="005C492B">
      <w:pPr>
        <w:pStyle w:val="ListParagraph"/>
        <w:numPr>
          <w:ilvl w:val="0"/>
          <w:numId w:val="46"/>
        </w:numPr>
        <w:spacing w:line="360" w:lineRule="auto"/>
        <w:jc w:val="both"/>
        <w:rPr>
          <w:lang w:val="id-ID"/>
        </w:rPr>
      </w:pPr>
      <w:r w:rsidRPr="00B05DFB">
        <w:rPr>
          <w:lang w:val="id-ID"/>
        </w:rPr>
        <w:t>Chronological Event List (CEL) logging security incidents</w:t>
      </w:r>
    </w:p>
    <w:p w:rsidR="002C5C2E" w:rsidRDefault="002C5C2E" w:rsidP="005C492B">
      <w:pPr>
        <w:pStyle w:val="ListParagraph"/>
        <w:numPr>
          <w:ilvl w:val="0"/>
          <w:numId w:val="46"/>
        </w:numPr>
        <w:spacing w:line="360" w:lineRule="auto"/>
        <w:jc w:val="both"/>
        <w:rPr>
          <w:lang w:val="id-ID"/>
        </w:rPr>
      </w:pPr>
      <w:r w:rsidRPr="00B05DFB">
        <w:rPr>
          <w:lang w:val="id-ID"/>
        </w:rPr>
        <w:t>For NERC/CIP we provide information and documentation for parts CIP-002 through CIP-009</w:t>
      </w:r>
    </w:p>
    <w:p w:rsidR="002C5C2E" w:rsidRDefault="002C5C2E" w:rsidP="005C492B">
      <w:pPr>
        <w:pStyle w:val="ListParagraph"/>
        <w:numPr>
          <w:ilvl w:val="0"/>
          <w:numId w:val="46"/>
        </w:numPr>
        <w:spacing w:line="360" w:lineRule="auto"/>
        <w:jc w:val="both"/>
        <w:rPr>
          <w:lang w:val="id-ID"/>
        </w:rPr>
      </w:pPr>
      <w:r w:rsidRPr="00B05DFB">
        <w:rPr>
          <w:lang w:val="id-ID"/>
        </w:rPr>
        <w:t>Webserver offers HTTP Tunneling</w:t>
      </w:r>
    </w:p>
    <w:p w:rsidR="002C5C2E" w:rsidRDefault="002C5C2E" w:rsidP="005C492B">
      <w:pPr>
        <w:pStyle w:val="ListParagraph"/>
        <w:numPr>
          <w:ilvl w:val="0"/>
          <w:numId w:val="46"/>
        </w:numPr>
        <w:spacing w:line="360" w:lineRule="auto"/>
        <w:jc w:val="both"/>
        <w:rPr>
          <w:lang w:val="id-ID"/>
        </w:rPr>
      </w:pPr>
      <w:r w:rsidRPr="00B05DFB">
        <w:rPr>
          <w:lang w:val="id-ID"/>
        </w:rPr>
        <w:t>Webserver available solely for monitoring withoutoperational functions</w:t>
      </w:r>
    </w:p>
    <w:p w:rsidR="002C5C2E" w:rsidRDefault="002C5C2E" w:rsidP="005C492B">
      <w:pPr>
        <w:spacing w:line="360" w:lineRule="auto"/>
        <w:jc w:val="both"/>
        <w:rPr>
          <w:lang w:val="id-ID"/>
        </w:rPr>
      </w:pPr>
      <w:r w:rsidRPr="00B05DFB">
        <w:rPr>
          <w:lang w:val="id-ID"/>
        </w:rPr>
        <w:t xml:space="preserve">With its native drivers and communication protocols, </w:t>
      </w:r>
      <w:r w:rsidR="0021025C">
        <w:rPr>
          <w:lang w:val="id-ID"/>
        </w:rPr>
        <w:t>Zenon</w:t>
      </w:r>
      <w:r w:rsidR="0021025C">
        <w:t xml:space="preserve"> </w:t>
      </w:r>
      <w:bookmarkStart w:id="206" w:name="_GoBack"/>
      <w:bookmarkEnd w:id="206"/>
      <w:r w:rsidRPr="00B05DFB">
        <w:rPr>
          <w:lang w:val="id-ID"/>
        </w:rPr>
        <w:t>Energy Edition is perfectly suited for all communication tasks,whether with various IEDs or to remote systems.</w:t>
      </w:r>
      <w:r>
        <w:rPr>
          <w:lang w:val="id-ID"/>
        </w:rPr>
        <w:t xml:space="preserve"> Zenon Energy Edition drivers and protocols including:</w:t>
      </w:r>
    </w:p>
    <w:p w:rsidR="002C5C2E" w:rsidRDefault="002C5C2E" w:rsidP="005C492B">
      <w:pPr>
        <w:pStyle w:val="ListParagraph"/>
        <w:numPr>
          <w:ilvl w:val="0"/>
          <w:numId w:val="47"/>
        </w:numPr>
        <w:spacing w:line="360" w:lineRule="auto"/>
        <w:jc w:val="both"/>
        <w:rPr>
          <w:lang w:val="id-ID"/>
        </w:rPr>
      </w:pPr>
      <w:r w:rsidRPr="00B05DFB">
        <w:rPr>
          <w:lang w:val="id-ID"/>
        </w:rPr>
        <w:t>IEC 61850 Client/Server and GOOSE</w:t>
      </w:r>
    </w:p>
    <w:p w:rsidR="002C5C2E" w:rsidRDefault="002C5C2E" w:rsidP="005C492B">
      <w:pPr>
        <w:pStyle w:val="ListParagraph"/>
        <w:numPr>
          <w:ilvl w:val="0"/>
          <w:numId w:val="47"/>
        </w:numPr>
        <w:spacing w:line="360" w:lineRule="auto"/>
        <w:jc w:val="both"/>
        <w:rPr>
          <w:lang w:val="id-ID"/>
        </w:rPr>
      </w:pPr>
      <w:r>
        <w:rPr>
          <w:lang w:val="id-ID"/>
        </w:rPr>
        <w:t>TÜV SÜD certifi</w:t>
      </w:r>
      <w:r w:rsidRPr="00B05DFB">
        <w:rPr>
          <w:lang w:val="id-ID"/>
        </w:rPr>
        <w:t>cate for IEC 61850 Edition 2</w:t>
      </w:r>
    </w:p>
    <w:p w:rsidR="002C5C2E" w:rsidRDefault="002C5C2E" w:rsidP="005C492B">
      <w:pPr>
        <w:pStyle w:val="ListParagraph"/>
        <w:numPr>
          <w:ilvl w:val="0"/>
          <w:numId w:val="47"/>
        </w:numPr>
        <w:spacing w:line="360" w:lineRule="auto"/>
        <w:jc w:val="both"/>
        <w:rPr>
          <w:lang w:val="id-ID"/>
        </w:rPr>
      </w:pPr>
      <w:r w:rsidRPr="00B05DFB">
        <w:rPr>
          <w:lang w:val="id-ID"/>
        </w:rPr>
        <w:t>IEC 61400-25</w:t>
      </w:r>
    </w:p>
    <w:p w:rsidR="002C5C2E" w:rsidRDefault="002C5C2E" w:rsidP="005C492B">
      <w:pPr>
        <w:pStyle w:val="ListParagraph"/>
        <w:numPr>
          <w:ilvl w:val="0"/>
          <w:numId w:val="47"/>
        </w:numPr>
        <w:spacing w:line="360" w:lineRule="auto"/>
        <w:jc w:val="both"/>
        <w:rPr>
          <w:lang w:val="id-ID"/>
        </w:rPr>
      </w:pPr>
      <w:r w:rsidRPr="00B05DFB">
        <w:rPr>
          <w:lang w:val="id-ID"/>
        </w:rPr>
        <w:t>IEC 60870-5 (101/103/104)</w:t>
      </w:r>
    </w:p>
    <w:p w:rsidR="002C5C2E" w:rsidRDefault="002C5C2E" w:rsidP="005C492B">
      <w:pPr>
        <w:pStyle w:val="ListParagraph"/>
        <w:numPr>
          <w:ilvl w:val="0"/>
          <w:numId w:val="47"/>
        </w:numPr>
        <w:spacing w:line="360" w:lineRule="auto"/>
        <w:jc w:val="both"/>
        <w:rPr>
          <w:lang w:val="id-ID"/>
        </w:rPr>
      </w:pPr>
      <w:r w:rsidRPr="00B05DFB">
        <w:rPr>
          <w:lang w:val="id-ID"/>
        </w:rPr>
        <w:t>DNP3</w:t>
      </w:r>
    </w:p>
    <w:p w:rsidR="002C5C2E" w:rsidRDefault="002C5C2E" w:rsidP="005C492B">
      <w:pPr>
        <w:pStyle w:val="ListParagraph"/>
        <w:numPr>
          <w:ilvl w:val="0"/>
          <w:numId w:val="47"/>
        </w:numPr>
        <w:spacing w:line="360" w:lineRule="auto"/>
        <w:jc w:val="both"/>
        <w:rPr>
          <w:lang w:val="id-ID"/>
        </w:rPr>
      </w:pPr>
      <w:r w:rsidRPr="00B05DFB">
        <w:rPr>
          <w:lang w:val="id-ID"/>
        </w:rPr>
        <w:t>IEC 62056-21</w:t>
      </w:r>
    </w:p>
    <w:p w:rsidR="002C5C2E" w:rsidRDefault="002C5C2E" w:rsidP="005C492B">
      <w:pPr>
        <w:pStyle w:val="ListParagraph"/>
        <w:numPr>
          <w:ilvl w:val="0"/>
          <w:numId w:val="47"/>
        </w:numPr>
        <w:spacing w:line="360" w:lineRule="auto"/>
        <w:jc w:val="both"/>
        <w:rPr>
          <w:lang w:val="id-ID"/>
        </w:rPr>
      </w:pPr>
      <w:r w:rsidRPr="00B05DFB">
        <w:rPr>
          <w:lang w:val="id-ID"/>
        </w:rPr>
        <w:t>OPC UA</w:t>
      </w:r>
    </w:p>
    <w:p w:rsidR="002C5C2E" w:rsidRDefault="002C5C2E" w:rsidP="005C492B">
      <w:pPr>
        <w:pStyle w:val="ListParagraph"/>
        <w:numPr>
          <w:ilvl w:val="0"/>
          <w:numId w:val="47"/>
        </w:numPr>
        <w:spacing w:line="360" w:lineRule="auto"/>
        <w:jc w:val="both"/>
        <w:rPr>
          <w:lang w:val="id-ID"/>
        </w:rPr>
      </w:pPr>
      <w:r w:rsidRPr="00B05DFB">
        <w:rPr>
          <w:lang w:val="id-ID"/>
        </w:rPr>
        <w:t>Modbus</w:t>
      </w:r>
    </w:p>
    <w:p w:rsidR="002C5C2E" w:rsidRDefault="002C5C2E" w:rsidP="005C492B">
      <w:pPr>
        <w:pStyle w:val="ListParagraph"/>
        <w:numPr>
          <w:ilvl w:val="0"/>
          <w:numId w:val="47"/>
        </w:numPr>
        <w:spacing w:line="360" w:lineRule="auto"/>
        <w:jc w:val="both"/>
        <w:rPr>
          <w:lang w:val="id-ID"/>
        </w:rPr>
      </w:pPr>
      <w:r w:rsidRPr="00B05DFB">
        <w:rPr>
          <w:lang w:val="id-ID"/>
        </w:rPr>
        <w:t>IEEE C37.118 (Synchrophasor)</w:t>
      </w:r>
    </w:p>
    <w:p w:rsidR="002C5C2E" w:rsidRDefault="002C5C2E" w:rsidP="005C492B">
      <w:pPr>
        <w:pStyle w:val="ListParagraph"/>
        <w:numPr>
          <w:ilvl w:val="0"/>
          <w:numId w:val="47"/>
        </w:numPr>
        <w:spacing w:line="360" w:lineRule="auto"/>
        <w:jc w:val="both"/>
        <w:rPr>
          <w:lang w:val="id-ID"/>
        </w:rPr>
      </w:pPr>
      <w:r w:rsidRPr="00B05DFB">
        <w:rPr>
          <w:lang w:val="id-ID"/>
        </w:rPr>
        <w:t>IEC 61850-90-5</w:t>
      </w:r>
    </w:p>
    <w:p w:rsidR="002C5C2E" w:rsidRDefault="002C5C2E" w:rsidP="005C492B">
      <w:pPr>
        <w:pStyle w:val="ListParagraph"/>
        <w:numPr>
          <w:ilvl w:val="0"/>
          <w:numId w:val="47"/>
        </w:numPr>
        <w:spacing w:line="360" w:lineRule="auto"/>
        <w:jc w:val="both"/>
        <w:rPr>
          <w:lang w:val="id-ID"/>
        </w:rPr>
      </w:pPr>
      <w:r w:rsidRPr="00B05DFB">
        <w:rPr>
          <w:lang w:val="id-ID"/>
        </w:rPr>
        <w:t>Slave/Server Side with the zenon Process Gateway for ICCP/ TASE.2/ IEC 60870-6, IEC 60870-5, DNP3, OPC UA, Modbus</w:t>
      </w:r>
    </w:p>
    <w:p w:rsidR="002C5C2E" w:rsidRDefault="002C5C2E" w:rsidP="005C492B">
      <w:pPr>
        <w:pStyle w:val="ListParagraph"/>
        <w:numPr>
          <w:ilvl w:val="0"/>
          <w:numId w:val="47"/>
        </w:numPr>
        <w:spacing w:line="360" w:lineRule="auto"/>
        <w:jc w:val="both"/>
        <w:rPr>
          <w:lang w:val="id-ID"/>
        </w:rPr>
      </w:pPr>
      <w:r w:rsidRPr="00B05DFB">
        <w:rPr>
          <w:lang w:val="id-ID"/>
        </w:rPr>
        <w:t>Integrated SCL Editor for IEC 61850 document</w:t>
      </w:r>
      <w:r>
        <w:rPr>
          <w:lang w:val="id-ID"/>
        </w:rPr>
        <w:t>s</w:t>
      </w: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Default="00B60426" w:rsidP="005C492B">
      <w:pPr>
        <w:spacing w:line="360" w:lineRule="auto"/>
        <w:ind w:left="360"/>
        <w:jc w:val="both"/>
        <w:rPr>
          <w:lang w:val="id-ID"/>
        </w:rPr>
      </w:pPr>
    </w:p>
    <w:p w:rsidR="00B60426" w:rsidRPr="00B60426" w:rsidRDefault="00B60426" w:rsidP="005C492B">
      <w:pPr>
        <w:spacing w:line="360" w:lineRule="auto"/>
        <w:ind w:left="360"/>
        <w:jc w:val="both"/>
        <w:rPr>
          <w:lang w:val="id-ID"/>
        </w:rPr>
      </w:pPr>
    </w:p>
    <w:p w:rsidR="002C5C2E" w:rsidRPr="00D16213" w:rsidRDefault="002C5C2E" w:rsidP="005C492B">
      <w:pPr>
        <w:pStyle w:val="Heading2"/>
        <w:jc w:val="both"/>
        <w:rPr>
          <w:lang w:val="en-MY"/>
        </w:rPr>
      </w:pPr>
      <w:bookmarkStart w:id="207" w:name="DVANRef"/>
      <w:bookmarkStart w:id="208" w:name="_Toc489305762"/>
      <w:bookmarkStart w:id="209" w:name="_Toc497912734"/>
      <w:bookmarkEnd w:id="207"/>
      <w:r>
        <w:rPr>
          <w:lang w:val="id-ID"/>
        </w:rPr>
        <w:lastRenderedPageBreak/>
        <w:t xml:space="preserve">Zenon </w:t>
      </w:r>
      <w:r w:rsidRPr="00384B40">
        <w:t>Editor</w:t>
      </w:r>
      <w:bookmarkEnd w:id="208"/>
      <w:bookmarkEnd w:id="209"/>
    </w:p>
    <w:p w:rsidR="002C5C2E" w:rsidRDefault="002C5C2E" w:rsidP="005C492B">
      <w:pPr>
        <w:spacing w:line="360" w:lineRule="auto"/>
        <w:jc w:val="both"/>
        <w:rPr>
          <w:rFonts w:eastAsia="Times New Roman"/>
          <w:szCs w:val="22"/>
          <w:lang w:eastAsia="en-ID"/>
        </w:rPr>
      </w:pPr>
      <w:r w:rsidRPr="002B6BD9">
        <w:rPr>
          <w:rFonts w:eastAsia="Times New Roman"/>
          <w:szCs w:val="22"/>
          <w:lang w:eastAsia="en-ID"/>
        </w:rPr>
        <w:t xml:space="preserve">Zenon consists of two main components; Editor and </w:t>
      </w:r>
      <w:r w:rsidRPr="0006458A">
        <w:rPr>
          <w:rFonts w:eastAsia="Times New Roman"/>
          <w:szCs w:val="22"/>
          <w:lang w:eastAsia="en-ID"/>
        </w:rPr>
        <w:t>Runtime</w:t>
      </w:r>
      <w:r w:rsidRPr="002B6BD9">
        <w:rPr>
          <w:rFonts w:eastAsia="Times New Roman"/>
          <w:szCs w:val="22"/>
          <w:lang w:eastAsia="en-ID"/>
        </w:rPr>
        <w:t>. Projects are created in the Editor, operation and mon</w:t>
      </w:r>
      <w:r>
        <w:rPr>
          <w:rFonts w:eastAsia="Times New Roman"/>
          <w:szCs w:val="22"/>
          <w:lang w:eastAsia="en-ID"/>
        </w:rPr>
        <w:t>itoring is done in the Runtime.</w:t>
      </w:r>
    </w:p>
    <w:p w:rsidR="002C5C2E" w:rsidRPr="00991954" w:rsidRDefault="002C5C2E" w:rsidP="005C492B">
      <w:pPr>
        <w:spacing w:line="360" w:lineRule="auto"/>
        <w:jc w:val="both"/>
        <w:rPr>
          <w:rFonts w:eastAsia="Times New Roman"/>
          <w:lang w:eastAsia="en-ID"/>
        </w:rPr>
      </w:pPr>
      <w:r>
        <w:rPr>
          <w:rFonts w:eastAsia="Times New Roman"/>
          <w:lang w:val="id-ID" w:eastAsia="en-ID"/>
        </w:rPr>
        <w:t>Zenon</w:t>
      </w:r>
      <w:r w:rsidRPr="00991954">
        <w:rPr>
          <w:rFonts w:eastAsia="Times New Roman"/>
          <w:lang w:eastAsia="en-ID"/>
        </w:rPr>
        <w:t xml:space="preserve"> Editor´s user interface consists of different areas: </w:t>
      </w:r>
    </w:p>
    <w:p w:rsidR="002C5C2E" w:rsidRDefault="002C5C2E" w:rsidP="005C492B">
      <w:pPr>
        <w:jc w:val="both"/>
        <w:rPr>
          <w:rFonts w:eastAsia="Times New Roman"/>
          <w:lang w:val="id-ID" w:eastAsia="en-ID"/>
        </w:rPr>
      </w:pPr>
      <w:r>
        <w:rPr>
          <w:noProof/>
          <w:lang w:eastAsia="en-US"/>
        </w:rPr>
        <w:drawing>
          <wp:inline distT="0" distB="0" distL="0" distR="0" wp14:anchorId="6CFE5B8B" wp14:editId="750AD216">
            <wp:extent cx="5486400" cy="4629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629150"/>
                    </a:xfrm>
                    <a:prstGeom prst="rect">
                      <a:avLst/>
                    </a:prstGeom>
                  </pic:spPr>
                </pic:pic>
              </a:graphicData>
            </a:graphic>
          </wp:inline>
        </w:drawing>
      </w:r>
    </w:p>
    <w:p w:rsidR="002C5C2E" w:rsidRDefault="002C5C2E" w:rsidP="002D214B">
      <w:pPr>
        <w:pStyle w:val="Caption"/>
        <w:rPr>
          <w:lang w:val="id-ID"/>
        </w:rPr>
      </w:pPr>
      <w:bookmarkStart w:id="210" w:name="_Toc497912800"/>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12</w:t>
      </w:r>
      <w:r w:rsidR="0087586F">
        <w:rPr>
          <w:noProof/>
        </w:rPr>
        <w:fldChar w:fldCharType="end"/>
      </w:r>
      <w:r>
        <w:rPr>
          <w:lang w:val="id-ID"/>
        </w:rPr>
        <w:t xml:space="preserve"> – Zenon Editor Interface</w:t>
      </w:r>
      <w:bookmarkEnd w:id="210"/>
    </w:p>
    <w:p w:rsidR="002C5C2E" w:rsidRPr="00D16213" w:rsidRDefault="002C5C2E" w:rsidP="005C492B">
      <w:pPr>
        <w:jc w:val="both"/>
        <w:rPr>
          <w:rFonts w:eastAsia="Times New Roman"/>
          <w:lang w:val="id-ID" w:eastAsia="en-ID"/>
        </w:rPr>
      </w:pPr>
    </w:p>
    <w:tbl>
      <w:tblPr>
        <w:tblStyle w:val="TableGrid1"/>
        <w:tblW w:w="5000" w:type="pct"/>
        <w:tblLook w:val="04A0" w:firstRow="1" w:lastRow="0" w:firstColumn="1" w:lastColumn="0" w:noHBand="0" w:noVBand="1"/>
      </w:tblPr>
      <w:tblGrid>
        <w:gridCol w:w="3045"/>
        <w:gridCol w:w="5911"/>
      </w:tblGrid>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b/>
                <w:bCs/>
                <w:sz w:val="20"/>
                <w:szCs w:val="20"/>
                <w:lang w:eastAsia="en-ID"/>
              </w:rPr>
            </w:pPr>
            <w:r w:rsidRPr="006417F2">
              <w:rPr>
                <w:rFonts w:cs="Arial"/>
                <w:b/>
                <w:bCs/>
                <w:sz w:val="20"/>
                <w:szCs w:val="20"/>
                <w:lang w:eastAsia="en-ID"/>
              </w:rPr>
              <w:t>Element</w:t>
            </w:r>
          </w:p>
        </w:tc>
        <w:tc>
          <w:tcPr>
            <w:tcW w:w="3266" w:type="pct"/>
            <w:hideMark/>
          </w:tcPr>
          <w:p w:rsidR="002C5C2E" w:rsidRPr="006417F2" w:rsidRDefault="002C5C2E" w:rsidP="005C492B">
            <w:pPr>
              <w:spacing w:before="100" w:beforeAutospacing="1" w:after="100" w:afterAutospacing="1"/>
              <w:jc w:val="both"/>
              <w:rPr>
                <w:rFonts w:cs="Arial"/>
                <w:b/>
                <w:bCs/>
                <w:sz w:val="20"/>
                <w:szCs w:val="20"/>
                <w:lang w:eastAsia="en-ID"/>
              </w:rPr>
            </w:pPr>
            <w:r w:rsidRPr="006417F2">
              <w:rPr>
                <w:rFonts w:cs="Arial"/>
                <w:b/>
                <w:bCs/>
                <w:sz w:val="20"/>
                <w:szCs w:val="20"/>
                <w:lang w:eastAsia="en-ID"/>
              </w:rPr>
              <w:t>Contents</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01 - Toolbars:</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A collection of </w:t>
            </w:r>
            <w:hyperlink r:id="rId44" w:tgtFrame="_self" w:tooltip="Toolbars" w:history="1">
              <w:r w:rsidRPr="006417F2">
                <w:rPr>
                  <w:rFonts w:cs="Arial"/>
                  <w:sz w:val="20"/>
                  <w:szCs w:val="20"/>
                  <w:lang w:eastAsia="en-ID"/>
                </w:rPr>
                <w:t>Toolbars</w:t>
              </w:r>
            </w:hyperlink>
            <w:r w:rsidRPr="006417F2">
              <w:rPr>
                <w:rFonts w:cs="Arial"/>
                <w:sz w:val="20"/>
                <w:szCs w:val="20"/>
                <w:lang w:eastAsia="en-ID"/>
              </w:rPr>
              <w:t xml:space="preserve"> for the Editor and its modules. They are available for:</w:t>
            </w:r>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45" w:tgtFrame="_self" w:tooltip="Toolbar dockable windows" w:history="1">
              <w:proofErr w:type="spellStart"/>
              <w:r w:rsidR="002C5C2E" w:rsidRPr="006417F2">
                <w:rPr>
                  <w:rFonts w:cs="Arial"/>
                  <w:sz w:val="20"/>
                  <w:szCs w:val="20"/>
                  <w:lang w:eastAsia="en-ID"/>
                </w:rPr>
                <w:t>Dockable</w:t>
              </w:r>
              <w:proofErr w:type="spellEnd"/>
            </w:hyperlink>
            <w:r w:rsidR="002C5C2E" w:rsidRPr="006417F2">
              <w:rPr>
                <w:rFonts w:cs="Arial"/>
                <w:sz w:val="20"/>
                <w:szCs w:val="20"/>
                <w:lang w:eastAsia="en-ID"/>
              </w:rPr>
              <w:t xml:space="preserve"> windows </w:t>
            </w:r>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46" w:tgtFrame="_self" w:tooltip="Toolbar alignment" w:history="1">
              <w:r w:rsidR="002C5C2E" w:rsidRPr="006417F2">
                <w:rPr>
                  <w:rFonts w:cs="Arial"/>
                  <w:sz w:val="20"/>
                  <w:szCs w:val="20"/>
                  <w:lang w:eastAsia="en-ID"/>
                </w:rPr>
                <w:t>Alignment</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47" w:tgtFrame="_self" w:tooltip="Toolbar screens" w:history="1">
              <w:r w:rsidR="002C5C2E" w:rsidRPr="006417F2">
                <w:rPr>
                  <w:rFonts w:cs="Arial"/>
                  <w:sz w:val="20"/>
                  <w:szCs w:val="20"/>
                  <w:lang w:eastAsia="en-ID"/>
                </w:rPr>
                <w:t>Screens</w:t>
              </w:r>
            </w:hyperlink>
            <w:r w:rsidR="002C5C2E" w:rsidRPr="006417F2">
              <w:rPr>
                <w:rFonts w:cs="Arial"/>
                <w:sz w:val="20"/>
                <w:szCs w:val="20"/>
                <w:lang w:eastAsia="en-ID"/>
              </w:rPr>
              <w:t xml:space="preserve"> / </w:t>
            </w:r>
            <w:hyperlink r:id="rId48" w:tgtFrame="_self" w:tooltip="Toolbar symbols" w:history="1">
              <w:r w:rsidR="002C5C2E" w:rsidRPr="006417F2">
                <w:rPr>
                  <w:rFonts w:cs="Arial"/>
                  <w:sz w:val="20"/>
                  <w:szCs w:val="20"/>
                  <w:lang w:eastAsia="en-ID"/>
                </w:rPr>
                <w:t>Symbols</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49" w:tgtFrame="_self" w:tooltip="Toolbar Editor profiles" w:history="1">
              <w:r w:rsidR="002C5C2E" w:rsidRPr="006417F2">
                <w:rPr>
                  <w:rFonts w:cs="Arial"/>
                  <w:sz w:val="20"/>
                  <w:szCs w:val="20"/>
                  <w:lang w:eastAsia="en-ID"/>
                </w:rPr>
                <w:t>Editor profiles</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0" w:tgtFrame="_self" w:tooltip="Toolbar Elements" w:history="1">
              <w:r w:rsidR="002C5C2E" w:rsidRPr="006417F2">
                <w:rPr>
                  <w:rFonts w:cs="Arial"/>
                  <w:sz w:val="20"/>
                  <w:szCs w:val="20"/>
                  <w:lang w:eastAsia="en-ID"/>
                </w:rPr>
                <w:t>Elements</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1" w:tgtFrame="_self" w:tooltip="Toolbar symbols" w:history="1">
              <w:r w:rsidR="002C5C2E" w:rsidRPr="006417F2">
                <w:rPr>
                  <w:rFonts w:cs="Arial"/>
                  <w:sz w:val="20"/>
                  <w:szCs w:val="20"/>
                  <w:lang w:eastAsia="en-ID"/>
                </w:rPr>
                <w:t>Menu bar</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2" w:tgtFrame="_self" w:tooltip="Toolbar Production and Facility Scheduler" w:history="1">
              <w:r w:rsidR="002C5C2E" w:rsidRPr="006417F2">
                <w:rPr>
                  <w:rFonts w:cs="Arial"/>
                  <w:sz w:val="20"/>
                  <w:szCs w:val="20"/>
                  <w:lang w:eastAsia="en-ID"/>
                </w:rPr>
                <w:t>Production &amp; Facility Scheduler</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3" w:tgtFrame="_self" w:tooltip="Toolbar Remote Transport" w:history="1">
              <w:r w:rsidR="002C5C2E" w:rsidRPr="006417F2">
                <w:rPr>
                  <w:rFonts w:cs="Arial"/>
                  <w:sz w:val="20"/>
                  <w:szCs w:val="20"/>
                  <w:lang w:eastAsia="en-ID"/>
                </w:rPr>
                <w:t>Remote Transport</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4" w:tgtFrame="_self" w:tooltip="Toolbar Report Generator" w:history="1">
              <w:r w:rsidR="002C5C2E" w:rsidRPr="006417F2">
                <w:rPr>
                  <w:rFonts w:cs="Arial"/>
                  <w:sz w:val="20"/>
                  <w:szCs w:val="20"/>
                  <w:lang w:eastAsia="en-ID"/>
                </w:rPr>
                <w:t>Report Generator</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5" w:tgtFrame="_self" w:tooltip="Toolbar Runtime files" w:history="1">
              <w:r w:rsidR="002C5C2E" w:rsidRPr="006417F2">
                <w:rPr>
                  <w:rFonts w:cs="Arial"/>
                  <w:sz w:val="20"/>
                  <w:szCs w:val="20"/>
                  <w:lang w:eastAsia="en-ID"/>
                </w:rPr>
                <w:t>Runtime Files</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6" w:tgtFrame="_self" w:tooltip="Toolbar visibility levels" w:history="1">
              <w:r w:rsidR="002C5C2E" w:rsidRPr="006417F2">
                <w:rPr>
                  <w:rFonts w:cs="Arial"/>
                  <w:sz w:val="20"/>
                  <w:szCs w:val="20"/>
                  <w:lang w:eastAsia="en-ID"/>
                </w:rPr>
                <w:t>Visibility levels</w:t>
              </w:r>
            </w:hyperlink>
          </w:p>
          <w:p w:rsidR="002C5C2E" w:rsidRPr="006417F2" w:rsidRDefault="0087586F" w:rsidP="005C492B">
            <w:pPr>
              <w:numPr>
                <w:ilvl w:val="0"/>
                <w:numId w:val="44"/>
              </w:numPr>
              <w:spacing w:before="100" w:beforeAutospacing="1" w:after="100" w:afterAutospacing="1"/>
              <w:jc w:val="both"/>
              <w:rPr>
                <w:rFonts w:cs="Arial"/>
                <w:sz w:val="20"/>
                <w:szCs w:val="20"/>
                <w:lang w:eastAsia="en-ID"/>
              </w:rPr>
            </w:pPr>
            <w:hyperlink r:id="rId57" w:tgtFrame="_self" w:tooltip="Tool bar macro list" w:history="1">
              <w:r w:rsidR="002C5C2E" w:rsidRPr="006417F2">
                <w:rPr>
                  <w:rFonts w:cs="Arial"/>
                  <w:sz w:val="20"/>
                  <w:szCs w:val="20"/>
                  <w:lang w:eastAsia="en-ID"/>
                </w:rPr>
                <w:t>VBA macros</w:t>
              </w:r>
            </w:hyperlink>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02 - Project Manager:</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Tree view of the Project Manager.</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03 - Detail view of the Project Manager:</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Details for the module selected in the Project Manager.</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04 - Main </w:t>
            </w:r>
            <w:hyperlink r:id="rId58" w:anchor="o168899" w:tooltip="window" w:history="1">
              <w:r w:rsidRPr="006417F2">
                <w:rPr>
                  <w:rFonts w:cs="Arial"/>
                  <w:sz w:val="20"/>
                  <w:szCs w:val="20"/>
                  <w:lang w:eastAsia="en-ID"/>
                </w:rPr>
                <w:t>window</w:t>
              </w:r>
            </w:hyperlink>
            <w:r w:rsidRPr="006417F2">
              <w:rPr>
                <w:rFonts w:cs="Arial"/>
                <w:sz w:val="20"/>
                <w:szCs w:val="20"/>
                <w:lang w:eastAsia="en-ID"/>
              </w:rPr>
              <w:t>:</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Main work space; here documents such as screens or reports are displayed.</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05 - </w:t>
            </w:r>
            <w:hyperlink r:id="rId59" w:anchor="o168901" w:tooltip="toolbar" w:history="1">
              <w:r w:rsidRPr="006417F2">
                <w:rPr>
                  <w:rFonts w:cs="Arial"/>
                  <w:sz w:val="20"/>
                  <w:szCs w:val="20"/>
                  <w:lang w:eastAsia="en-ID"/>
                </w:rPr>
                <w:t>Toolbar</w:t>
              </w:r>
            </w:hyperlink>
            <w:r w:rsidRPr="006417F2">
              <w:rPr>
                <w:rFonts w:cs="Arial"/>
                <w:sz w:val="20"/>
                <w:szCs w:val="20"/>
                <w:lang w:eastAsia="en-ID"/>
              </w:rPr>
              <w:t xml:space="preserve"> elements:</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Toolbar for </w:t>
            </w:r>
            <w:hyperlink r:id="rId60" w:anchor="o168516" w:tooltip="Screen" w:history="1">
              <w:r w:rsidRPr="006417F2">
                <w:rPr>
                  <w:rFonts w:cs="Arial"/>
                  <w:sz w:val="20"/>
                  <w:szCs w:val="20"/>
                  <w:lang w:eastAsia="en-ID"/>
                </w:rPr>
                <w:t>screen</w:t>
              </w:r>
            </w:hyperlink>
            <w:r w:rsidRPr="006417F2">
              <w:rPr>
                <w:rFonts w:cs="Arial"/>
                <w:sz w:val="20"/>
                <w:szCs w:val="20"/>
                <w:lang w:eastAsia="en-ID"/>
              </w:rPr>
              <w:t xml:space="preserve"> elements - vector elements and dynamic elements.</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06 – Properties</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Displays the properties of a selected object. Three modes are available and can be selected from the </w:t>
            </w:r>
            <w:hyperlink r:id="rId61" w:tgtFrame="_self" w:tooltip="Toolbar properties" w:history="1">
              <w:r w:rsidRPr="006417F2">
                <w:rPr>
                  <w:rFonts w:cs="Arial"/>
                  <w:sz w:val="20"/>
                  <w:szCs w:val="20"/>
                  <w:lang w:eastAsia="en-ID"/>
                </w:rPr>
                <w:t>Properties toolbar</w:t>
              </w:r>
            </w:hyperlink>
            <w:r w:rsidRPr="006417F2">
              <w:rPr>
                <w:rFonts w:cs="Arial"/>
                <w:sz w:val="20"/>
                <w:szCs w:val="20"/>
                <w:lang w:eastAsia="en-ID"/>
              </w:rPr>
              <w:t>.</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07 - Properties help:</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Displays short help messages for properties of screens, variables, functions and other elements which can be engineered.</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08 - Output window</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Messages are displayed here if projects are compiled and sent to Runtime.</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09 - Status bar:</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Shows status information for Editor readiness and screens.</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10 - Toolbar properties:</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xml:space="preserve">Defines display and sorting options of the properties, shows </w:t>
            </w:r>
            <w:hyperlink r:id="rId62" w:tgtFrame="_self" w:tooltip="Property help" w:history="1">
              <w:r w:rsidRPr="006417F2">
                <w:rPr>
                  <w:rFonts w:cs="Arial"/>
                  <w:sz w:val="20"/>
                  <w:szCs w:val="20"/>
                  <w:lang w:eastAsia="en-ID"/>
                </w:rPr>
                <w:t>Properties help</w:t>
              </w:r>
            </w:hyperlink>
            <w:r w:rsidRPr="006417F2">
              <w:rPr>
                <w:rFonts w:cs="Arial"/>
                <w:sz w:val="20"/>
                <w:szCs w:val="20"/>
                <w:lang w:eastAsia="en-ID"/>
              </w:rPr>
              <w:t xml:space="preserve">. </w:t>
            </w:r>
          </w:p>
        </w:tc>
      </w:tr>
      <w:tr w:rsidR="002C5C2E" w:rsidRPr="006417F2" w:rsidTr="005C492B">
        <w:tc>
          <w:tcPr>
            <w:tcW w:w="1683"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11 - Cross-reference list:</w:t>
            </w:r>
          </w:p>
        </w:tc>
        <w:tc>
          <w:tcPr>
            <w:tcW w:w="3266" w:type="pct"/>
            <w:hideMark/>
          </w:tcPr>
          <w:p w:rsidR="002C5C2E" w:rsidRPr="006417F2" w:rsidRDefault="002C5C2E" w:rsidP="005C492B">
            <w:pPr>
              <w:spacing w:before="100" w:beforeAutospacing="1" w:after="100" w:afterAutospacing="1"/>
              <w:jc w:val="both"/>
              <w:rPr>
                <w:rFonts w:cs="Arial"/>
                <w:sz w:val="20"/>
                <w:szCs w:val="20"/>
                <w:lang w:eastAsia="en-ID"/>
              </w:rPr>
            </w:pPr>
            <w:r w:rsidRPr="006417F2">
              <w:rPr>
                <w:rFonts w:cs="Arial"/>
                <w:sz w:val="20"/>
                <w:szCs w:val="20"/>
                <w:lang w:eastAsia="en-ID"/>
              </w:rPr>
              <w:t> </w:t>
            </w:r>
          </w:p>
        </w:tc>
      </w:tr>
    </w:tbl>
    <w:p w:rsidR="002C5C2E" w:rsidRDefault="002C5C2E" w:rsidP="002D214B">
      <w:pPr>
        <w:pStyle w:val="Caption"/>
        <w:rPr>
          <w:lang w:val="id-ID"/>
        </w:rPr>
      </w:pPr>
      <w:bookmarkStart w:id="211" w:name="_Toc497912801"/>
      <w:r>
        <w:t>Table</w:t>
      </w:r>
      <w:r w:rsidR="003C67CA">
        <w:t xml:space="preserve"> </w:t>
      </w:r>
      <w:r w:rsidR="0087586F">
        <w:fldChar w:fldCharType="begin"/>
      </w:r>
      <w:r w:rsidR="0087586F">
        <w:instrText xml:space="preserve"> SEQ Figure \* ARABIC </w:instrText>
      </w:r>
      <w:r w:rsidR="0087586F">
        <w:fldChar w:fldCharType="separate"/>
      </w:r>
      <w:r w:rsidR="003C67CA">
        <w:rPr>
          <w:noProof/>
        </w:rPr>
        <w:t>13</w:t>
      </w:r>
      <w:r w:rsidR="0087586F">
        <w:rPr>
          <w:noProof/>
        </w:rPr>
        <w:fldChar w:fldCharType="end"/>
      </w:r>
      <w:r w:rsidR="006417F2">
        <w:t xml:space="preserve"> </w:t>
      </w:r>
      <w:r>
        <w:rPr>
          <w:lang w:val="id-ID"/>
        </w:rPr>
        <w:t xml:space="preserve"> – Zenon Editor Interface Element</w:t>
      </w:r>
      <w:bookmarkEnd w:id="211"/>
    </w:p>
    <w:p w:rsidR="002C5C2E" w:rsidRPr="00756A0D" w:rsidRDefault="002C5C2E" w:rsidP="005C492B">
      <w:pPr>
        <w:pStyle w:val="Heading2"/>
        <w:jc w:val="both"/>
        <w:rPr>
          <w:lang w:val="en-MY"/>
        </w:rPr>
      </w:pPr>
      <w:bookmarkStart w:id="212" w:name="_Toc489305771"/>
      <w:bookmarkStart w:id="213" w:name="_Toc497912735"/>
      <w:r>
        <w:rPr>
          <w:lang w:val="id-ID"/>
        </w:rPr>
        <w:t xml:space="preserve">Zenon </w:t>
      </w:r>
      <w:r w:rsidRPr="00384B40">
        <w:t>Runtime</w:t>
      </w:r>
      <w:bookmarkEnd w:id="212"/>
      <w:bookmarkEnd w:id="213"/>
    </w:p>
    <w:p w:rsidR="002C5C2E" w:rsidRDefault="002C5C2E" w:rsidP="005C492B">
      <w:pPr>
        <w:spacing w:line="360" w:lineRule="auto"/>
        <w:jc w:val="both"/>
        <w:rPr>
          <w:rFonts w:eastAsia="Times New Roman"/>
          <w:szCs w:val="22"/>
          <w:lang w:eastAsia="en-ID"/>
        </w:rPr>
      </w:pPr>
      <w:r w:rsidRPr="0006458A">
        <w:rPr>
          <w:rFonts w:eastAsia="Times New Roman"/>
          <w:szCs w:val="22"/>
          <w:lang w:val="id-ID" w:eastAsia="en-ID"/>
        </w:rPr>
        <w:t xml:space="preserve">Zenon </w:t>
      </w:r>
      <w:r w:rsidRPr="0006458A">
        <w:rPr>
          <w:rFonts w:eastAsia="Times New Roman"/>
          <w:szCs w:val="22"/>
          <w:lang w:eastAsia="en-ID"/>
        </w:rPr>
        <w:t>Runtime is software that supports graphic display possibilities for HMI/</w:t>
      </w:r>
      <w:hyperlink r:id="rId63" w:anchor="o168781" w:tooltip="SCADA" w:history="1">
        <w:r w:rsidRPr="0006458A">
          <w:rPr>
            <w:rFonts w:eastAsia="Times New Roman"/>
            <w:szCs w:val="22"/>
            <w:lang w:eastAsia="en-ID"/>
          </w:rPr>
          <w:t>SCADA</w:t>
        </w:r>
      </w:hyperlink>
      <w:r w:rsidRPr="0006458A">
        <w:rPr>
          <w:rFonts w:eastAsia="Times New Roman"/>
          <w:szCs w:val="22"/>
          <w:lang w:eastAsia="en-ID"/>
        </w:rPr>
        <w:t xml:space="preserve"> projects.</w:t>
      </w:r>
      <w:r>
        <w:rPr>
          <w:rFonts w:eastAsia="Times New Roman"/>
          <w:szCs w:val="22"/>
          <w:lang w:val="id-ID" w:eastAsia="en-ID"/>
        </w:rPr>
        <w:t>Zenon Runtime</w:t>
      </w:r>
      <w:r w:rsidRPr="0006458A">
        <w:rPr>
          <w:rFonts w:eastAsia="Times New Roman"/>
          <w:szCs w:val="22"/>
          <w:lang w:eastAsia="en-ID"/>
        </w:rPr>
        <w:t xml:space="preserve"> offers:</w:t>
      </w:r>
    </w:p>
    <w:p w:rsidR="002C5C2E" w:rsidRDefault="002C5C2E" w:rsidP="005C492B">
      <w:pPr>
        <w:pStyle w:val="ListParagraph"/>
        <w:numPr>
          <w:ilvl w:val="0"/>
          <w:numId w:val="45"/>
        </w:numPr>
        <w:spacing w:before="100" w:beforeAutospacing="1" w:after="100" w:afterAutospacing="1" w:line="360" w:lineRule="auto"/>
        <w:jc w:val="both"/>
        <w:rPr>
          <w:rFonts w:eastAsia="Times New Roman" w:cs="Arial"/>
          <w:szCs w:val="22"/>
          <w:lang w:eastAsia="en-ID"/>
        </w:rPr>
      </w:pPr>
      <w:r w:rsidRPr="0006458A">
        <w:rPr>
          <w:rFonts w:eastAsia="Times New Roman"/>
          <w:szCs w:val="22"/>
          <w:lang w:val="id-ID" w:eastAsia="en-ID"/>
        </w:rPr>
        <w:t>P</w:t>
      </w:r>
      <w:proofErr w:type="spellStart"/>
      <w:r w:rsidRPr="0006458A">
        <w:rPr>
          <w:rFonts w:eastAsia="Times New Roman" w:cs="Arial"/>
          <w:szCs w:val="22"/>
          <w:lang w:eastAsia="en-ID"/>
        </w:rPr>
        <w:t>r</w:t>
      </w:r>
      <w:r>
        <w:rPr>
          <w:rFonts w:eastAsia="Times New Roman" w:cs="Arial"/>
          <w:szCs w:val="22"/>
          <w:lang w:eastAsia="en-ID"/>
        </w:rPr>
        <w:t>ocess</w:t>
      </w:r>
      <w:proofErr w:type="spellEnd"/>
      <w:r>
        <w:rPr>
          <w:rFonts w:eastAsia="Times New Roman" w:cs="Arial"/>
          <w:szCs w:val="22"/>
          <w:lang w:eastAsia="en-ID"/>
        </w:rPr>
        <w:t xml:space="preserve"> display</w:t>
      </w:r>
    </w:p>
    <w:p w:rsidR="002C5C2E" w:rsidRDefault="002C5C2E" w:rsidP="005C492B">
      <w:pPr>
        <w:pStyle w:val="ListParagraph"/>
        <w:numPr>
          <w:ilvl w:val="0"/>
          <w:numId w:val="4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 xml:space="preserve">Archiving of data such </w:t>
      </w:r>
      <w:r>
        <w:rPr>
          <w:rFonts w:eastAsia="Times New Roman" w:cs="Arial"/>
          <w:szCs w:val="22"/>
          <w:lang w:eastAsia="en-ID"/>
        </w:rPr>
        <w:t>as messages and process values</w:t>
      </w:r>
    </w:p>
    <w:p w:rsidR="002C5C2E" w:rsidRDefault="002C5C2E" w:rsidP="005C492B">
      <w:pPr>
        <w:pStyle w:val="ListParagraph"/>
        <w:numPr>
          <w:ilvl w:val="0"/>
          <w:numId w:val="4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Integrated alarm message list</w:t>
      </w:r>
    </w:p>
    <w:p w:rsidR="002C5C2E" w:rsidRDefault="002C5C2E" w:rsidP="005C492B">
      <w:pPr>
        <w:pStyle w:val="ListParagraph"/>
        <w:numPr>
          <w:ilvl w:val="0"/>
          <w:numId w:val="45"/>
        </w:numPr>
        <w:spacing w:before="100" w:beforeAutospacing="1" w:after="100" w:afterAutospacing="1" w:line="360" w:lineRule="auto"/>
        <w:jc w:val="both"/>
        <w:rPr>
          <w:rFonts w:eastAsia="Times New Roman" w:cs="Arial"/>
          <w:szCs w:val="22"/>
          <w:lang w:eastAsia="en-ID"/>
        </w:rPr>
      </w:pPr>
      <w:r w:rsidRPr="0006458A">
        <w:rPr>
          <w:rFonts w:eastAsia="Times New Roman" w:cs="Arial"/>
          <w:szCs w:val="22"/>
          <w:lang w:eastAsia="en-ID"/>
        </w:rPr>
        <w:t>Recipes</w:t>
      </w:r>
    </w:p>
    <w:p w:rsidR="002C5C2E" w:rsidRPr="006862FB" w:rsidRDefault="002C5C2E" w:rsidP="005C492B">
      <w:pPr>
        <w:pStyle w:val="ListParagraph"/>
        <w:numPr>
          <w:ilvl w:val="0"/>
          <w:numId w:val="45"/>
        </w:numPr>
        <w:spacing w:before="100" w:beforeAutospacing="1" w:after="100" w:afterAutospacing="1" w:line="360" w:lineRule="auto"/>
        <w:jc w:val="both"/>
        <w:rPr>
          <w:rFonts w:eastAsia="Times New Roman" w:cs="Arial"/>
          <w:szCs w:val="24"/>
          <w:lang w:val="id-ID" w:eastAsia="en-ID"/>
        </w:rPr>
      </w:pPr>
      <w:r w:rsidRPr="006862FB">
        <w:rPr>
          <w:rFonts w:eastAsia="Times New Roman" w:cs="Arial"/>
          <w:szCs w:val="22"/>
          <w:lang w:eastAsia="en-ID"/>
        </w:rPr>
        <w:t>Multi-</w:t>
      </w:r>
      <w:proofErr w:type="gramStart"/>
      <w:r w:rsidRPr="006862FB">
        <w:rPr>
          <w:rFonts w:eastAsia="Times New Roman" w:cs="Arial"/>
          <w:szCs w:val="22"/>
          <w:lang w:eastAsia="en-ID"/>
        </w:rPr>
        <w:t>Touch</w:t>
      </w:r>
      <w:r w:rsidRPr="006862FB">
        <w:rPr>
          <w:rFonts w:eastAsia="Times New Roman" w:cs="Arial"/>
          <w:szCs w:val="22"/>
          <w:lang w:val="id-ID" w:eastAsia="en-ID"/>
        </w:rPr>
        <w:t>,etc</w:t>
      </w:r>
      <w:r w:rsidRPr="006862FB">
        <w:rPr>
          <w:rFonts w:eastAsia="Times New Roman" w:cs="Arial"/>
          <w:szCs w:val="22"/>
          <w:lang w:eastAsia="en-ID"/>
        </w:rPr>
        <w:t>.</w:t>
      </w:r>
      <w:proofErr w:type="gramEnd"/>
    </w:p>
    <w:p w:rsidR="002C5C2E" w:rsidRPr="00317355" w:rsidRDefault="002C5C2E" w:rsidP="005C492B">
      <w:pPr>
        <w:pStyle w:val="Heading2"/>
        <w:jc w:val="both"/>
        <w:rPr>
          <w:lang w:val="en-MY"/>
        </w:rPr>
      </w:pPr>
      <w:bookmarkStart w:id="214" w:name="_Toc497912736"/>
      <w:r>
        <w:rPr>
          <w:lang w:val="id-ID"/>
        </w:rPr>
        <w:t>Zenon HMI Feature</w:t>
      </w:r>
      <w:bookmarkEnd w:id="214"/>
    </w:p>
    <w:p w:rsidR="002C5C2E" w:rsidRDefault="002C5C2E" w:rsidP="005C492B">
      <w:pPr>
        <w:spacing w:line="360" w:lineRule="auto"/>
        <w:jc w:val="both"/>
        <w:rPr>
          <w:rFonts w:eastAsia="Times New Roman"/>
          <w:szCs w:val="24"/>
          <w:lang w:val="id-ID" w:eastAsia="en-ID"/>
        </w:rPr>
      </w:pPr>
      <w:r>
        <w:rPr>
          <w:rFonts w:eastAsia="Times New Roman"/>
          <w:szCs w:val="24"/>
          <w:lang w:val="id-ID" w:eastAsia="en-ID"/>
        </w:rPr>
        <w:t>Zenon Energy Edition include several features which useful for development of HMI SCADA in this project, that is:</w:t>
      </w:r>
    </w:p>
    <w:p w:rsidR="002C5C2E" w:rsidRDefault="002C5C2E"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val="id-ID" w:eastAsia="en-ID"/>
        </w:rPr>
        <w:t>Historian</w:t>
      </w:r>
    </w:p>
    <w:p w:rsidR="002C5C2E" w:rsidRDefault="002C5C2E"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val="id-ID" w:eastAsia="en-ID"/>
        </w:rPr>
        <w:t>Chronological Event List (CEL)</w:t>
      </w:r>
    </w:p>
    <w:p w:rsidR="002C5C2E" w:rsidRDefault="002C5C2E"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val="id-ID" w:eastAsia="en-ID"/>
        </w:rPr>
        <w:t>Automatic Line Coloring (ALC)</w:t>
      </w:r>
    </w:p>
    <w:p w:rsidR="002C5C2E" w:rsidRDefault="002C5C2E"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val="id-ID" w:eastAsia="en-ID"/>
        </w:rPr>
        <w:t>Alarm administration</w:t>
      </w:r>
    </w:p>
    <w:p w:rsidR="002C5C2E" w:rsidRDefault="002C5C2E"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val="id-ID" w:eastAsia="en-ID"/>
        </w:rPr>
        <w:t>User administration</w:t>
      </w:r>
    </w:p>
    <w:p w:rsidR="00410861" w:rsidRDefault="00410861" w:rsidP="005C492B">
      <w:pPr>
        <w:pStyle w:val="ListParagraph"/>
        <w:numPr>
          <w:ilvl w:val="0"/>
          <w:numId w:val="48"/>
        </w:numPr>
        <w:spacing w:line="360" w:lineRule="auto"/>
        <w:jc w:val="both"/>
        <w:rPr>
          <w:rFonts w:eastAsia="Times New Roman"/>
          <w:szCs w:val="24"/>
          <w:lang w:val="id-ID" w:eastAsia="en-ID"/>
        </w:rPr>
      </w:pPr>
      <w:r>
        <w:rPr>
          <w:rFonts w:eastAsia="Times New Roman"/>
          <w:szCs w:val="24"/>
          <w:lang w:eastAsia="en-ID"/>
        </w:rPr>
        <w:t xml:space="preserve">Logic Control - </w:t>
      </w:r>
      <w:proofErr w:type="spellStart"/>
      <w:r>
        <w:rPr>
          <w:rFonts w:eastAsia="Times New Roman"/>
          <w:szCs w:val="24"/>
          <w:lang w:eastAsia="en-ID"/>
        </w:rPr>
        <w:t>Straton</w:t>
      </w:r>
      <w:proofErr w:type="spellEnd"/>
    </w:p>
    <w:p w:rsidR="002C5C2E" w:rsidRPr="002C5C2E" w:rsidRDefault="002C5C2E" w:rsidP="005C492B">
      <w:pPr>
        <w:pStyle w:val="Heading3"/>
        <w:jc w:val="both"/>
      </w:pPr>
      <w:bookmarkStart w:id="215" w:name="_Toc497912737"/>
      <w:r w:rsidRPr="00384B40">
        <w:lastRenderedPageBreak/>
        <w:t>Historian</w:t>
      </w:r>
      <w:bookmarkEnd w:id="215"/>
    </w:p>
    <w:p w:rsidR="002C5C2E" w:rsidRDefault="002C5C2E" w:rsidP="005C492B">
      <w:pPr>
        <w:spacing w:line="360" w:lineRule="auto"/>
        <w:jc w:val="both"/>
        <w:rPr>
          <w:bCs/>
        </w:rPr>
      </w:pPr>
      <w:r w:rsidRPr="00CC3664">
        <w:rPr>
          <w:bCs/>
        </w:rPr>
        <w:t xml:space="preserve">In </w:t>
      </w:r>
      <w:proofErr w:type="spellStart"/>
      <w:r w:rsidRPr="00CC3664">
        <w:rPr>
          <w:bCs/>
        </w:rPr>
        <w:t>zenon</w:t>
      </w:r>
      <w:proofErr w:type="spellEnd"/>
      <w:r w:rsidRPr="00CC3664">
        <w:rPr>
          <w:bCs/>
        </w:rPr>
        <w:t xml:space="preserve">, the Historian takes on the saving of process data as well as the export of the archived </w:t>
      </w:r>
      <w:proofErr w:type="spellStart"/>
      <w:proofErr w:type="gramStart"/>
      <w:r w:rsidRPr="00CC3664">
        <w:rPr>
          <w:bCs/>
        </w:rPr>
        <w:t>data.The</w:t>
      </w:r>
      <w:proofErr w:type="spellEnd"/>
      <w:proofErr w:type="gramEnd"/>
      <w:r w:rsidRPr="00CC3664">
        <w:rPr>
          <w:bCs/>
        </w:rPr>
        <w:t xml:space="preserve"> data is thus available for subsequent processing and evaluation - even outside of </w:t>
      </w:r>
      <w:proofErr w:type="spellStart"/>
      <w:r w:rsidRPr="00CC3664">
        <w:rPr>
          <w:bCs/>
        </w:rPr>
        <w:t>zenon</w:t>
      </w:r>
      <w:proofErr w:type="spellEnd"/>
      <w:r w:rsidRPr="00CC3664">
        <w:rPr>
          <w:bCs/>
        </w:rPr>
        <w:t>.</w:t>
      </w:r>
    </w:p>
    <w:p w:rsidR="002C5C2E" w:rsidRDefault="002C5C2E" w:rsidP="005C492B">
      <w:pPr>
        <w:spacing w:line="360" w:lineRule="auto"/>
        <w:jc w:val="both"/>
        <w:rPr>
          <w:bCs/>
          <w:lang w:val="id-ID"/>
        </w:rPr>
      </w:pPr>
      <w:r>
        <w:rPr>
          <w:bCs/>
          <w:lang w:val="id-ID"/>
        </w:rPr>
        <w:t>Historian in zenon including some features like:</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Data logging: cyclic, event-triggered, on change</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Cascaded data aggregation (aggregated archives)</w:t>
      </w:r>
    </w:p>
    <w:p w:rsidR="002C5C2E" w:rsidRPr="00A908F1" w:rsidRDefault="008C42FA" w:rsidP="005C492B">
      <w:pPr>
        <w:pStyle w:val="ListParagraph"/>
        <w:numPr>
          <w:ilvl w:val="0"/>
          <w:numId w:val="49"/>
        </w:numPr>
        <w:spacing w:line="360" w:lineRule="auto"/>
        <w:jc w:val="both"/>
        <w:rPr>
          <w:bCs/>
          <w:lang w:val="id-ID"/>
        </w:rPr>
      </w:pPr>
      <w:r>
        <w:rPr>
          <w:bCs/>
          <w:lang w:val="id-ID"/>
        </w:rPr>
        <w:t>Event</w:t>
      </w:r>
      <w:r w:rsidR="002C5C2E" w:rsidRPr="00A908F1">
        <w:rPr>
          <w:bCs/>
          <w:lang w:val="id-ID"/>
        </w:rPr>
        <w:t xml:space="preserve"> recording</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RDA archiving</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SQL evacuation</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User-defined start/stop of recording</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Function execution when starting and closing the archive</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Automatic data evacuation</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Automatic creation of substitute archives</w:t>
      </w:r>
    </w:p>
    <w:p w:rsidR="002C5C2E" w:rsidRPr="00A908F1" w:rsidRDefault="002C5C2E" w:rsidP="005C492B">
      <w:pPr>
        <w:pStyle w:val="ListParagraph"/>
        <w:numPr>
          <w:ilvl w:val="0"/>
          <w:numId w:val="49"/>
        </w:numPr>
        <w:spacing w:line="360" w:lineRule="auto"/>
        <w:jc w:val="both"/>
        <w:rPr>
          <w:bCs/>
          <w:lang w:val="id-ID"/>
        </w:rPr>
      </w:pPr>
      <w:r w:rsidRPr="00A908F1">
        <w:rPr>
          <w:bCs/>
          <w:lang w:val="id-ID"/>
        </w:rPr>
        <w:t>Data export via a function (to XML for example)</w:t>
      </w:r>
    </w:p>
    <w:p w:rsidR="002C5C2E" w:rsidRDefault="002C5C2E" w:rsidP="005C492B">
      <w:pPr>
        <w:pStyle w:val="ListParagraph"/>
        <w:numPr>
          <w:ilvl w:val="0"/>
          <w:numId w:val="49"/>
        </w:numPr>
        <w:spacing w:line="360" w:lineRule="auto"/>
        <w:jc w:val="both"/>
        <w:rPr>
          <w:bCs/>
          <w:lang w:val="id-ID"/>
        </w:rPr>
      </w:pPr>
      <w:r w:rsidRPr="00A908F1">
        <w:rPr>
          <w:bCs/>
          <w:lang w:val="id-ID"/>
        </w:rPr>
        <w:t>Manual revision of archive data</w:t>
      </w:r>
    </w:p>
    <w:p w:rsidR="002C5C2E" w:rsidRDefault="002C5C2E" w:rsidP="005C492B">
      <w:pPr>
        <w:spacing w:line="360" w:lineRule="auto"/>
        <w:jc w:val="both"/>
        <w:rPr>
          <w:bCs/>
          <w:lang w:val="id-ID"/>
        </w:rPr>
      </w:pPr>
      <w:r>
        <w:rPr>
          <w:bCs/>
          <w:lang w:val="id-ID"/>
        </w:rPr>
        <w:t>Data from archiving can be reused in zenon for reporting purposes:</w:t>
      </w:r>
    </w:p>
    <w:p w:rsidR="002C5C2E" w:rsidRDefault="002C5C2E" w:rsidP="005C492B">
      <w:pPr>
        <w:pStyle w:val="ListParagraph"/>
        <w:numPr>
          <w:ilvl w:val="0"/>
          <w:numId w:val="50"/>
        </w:numPr>
        <w:spacing w:line="360" w:lineRule="auto"/>
        <w:jc w:val="both"/>
        <w:rPr>
          <w:bCs/>
          <w:lang w:val="id-ID"/>
        </w:rPr>
      </w:pPr>
      <w:r w:rsidRPr="00A908F1">
        <w:rPr>
          <w:bCs/>
          <w:lang w:val="id-ID"/>
        </w:rPr>
        <w:t>Report Generator</w:t>
      </w:r>
      <w:r>
        <w:rPr>
          <w:bCs/>
          <w:lang w:val="id-ID"/>
        </w:rPr>
        <w:t>.</w:t>
      </w:r>
    </w:p>
    <w:p w:rsidR="002C5C2E" w:rsidRDefault="002C5C2E" w:rsidP="005C492B">
      <w:pPr>
        <w:pStyle w:val="ListParagraph"/>
        <w:spacing w:line="360" w:lineRule="auto"/>
        <w:jc w:val="both"/>
        <w:rPr>
          <w:bCs/>
          <w:lang w:val="id-ID"/>
        </w:rPr>
      </w:pPr>
      <w:r w:rsidRPr="00A908F1">
        <w:rPr>
          <w:bCs/>
          <w:lang w:val="id-ID"/>
        </w:rPr>
        <w:t>The Report Generator works on a cell-orientated basis. Each of these cells can be assigned certain formats and functions. A report is configured as its own screen as a Report Generator screen. The data is calculated, output and displayed using pre-defined report functions. These can be entered into the respective cells using a dialog or manually. To be able todisplay reports in Runtime, they must be configured in the Editor.</w:t>
      </w:r>
    </w:p>
    <w:p w:rsidR="002C5C2E" w:rsidRDefault="002C5C2E" w:rsidP="005C492B">
      <w:pPr>
        <w:spacing w:line="360" w:lineRule="auto"/>
        <w:jc w:val="both"/>
        <w:rPr>
          <w:bCs/>
          <w:lang w:val="id-ID"/>
        </w:rPr>
      </w:pPr>
      <w:r>
        <w:rPr>
          <w:noProof/>
          <w:lang w:eastAsia="en-US"/>
        </w:rPr>
        <w:lastRenderedPageBreak/>
        <w:drawing>
          <wp:inline distT="0" distB="0" distL="0" distR="0" wp14:anchorId="3B2A9A17" wp14:editId="6C66472F">
            <wp:extent cx="5549900" cy="3517265"/>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9900" cy="3517265"/>
                    </a:xfrm>
                    <a:prstGeom prst="rect">
                      <a:avLst/>
                    </a:prstGeom>
                  </pic:spPr>
                </pic:pic>
              </a:graphicData>
            </a:graphic>
          </wp:inline>
        </w:drawing>
      </w:r>
    </w:p>
    <w:p w:rsidR="002C5C2E" w:rsidRDefault="002C5C2E" w:rsidP="002D214B">
      <w:pPr>
        <w:pStyle w:val="Caption"/>
        <w:rPr>
          <w:lang w:val="id-ID"/>
        </w:rPr>
      </w:pPr>
      <w:bookmarkStart w:id="216" w:name="_Toc497912802"/>
      <w:r>
        <w:t xml:space="preserve">Figure </w:t>
      </w:r>
      <w:r w:rsidR="003C67CA">
        <w:t xml:space="preserve"> </w:t>
      </w:r>
      <w:r w:rsidR="0087586F">
        <w:fldChar w:fldCharType="begin"/>
      </w:r>
      <w:r w:rsidR="0087586F">
        <w:instrText xml:space="preserve"> SEQ Figure \* ARABIC </w:instrText>
      </w:r>
      <w:r w:rsidR="0087586F">
        <w:fldChar w:fldCharType="separate"/>
      </w:r>
      <w:r w:rsidR="003C67CA">
        <w:rPr>
          <w:noProof/>
        </w:rPr>
        <w:t>14</w:t>
      </w:r>
      <w:r w:rsidR="0087586F">
        <w:rPr>
          <w:noProof/>
        </w:rPr>
        <w:fldChar w:fldCharType="end"/>
      </w:r>
      <w:r>
        <w:rPr>
          <w:lang w:val="id-ID"/>
        </w:rPr>
        <w:t xml:space="preserve"> – Zenon Report Generator Feature</w:t>
      </w:r>
      <w:bookmarkEnd w:id="216"/>
    </w:p>
    <w:p w:rsidR="002C5C2E" w:rsidRDefault="002C5C2E" w:rsidP="005C492B">
      <w:pPr>
        <w:pStyle w:val="ListParagraph"/>
        <w:numPr>
          <w:ilvl w:val="0"/>
          <w:numId w:val="50"/>
        </w:numPr>
        <w:spacing w:line="360" w:lineRule="auto"/>
        <w:jc w:val="both"/>
        <w:rPr>
          <w:lang w:val="id-ID"/>
        </w:rPr>
      </w:pPr>
      <w:r>
        <w:rPr>
          <w:lang w:val="id-ID"/>
        </w:rPr>
        <w:t>Report Viewer</w:t>
      </w:r>
    </w:p>
    <w:p w:rsidR="002C5C2E" w:rsidRDefault="002C5C2E" w:rsidP="005C492B">
      <w:pPr>
        <w:pStyle w:val="ListParagraph"/>
        <w:spacing w:line="360" w:lineRule="auto"/>
        <w:jc w:val="both"/>
        <w:rPr>
          <w:lang w:val="id-ID"/>
        </w:rPr>
      </w:pPr>
      <w:r w:rsidRPr="00A908F1">
        <w:rPr>
          <w:lang w:val="id-ID"/>
        </w:rPr>
        <w:t>The Report Viewer also allows archive data to be prepared for the user. However, in contrast to theReport Generator, these cannot longer be modified. For this, the Report Viewer offers extensive graphicpossibilities for display, such as diagrams. In addition, two time ranges for incoming analyses can becompared with one another.</w:t>
      </w:r>
    </w:p>
    <w:p w:rsidR="002C5C2E" w:rsidRDefault="002C5C2E" w:rsidP="005C492B">
      <w:pPr>
        <w:spacing w:line="360" w:lineRule="auto"/>
        <w:jc w:val="both"/>
        <w:rPr>
          <w:lang w:val="id-ID"/>
        </w:rPr>
      </w:pPr>
      <w:r>
        <w:rPr>
          <w:noProof/>
          <w:lang w:eastAsia="en-US"/>
        </w:rPr>
        <w:drawing>
          <wp:inline distT="0" distB="0" distL="0" distR="0" wp14:anchorId="2AC5C652" wp14:editId="0055EF2A">
            <wp:extent cx="5549900" cy="238188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9900" cy="2381885"/>
                    </a:xfrm>
                    <a:prstGeom prst="rect">
                      <a:avLst/>
                    </a:prstGeom>
                  </pic:spPr>
                </pic:pic>
              </a:graphicData>
            </a:graphic>
          </wp:inline>
        </w:drawing>
      </w:r>
    </w:p>
    <w:p w:rsidR="002C5C2E" w:rsidRPr="00A908F1" w:rsidRDefault="002C5C2E" w:rsidP="002D214B">
      <w:pPr>
        <w:pStyle w:val="Caption"/>
        <w:rPr>
          <w:lang w:val="id-ID"/>
        </w:rPr>
      </w:pPr>
      <w:bookmarkStart w:id="217" w:name="_Toc497912803"/>
      <w:r>
        <w:t xml:space="preserve">Figure </w:t>
      </w:r>
      <w:r w:rsidR="00AF25EB">
        <w:t xml:space="preserve"> </w:t>
      </w:r>
      <w:r w:rsidR="0087586F">
        <w:fldChar w:fldCharType="begin"/>
      </w:r>
      <w:r w:rsidR="0087586F">
        <w:instrText xml:space="preserve"> SEQ Figure \* ARABIC </w:instrText>
      </w:r>
      <w:r w:rsidR="0087586F">
        <w:fldChar w:fldCharType="separate"/>
      </w:r>
      <w:r w:rsidR="00AF25EB">
        <w:rPr>
          <w:noProof/>
        </w:rPr>
        <w:t>15</w:t>
      </w:r>
      <w:r w:rsidR="0087586F">
        <w:rPr>
          <w:noProof/>
        </w:rPr>
        <w:fldChar w:fldCharType="end"/>
      </w:r>
      <w:r>
        <w:rPr>
          <w:lang w:val="id-ID"/>
        </w:rPr>
        <w:t xml:space="preserve"> – Zenon Report Viewer Feature</w:t>
      </w:r>
      <w:bookmarkEnd w:id="217"/>
    </w:p>
    <w:p w:rsidR="002C5C2E" w:rsidRDefault="002C5C2E" w:rsidP="005C492B">
      <w:pPr>
        <w:pStyle w:val="ListParagraph"/>
        <w:spacing w:line="360" w:lineRule="auto"/>
        <w:jc w:val="both"/>
        <w:rPr>
          <w:lang w:val="id-ID"/>
        </w:rPr>
      </w:pPr>
      <w:r w:rsidRPr="00A908F1">
        <w:rPr>
          <w:lang w:val="id-ID"/>
        </w:rPr>
        <w:t xml:space="preserve">To be able to create reports using the Report Viewer, software from third-party providers will also berequired. Microsoft Report Designer is therefore also </w:t>
      </w:r>
      <w:r w:rsidRPr="00A908F1">
        <w:rPr>
          <w:lang w:val="id-ID"/>
        </w:rPr>
        <w:lastRenderedPageBreak/>
        <w:t>installed when zenon is installed. This opens assoon as you create a new report. There is a separate screen type for display in Runtime.</w:t>
      </w:r>
    </w:p>
    <w:p w:rsidR="002C5C2E" w:rsidRDefault="002C5C2E" w:rsidP="005C492B">
      <w:pPr>
        <w:pStyle w:val="ListParagraph"/>
        <w:numPr>
          <w:ilvl w:val="0"/>
          <w:numId w:val="50"/>
        </w:numPr>
        <w:spacing w:line="360" w:lineRule="auto"/>
        <w:jc w:val="both"/>
        <w:rPr>
          <w:lang w:val="id-ID"/>
        </w:rPr>
      </w:pPr>
      <w:r>
        <w:rPr>
          <w:lang w:val="id-ID"/>
        </w:rPr>
        <w:t>Extended Trend</w:t>
      </w:r>
    </w:p>
    <w:p w:rsidR="002C5C2E" w:rsidRDefault="00410861" w:rsidP="005C492B">
      <w:pPr>
        <w:pStyle w:val="ListParagraph"/>
        <w:spacing w:line="360" w:lineRule="auto"/>
        <w:jc w:val="both"/>
        <w:rPr>
          <w:lang w:val="id-ID"/>
        </w:rPr>
      </w:pPr>
      <w:r>
        <w:rPr>
          <w:lang w:val="id-ID"/>
        </w:rPr>
        <w:t xml:space="preserve">Extended Trend </w:t>
      </w:r>
      <w:r w:rsidR="002C5C2E" w:rsidRPr="00A908F1">
        <w:rPr>
          <w:lang w:val="id-ID"/>
        </w:rPr>
        <w:t xml:space="preserve">provides online values and archive values from variables as curves. In contrast to the trend dynamic element, it is possible to zoom, browse, query and scale online values and values from archives. As with the Report Generator and the Report Viewer, there is also a separate </w:t>
      </w:r>
      <w:r w:rsidR="002C5C2E">
        <w:rPr>
          <w:lang w:val="id-ID"/>
        </w:rPr>
        <w:t>screen type for Extended Trend.</w:t>
      </w:r>
    </w:p>
    <w:p w:rsidR="002C5C2E" w:rsidRPr="002C5C2E" w:rsidRDefault="002C5C2E" w:rsidP="005C492B">
      <w:pPr>
        <w:pStyle w:val="Heading3"/>
        <w:jc w:val="both"/>
      </w:pPr>
      <w:bookmarkStart w:id="218" w:name="_Toc497912738"/>
      <w:r w:rsidRPr="00384B40">
        <w:t>Chronological</w:t>
      </w:r>
      <w:r w:rsidRPr="002C5C2E">
        <w:rPr>
          <w:lang w:val="id-ID"/>
        </w:rPr>
        <w:t xml:space="preserve"> Event List</w:t>
      </w:r>
      <w:bookmarkEnd w:id="218"/>
    </w:p>
    <w:p w:rsidR="002C5C2E" w:rsidRDefault="002C5C2E" w:rsidP="005C492B">
      <w:pPr>
        <w:spacing w:line="360" w:lineRule="auto"/>
        <w:jc w:val="both"/>
        <w:rPr>
          <w:bCs/>
        </w:rPr>
      </w:pPr>
      <w:r w:rsidRPr="00243F0B">
        <w:rPr>
          <w:bCs/>
        </w:rPr>
        <w:t>In the Chronological Event List (CEL) system events and user inputs can be logged, e.g.:</w:t>
      </w:r>
    </w:p>
    <w:p w:rsidR="002C5C2E" w:rsidRPr="00243F0B" w:rsidRDefault="002C5C2E" w:rsidP="005C492B">
      <w:pPr>
        <w:pStyle w:val="ListParagraph"/>
        <w:numPr>
          <w:ilvl w:val="0"/>
          <w:numId w:val="50"/>
        </w:numPr>
        <w:spacing w:line="360" w:lineRule="auto"/>
        <w:jc w:val="both"/>
        <w:rPr>
          <w:bCs/>
        </w:rPr>
      </w:pPr>
      <w:r>
        <w:rPr>
          <w:bCs/>
          <w:lang w:val="id-ID"/>
        </w:rPr>
        <w:t>Alarm acknowledgement</w:t>
      </w:r>
    </w:p>
    <w:p w:rsidR="002C5C2E" w:rsidRPr="00243F0B" w:rsidRDefault="002C5C2E" w:rsidP="005C492B">
      <w:pPr>
        <w:pStyle w:val="ListParagraph"/>
        <w:numPr>
          <w:ilvl w:val="0"/>
          <w:numId w:val="50"/>
        </w:numPr>
        <w:spacing w:line="360" w:lineRule="auto"/>
        <w:jc w:val="both"/>
        <w:rPr>
          <w:bCs/>
        </w:rPr>
      </w:pPr>
      <w:r>
        <w:rPr>
          <w:bCs/>
          <w:lang w:val="id-ID"/>
        </w:rPr>
        <w:t>Delete alarms</w:t>
      </w:r>
    </w:p>
    <w:p w:rsidR="002C5C2E" w:rsidRPr="00243F0B" w:rsidRDefault="002C5C2E" w:rsidP="005C492B">
      <w:pPr>
        <w:pStyle w:val="ListParagraph"/>
        <w:numPr>
          <w:ilvl w:val="0"/>
          <w:numId w:val="50"/>
        </w:numPr>
        <w:spacing w:line="360" w:lineRule="auto"/>
        <w:jc w:val="both"/>
        <w:rPr>
          <w:bCs/>
        </w:rPr>
      </w:pPr>
      <w:r>
        <w:rPr>
          <w:bCs/>
          <w:lang w:val="id-ID"/>
        </w:rPr>
        <w:t>Set value</w:t>
      </w:r>
    </w:p>
    <w:p w:rsidR="002C5C2E" w:rsidRPr="00243F0B" w:rsidRDefault="002C5C2E" w:rsidP="005C492B">
      <w:pPr>
        <w:pStyle w:val="ListParagraph"/>
        <w:numPr>
          <w:ilvl w:val="0"/>
          <w:numId w:val="50"/>
        </w:numPr>
        <w:spacing w:line="360" w:lineRule="auto"/>
        <w:jc w:val="both"/>
        <w:rPr>
          <w:bCs/>
        </w:rPr>
      </w:pPr>
      <w:r>
        <w:rPr>
          <w:bCs/>
          <w:lang w:val="id-ID"/>
        </w:rPr>
        <w:t>Send recipes</w:t>
      </w:r>
    </w:p>
    <w:p w:rsidR="002C5C2E" w:rsidRPr="00243F0B" w:rsidRDefault="002C5C2E" w:rsidP="005C492B">
      <w:pPr>
        <w:pStyle w:val="ListParagraph"/>
        <w:numPr>
          <w:ilvl w:val="0"/>
          <w:numId w:val="50"/>
        </w:numPr>
        <w:spacing w:line="360" w:lineRule="auto"/>
        <w:jc w:val="both"/>
        <w:rPr>
          <w:bCs/>
        </w:rPr>
      </w:pPr>
      <w:r>
        <w:rPr>
          <w:bCs/>
          <w:lang w:val="id-ID"/>
        </w:rPr>
        <w:t>Change recipe</w:t>
      </w:r>
    </w:p>
    <w:p w:rsidR="002C5C2E" w:rsidRPr="00243F0B" w:rsidRDefault="002C5C2E" w:rsidP="005C492B">
      <w:pPr>
        <w:pStyle w:val="ListParagraph"/>
        <w:numPr>
          <w:ilvl w:val="0"/>
          <w:numId w:val="50"/>
        </w:numPr>
        <w:spacing w:line="360" w:lineRule="auto"/>
        <w:jc w:val="both"/>
        <w:rPr>
          <w:bCs/>
        </w:rPr>
      </w:pPr>
      <w:r>
        <w:rPr>
          <w:bCs/>
          <w:lang w:val="id-ID"/>
        </w:rPr>
        <w:t>Archive data</w:t>
      </w:r>
    </w:p>
    <w:p w:rsidR="002C5C2E" w:rsidRPr="00243F0B" w:rsidRDefault="002C5C2E" w:rsidP="005C492B">
      <w:pPr>
        <w:pStyle w:val="ListParagraph"/>
        <w:numPr>
          <w:ilvl w:val="0"/>
          <w:numId w:val="50"/>
        </w:numPr>
        <w:spacing w:line="360" w:lineRule="auto"/>
        <w:jc w:val="both"/>
        <w:rPr>
          <w:bCs/>
        </w:rPr>
      </w:pPr>
      <w:r>
        <w:rPr>
          <w:bCs/>
          <w:lang w:val="id-ID"/>
        </w:rPr>
        <w:t>User action</w:t>
      </w:r>
    </w:p>
    <w:p w:rsidR="002C5C2E" w:rsidRPr="00243F0B" w:rsidRDefault="002C5C2E" w:rsidP="005C492B">
      <w:pPr>
        <w:pStyle w:val="ListParagraph"/>
        <w:numPr>
          <w:ilvl w:val="0"/>
          <w:numId w:val="50"/>
        </w:numPr>
        <w:spacing w:line="360" w:lineRule="auto"/>
        <w:jc w:val="both"/>
        <w:rPr>
          <w:bCs/>
        </w:rPr>
      </w:pPr>
      <w:r>
        <w:rPr>
          <w:bCs/>
          <w:lang w:val="id-ID"/>
        </w:rPr>
        <w:t>Network action</w:t>
      </w:r>
    </w:p>
    <w:p w:rsidR="002C5C2E" w:rsidRDefault="002C5C2E" w:rsidP="005C492B">
      <w:pPr>
        <w:spacing w:line="360" w:lineRule="auto"/>
        <w:jc w:val="both"/>
        <w:rPr>
          <w:bCs/>
        </w:rPr>
      </w:pPr>
      <w:r w:rsidRPr="00243F0B">
        <w:rPr>
          <w:bCs/>
        </w:rPr>
        <w:t xml:space="preserve">A Chronological Event List screen makes it possible to log and display system events and </w:t>
      </w:r>
      <w:proofErr w:type="spellStart"/>
      <w:r w:rsidRPr="00243F0B">
        <w:rPr>
          <w:bCs/>
        </w:rPr>
        <w:t>useroperations</w:t>
      </w:r>
      <w:proofErr w:type="spellEnd"/>
      <w:r w:rsidRPr="00243F0B">
        <w:rPr>
          <w:bCs/>
        </w:rPr>
        <w:t xml:space="preserve"> in the Runtime. Which entries are displayed is defined via the </w:t>
      </w:r>
      <w:proofErr w:type="gramStart"/>
      <w:r w:rsidRPr="00243F0B">
        <w:rPr>
          <w:bCs/>
        </w:rPr>
        <w:t>engineering.</w:t>
      </w:r>
      <w:proofErr w:type="gramEnd"/>
      <w:r w:rsidRPr="00243F0B">
        <w:rPr>
          <w:bCs/>
        </w:rPr>
        <w:t xml:space="preserve"> The display </w:t>
      </w:r>
      <w:proofErr w:type="spellStart"/>
      <w:r w:rsidRPr="00243F0B">
        <w:rPr>
          <w:bCs/>
        </w:rPr>
        <w:t>canbe</w:t>
      </w:r>
      <w:proofErr w:type="spellEnd"/>
      <w:r w:rsidRPr="00243F0B">
        <w:rPr>
          <w:bCs/>
        </w:rPr>
        <w:t xml:space="preserve"> changed by filters in the engineering and in the Runtime. Functions make it possible </w:t>
      </w:r>
      <w:proofErr w:type="spellStart"/>
      <w:r w:rsidRPr="00243F0B">
        <w:rPr>
          <w:bCs/>
        </w:rPr>
        <w:t>toexport</w:t>
      </w:r>
      <w:proofErr w:type="spellEnd"/>
      <w:r w:rsidRPr="00243F0B">
        <w:rPr>
          <w:bCs/>
        </w:rPr>
        <w:t xml:space="preserve"> and print the displayed events.</w:t>
      </w:r>
    </w:p>
    <w:p w:rsidR="002C5C2E" w:rsidRDefault="002C5C2E" w:rsidP="005C492B">
      <w:pPr>
        <w:spacing w:line="360" w:lineRule="auto"/>
        <w:jc w:val="both"/>
        <w:rPr>
          <w:bCs/>
        </w:rPr>
      </w:pPr>
      <w:r>
        <w:rPr>
          <w:bCs/>
          <w:lang w:val="id-ID"/>
        </w:rPr>
        <w:t xml:space="preserve">CEL </w:t>
      </w:r>
      <w:r w:rsidRPr="00CF01DC">
        <w:rPr>
          <w:bCs/>
        </w:rPr>
        <w:t xml:space="preserve">Exports can be carried out in different formats. Which columns are exported, and how, depends on </w:t>
      </w:r>
      <w:proofErr w:type="spellStart"/>
      <w:r w:rsidRPr="00CF01DC">
        <w:rPr>
          <w:bCs/>
        </w:rPr>
        <w:t>thesource</w:t>
      </w:r>
      <w:proofErr w:type="spellEnd"/>
      <w:r w:rsidRPr="00CF01DC">
        <w:rPr>
          <w:bCs/>
        </w:rPr>
        <w:t xml:space="preserve"> </w:t>
      </w:r>
      <w:r>
        <w:rPr>
          <w:bCs/>
        </w:rPr>
        <w:t>(AML/CEL) and the export format is listed below:</w:t>
      </w:r>
    </w:p>
    <w:p w:rsidR="002C5C2E" w:rsidRDefault="002C5C2E" w:rsidP="005C492B">
      <w:pPr>
        <w:pStyle w:val="ListParagraph"/>
        <w:numPr>
          <w:ilvl w:val="0"/>
          <w:numId w:val="51"/>
        </w:numPr>
        <w:spacing w:line="360" w:lineRule="auto"/>
        <w:jc w:val="both"/>
        <w:rPr>
          <w:bCs/>
        </w:rPr>
      </w:pPr>
      <w:r w:rsidRPr="00CF01DC">
        <w:rPr>
          <w:bCs/>
        </w:rPr>
        <w:t>CSV</w:t>
      </w:r>
    </w:p>
    <w:p w:rsidR="002C5C2E" w:rsidRDefault="002C5C2E" w:rsidP="005C492B">
      <w:pPr>
        <w:pStyle w:val="ListParagraph"/>
        <w:numPr>
          <w:ilvl w:val="0"/>
          <w:numId w:val="51"/>
        </w:numPr>
        <w:spacing w:line="360" w:lineRule="auto"/>
        <w:jc w:val="both"/>
        <w:rPr>
          <w:bCs/>
        </w:rPr>
      </w:pPr>
      <w:r w:rsidRPr="00CF01DC">
        <w:rPr>
          <w:bCs/>
        </w:rPr>
        <w:t>dBase</w:t>
      </w:r>
    </w:p>
    <w:p w:rsidR="002C5C2E" w:rsidRDefault="002C5C2E" w:rsidP="005C492B">
      <w:pPr>
        <w:pStyle w:val="ListParagraph"/>
        <w:numPr>
          <w:ilvl w:val="0"/>
          <w:numId w:val="51"/>
        </w:numPr>
        <w:spacing w:line="360" w:lineRule="auto"/>
        <w:jc w:val="both"/>
        <w:rPr>
          <w:bCs/>
        </w:rPr>
      </w:pPr>
      <w:r w:rsidRPr="00CF01DC">
        <w:rPr>
          <w:bCs/>
        </w:rPr>
        <w:t>SQL</w:t>
      </w:r>
    </w:p>
    <w:p w:rsidR="002C5C2E" w:rsidRDefault="002C5C2E" w:rsidP="005C492B">
      <w:pPr>
        <w:pStyle w:val="ListParagraph"/>
        <w:numPr>
          <w:ilvl w:val="0"/>
          <w:numId w:val="51"/>
        </w:numPr>
        <w:spacing w:line="360" w:lineRule="auto"/>
        <w:jc w:val="both"/>
        <w:rPr>
          <w:bCs/>
        </w:rPr>
      </w:pPr>
      <w:r w:rsidRPr="00CF01DC">
        <w:rPr>
          <w:bCs/>
        </w:rPr>
        <w:t>XML</w:t>
      </w:r>
    </w:p>
    <w:p w:rsidR="00AE5921" w:rsidRDefault="00821B22" w:rsidP="005C492B">
      <w:pPr>
        <w:pStyle w:val="ListParagraph"/>
        <w:spacing w:line="360" w:lineRule="auto"/>
        <w:jc w:val="both"/>
        <w:rPr>
          <w:bCs/>
        </w:rPr>
      </w:pPr>
      <w:r w:rsidRPr="00821B22">
        <w:rPr>
          <w:noProof/>
          <w:lang w:eastAsia="en-US"/>
        </w:rPr>
        <w:lastRenderedPageBreak/>
        <w:drawing>
          <wp:inline distT="0" distB="0" distL="0" distR="0" wp14:anchorId="7BC4DAA6" wp14:editId="4A04FB95">
            <wp:extent cx="5549900" cy="32569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9900" cy="3256915"/>
                    </a:xfrm>
                    <a:prstGeom prst="rect">
                      <a:avLst/>
                    </a:prstGeom>
                  </pic:spPr>
                </pic:pic>
              </a:graphicData>
            </a:graphic>
          </wp:inline>
        </w:drawing>
      </w:r>
    </w:p>
    <w:p w:rsidR="00821B22" w:rsidRPr="00821B22" w:rsidRDefault="00821B22" w:rsidP="00334E5C">
      <w:pPr>
        <w:pStyle w:val="ListParagraph"/>
        <w:spacing w:line="360" w:lineRule="auto"/>
        <w:jc w:val="center"/>
        <w:rPr>
          <w:bCs/>
          <w:i/>
        </w:rPr>
      </w:pPr>
      <w:bookmarkStart w:id="219" w:name="_Toc497912804"/>
      <w:r w:rsidRPr="00821B22">
        <w:rPr>
          <w:bCs/>
          <w:i/>
        </w:rPr>
        <w:t xml:space="preserve">Figure </w:t>
      </w:r>
      <w:r w:rsidR="00AF25EB">
        <w:t xml:space="preserve"> </w:t>
      </w:r>
      <w:r w:rsidR="0087586F">
        <w:fldChar w:fldCharType="begin"/>
      </w:r>
      <w:r w:rsidR="0087586F">
        <w:instrText xml:space="preserve"> SEQ Figure \* ARABIC </w:instrText>
      </w:r>
      <w:r w:rsidR="0087586F">
        <w:fldChar w:fldCharType="separate"/>
      </w:r>
      <w:r w:rsidR="00AF25EB">
        <w:rPr>
          <w:noProof/>
        </w:rPr>
        <w:t>16</w:t>
      </w:r>
      <w:r w:rsidR="0087586F">
        <w:rPr>
          <w:noProof/>
        </w:rPr>
        <w:fldChar w:fldCharType="end"/>
      </w:r>
      <w:r w:rsidR="00AF25EB">
        <w:rPr>
          <w:noProof/>
        </w:rPr>
        <w:t xml:space="preserve"> </w:t>
      </w:r>
      <w:r w:rsidRPr="00821B22">
        <w:rPr>
          <w:bCs/>
          <w:i/>
        </w:rPr>
        <w:t xml:space="preserve">– </w:t>
      </w:r>
      <w:proofErr w:type="spellStart"/>
      <w:r w:rsidRPr="00821B22">
        <w:rPr>
          <w:bCs/>
          <w:i/>
        </w:rPr>
        <w:t>Chronogical</w:t>
      </w:r>
      <w:proofErr w:type="spellEnd"/>
      <w:r w:rsidRPr="00821B22">
        <w:rPr>
          <w:bCs/>
          <w:i/>
        </w:rPr>
        <w:t xml:space="preserve"> Event List Screen</w:t>
      </w:r>
      <w:bookmarkEnd w:id="219"/>
    </w:p>
    <w:p w:rsidR="002C5C2E" w:rsidRPr="002C5C2E" w:rsidRDefault="002C5C2E" w:rsidP="005C492B">
      <w:pPr>
        <w:pStyle w:val="Heading3"/>
        <w:jc w:val="both"/>
      </w:pPr>
      <w:bookmarkStart w:id="220" w:name="_Toc497912739"/>
      <w:r w:rsidRPr="002C5C2E">
        <w:rPr>
          <w:lang w:val="id-ID"/>
        </w:rPr>
        <w:t>Automatic Line Coloring (ALC)</w:t>
      </w:r>
      <w:bookmarkEnd w:id="220"/>
    </w:p>
    <w:p w:rsidR="002C5C2E" w:rsidRDefault="002C5C2E" w:rsidP="005C492B">
      <w:pPr>
        <w:spacing w:line="360" w:lineRule="auto"/>
        <w:jc w:val="both"/>
        <w:rPr>
          <w:bCs/>
          <w:lang w:val="id-ID"/>
        </w:rPr>
      </w:pPr>
      <w:r w:rsidRPr="00CF01DC">
        <w:rPr>
          <w:bCs/>
          <w:lang w:val="id-ID"/>
        </w:rPr>
        <w:t>Automatic Line Coloring (ALC) makes it possible to color lines depending on the process status. Thecombined element is used as the process element. Automatic line coloring allows easy automaticdynamizing of tubes in technology (for media) as well as in the topological networks (for electricity).</w:t>
      </w:r>
    </w:p>
    <w:p w:rsidR="002C5C2E" w:rsidRDefault="002C5C2E" w:rsidP="00020DB9">
      <w:pPr>
        <w:spacing w:line="360" w:lineRule="auto"/>
        <w:jc w:val="center"/>
        <w:rPr>
          <w:bCs/>
          <w:lang w:val="id-ID"/>
        </w:rPr>
      </w:pPr>
      <w:r>
        <w:rPr>
          <w:noProof/>
          <w:lang w:eastAsia="en-US"/>
        </w:rPr>
        <w:drawing>
          <wp:inline distT="0" distB="0" distL="0" distR="0" wp14:anchorId="3C344CEF" wp14:editId="3D784371">
            <wp:extent cx="1927860" cy="295555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1473" cy="3007082"/>
                    </a:xfrm>
                    <a:prstGeom prst="rect">
                      <a:avLst/>
                    </a:prstGeom>
                  </pic:spPr>
                </pic:pic>
              </a:graphicData>
            </a:graphic>
          </wp:inline>
        </w:drawing>
      </w:r>
    </w:p>
    <w:p w:rsidR="002C5C2E" w:rsidRPr="00CF01DC" w:rsidRDefault="002C5C2E" w:rsidP="002D214B">
      <w:pPr>
        <w:pStyle w:val="Caption"/>
        <w:rPr>
          <w:bCs/>
          <w:lang w:val="id-ID"/>
        </w:rPr>
      </w:pPr>
      <w:bookmarkStart w:id="221" w:name="_Toc497912805"/>
      <w:r>
        <w:t xml:space="preserve">Figure </w:t>
      </w:r>
      <w:r w:rsidR="00AF25EB">
        <w:t xml:space="preserve"> </w:t>
      </w:r>
      <w:r w:rsidR="0087586F">
        <w:fldChar w:fldCharType="begin"/>
      </w:r>
      <w:r w:rsidR="0087586F">
        <w:instrText xml:space="preserve"> SEQ Figure \* ARABIC </w:instrText>
      </w:r>
      <w:r w:rsidR="0087586F">
        <w:fldChar w:fldCharType="separate"/>
      </w:r>
      <w:r w:rsidR="00AF25EB">
        <w:rPr>
          <w:noProof/>
        </w:rPr>
        <w:t>17</w:t>
      </w:r>
      <w:r w:rsidR="0087586F">
        <w:rPr>
          <w:noProof/>
        </w:rPr>
        <w:fldChar w:fldCharType="end"/>
      </w:r>
      <w:r>
        <w:rPr>
          <w:lang w:val="id-ID"/>
        </w:rPr>
        <w:t xml:space="preserve"> – Zenon ALC Example</w:t>
      </w:r>
      <w:bookmarkEnd w:id="221"/>
    </w:p>
    <w:p w:rsidR="002C5C2E" w:rsidRPr="002C5C2E" w:rsidRDefault="002C5C2E" w:rsidP="005C492B">
      <w:pPr>
        <w:pStyle w:val="Heading3"/>
        <w:jc w:val="both"/>
      </w:pPr>
      <w:bookmarkStart w:id="222" w:name="_Toc497912740"/>
      <w:r w:rsidRPr="002C5C2E">
        <w:rPr>
          <w:lang w:val="id-ID"/>
        </w:rPr>
        <w:lastRenderedPageBreak/>
        <w:t xml:space="preserve">Alarm </w:t>
      </w:r>
      <w:r w:rsidRPr="00384B40">
        <w:t>Administration</w:t>
      </w:r>
      <w:bookmarkEnd w:id="222"/>
    </w:p>
    <w:p w:rsidR="002C5C2E" w:rsidRDefault="002C5C2E" w:rsidP="005C492B">
      <w:pPr>
        <w:spacing w:line="360" w:lineRule="auto"/>
        <w:jc w:val="both"/>
        <w:rPr>
          <w:bCs/>
          <w:lang w:val="id-ID"/>
        </w:rPr>
      </w:pPr>
      <w:r w:rsidRPr="00562754">
        <w:rPr>
          <w:bCs/>
          <w:lang w:val="id-ID"/>
        </w:rPr>
        <w:t>Alarm administration informs faults that occur such as limit values being exceeded. It comprises:</w:t>
      </w:r>
    </w:p>
    <w:p w:rsidR="002C5C2E" w:rsidRDefault="002C5C2E" w:rsidP="005C492B">
      <w:pPr>
        <w:pStyle w:val="ListParagraph"/>
        <w:numPr>
          <w:ilvl w:val="0"/>
          <w:numId w:val="52"/>
        </w:numPr>
        <w:spacing w:line="360" w:lineRule="auto"/>
        <w:jc w:val="both"/>
        <w:rPr>
          <w:bCs/>
          <w:lang w:val="id-ID"/>
        </w:rPr>
      </w:pPr>
      <w:r>
        <w:rPr>
          <w:bCs/>
          <w:lang w:val="id-ID"/>
        </w:rPr>
        <w:t>Alarm status line</w:t>
      </w:r>
    </w:p>
    <w:p w:rsidR="002C5C2E" w:rsidRDefault="002C5C2E" w:rsidP="005C492B">
      <w:pPr>
        <w:pStyle w:val="ListParagraph"/>
        <w:spacing w:line="360" w:lineRule="auto"/>
        <w:jc w:val="both"/>
        <w:rPr>
          <w:bCs/>
          <w:lang w:val="id-ID"/>
        </w:rPr>
      </w:pPr>
      <w:r w:rsidRPr="00562754">
        <w:rPr>
          <w:bCs/>
          <w:lang w:val="id-ID"/>
        </w:rPr>
        <w:t>Information line that is always shown in the foreground in Runtime and contains, depending onthe configuration, the most recent or oldest unacknowledged alarms.</w:t>
      </w:r>
    </w:p>
    <w:p w:rsidR="002C5C2E" w:rsidRDefault="002C5C2E" w:rsidP="005C492B">
      <w:pPr>
        <w:pStyle w:val="ListParagraph"/>
        <w:numPr>
          <w:ilvl w:val="0"/>
          <w:numId w:val="52"/>
        </w:numPr>
        <w:spacing w:line="360" w:lineRule="auto"/>
        <w:jc w:val="both"/>
        <w:rPr>
          <w:bCs/>
          <w:lang w:val="id-ID"/>
        </w:rPr>
      </w:pPr>
      <w:r>
        <w:rPr>
          <w:bCs/>
          <w:lang w:val="id-ID"/>
        </w:rPr>
        <w:t>Alarm Message List (AML)</w:t>
      </w:r>
    </w:p>
    <w:p w:rsidR="002C5C2E" w:rsidRDefault="002C5C2E" w:rsidP="005C492B">
      <w:pPr>
        <w:pStyle w:val="ListParagraph"/>
        <w:spacing w:line="360" w:lineRule="auto"/>
        <w:jc w:val="both"/>
        <w:rPr>
          <w:bCs/>
          <w:lang w:val="id-ID"/>
        </w:rPr>
      </w:pPr>
      <w:r w:rsidRPr="00562754">
        <w:rPr>
          <w:bCs/>
          <w:lang w:val="id-ID"/>
        </w:rPr>
        <w:t>Administers the alarms in a list in Runtime. The AML:</w:t>
      </w:r>
    </w:p>
    <w:p w:rsidR="002C5C2E" w:rsidRDefault="002C5C2E" w:rsidP="005C492B">
      <w:pPr>
        <w:pStyle w:val="ListParagraph"/>
        <w:numPr>
          <w:ilvl w:val="0"/>
          <w:numId w:val="53"/>
        </w:numPr>
        <w:spacing w:line="360" w:lineRule="auto"/>
        <w:jc w:val="both"/>
        <w:rPr>
          <w:bCs/>
          <w:lang w:val="id-ID"/>
        </w:rPr>
      </w:pPr>
      <w:r w:rsidRPr="00562754">
        <w:rPr>
          <w:bCs/>
          <w:lang w:val="id-ID"/>
        </w:rPr>
        <w:t>Displays alarms and their causes in an unfiltered or filtered list</w:t>
      </w:r>
    </w:p>
    <w:p w:rsidR="002C5C2E" w:rsidRDefault="002C5C2E" w:rsidP="005C492B">
      <w:pPr>
        <w:pStyle w:val="ListParagraph"/>
        <w:numPr>
          <w:ilvl w:val="0"/>
          <w:numId w:val="53"/>
        </w:numPr>
        <w:spacing w:line="360" w:lineRule="auto"/>
        <w:jc w:val="both"/>
        <w:rPr>
          <w:bCs/>
          <w:lang w:val="id-ID"/>
        </w:rPr>
      </w:pPr>
      <w:r w:rsidRPr="00562754">
        <w:rPr>
          <w:bCs/>
          <w:lang w:val="id-ID"/>
        </w:rPr>
        <w:t>Enables localization of the cause of the alarm</w:t>
      </w:r>
    </w:p>
    <w:p w:rsidR="002C5C2E" w:rsidRDefault="002C5C2E" w:rsidP="005C492B">
      <w:pPr>
        <w:pStyle w:val="ListParagraph"/>
        <w:numPr>
          <w:ilvl w:val="0"/>
          <w:numId w:val="53"/>
        </w:numPr>
        <w:spacing w:line="360" w:lineRule="auto"/>
        <w:jc w:val="both"/>
        <w:rPr>
          <w:bCs/>
          <w:lang w:val="id-ID"/>
        </w:rPr>
      </w:pPr>
      <w:r w:rsidRPr="00562754">
        <w:rPr>
          <w:bCs/>
          <w:lang w:val="id-ID"/>
        </w:rPr>
        <w:t>Enables acknowledgment of alarms</w:t>
      </w:r>
    </w:p>
    <w:p w:rsidR="002C5C2E" w:rsidRDefault="002C5C2E" w:rsidP="005C492B">
      <w:pPr>
        <w:pStyle w:val="ListParagraph"/>
        <w:numPr>
          <w:ilvl w:val="0"/>
          <w:numId w:val="53"/>
        </w:numPr>
        <w:spacing w:line="360" w:lineRule="auto"/>
        <w:jc w:val="both"/>
        <w:rPr>
          <w:bCs/>
          <w:lang w:val="id-ID"/>
        </w:rPr>
      </w:pPr>
      <w:r w:rsidRPr="00562754">
        <w:rPr>
          <w:bCs/>
          <w:lang w:val="id-ID"/>
        </w:rPr>
        <w:t>Enables deletion of alarms.</w:t>
      </w:r>
    </w:p>
    <w:p w:rsidR="002C5C2E" w:rsidRDefault="002C5C2E" w:rsidP="005C492B">
      <w:pPr>
        <w:pStyle w:val="ListParagraph"/>
        <w:numPr>
          <w:ilvl w:val="0"/>
          <w:numId w:val="53"/>
        </w:numPr>
        <w:spacing w:line="360" w:lineRule="auto"/>
        <w:jc w:val="both"/>
        <w:rPr>
          <w:bCs/>
          <w:lang w:val="id-ID"/>
        </w:rPr>
      </w:pPr>
      <w:r w:rsidRPr="00562754">
        <w:rPr>
          <w:bCs/>
          <w:lang w:val="id-ID"/>
        </w:rPr>
        <w:t>Enables printing and saving of alarms</w:t>
      </w:r>
    </w:p>
    <w:p w:rsidR="00821B22" w:rsidRPr="00885BEF" w:rsidRDefault="00821B22" w:rsidP="005C492B">
      <w:pPr>
        <w:spacing w:before="0" w:after="0" w:line="360" w:lineRule="auto"/>
        <w:jc w:val="both"/>
        <w:rPr>
          <w:bCs/>
          <w:i/>
          <w:lang w:val="id-ID"/>
        </w:rPr>
      </w:pPr>
      <w:r w:rsidRPr="00821B22">
        <w:rPr>
          <w:noProof/>
          <w:lang w:eastAsia="en-US"/>
        </w:rPr>
        <w:drawing>
          <wp:inline distT="0" distB="0" distL="0" distR="0" wp14:anchorId="49C01EFE" wp14:editId="6A71C10D">
            <wp:extent cx="5549900" cy="334073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9900" cy="3340735"/>
                    </a:xfrm>
                    <a:prstGeom prst="rect">
                      <a:avLst/>
                    </a:prstGeom>
                  </pic:spPr>
                </pic:pic>
              </a:graphicData>
            </a:graphic>
          </wp:inline>
        </w:drawing>
      </w:r>
    </w:p>
    <w:p w:rsidR="00821B22" w:rsidRPr="00885BEF" w:rsidRDefault="00821B22" w:rsidP="00020DB9">
      <w:pPr>
        <w:spacing w:before="0" w:after="0" w:line="360" w:lineRule="auto"/>
        <w:jc w:val="center"/>
        <w:rPr>
          <w:bCs/>
          <w:i/>
        </w:rPr>
      </w:pPr>
      <w:bookmarkStart w:id="223" w:name="_Toc497912806"/>
      <w:r w:rsidRPr="00885BEF">
        <w:rPr>
          <w:bCs/>
          <w:i/>
        </w:rPr>
        <w:t xml:space="preserve">Figure </w:t>
      </w:r>
      <w:r w:rsidR="00AF25EB">
        <w:t xml:space="preserve"> </w:t>
      </w:r>
      <w:r w:rsidR="0087586F">
        <w:fldChar w:fldCharType="begin"/>
      </w:r>
      <w:r w:rsidR="0087586F">
        <w:instrText xml:space="preserve"> SEQ Figure \* ARABIC </w:instrText>
      </w:r>
      <w:r w:rsidR="0087586F">
        <w:fldChar w:fldCharType="separate"/>
      </w:r>
      <w:r w:rsidR="00AF25EB">
        <w:rPr>
          <w:noProof/>
        </w:rPr>
        <w:t>18</w:t>
      </w:r>
      <w:r w:rsidR="0087586F">
        <w:rPr>
          <w:noProof/>
        </w:rPr>
        <w:fldChar w:fldCharType="end"/>
      </w:r>
      <w:r w:rsidR="00AF25EB">
        <w:rPr>
          <w:noProof/>
        </w:rPr>
        <w:t xml:space="preserve"> </w:t>
      </w:r>
      <w:r w:rsidR="00AF25EB">
        <w:rPr>
          <w:bCs/>
          <w:i/>
        </w:rPr>
        <w:t xml:space="preserve">– </w:t>
      </w:r>
      <w:r w:rsidRPr="00885BEF">
        <w:rPr>
          <w:bCs/>
          <w:i/>
        </w:rPr>
        <w:t>Alarm Message List Screen</w:t>
      </w:r>
      <w:bookmarkEnd w:id="223"/>
    </w:p>
    <w:p w:rsidR="002C5C2E" w:rsidRDefault="002C5C2E" w:rsidP="005C492B">
      <w:pPr>
        <w:spacing w:line="360" w:lineRule="auto"/>
        <w:jc w:val="both"/>
        <w:rPr>
          <w:bCs/>
          <w:lang w:val="id-ID"/>
        </w:rPr>
      </w:pPr>
      <w:r>
        <w:rPr>
          <w:bCs/>
          <w:lang w:val="id-ID"/>
        </w:rPr>
        <w:t>Alarms can be exported in different formats:</w:t>
      </w:r>
    </w:p>
    <w:p w:rsidR="002C5C2E" w:rsidRDefault="002C5C2E" w:rsidP="005C492B">
      <w:pPr>
        <w:pStyle w:val="ListParagraph"/>
        <w:numPr>
          <w:ilvl w:val="0"/>
          <w:numId w:val="54"/>
        </w:numPr>
        <w:spacing w:line="360" w:lineRule="auto"/>
        <w:ind w:firstLine="414"/>
        <w:jc w:val="both"/>
        <w:rPr>
          <w:bCs/>
          <w:lang w:val="id-ID"/>
        </w:rPr>
      </w:pPr>
      <w:r>
        <w:rPr>
          <w:bCs/>
          <w:lang w:val="id-ID"/>
        </w:rPr>
        <w:t>dBase</w:t>
      </w:r>
    </w:p>
    <w:p w:rsidR="002C5C2E" w:rsidRDefault="002C5C2E" w:rsidP="005C492B">
      <w:pPr>
        <w:pStyle w:val="ListParagraph"/>
        <w:numPr>
          <w:ilvl w:val="0"/>
          <w:numId w:val="54"/>
        </w:numPr>
        <w:spacing w:line="360" w:lineRule="auto"/>
        <w:ind w:firstLine="414"/>
        <w:jc w:val="both"/>
        <w:rPr>
          <w:bCs/>
          <w:lang w:val="id-ID"/>
        </w:rPr>
      </w:pPr>
      <w:r>
        <w:rPr>
          <w:bCs/>
          <w:lang w:val="id-ID"/>
        </w:rPr>
        <w:t>CSV</w:t>
      </w:r>
    </w:p>
    <w:p w:rsidR="002C5C2E" w:rsidRDefault="002C5C2E" w:rsidP="005C492B">
      <w:pPr>
        <w:pStyle w:val="ListParagraph"/>
        <w:numPr>
          <w:ilvl w:val="0"/>
          <w:numId w:val="54"/>
        </w:numPr>
        <w:spacing w:line="360" w:lineRule="auto"/>
        <w:ind w:firstLine="414"/>
        <w:jc w:val="both"/>
        <w:rPr>
          <w:bCs/>
          <w:lang w:val="id-ID"/>
        </w:rPr>
      </w:pPr>
      <w:r>
        <w:rPr>
          <w:bCs/>
          <w:lang w:val="id-ID"/>
        </w:rPr>
        <w:t>XML</w:t>
      </w:r>
    </w:p>
    <w:p w:rsidR="002C5C2E" w:rsidRDefault="002C5C2E" w:rsidP="005C492B">
      <w:pPr>
        <w:pStyle w:val="ListParagraph"/>
        <w:numPr>
          <w:ilvl w:val="0"/>
          <w:numId w:val="54"/>
        </w:numPr>
        <w:spacing w:line="360" w:lineRule="auto"/>
        <w:ind w:firstLine="414"/>
        <w:jc w:val="both"/>
        <w:rPr>
          <w:bCs/>
          <w:lang w:val="id-ID"/>
        </w:rPr>
      </w:pPr>
      <w:r>
        <w:rPr>
          <w:bCs/>
          <w:lang w:val="id-ID"/>
        </w:rPr>
        <w:t>SQL</w:t>
      </w:r>
    </w:p>
    <w:p w:rsidR="002C5C2E" w:rsidRPr="002C5C2E" w:rsidRDefault="002C5C2E" w:rsidP="005C492B">
      <w:pPr>
        <w:pStyle w:val="Heading3"/>
        <w:jc w:val="both"/>
      </w:pPr>
      <w:bookmarkStart w:id="224" w:name="_Toc497912741"/>
      <w:r w:rsidRPr="002C5C2E">
        <w:rPr>
          <w:lang w:val="id-ID"/>
        </w:rPr>
        <w:lastRenderedPageBreak/>
        <w:t xml:space="preserve">User </w:t>
      </w:r>
      <w:r w:rsidRPr="00384B40">
        <w:t>administration</w:t>
      </w:r>
      <w:bookmarkEnd w:id="224"/>
    </w:p>
    <w:p w:rsidR="002C5C2E" w:rsidRPr="009A3740" w:rsidRDefault="002C5C2E" w:rsidP="005C492B">
      <w:pPr>
        <w:spacing w:line="360" w:lineRule="auto"/>
        <w:jc w:val="both"/>
        <w:rPr>
          <w:bCs/>
          <w:lang w:val="id-ID"/>
        </w:rPr>
      </w:pPr>
      <w:r>
        <w:rPr>
          <w:bCs/>
          <w:lang w:val="id-ID"/>
        </w:rPr>
        <w:t>Z</w:t>
      </w:r>
      <w:r w:rsidRPr="009A3740">
        <w:rPr>
          <w:bCs/>
          <w:lang w:val="id-ID"/>
        </w:rPr>
        <w:t>enon supports user administration for the Editor and for online operation Runtime</w:t>
      </w:r>
      <w:r>
        <w:rPr>
          <w:bCs/>
          <w:lang w:val="id-ID"/>
        </w:rPr>
        <w:t xml:space="preserve">. </w:t>
      </w:r>
      <w:r w:rsidRPr="009A3740">
        <w:rPr>
          <w:bCs/>
          <w:lang w:val="id-ID"/>
        </w:rPr>
        <w:t>The concept of zenon user administration assumes that different users have different operating rights(authorization levels and function authorizations). Administrators also have different rights, but haveadditional administrative rights, such as the administration of users. Users can be administered viazenon and the Windows Active Directory.</w:t>
      </w:r>
    </w:p>
    <w:p w:rsidR="002C5C2E" w:rsidRPr="009A3740" w:rsidRDefault="002C5C2E" w:rsidP="005C492B">
      <w:pPr>
        <w:spacing w:line="360" w:lineRule="auto"/>
        <w:jc w:val="both"/>
        <w:rPr>
          <w:bCs/>
          <w:lang w:val="id-ID"/>
        </w:rPr>
      </w:pPr>
      <w:r w:rsidRPr="009A3740">
        <w:rPr>
          <w:bCs/>
          <w:lang w:val="id-ID"/>
        </w:rPr>
        <w:t>Each user can be assigned several different authorizations. A maximum of 128 (0 to 127) authorizationscan be configured. Users can be assigned to the individual authorization levels and the attendantproject-specific password design in relation to this can be created completely freely. Each user can haveany level allocated. Thus e.g. user 1 can have levels 0, 1, 5 and 6 assigned and user 2 can have levels 0, 1,6, 8 and 10 assigned. Authorizations can only be issued if the administrator has those rights himself.</w:t>
      </w:r>
    </w:p>
    <w:p w:rsidR="002C5C2E" w:rsidRPr="009A3740" w:rsidRDefault="002C5C2E" w:rsidP="005C492B">
      <w:pPr>
        <w:spacing w:line="360" w:lineRule="auto"/>
        <w:jc w:val="both"/>
        <w:rPr>
          <w:bCs/>
          <w:lang w:val="id-ID"/>
        </w:rPr>
      </w:pPr>
      <w:r w:rsidRPr="009A3740">
        <w:rPr>
          <w:bCs/>
          <w:lang w:val="id-ID"/>
        </w:rPr>
        <w:t>The user is logged in in Runtime using the login function and a login screen. If the user isto be logged in automatically based on an event (e.g. position</w:t>
      </w:r>
      <w:r w:rsidR="00B709DF">
        <w:rPr>
          <w:bCs/>
          <w:lang w:val="id-ID"/>
        </w:rPr>
        <w:t xml:space="preserve"> of a key known to the system). </w:t>
      </w:r>
      <w:r w:rsidR="00B709DF" w:rsidRPr="00B709DF">
        <w:rPr>
          <w:bCs/>
          <w:lang w:val="id-ID"/>
        </w:rPr>
        <w:t>The SCADA workstations shall display the name of the operator who is currently logged in.</w:t>
      </w:r>
      <w:r w:rsidR="00B709DF">
        <w:rPr>
          <w:bCs/>
          <w:lang w:val="en-GB"/>
        </w:rPr>
        <w:t xml:space="preserve"> T</w:t>
      </w:r>
      <w:r w:rsidRPr="009A3740">
        <w:rPr>
          <w:bCs/>
          <w:lang w:val="id-ID"/>
        </w:rPr>
        <w:t>he Loginwithout password function is used. This function is projected with a limit value or a Remaof the variable in the variable management, respectively. With multi-project administration, users canautomatically be logged i</w:t>
      </w:r>
      <w:r>
        <w:rPr>
          <w:bCs/>
          <w:lang w:val="id-ID"/>
        </w:rPr>
        <w:t>n to subprojects with automatic</w:t>
      </w:r>
      <w:r w:rsidRPr="009A3740">
        <w:rPr>
          <w:bCs/>
          <w:lang w:val="id-ID"/>
        </w:rPr>
        <w:t xml:space="preserve"> login.</w:t>
      </w:r>
    </w:p>
    <w:p w:rsidR="00C772F6" w:rsidRPr="00F17912" w:rsidRDefault="002C5C2E" w:rsidP="005C492B">
      <w:pPr>
        <w:pStyle w:val="ic"/>
        <w:spacing w:line="360" w:lineRule="auto"/>
        <w:ind w:left="0"/>
        <w:jc w:val="both"/>
        <w:rPr>
          <w:b w:val="0"/>
          <w:bCs/>
          <w:color w:val="auto"/>
          <w:sz w:val="22"/>
          <w:szCs w:val="22"/>
          <w:lang w:val="id-ID"/>
        </w:rPr>
      </w:pPr>
      <w:r w:rsidRPr="00100080">
        <w:rPr>
          <w:b w:val="0"/>
          <w:bCs/>
          <w:color w:val="auto"/>
          <w:sz w:val="22"/>
          <w:szCs w:val="22"/>
          <w:lang w:val="id-ID"/>
        </w:rPr>
        <w:t>If during a defined period of time there is no operation, an automatic time-triggered logout can be engineered. Users can log off from the system at any time using the logout function. The user SYSTEM is thus logged in.</w:t>
      </w:r>
    </w:p>
    <w:p w:rsidR="00F17912" w:rsidRPr="00F17912" w:rsidRDefault="00F17912" w:rsidP="005C492B">
      <w:pPr>
        <w:pStyle w:val="Heading2"/>
        <w:jc w:val="both"/>
      </w:pPr>
      <w:bookmarkStart w:id="225" w:name="_Toc497912742"/>
      <w:bookmarkStart w:id="226" w:name="_Toc482887620"/>
      <w:bookmarkStart w:id="227" w:name="_Toc489079241"/>
      <w:r>
        <w:t xml:space="preserve">SCADA </w:t>
      </w:r>
      <w:r w:rsidRPr="00384B40">
        <w:t>System</w:t>
      </w:r>
      <w:r>
        <w:t xml:space="preserve"> Functionality</w:t>
      </w:r>
      <w:bookmarkEnd w:id="225"/>
    </w:p>
    <w:p w:rsidR="00F17912" w:rsidRPr="00F17912" w:rsidRDefault="00F17912" w:rsidP="005C492B">
      <w:pPr>
        <w:pStyle w:val="Heading3"/>
        <w:jc w:val="both"/>
      </w:pPr>
      <w:bookmarkStart w:id="228" w:name="_Toc497912743"/>
      <w:r w:rsidRPr="00F17912">
        <w:t>Archive</w:t>
      </w:r>
      <w:bookmarkEnd w:id="228"/>
    </w:p>
    <w:p w:rsidR="00F17912" w:rsidRDefault="00F17912" w:rsidP="005C492B">
      <w:pPr>
        <w:spacing w:line="360" w:lineRule="auto"/>
        <w:jc w:val="both"/>
      </w:pPr>
      <w:r>
        <w:t>All Health status, data, and alarm from all system equipment that will be connected to SCADA System will be stored in the form of Archive in SCADA Server. The Archive will only store the data only if there is a data changing or if a value is passing of desired level of data.</w:t>
      </w:r>
    </w:p>
    <w:p w:rsidR="00F17912" w:rsidRDefault="00F17912" w:rsidP="005C492B">
      <w:pPr>
        <w:spacing w:line="360" w:lineRule="auto"/>
        <w:jc w:val="both"/>
      </w:pPr>
      <w:r>
        <w:t>The archive will store the information of but shall not be limited to the following:</w:t>
      </w:r>
    </w:p>
    <w:p w:rsidR="00F17912" w:rsidRDefault="00F17912" w:rsidP="005C492B">
      <w:pPr>
        <w:pStyle w:val="ListParagraph"/>
        <w:numPr>
          <w:ilvl w:val="0"/>
          <w:numId w:val="15"/>
        </w:numPr>
        <w:spacing w:line="360" w:lineRule="auto"/>
        <w:jc w:val="both"/>
      </w:pPr>
      <w:r>
        <w:t>Time of data stored</w:t>
      </w:r>
    </w:p>
    <w:p w:rsidR="00F17912" w:rsidRDefault="00F17912" w:rsidP="005C492B">
      <w:pPr>
        <w:pStyle w:val="ListParagraph"/>
        <w:numPr>
          <w:ilvl w:val="0"/>
          <w:numId w:val="15"/>
        </w:numPr>
        <w:spacing w:line="360" w:lineRule="auto"/>
        <w:jc w:val="both"/>
      </w:pPr>
      <w:r>
        <w:t>Text status of the data</w:t>
      </w:r>
    </w:p>
    <w:p w:rsidR="00F17912" w:rsidRDefault="00F17912" w:rsidP="005C492B">
      <w:pPr>
        <w:pStyle w:val="ListParagraph"/>
        <w:numPr>
          <w:ilvl w:val="0"/>
          <w:numId w:val="15"/>
        </w:numPr>
        <w:spacing w:line="360" w:lineRule="auto"/>
        <w:jc w:val="both"/>
      </w:pPr>
      <w:r>
        <w:t>Measure unit use</w:t>
      </w:r>
    </w:p>
    <w:p w:rsidR="00F17912" w:rsidRDefault="00F17912" w:rsidP="005C492B">
      <w:pPr>
        <w:pStyle w:val="ListParagraph"/>
        <w:numPr>
          <w:ilvl w:val="0"/>
          <w:numId w:val="15"/>
        </w:numPr>
        <w:spacing w:line="360" w:lineRule="auto"/>
        <w:jc w:val="both"/>
      </w:pPr>
      <w:r>
        <w:lastRenderedPageBreak/>
        <w:t>Value of the data</w:t>
      </w:r>
    </w:p>
    <w:p w:rsidR="00F17912" w:rsidRDefault="00F17912" w:rsidP="005C492B">
      <w:pPr>
        <w:pStyle w:val="ListParagraph"/>
        <w:numPr>
          <w:ilvl w:val="0"/>
          <w:numId w:val="15"/>
        </w:numPr>
        <w:spacing w:line="360" w:lineRule="auto"/>
        <w:jc w:val="both"/>
      </w:pPr>
      <w:r>
        <w:t>Etc.</w:t>
      </w:r>
    </w:p>
    <w:p w:rsidR="00F17912" w:rsidRDefault="00F17912" w:rsidP="005C492B">
      <w:pPr>
        <w:jc w:val="both"/>
      </w:pPr>
      <w:r>
        <w:t>Following shown below the drawing example of the Archive in SCADA System</w:t>
      </w: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F17912" w:rsidRDefault="00F17912" w:rsidP="005C492B">
      <w:pPr>
        <w:jc w:val="both"/>
      </w:pPr>
    </w:p>
    <w:p w:rsidR="00B8057D" w:rsidRDefault="00B8057D" w:rsidP="005C492B">
      <w:pPr>
        <w:jc w:val="both"/>
        <w:sectPr w:rsidR="00B8057D" w:rsidSect="00A07B9F">
          <w:pgSz w:w="11909" w:h="16834" w:code="9"/>
          <w:pgMar w:top="1729" w:right="1440" w:bottom="1134" w:left="1729" w:header="720" w:footer="720" w:gutter="0"/>
          <w:cols w:space="720"/>
          <w:titlePg/>
          <w:docGrid w:linePitch="360"/>
        </w:sectPr>
      </w:pPr>
    </w:p>
    <w:p w:rsidR="00592990" w:rsidRDefault="00B8057D" w:rsidP="005C492B">
      <w:pPr>
        <w:jc w:val="both"/>
      </w:pPr>
      <w:r w:rsidRPr="00161609">
        <w:rPr>
          <w:noProof/>
          <w:lang w:eastAsia="en-US"/>
        </w:rPr>
        <w:lastRenderedPageBreak/>
        <w:drawing>
          <wp:anchor distT="0" distB="0" distL="114300" distR="114300" simplePos="0" relativeHeight="251650048" behindDoc="0" locked="0" layoutInCell="1" allowOverlap="1" wp14:anchorId="2907F434" wp14:editId="3130389F">
            <wp:simplePos x="0" y="0"/>
            <wp:positionH relativeFrom="page">
              <wp:posOffset>723900</wp:posOffset>
            </wp:positionH>
            <wp:positionV relativeFrom="paragraph">
              <wp:posOffset>300355</wp:posOffset>
            </wp:positionV>
            <wp:extent cx="8572500" cy="3914775"/>
            <wp:effectExtent l="0" t="0" r="0" b="0"/>
            <wp:wrapThrough wrapText="bothSides">
              <wp:wrapPolygon edited="0">
                <wp:start x="0" y="0"/>
                <wp:lineTo x="0" y="21547"/>
                <wp:lineTo x="21552" y="21547"/>
                <wp:lineTo x="21552" y="0"/>
                <wp:lineTo x="0" y="0"/>
              </wp:wrapPolygon>
            </wp:wrapThrough>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7250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 w:rsidR="00592990" w:rsidRPr="00592990" w:rsidRDefault="00592990" w:rsidP="00592990">
      <w:pPr>
        <w:jc w:val="center"/>
        <w:rPr>
          <w:i/>
        </w:rPr>
      </w:pPr>
      <w:bookmarkStart w:id="229" w:name="_Toc497912807"/>
      <w:r w:rsidRPr="00592990">
        <w:rPr>
          <w:i/>
        </w:rPr>
        <w:t xml:space="preserve">Figure </w:t>
      </w:r>
      <w:r w:rsidR="00AF25EB">
        <w:t xml:space="preserve"> </w:t>
      </w:r>
      <w:r w:rsidR="0087586F">
        <w:fldChar w:fldCharType="begin"/>
      </w:r>
      <w:r w:rsidR="0087586F">
        <w:instrText xml:space="preserve"> SEQ Figure \* ARABIC </w:instrText>
      </w:r>
      <w:r w:rsidR="0087586F">
        <w:fldChar w:fldCharType="separate"/>
      </w:r>
      <w:r w:rsidR="004E46ED">
        <w:rPr>
          <w:noProof/>
        </w:rPr>
        <w:t>1</w:t>
      </w:r>
      <w:r w:rsidR="00AF25EB">
        <w:rPr>
          <w:noProof/>
        </w:rPr>
        <w:t>9</w:t>
      </w:r>
      <w:r w:rsidR="0087586F">
        <w:rPr>
          <w:noProof/>
        </w:rPr>
        <w:fldChar w:fldCharType="end"/>
      </w:r>
      <w:r w:rsidRPr="00592990">
        <w:rPr>
          <w:i/>
        </w:rPr>
        <w:t xml:space="preserve"> – Storage of Form in SCADA Server</w:t>
      </w:r>
      <w:bookmarkEnd w:id="229"/>
    </w:p>
    <w:p w:rsidR="00592990" w:rsidRDefault="00592990" w:rsidP="00592990">
      <w:pPr>
        <w:tabs>
          <w:tab w:val="left" w:pos="9540"/>
        </w:tabs>
      </w:pPr>
      <w:r>
        <w:tab/>
      </w:r>
    </w:p>
    <w:p w:rsidR="00FA7842" w:rsidRPr="00592990" w:rsidRDefault="00FA7842" w:rsidP="00592990">
      <w:pPr>
        <w:sectPr w:rsidR="00FA7842" w:rsidRPr="00592990" w:rsidSect="00FA7842">
          <w:pgSz w:w="16834" w:h="11909" w:orient="landscape" w:code="9"/>
          <w:pgMar w:top="1440" w:right="1134" w:bottom="1729" w:left="1729" w:header="720" w:footer="720" w:gutter="0"/>
          <w:cols w:space="720"/>
          <w:titlePg/>
          <w:docGrid w:linePitch="360"/>
        </w:sectPr>
      </w:pPr>
    </w:p>
    <w:p w:rsidR="00F17912" w:rsidRDefault="00F17912" w:rsidP="005C492B">
      <w:pPr>
        <w:pStyle w:val="Heading3"/>
        <w:jc w:val="both"/>
      </w:pPr>
      <w:bookmarkStart w:id="230" w:name="_Toc497912744"/>
      <w:r w:rsidRPr="00F17912">
        <w:lastRenderedPageBreak/>
        <w:t>Alarms</w:t>
      </w:r>
      <w:bookmarkEnd w:id="230"/>
    </w:p>
    <w:p w:rsidR="00F17912" w:rsidRDefault="00F17912" w:rsidP="005C492B">
      <w:pPr>
        <w:spacing w:before="0" w:after="0" w:line="360" w:lineRule="auto"/>
        <w:jc w:val="both"/>
      </w:pPr>
      <w:r>
        <w:t>When the alarm from a system that connected to SCADA System is arise, beside stored the data to the archive, SCADA System will also display the data on the alarm list to show the operator that there is an alarm to the system. SCADA System alarm list will grouped the alarm into three group</w:t>
      </w:r>
    </w:p>
    <w:p w:rsidR="00F17912" w:rsidRDefault="00F17912" w:rsidP="005C492B">
      <w:pPr>
        <w:pStyle w:val="ListParagraph"/>
        <w:numPr>
          <w:ilvl w:val="0"/>
          <w:numId w:val="74"/>
        </w:numPr>
        <w:spacing w:before="0" w:after="0" w:line="360" w:lineRule="auto"/>
        <w:jc w:val="both"/>
      </w:pPr>
      <w:r>
        <w:t>Urgent Alarm – Assigned to important alarm.</w:t>
      </w:r>
    </w:p>
    <w:p w:rsidR="00F17912" w:rsidRDefault="00F17912" w:rsidP="005C492B">
      <w:pPr>
        <w:pStyle w:val="ListParagraph"/>
        <w:numPr>
          <w:ilvl w:val="0"/>
          <w:numId w:val="74"/>
        </w:numPr>
        <w:spacing w:before="0" w:after="0" w:line="360" w:lineRule="auto"/>
        <w:jc w:val="both"/>
      </w:pPr>
      <w:r>
        <w:t>Alert Alarm -  assigned to alarm which have lower priority</w:t>
      </w:r>
    </w:p>
    <w:p w:rsidR="00F17912" w:rsidRPr="0059323F" w:rsidRDefault="00F17912" w:rsidP="005C492B">
      <w:pPr>
        <w:pStyle w:val="ListParagraph"/>
        <w:numPr>
          <w:ilvl w:val="0"/>
          <w:numId w:val="74"/>
        </w:numPr>
        <w:spacing w:before="0" w:after="0" w:line="360" w:lineRule="auto"/>
        <w:jc w:val="both"/>
      </w:pPr>
      <w:r>
        <w:t>Cleared -  means that the alarm condition has been cleared.</w:t>
      </w:r>
    </w:p>
    <w:p w:rsidR="00F17912" w:rsidRDefault="00F17912" w:rsidP="005C492B">
      <w:pPr>
        <w:spacing w:before="0" w:after="0" w:line="360" w:lineRule="auto"/>
        <w:jc w:val="both"/>
      </w:pPr>
      <w:r>
        <w:t xml:space="preserve">Each alarm that will be displayed on the alarm list will have four states, which </w:t>
      </w:r>
      <w:proofErr w:type="gramStart"/>
      <w:r>
        <w:t>are :</w:t>
      </w:r>
      <w:proofErr w:type="gramEnd"/>
    </w:p>
    <w:p w:rsidR="00F17912" w:rsidRDefault="00F17912" w:rsidP="005C492B">
      <w:pPr>
        <w:pStyle w:val="ListParagraph"/>
        <w:numPr>
          <w:ilvl w:val="0"/>
          <w:numId w:val="75"/>
        </w:numPr>
        <w:spacing w:before="0" w:after="0" w:line="360" w:lineRule="auto"/>
        <w:jc w:val="both"/>
      </w:pPr>
      <w:r>
        <w:t>Active State -  alarm is present and has not been acknowledged</w:t>
      </w:r>
    </w:p>
    <w:p w:rsidR="00F17912" w:rsidRDefault="00F17912" w:rsidP="005C492B">
      <w:pPr>
        <w:pStyle w:val="ListParagraph"/>
        <w:numPr>
          <w:ilvl w:val="0"/>
          <w:numId w:val="75"/>
        </w:numPr>
        <w:spacing w:before="0" w:after="0" w:line="360" w:lineRule="auto"/>
        <w:jc w:val="both"/>
      </w:pPr>
      <w:r>
        <w:t>Acknowledged state -  alarm is present and has been acknowledged</w:t>
      </w:r>
    </w:p>
    <w:p w:rsidR="00F17912" w:rsidRDefault="00F17912" w:rsidP="005C492B">
      <w:pPr>
        <w:pStyle w:val="ListParagraph"/>
        <w:numPr>
          <w:ilvl w:val="0"/>
          <w:numId w:val="75"/>
        </w:numPr>
        <w:spacing w:before="0" w:after="0" w:line="360" w:lineRule="auto"/>
        <w:jc w:val="both"/>
      </w:pPr>
      <w:r>
        <w:t>Reset state -  alarm has not been acknowledged and cleared.</w:t>
      </w:r>
    </w:p>
    <w:p w:rsidR="00F17912" w:rsidRDefault="00F17912" w:rsidP="005C492B">
      <w:pPr>
        <w:pStyle w:val="ListParagraph"/>
        <w:numPr>
          <w:ilvl w:val="0"/>
          <w:numId w:val="75"/>
        </w:numPr>
        <w:spacing w:before="0" w:after="0" w:line="360" w:lineRule="auto"/>
        <w:jc w:val="both"/>
      </w:pPr>
      <w:r>
        <w:t>Cleared state – alarm has been acknowledged and cleared</w:t>
      </w:r>
    </w:p>
    <w:p w:rsidR="00F17912" w:rsidRDefault="00F17912" w:rsidP="005C492B">
      <w:pPr>
        <w:spacing w:before="0" w:after="0" w:line="360" w:lineRule="auto"/>
        <w:jc w:val="both"/>
      </w:pPr>
      <w:r>
        <w:t xml:space="preserve">When the alarm present and has not been acknowledged, the alarm list will display the </w:t>
      </w:r>
      <w:proofErr w:type="gramStart"/>
      <w:r>
        <w:t>particular alarm</w:t>
      </w:r>
      <w:proofErr w:type="gramEnd"/>
      <w:r>
        <w:t xml:space="preserve"> to be flashing. The data that will be show on the alarm list are as follows:</w:t>
      </w:r>
    </w:p>
    <w:p w:rsidR="00F17912" w:rsidRDefault="00F17912" w:rsidP="005C492B">
      <w:pPr>
        <w:pStyle w:val="ListParagraph"/>
        <w:numPr>
          <w:ilvl w:val="0"/>
          <w:numId w:val="19"/>
        </w:numPr>
        <w:spacing w:before="0" w:after="0" w:line="360" w:lineRule="auto"/>
        <w:jc w:val="both"/>
      </w:pPr>
      <w:r>
        <w:t>Alarm State</w:t>
      </w:r>
    </w:p>
    <w:p w:rsidR="00F17912" w:rsidRDefault="00F17912" w:rsidP="005C492B">
      <w:pPr>
        <w:pStyle w:val="ListParagraph"/>
        <w:numPr>
          <w:ilvl w:val="0"/>
          <w:numId w:val="19"/>
        </w:numPr>
        <w:spacing w:before="0" w:after="0" w:line="360" w:lineRule="auto"/>
        <w:jc w:val="both"/>
      </w:pPr>
      <w:r>
        <w:t>Alarm time received</w:t>
      </w:r>
    </w:p>
    <w:p w:rsidR="00F17912" w:rsidRDefault="00F17912" w:rsidP="005C492B">
      <w:pPr>
        <w:pStyle w:val="ListParagraph"/>
        <w:numPr>
          <w:ilvl w:val="0"/>
          <w:numId w:val="19"/>
        </w:numPr>
        <w:spacing w:before="0" w:after="0" w:line="360" w:lineRule="auto"/>
        <w:jc w:val="both"/>
      </w:pPr>
      <w:r>
        <w:t>Alarm time cleared</w:t>
      </w:r>
    </w:p>
    <w:p w:rsidR="00F17912" w:rsidRDefault="00F17912" w:rsidP="005C492B">
      <w:pPr>
        <w:pStyle w:val="ListParagraph"/>
        <w:numPr>
          <w:ilvl w:val="0"/>
          <w:numId w:val="19"/>
        </w:numPr>
        <w:spacing w:before="0" w:after="0" w:line="360" w:lineRule="auto"/>
        <w:jc w:val="both"/>
      </w:pPr>
      <w:r>
        <w:t>Alarm time acknowledged</w:t>
      </w:r>
    </w:p>
    <w:p w:rsidR="00F17912" w:rsidRDefault="00F17912" w:rsidP="005C492B">
      <w:pPr>
        <w:pStyle w:val="ListParagraph"/>
        <w:numPr>
          <w:ilvl w:val="0"/>
          <w:numId w:val="19"/>
        </w:numPr>
        <w:spacing w:before="0" w:after="0" w:line="360" w:lineRule="auto"/>
        <w:jc w:val="both"/>
      </w:pPr>
      <w:r>
        <w:t>Variable name</w:t>
      </w:r>
    </w:p>
    <w:p w:rsidR="00F17912" w:rsidRDefault="00F17912" w:rsidP="005C492B">
      <w:pPr>
        <w:pStyle w:val="ListParagraph"/>
        <w:numPr>
          <w:ilvl w:val="0"/>
          <w:numId w:val="19"/>
        </w:numPr>
        <w:spacing w:before="0" w:after="0" w:line="360" w:lineRule="auto"/>
        <w:jc w:val="both"/>
      </w:pPr>
      <w:r>
        <w:t>Value of the data</w:t>
      </w:r>
    </w:p>
    <w:p w:rsidR="00F17912" w:rsidRDefault="00F17912" w:rsidP="005C492B">
      <w:pPr>
        <w:pStyle w:val="ListParagraph"/>
        <w:numPr>
          <w:ilvl w:val="0"/>
          <w:numId w:val="19"/>
        </w:numPr>
        <w:spacing w:before="0" w:after="0" w:line="360" w:lineRule="auto"/>
        <w:jc w:val="both"/>
      </w:pPr>
      <w:r>
        <w:t>Measurement unit</w:t>
      </w:r>
    </w:p>
    <w:p w:rsidR="00F17912" w:rsidRDefault="00F17912" w:rsidP="005C492B">
      <w:pPr>
        <w:pStyle w:val="ListParagraph"/>
        <w:numPr>
          <w:ilvl w:val="0"/>
          <w:numId w:val="19"/>
        </w:numPr>
        <w:spacing w:before="0" w:after="0" w:line="360" w:lineRule="auto"/>
        <w:jc w:val="both"/>
      </w:pPr>
      <w:r>
        <w:t xml:space="preserve">Text status </w:t>
      </w:r>
    </w:p>
    <w:p w:rsidR="00F17912" w:rsidRDefault="00F17912" w:rsidP="005C492B">
      <w:pPr>
        <w:pStyle w:val="ListParagraph"/>
        <w:numPr>
          <w:ilvl w:val="0"/>
          <w:numId w:val="19"/>
        </w:numPr>
        <w:spacing w:before="0" w:after="0" w:line="360" w:lineRule="auto"/>
        <w:jc w:val="both"/>
      </w:pPr>
      <w:r>
        <w:t>Etc.</w:t>
      </w:r>
    </w:p>
    <w:p w:rsidR="00F17912" w:rsidRDefault="00F17912" w:rsidP="005C492B">
      <w:pPr>
        <w:spacing w:before="0" w:after="0" w:line="360" w:lineRule="auto"/>
        <w:jc w:val="both"/>
      </w:pPr>
      <w:r>
        <w:t>Following show the example of SCADA System alarm list from Zenon alarm dialog template</w:t>
      </w:r>
    </w:p>
    <w:p w:rsidR="00F17912" w:rsidRDefault="00F17912" w:rsidP="005C492B">
      <w:pPr>
        <w:jc w:val="both"/>
      </w:pPr>
    </w:p>
    <w:p w:rsidR="005E2271" w:rsidRDefault="005E2271" w:rsidP="005C492B">
      <w:pPr>
        <w:jc w:val="both"/>
      </w:pPr>
    </w:p>
    <w:p w:rsidR="005E2271" w:rsidRDefault="005E2271" w:rsidP="005C492B">
      <w:pPr>
        <w:jc w:val="both"/>
      </w:pPr>
    </w:p>
    <w:p w:rsidR="005E2271" w:rsidRDefault="005E2271" w:rsidP="005C492B">
      <w:pPr>
        <w:jc w:val="both"/>
      </w:pPr>
    </w:p>
    <w:p w:rsidR="005E2271" w:rsidRDefault="005E2271" w:rsidP="005C492B">
      <w:pPr>
        <w:jc w:val="both"/>
      </w:pPr>
    </w:p>
    <w:p w:rsidR="005E2271" w:rsidRDefault="005E2271" w:rsidP="005C492B">
      <w:pPr>
        <w:jc w:val="both"/>
      </w:pPr>
    </w:p>
    <w:p w:rsidR="005E2271" w:rsidRDefault="005E2271" w:rsidP="005C492B">
      <w:pPr>
        <w:jc w:val="both"/>
      </w:pPr>
    </w:p>
    <w:p w:rsidR="005E2271" w:rsidRDefault="005E2271" w:rsidP="005C492B">
      <w:pPr>
        <w:jc w:val="both"/>
        <w:sectPr w:rsidR="005E2271" w:rsidSect="00A07B9F">
          <w:pgSz w:w="11909" w:h="16834" w:code="9"/>
          <w:pgMar w:top="1729" w:right="1440" w:bottom="1134" w:left="1729" w:header="720" w:footer="720" w:gutter="0"/>
          <w:cols w:space="720"/>
          <w:titlePg/>
          <w:docGrid w:linePitch="360"/>
        </w:sectPr>
      </w:pPr>
    </w:p>
    <w:p w:rsidR="005E2271" w:rsidRDefault="005E2271" w:rsidP="005C492B">
      <w:pPr>
        <w:jc w:val="both"/>
      </w:pPr>
    </w:p>
    <w:p w:rsidR="005E2271" w:rsidRDefault="005E2271" w:rsidP="005C492B">
      <w:pPr>
        <w:jc w:val="both"/>
      </w:pPr>
      <w:r>
        <w:rPr>
          <w:noProof/>
          <w:lang w:eastAsia="en-US"/>
        </w:rPr>
        <w:drawing>
          <wp:inline distT="0" distB="0" distL="0" distR="0" wp14:anchorId="21F8FB6A" wp14:editId="67D1C834">
            <wp:extent cx="9224010" cy="4237355"/>
            <wp:effectExtent l="0" t="0" r="0" b="0"/>
            <wp:docPr id="3822" name="Pictur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24010" cy="4237355"/>
                    </a:xfrm>
                    <a:prstGeom prst="rect">
                      <a:avLst/>
                    </a:prstGeom>
                    <a:noFill/>
                  </pic:spPr>
                </pic:pic>
              </a:graphicData>
            </a:graphic>
          </wp:inline>
        </w:drawing>
      </w:r>
    </w:p>
    <w:p w:rsidR="005E2271" w:rsidRPr="005E2271" w:rsidRDefault="00020DB9" w:rsidP="00020DB9">
      <w:pPr>
        <w:jc w:val="center"/>
        <w:rPr>
          <w:i/>
        </w:rPr>
        <w:sectPr w:rsidR="005E2271" w:rsidRPr="005E2271" w:rsidSect="00FA7842">
          <w:pgSz w:w="16834" w:h="11909" w:orient="landscape" w:code="9"/>
          <w:pgMar w:top="1440" w:right="1134" w:bottom="1729" w:left="1729" w:header="720" w:footer="720" w:gutter="0"/>
          <w:cols w:space="720"/>
          <w:titlePg/>
          <w:docGrid w:linePitch="360"/>
        </w:sectPr>
      </w:pPr>
      <w:bookmarkStart w:id="231" w:name="_Toc497912808"/>
      <w:r>
        <w:rPr>
          <w:i/>
        </w:rP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20</w:t>
      </w:r>
      <w:r w:rsidR="0087586F">
        <w:rPr>
          <w:noProof/>
        </w:rPr>
        <w:fldChar w:fldCharType="end"/>
      </w:r>
      <w:r>
        <w:rPr>
          <w:i/>
        </w:rPr>
        <w:t xml:space="preserve"> – SCADA System Alarm </w:t>
      </w:r>
      <w:r w:rsidR="00FA7842">
        <w:rPr>
          <w:i/>
        </w:rPr>
        <w:t>List Displa</w:t>
      </w:r>
      <w:r>
        <w:rPr>
          <w:i/>
        </w:rPr>
        <w:t>y</w:t>
      </w:r>
      <w:bookmarkEnd w:id="231"/>
    </w:p>
    <w:p w:rsidR="00B1527B" w:rsidRDefault="00F2226C" w:rsidP="005C492B">
      <w:pPr>
        <w:pStyle w:val="Heading1"/>
        <w:jc w:val="both"/>
      </w:pPr>
      <w:bookmarkStart w:id="232" w:name="_Toc497912745"/>
      <w:r>
        <w:lastRenderedPageBreak/>
        <w:t>Supplementary Functions</w:t>
      </w:r>
      <w:bookmarkEnd w:id="232"/>
    </w:p>
    <w:p w:rsidR="00B1527B" w:rsidRPr="00AA1BE2" w:rsidRDefault="00B1527B" w:rsidP="005C492B">
      <w:pPr>
        <w:pStyle w:val="Heading2"/>
        <w:jc w:val="both"/>
      </w:pPr>
      <w:bookmarkStart w:id="233" w:name="_Toc489079236"/>
      <w:bookmarkStart w:id="234" w:name="_Toc497912746"/>
      <w:r w:rsidRPr="00384B40">
        <w:t>Redundancy</w:t>
      </w:r>
      <w:bookmarkEnd w:id="233"/>
      <w:bookmarkEnd w:id="234"/>
    </w:p>
    <w:p w:rsidR="00B1527B" w:rsidRDefault="00B1527B" w:rsidP="005C492B">
      <w:pPr>
        <w:spacing w:line="360" w:lineRule="auto"/>
        <w:jc w:val="both"/>
        <w:rPr>
          <w:rFonts w:eastAsia="Times New Roman" w:cs="Arial"/>
          <w:szCs w:val="22"/>
          <w:lang w:val="id-ID" w:eastAsia="en-ID"/>
        </w:rPr>
      </w:pPr>
      <w:r w:rsidRPr="000B2149">
        <w:rPr>
          <w:rFonts w:eastAsia="Times New Roman" w:cs="Arial"/>
          <w:szCs w:val="22"/>
          <w:lang w:eastAsia="en-ID"/>
        </w:rPr>
        <w:t xml:space="preserve">Redundancy in </w:t>
      </w:r>
      <w:proofErr w:type="spellStart"/>
      <w:r w:rsidRPr="000B2149">
        <w:rPr>
          <w:rFonts w:eastAsia="Times New Roman" w:cs="Arial"/>
          <w:szCs w:val="22"/>
          <w:lang w:eastAsia="en-ID"/>
        </w:rPr>
        <w:t>zenon</w:t>
      </w:r>
      <w:proofErr w:type="spellEnd"/>
      <w:r w:rsidRPr="000B2149">
        <w:rPr>
          <w:rFonts w:eastAsia="Times New Roman" w:cs="Arial"/>
          <w:szCs w:val="22"/>
          <w:lang w:eastAsia="en-ID"/>
        </w:rPr>
        <w:t xml:space="preserve"> ensures that processes are not interrupted even in the event of a failure of the Primary Server and that no data is lost. </w:t>
      </w:r>
      <w:r>
        <w:rPr>
          <w:rFonts w:eastAsia="Times New Roman" w:cs="Arial"/>
          <w:szCs w:val="22"/>
          <w:lang w:val="id-ID" w:eastAsia="en-ID"/>
        </w:rPr>
        <w:t xml:space="preserve">Seamless redundancy in zenon </w:t>
      </w:r>
      <w:r w:rsidRPr="00DF1E68">
        <w:rPr>
          <w:rFonts w:eastAsia="Times New Roman" w:cs="Arial"/>
          <w:szCs w:val="22"/>
          <w:lang w:val="id-ID" w:eastAsia="en-ID"/>
        </w:rPr>
        <w:t>means that the time period between the failure of the Primary Server and detection of the failure is protected from data loss. This is implemented as follows:</w:t>
      </w:r>
    </w:p>
    <w:p w:rsidR="00B1527B" w:rsidRDefault="00B1527B" w:rsidP="005C492B">
      <w:pPr>
        <w:pStyle w:val="ListParagraph"/>
        <w:numPr>
          <w:ilvl w:val="0"/>
          <w:numId w:val="63"/>
        </w:numPr>
        <w:spacing w:line="360" w:lineRule="auto"/>
        <w:jc w:val="both"/>
        <w:rPr>
          <w:rFonts w:eastAsia="Times New Roman" w:cs="Arial"/>
          <w:szCs w:val="22"/>
          <w:lang w:val="id-ID" w:eastAsia="en-ID"/>
        </w:rPr>
      </w:pPr>
      <w:r w:rsidRPr="00DF1E68">
        <w:rPr>
          <w:rFonts w:eastAsia="Times New Roman" w:cs="Arial"/>
          <w:szCs w:val="22"/>
          <w:lang w:val="id-ID" w:eastAsia="en-ID"/>
        </w:rPr>
        <w:t>The S</w:t>
      </w:r>
      <w:r>
        <w:rPr>
          <w:rFonts w:eastAsia="Times New Roman" w:cs="Arial"/>
          <w:szCs w:val="22"/>
          <w:lang w:val="id-ID" w:eastAsia="en-ID"/>
        </w:rPr>
        <w:t>tandby Server buffers all data.</w:t>
      </w:r>
    </w:p>
    <w:p w:rsidR="00B1527B" w:rsidRPr="00DF1E68" w:rsidRDefault="00B1527B" w:rsidP="005C492B">
      <w:pPr>
        <w:pStyle w:val="ListParagraph"/>
        <w:numPr>
          <w:ilvl w:val="0"/>
          <w:numId w:val="63"/>
        </w:numPr>
        <w:spacing w:line="360" w:lineRule="auto"/>
        <w:jc w:val="both"/>
        <w:rPr>
          <w:rFonts w:eastAsia="Times New Roman" w:cs="Arial"/>
          <w:szCs w:val="22"/>
          <w:lang w:eastAsia="en-ID"/>
        </w:rPr>
      </w:pPr>
      <w:r w:rsidRPr="00DF1E68">
        <w:rPr>
          <w:rFonts w:eastAsia="Times New Roman" w:cs="Arial"/>
          <w:szCs w:val="22"/>
          <w:lang w:val="id-ID" w:eastAsia="en-ID"/>
        </w:rPr>
        <w:t>The Standby Server detects the failure of the Primary Server and automatically takes on the complete functionality thereof.</w:t>
      </w:r>
    </w:p>
    <w:p w:rsidR="00B1527B" w:rsidRDefault="00B1527B" w:rsidP="005C492B">
      <w:pPr>
        <w:pStyle w:val="ListParagraph"/>
        <w:numPr>
          <w:ilvl w:val="0"/>
          <w:numId w:val="63"/>
        </w:numPr>
        <w:spacing w:line="360" w:lineRule="auto"/>
        <w:jc w:val="both"/>
        <w:rPr>
          <w:rFonts w:eastAsia="Times New Roman" w:cs="Arial"/>
          <w:szCs w:val="22"/>
          <w:lang w:eastAsia="en-ID"/>
        </w:rPr>
      </w:pPr>
      <w:r w:rsidRPr="00DF1E68">
        <w:rPr>
          <w:rFonts w:eastAsia="Times New Roman" w:cs="Arial"/>
          <w:szCs w:val="22"/>
          <w:lang w:val="id-ID" w:eastAsia="en-ID"/>
        </w:rPr>
        <w:t>The standby server adds the data from the buffer to the corresponding modules (AML, CEL, archives).</w:t>
      </w:r>
    </w:p>
    <w:p w:rsidR="00B1527B" w:rsidRDefault="00B1527B" w:rsidP="005C492B">
      <w:pPr>
        <w:spacing w:line="360" w:lineRule="auto"/>
        <w:jc w:val="both"/>
      </w:pPr>
      <w:r w:rsidRPr="00DF1E68">
        <w:t>Project changes need only be entered on the Primary Server; the standby server and the connected clients automatically synchronize online data. This ensures that the project status is the same on all computers.</w:t>
      </w:r>
    </w:p>
    <w:p w:rsidR="00B1527B" w:rsidRDefault="00B1527B" w:rsidP="005C492B">
      <w:pPr>
        <w:spacing w:line="360" w:lineRule="auto"/>
        <w:jc w:val="both"/>
        <w:rPr>
          <w:lang w:val="id-ID"/>
        </w:rPr>
      </w:pPr>
      <w:r>
        <w:rPr>
          <w:lang w:val="id-ID"/>
        </w:rPr>
        <w:t>There are two kind of redundancy systems in zenon, that is:</w:t>
      </w:r>
    </w:p>
    <w:p w:rsidR="00B1527B" w:rsidRDefault="00B1527B" w:rsidP="005C492B">
      <w:pPr>
        <w:pStyle w:val="ListParagraph"/>
        <w:numPr>
          <w:ilvl w:val="0"/>
          <w:numId w:val="64"/>
        </w:numPr>
        <w:spacing w:line="360" w:lineRule="auto"/>
        <w:jc w:val="both"/>
        <w:rPr>
          <w:lang w:val="id-ID"/>
        </w:rPr>
      </w:pPr>
      <w:r>
        <w:rPr>
          <w:lang w:val="id-ID"/>
        </w:rPr>
        <w:t>Software redundancy</w:t>
      </w:r>
    </w:p>
    <w:p w:rsidR="00B1527B" w:rsidRDefault="00B1527B" w:rsidP="005C492B">
      <w:pPr>
        <w:pStyle w:val="ListParagraph"/>
        <w:spacing w:line="360" w:lineRule="auto"/>
        <w:jc w:val="both"/>
        <w:rPr>
          <w:lang w:val="id-ID"/>
        </w:rPr>
      </w:pPr>
      <w:r>
        <w:rPr>
          <w:lang w:val="id-ID"/>
        </w:rPr>
        <w:t>The primary server communicates with the controller on a two-way basis; the standby server is read only</w:t>
      </w:r>
    </w:p>
    <w:p w:rsidR="00B1527B" w:rsidRDefault="00B1527B" w:rsidP="005C492B">
      <w:pPr>
        <w:pStyle w:val="ListParagraph"/>
        <w:numPr>
          <w:ilvl w:val="0"/>
          <w:numId w:val="64"/>
        </w:numPr>
        <w:spacing w:line="360" w:lineRule="auto"/>
        <w:jc w:val="both"/>
        <w:rPr>
          <w:lang w:val="id-ID"/>
        </w:rPr>
      </w:pPr>
      <w:r>
        <w:rPr>
          <w:lang w:val="id-ID"/>
        </w:rPr>
        <w:t>Hardware redundancy</w:t>
      </w:r>
    </w:p>
    <w:p w:rsidR="00B1527B" w:rsidRDefault="00B1527B" w:rsidP="005C492B">
      <w:pPr>
        <w:pStyle w:val="ListParagraph"/>
        <w:spacing w:line="360" w:lineRule="auto"/>
        <w:jc w:val="both"/>
        <w:rPr>
          <w:lang w:val="id-ID"/>
        </w:rPr>
      </w:pPr>
      <w:r>
        <w:rPr>
          <w:lang w:val="id-ID"/>
        </w:rPr>
        <w:t>Both servers communicate on a two-way basis with the respective connected controller. This kind of redndancy is usually applied in conjunction with controllers connected in series.</w:t>
      </w:r>
    </w:p>
    <w:p w:rsidR="00B1527B" w:rsidRDefault="00B1527B" w:rsidP="005C492B">
      <w:pPr>
        <w:spacing w:line="360" w:lineRule="auto"/>
        <w:jc w:val="both"/>
        <w:rPr>
          <w:lang w:val="id-ID"/>
        </w:rPr>
      </w:pPr>
      <w:r>
        <w:rPr>
          <w:lang w:val="id-ID"/>
        </w:rPr>
        <w:t>For this project, software redundancy system is used.</w:t>
      </w:r>
    </w:p>
    <w:p w:rsidR="00B1527B" w:rsidRDefault="00B1527B" w:rsidP="005C492B">
      <w:pPr>
        <w:spacing w:line="360" w:lineRule="auto"/>
        <w:jc w:val="both"/>
        <w:rPr>
          <w:lang w:val="id-ID"/>
        </w:rPr>
      </w:pPr>
      <w:r>
        <w:rPr>
          <w:lang w:val="id-ID"/>
        </w:rPr>
        <w:t xml:space="preserve">In normal operation, </w:t>
      </w:r>
      <w:r w:rsidRPr="002B7732">
        <w:rPr>
          <w:lang w:val="id-ID"/>
        </w:rPr>
        <w:t>both computers communicate with the controller; in doing so:</w:t>
      </w:r>
    </w:p>
    <w:p w:rsidR="00B1527B" w:rsidRDefault="00B1527B" w:rsidP="005C492B">
      <w:pPr>
        <w:pStyle w:val="ListParagraph"/>
        <w:numPr>
          <w:ilvl w:val="0"/>
          <w:numId w:val="65"/>
        </w:numPr>
        <w:spacing w:line="360" w:lineRule="auto"/>
        <w:jc w:val="both"/>
        <w:rPr>
          <w:lang w:val="id-ID"/>
        </w:rPr>
      </w:pPr>
      <w:r w:rsidRPr="002B7732">
        <w:rPr>
          <w:lang w:val="id-ID"/>
        </w:rPr>
        <w:t>The Primary Server communicates with the controller in two directions (read and write)</w:t>
      </w:r>
    </w:p>
    <w:p w:rsidR="00B1527B" w:rsidRDefault="00B1527B" w:rsidP="005C492B">
      <w:pPr>
        <w:pStyle w:val="ListParagraph"/>
        <w:numPr>
          <w:ilvl w:val="0"/>
          <w:numId w:val="65"/>
        </w:numPr>
        <w:spacing w:line="360" w:lineRule="auto"/>
        <w:jc w:val="both"/>
        <w:rPr>
          <w:lang w:val="id-ID"/>
        </w:rPr>
      </w:pPr>
      <w:r w:rsidRPr="002B7732">
        <w:rPr>
          <w:lang w:val="id-ID"/>
        </w:rPr>
        <w:t>The Standby communicates with the controller as read only</w:t>
      </w:r>
    </w:p>
    <w:p w:rsidR="00B1527B" w:rsidRDefault="00B1527B" w:rsidP="005C492B">
      <w:pPr>
        <w:pStyle w:val="ListParagraph"/>
        <w:numPr>
          <w:ilvl w:val="0"/>
          <w:numId w:val="65"/>
        </w:numPr>
        <w:spacing w:line="360" w:lineRule="auto"/>
        <w:jc w:val="both"/>
        <w:rPr>
          <w:lang w:val="id-ID"/>
        </w:rPr>
      </w:pPr>
      <w:r>
        <w:rPr>
          <w:lang w:val="id-ID"/>
        </w:rPr>
        <w:t>Both computers keep the controller’s data current and synchronous</w:t>
      </w:r>
      <w:r w:rsidR="00AB2989">
        <w:rPr>
          <w:lang w:val="en-GB"/>
        </w:rPr>
        <w:t xml:space="preserve"> database</w:t>
      </w:r>
    </w:p>
    <w:p w:rsidR="00B1527B" w:rsidRDefault="00B1527B" w:rsidP="00AD2BA1">
      <w:pPr>
        <w:spacing w:line="360" w:lineRule="auto"/>
        <w:jc w:val="center"/>
        <w:rPr>
          <w:lang w:val="id-ID"/>
        </w:rPr>
      </w:pPr>
      <w:r>
        <w:rPr>
          <w:noProof/>
          <w:lang w:eastAsia="en-US"/>
        </w:rPr>
        <w:lastRenderedPageBreak/>
        <w:drawing>
          <wp:inline distT="0" distB="0" distL="0" distR="0" wp14:anchorId="75FA63A8" wp14:editId="21CE0C09">
            <wp:extent cx="5153025" cy="2943225"/>
            <wp:effectExtent l="0" t="0" r="9525" b="9525"/>
            <wp:docPr id="3823"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3025" cy="2943225"/>
                    </a:xfrm>
                    <a:prstGeom prst="rect">
                      <a:avLst/>
                    </a:prstGeom>
                  </pic:spPr>
                </pic:pic>
              </a:graphicData>
            </a:graphic>
          </wp:inline>
        </w:drawing>
      </w:r>
    </w:p>
    <w:p w:rsidR="00B1527B" w:rsidRPr="002B7732" w:rsidRDefault="00B1527B" w:rsidP="002D214B">
      <w:pPr>
        <w:pStyle w:val="Caption"/>
        <w:rPr>
          <w:lang w:val="id-ID"/>
        </w:rPr>
      </w:pPr>
      <w:bookmarkStart w:id="235" w:name="_Toc497912809"/>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21</w:t>
      </w:r>
      <w:r w:rsidR="0087586F">
        <w:rPr>
          <w:noProof/>
        </w:rPr>
        <w:fldChar w:fldCharType="end"/>
      </w:r>
      <w:r w:rsidR="009F377D">
        <w:t xml:space="preserve"> </w:t>
      </w:r>
      <w:r>
        <w:rPr>
          <w:lang w:val="id-ID"/>
        </w:rPr>
        <w:t xml:space="preserve"> – Zenon Software Redundancy Example</w:t>
      </w:r>
      <w:bookmarkEnd w:id="235"/>
    </w:p>
    <w:p w:rsidR="00B1527B" w:rsidRDefault="00B1527B" w:rsidP="005C492B">
      <w:pPr>
        <w:spacing w:line="360" w:lineRule="auto"/>
        <w:jc w:val="both"/>
        <w:rPr>
          <w:lang w:val="id-ID"/>
        </w:rPr>
      </w:pPr>
      <w:r w:rsidRPr="002B7732">
        <w:rPr>
          <w:lang w:val="id-ID"/>
        </w:rPr>
        <w:t>In the event of a failure of the Primary Server:</w:t>
      </w:r>
    </w:p>
    <w:p w:rsidR="00B1527B" w:rsidRDefault="00B1527B" w:rsidP="005C492B">
      <w:pPr>
        <w:pStyle w:val="ListParagraph"/>
        <w:numPr>
          <w:ilvl w:val="0"/>
          <w:numId w:val="66"/>
        </w:numPr>
        <w:spacing w:line="360" w:lineRule="auto"/>
        <w:jc w:val="both"/>
        <w:rPr>
          <w:lang w:val="id-ID"/>
        </w:rPr>
      </w:pPr>
      <w:r w:rsidRPr="002B7732">
        <w:rPr>
          <w:lang w:val="id-ID"/>
        </w:rPr>
        <w:t>The Standby Server becomes the new Primary Server</w:t>
      </w:r>
    </w:p>
    <w:p w:rsidR="00B1527B" w:rsidRDefault="00B1527B" w:rsidP="005C492B">
      <w:pPr>
        <w:pStyle w:val="ListParagraph"/>
        <w:numPr>
          <w:ilvl w:val="0"/>
          <w:numId w:val="66"/>
        </w:numPr>
        <w:spacing w:line="360" w:lineRule="auto"/>
        <w:jc w:val="both"/>
        <w:rPr>
          <w:lang w:val="id-ID"/>
        </w:rPr>
      </w:pPr>
      <w:r w:rsidRPr="002B7732">
        <w:rPr>
          <w:lang w:val="id-ID"/>
        </w:rPr>
        <w:t>The Seamless redundancy ensures that all data is complete without omissions, including data from the time between the failure and the switch</w:t>
      </w:r>
    </w:p>
    <w:p w:rsidR="00B1527B" w:rsidRDefault="00B1527B" w:rsidP="005C492B">
      <w:pPr>
        <w:pStyle w:val="ListParagraph"/>
        <w:numPr>
          <w:ilvl w:val="0"/>
          <w:numId w:val="66"/>
        </w:numPr>
        <w:spacing w:line="360" w:lineRule="auto"/>
        <w:jc w:val="both"/>
        <w:rPr>
          <w:lang w:val="id-ID"/>
        </w:rPr>
      </w:pPr>
      <w:r w:rsidRPr="002B7732">
        <w:rPr>
          <w:lang w:val="id-ID"/>
        </w:rPr>
        <w:t>The new Primary Server communicates with the PLC both ways</w:t>
      </w:r>
    </w:p>
    <w:p w:rsidR="00B1527B" w:rsidRDefault="00B1527B" w:rsidP="005C492B">
      <w:pPr>
        <w:spacing w:line="360" w:lineRule="auto"/>
        <w:jc w:val="both"/>
        <w:rPr>
          <w:lang w:val="id-ID"/>
        </w:rPr>
      </w:pPr>
      <w:r>
        <w:rPr>
          <w:lang w:val="id-ID"/>
        </w:rPr>
        <w:t xml:space="preserve">For software redundancy type, </w:t>
      </w:r>
      <w:r w:rsidRPr="000B3860">
        <w:rPr>
          <w:lang w:val="id-ID"/>
        </w:rPr>
        <w:t>there are three differentredundancy modes available. The distribution of roles (Primary Server or Standby Server) duringoperation and after the re-availability of a server that failed beforehand depends on the selected</w:t>
      </w:r>
      <w:r>
        <w:rPr>
          <w:lang w:val="id-ID"/>
        </w:rPr>
        <w:t xml:space="preserve"> redundancy mode.</w:t>
      </w:r>
    </w:p>
    <w:p w:rsidR="00B1527B" w:rsidRDefault="00B1527B" w:rsidP="005C492B">
      <w:pPr>
        <w:pStyle w:val="ListParagraph"/>
        <w:numPr>
          <w:ilvl w:val="0"/>
          <w:numId w:val="67"/>
        </w:numPr>
        <w:spacing w:line="360" w:lineRule="auto"/>
        <w:jc w:val="both"/>
        <w:rPr>
          <w:lang w:val="id-ID"/>
        </w:rPr>
      </w:pPr>
      <w:r>
        <w:rPr>
          <w:lang w:val="id-ID"/>
        </w:rPr>
        <w:t>Dominant</w:t>
      </w:r>
    </w:p>
    <w:p w:rsidR="00B1527B" w:rsidRPr="000B3860" w:rsidRDefault="00B1527B" w:rsidP="005C492B">
      <w:pPr>
        <w:pStyle w:val="ListParagraph"/>
        <w:numPr>
          <w:ilvl w:val="0"/>
          <w:numId w:val="68"/>
        </w:numPr>
        <w:spacing w:line="360" w:lineRule="auto"/>
        <w:jc w:val="both"/>
        <w:rPr>
          <w:lang w:val="id-ID"/>
        </w:rPr>
      </w:pPr>
      <w:r w:rsidRPr="000B3860">
        <w:rPr>
          <w:lang w:val="id-ID"/>
        </w:rPr>
        <w:t>The Primary Server fails.</w:t>
      </w:r>
    </w:p>
    <w:p w:rsidR="00B1527B" w:rsidRPr="000B3860" w:rsidRDefault="00B1527B" w:rsidP="005C492B">
      <w:pPr>
        <w:pStyle w:val="ListParagraph"/>
        <w:numPr>
          <w:ilvl w:val="0"/>
          <w:numId w:val="68"/>
        </w:numPr>
        <w:spacing w:line="360" w:lineRule="auto"/>
        <w:jc w:val="both"/>
        <w:rPr>
          <w:lang w:val="id-ID"/>
        </w:rPr>
      </w:pPr>
      <w:r w:rsidRPr="000B3860">
        <w:rPr>
          <w:lang w:val="id-ID"/>
        </w:rPr>
        <w:t>The original Primary Server goes online again.In doing so:</w:t>
      </w:r>
    </w:p>
    <w:p w:rsidR="00B1527B" w:rsidRPr="000B3860" w:rsidRDefault="00B1527B" w:rsidP="005C492B">
      <w:pPr>
        <w:pStyle w:val="ListParagraph"/>
        <w:spacing w:line="360" w:lineRule="auto"/>
        <w:ind w:left="1080"/>
        <w:jc w:val="both"/>
        <w:rPr>
          <w:lang w:val="id-ID"/>
        </w:rPr>
      </w:pPr>
      <w:r w:rsidRPr="000B3860">
        <w:rPr>
          <w:lang w:val="id-ID"/>
        </w:rPr>
        <w:t>a) It connects to the current Primary Server</w:t>
      </w:r>
    </w:p>
    <w:p w:rsidR="00B1527B" w:rsidRPr="000B3860" w:rsidRDefault="00B1527B" w:rsidP="005C492B">
      <w:pPr>
        <w:pStyle w:val="ListParagraph"/>
        <w:spacing w:line="360" w:lineRule="auto"/>
        <w:ind w:left="1080"/>
        <w:jc w:val="both"/>
        <w:rPr>
          <w:lang w:val="id-ID"/>
        </w:rPr>
      </w:pPr>
      <w:r w:rsidRPr="000B3860">
        <w:rPr>
          <w:lang w:val="id-ID"/>
        </w:rPr>
        <w:t>b) It synchronizes all data</w:t>
      </w:r>
    </w:p>
    <w:p w:rsidR="00B1527B" w:rsidRPr="000B3860" w:rsidRDefault="00B1527B" w:rsidP="005C492B">
      <w:pPr>
        <w:pStyle w:val="ListParagraph"/>
        <w:spacing w:line="360" w:lineRule="auto"/>
        <w:ind w:left="1080"/>
        <w:jc w:val="both"/>
        <w:rPr>
          <w:lang w:val="id-ID"/>
        </w:rPr>
      </w:pPr>
      <w:r w:rsidRPr="000B3860">
        <w:rPr>
          <w:lang w:val="id-ID"/>
        </w:rPr>
        <w:t>c) It becomes the Primary Server itself again</w:t>
      </w:r>
    </w:p>
    <w:p w:rsidR="00B1527B" w:rsidRPr="000B3860" w:rsidRDefault="00B1527B" w:rsidP="005C492B">
      <w:pPr>
        <w:pStyle w:val="ListParagraph"/>
        <w:numPr>
          <w:ilvl w:val="0"/>
          <w:numId w:val="68"/>
        </w:numPr>
        <w:spacing w:line="360" w:lineRule="auto"/>
        <w:jc w:val="both"/>
        <w:rPr>
          <w:lang w:val="id-ID"/>
        </w:rPr>
      </w:pPr>
      <w:r w:rsidRPr="000B3860">
        <w:rPr>
          <w:lang w:val="id-ID"/>
        </w:rPr>
        <w:t>The original Standby Server becomes the Standby Server again.</w:t>
      </w:r>
    </w:p>
    <w:p w:rsidR="00B1527B" w:rsidRDefault="00B1527B" w:rsidP="005C492B">
      <w:pPr>
        <w:pStyle w:val="ListParagraph"/>
        <w:numPr>
          <w:ilvl w:val="0"/>
          <w:numId w:val="68"/>
        </w:numPr>
        <w:spacing w:line="360" w:lineRule="auto"/>
        <w:jc w:val="both"/>
        <w:rPr>
          <w:lang w:val="id-ID"/>
        </w:rPr>
      </w:pPr>
      <w:r w:rsidRPr="000B3860">
        <w:rPr>
          <w:lang w:val="id-ID"/>
        </w:rPr>
        <w:t>All Clients connect to the new Primary Server.</w:t>
      </w:r>
    </w:p>
    <w:p w:rsidR="00B1527B" w:rsidRDefault="00B1527B" w:rsidP="005C492B">
      <w:pPr>
        <w:pStyle w:val="ListParagraph"/>
        <w:numPr>
          <w:ilvl w:val="0"/>
          <w:numId w:val="67"/>
        </w:numPr>
        <w:spacing w:line="360" w:lineRule="auto"/>
        <w:jc w:val="both"/>
        <w:rPr>
          <w:lang w:val="id-ID"/>
        </w:rPr>
      </w:pPr>
      <w:r>
        <w:rPr>
          <w:lang w:val="id-ID"/>
        </w:rPr>
        <w:t>Non-dominant</w:t>
      </w:r>
    </w:p>
    <w:p w:rsidR="00B1527B" w:rsidRPr="000B3860" w:rsidRDefault="00B1527B" w:rsidP="005C492B">
      <w:pPr>
        <w:pStyle w:val="ListParagraph"/>
        <w:numPr>
          <w:ilvl w:val="0"/>
          <w:numId w:val="69"/>
        </w:numPr>
        <w:spacing w:line="360" w:lineRule="auto"/>
        <w:jc w:val="both"/>
        <w:rPr>
          <w:lang w:val="id-ID"/>
        </w:rPr>
      </w:pPr>
      <w:r w:rsidRPr="000B3860">
        <w:rPr>
          <w:lang w:val="id-ID"/>
        </w:rPr>
        <w:t>The Primary Server fails.</w:t>
      </w:r>
    </w:p>
    <w:p w:rsidR="00B1527B" w:rsidRPr="000B3860" w:rsidRDefault="00B1527B" w:rsidP="005C492B">
      <w:pPr>
        <w:pStyle w:val="ListParagraph"/>
        <w:numPr>
          <w:ilvl w:val="0"/>
          <w:numId w:val="69"/>
        </w:numPr>
        <w:spacing w:line="360" w:lineRule="auto"/>
        <w:jc w:val="both"/>
        <w:rPr>
          <w:lang w:val="id-ID"/>
        </w:rPr>
      </w:pPr>
      <w:r w:rsidRPr="000B3860">
        <w:rPr>
          <w:lang w:val="id-ID"/>
        </w:rPr>
        <w:t>The original Primary Server goes online again.In doing so:</w:t>
      </w:r>
    </w:p>
    <w:p w:rsidR="00B1527B" w:rsidRPr="000B3860" w:rsidRDefault="00B1527B" w:rsidP="005C492B">
      <w:pPr>
        <w:pStyle w:val="ListParagraph"/>
        <w:spacing w:line="360" w:lineRule="auto"/>
        <w:ind w:left="1080"/>
        <w:jc w:val="both"/>
        <w:rPr>
          <w:lang w:val="id-ID"/>
        </w:rPr>
      </w:pPr>
      <w:r w:rsidRPr="000B3860">
        <w:rPr>
          <w:lang w:val="id-ID"/>
        </w:rPr>
        <w:t>a) It connects to the current Primary Server</w:t>
      </w:r>
    </w:p>
    <w:p w:rsidR="00B1527B" w:rsidRPr="000B3860" w:rsidRDefault="00B1527B" w:rsidP="005C492B">
      <w:pPr>
        <w:pStyle w:val="ListParagraph"/>
        <w:spacing w:line="360" w:lineRule="auto"/>
        <w:ind w:left="1080"/>
        <w:jc w:val="both"/>
        <w:rPr>
          <w:lang w:val="id-ID"/>
        </w:rPr>
      </w:pPr>
      <w:r w:rsidRPr="000B3860">
        <w:rPr>
          <w:lang w:val="id-ID"/>
        </w:rPr>
        <w:t>b) It synchronizes all data</w:t>
      </w:r>
    </w:p>
    <w:p w:rsidR="00B1527B" w:rsidRPr="000B3860" w:rsidRDefault="00B1527B" w:rsidP="005C492B">
      <w:pPr>
        <w:pStyle w:val="ListParagraph"/>
        <w:spacing w:line="360" w:lineRule="auto"/>
        <w:ind w:left="1080"/>
        <w:jc w:val="both"/>
        <w:rPr>
          <w:lang w:val="id-ID"/>
        </w:rPr>
      </w:pPr>
      <w:r w:rsidRPr="000B3860">
        <w:rPr>
          <w:lang w:val="id-ID"/>
        </w:rPr>
        <w:lastRenderedPageBreak/>
        <w:t xml:space="preserve">c) It becomes the </w:t>
      </w:r>
      <w:r>
        <w:rPr>
          <w:lang w:val="id-ID"/>
        </w:rPr>
        <w:t>Standby Server itself</w:t>
      </w:r>
    </w:p>
    <w:p w:rsidR="00B1527B" w:rsidRDefault="00B1527B" w:rsidP="005C492B">
      <w:pPr>
        <w:pStyle w:val="ListParagraph"/>
        <w:numPr>
          <w:ilvl w:val="0"/>
          <w:numId w:val="69"/>
        </w:numPr>
        <w:spacing w:line="360" w:lineRule="auto"/>
        <w:jc w:val="both"/>
        <w:rPr>
          <w:lang w:val="id-ID"/>
        </w:rPr>
      </w:pPr>
      <w:r w:rsidRPr="000B3860">
        <w:rPr>
          <w:lang w:val="id-ID"/>
        </w:rPr>
        <w:t xml:space="preserve">The </w:t>
      </w:r>
      <w:r>
        <w:rPr>
          <w:lang w:val="id-ID"/>
        </w:rPr>
        <w:t>current Primary Server remains the Priimary Server.</w:t>
      </w:r>
    </w:p>
    <w:p w:rsidR="00B1527B" w:rsidRDefault="00B1527B" w:rsidP="005C492B">
      <w:pPr>
        <w:pStyle w:val="ListParagraph"/>
        <w:numPr>
          <w:ilvl w:val="0"/>
          <w:numId w:val="69"/>
        </w:numPr>
        <w:spacing w:line="360" w:lineRule="auto"/>
        <w:jc w:val="both"/>
        <w:rPr>
          <w:lang w:val="id-ID"/>
        </w:rPr>
      </w:pPr>
      <w:r w:rsidRPr="000B3860">
        <w:rPr>
          <w:lang w:val="id-ID"/>
        </w:rPr>
        <w:t xml:space="preserve">All Clients </w:t>
      </w:r>
      <w:r>
        <w:rPr>
          <w:lang w:val="id-ID"/>
        </w:rPr>
        <w:t>retain the connection to this.</w:t>
      </w:r>
    </w:p>
    <w:p w:rsidR="00B1527B" w:rsidRDefault="00B1527B" w:rsidP="005C492B">
      <w:pPr>
        <w:pStyle w:val="ListParagraph"/>
        <w:numPr>
          <w:ilvl w:val="0"/>
          <w:numId w:val="67"/>
        </w:numPr>
        <w:spacing w:line="360" w:lineRule="auto"/>
        <w:jc w:val="both"/>
        <w:rPr>
          <w:lang w:val="id-ID"/>
        </w:rPr>
      </w:pPr>
      <w:r>
        <w:rPr>
          <w:lang w:val="id-ID"/>
        </w:rPr>
        <w:t>Rated</w:t>
      </w:r>
    </w:p>
    <w:p w:rsidR="00B1527B" w:rsidRDefault="00B1527B" w:rsidP="005C492B">
      <w:pPr>
        <w:pStyle w:val="ListParagraph"/>
        <w:spacing w:line="360" w:lineRule="auto"/>
        <w:jc w:val="both"/>
        <w:rPr>
          <w:lang w:val="id-ID"/>
        </w:rPr>
      </w:pPr>
      <w:r w:rsidRPr="000B3860">
        <w:rPr>
          <w:lang w:val="id-ID"/>
        </w:rPr>
        <w:t>With rated redundancy, the roles of Primary Server and Standby Server are given on the basis of anevaluation matrix.In doing so:</w:t>
      </w:r>
    </w:p>
    <w:p w:rsidR="00B1527B" w:rsidRDefault="00B1527B" w:rsidP="005C492B">
      <w:pPr>
        <w:pStyle w:val="ListParagraph"/>
        <w:numPr>
          <w:ilvl w:val="0"/>
          <w:numId w:val="70"/>
        </w:numPr>
        <w:spacing w:line="360" w:lineRule="auto"/>
        <w:jc w:val="both"/>
        <w:rPr>
          <w:lang w:val="id-ID"/>
        </w:rPr>
      </w:pPr>
      <w:r w:rsidRPr="000B3860">
        <w:rPr>
          <w:lang w:val="id-ID"/>
        </w:rPr>
        <w:t>Both computers each carry out a rating calculation on the basis of configured rating criteria.</w:t>
      </w:r>
    </w:p>
    <w:p w:rsidR="00B1527B" w:rsidRDefault="00B1527B" w:rsidP="005C492B">
      <w:pPr>
        <w:pStyle w:val="ListParagraph"/>
        <w:numPr>
          <w:ilvl w:val="0"/>
          <w:numId w:val="70"/>
        </w:numPr>
        <w:spacing w:line="360" w:lineRule="auto"/>
        <w:jc w:val="both"/>
        <w:rPr>
          <w:lang w:val="id-ID"/>
        </w:rPr>
      </w:pPr>
      <w:r w:rsidRPr="000B3860">
        <w:rPr>
          <w:lang w:val="id-ID"/>
        </w:rPr>
        <w:t>The computer that has the higher rating becomes the Primary Server</w:t>
      </w:r>
    </w:p>
    <w:p w:rsidR="00B1527B" w:rsidRDefault="00B1527B" w:rsidP="005C492B">
      <w:pPr>
        <w:pStyle w:val="ListParagraph"/>
        <w:numPr>
          <w:ilvl w:val="0"/>
          <w:numId w:val="70"/>
        </w:numPr>
        <w:spacing w:line="360" w:lineRule="auto"/>
        <w:jc w:val="both"/>
        <w:rPr>
          <w:lang w:val="id-ID"/>
        </w:rPr>
      </w:pPr>
      <w:r w:rsidRPr="000B3860">
        <w:rPr>
          <w:lang w:val="id-ID"/>
        </w:rPr>
        <w:t>No change of roles is carried out if both computers have the same rating</w:t>
      </w:r>
    </w:p>
    <w:p w:rsidR="00B1527B" w:rsidRDefault="00B1527B" w:rsidP="005C492B">
      <w:pPr>
        <w:pStyle w:val="ListParagraph"/>
        <w:numPr>
          <w:ilvl w:val="0"/>
          <w:numId w:val="70"/>
        </w:numPr>
        <w:spacing w:line="360" w:lineRule="auto"/>
        <w:jc w:val="both"/>
        <w:rPr>
          <w:lang w:val="id-ID"/>
        </w:rPr>
      </w:pPr>
      <w:r w:rsidRPr="000B3860">
        <w:rPr>
          <w:lang w:val="id-ID"/>
        </w:rPr>
        <w:t>Alarms and CEL entries are written by the Primary Server</w:t>
      </w:r>
    </w:p>
    <w:p w:rsidR="00B1527B" w:rsidRDefault="00B1527B" w:rsidP="005C492B">
      <w:pPr>
        <w:pStyle w:val="ListParagraph"/>
        <w:numPr>
          <w:ilvl w:val="0"/>
          <w:numId w:val="70"/>
        </w:numPr>
        <w:spacing w:line="360" w:lineRule="auto"/>
        <w:jc w:val="both"/>
        <w:rPr>
          <w:lang w:val="id-ID"/>
        </w:rPr>
      </w:pPr>
      <w:r w:rsidRPr="000B3860">
        <w:rPr>
          <w:lang w:val="id-ID"/>
        </w:rPr>
        <w:t>The clients connect to the Primary Server</w:t>
      </w:r>
    </w:p>
    <w:p w:rsidR="00B1527B" w:rsidRDefault="00B1527B" w:rsidP="005C492B">
      <w:pPr>
        <w:spacing w:line="360" w:lineRule="auto"/>
        <w:jc w:val="both"/>
        <w:rPr>
          <w:lang w:val="id-ID"/>
        </w:rPr>
      </w:pPr>
      <w:r>
        <w:rPr>
          <w:lang w:val="id-ID"/>
        </w:rPr>
        <w:t>In this project, Dominant redundancy mode is used. Main server will act as Primary Server, and whenever Main server fails, Backup server will replace Main server as Primary Server. When Main server back to normal again, it will be act as Primary Server again, not Backup server.</w:t>
      </w:r>
    </w:p>
    <w:p w:rsidR="00B1527B" w:rsidRPr="00AA1BE2" w:rsidRDefault="00B1527B" w:rsidP="005C492B">
      <w:pPr>
        <w:pStyle w:val="Heading2"/>
        <w:jc w:val="both"/>
      </w:pPr>
      <w:bookmarkStart w:id="236" w:name="_Toc497912747"/>
      <w:r>
        <w:rPr>
          <w:lang w:val="id-ID"/>
        </w:rPr>
        <w:t xml:space="preserve">SIL 2 Safety </w:t>
      </w:r>
      <w:r w:rsidRPr="00384B40">
        <w:t>Application</w:t>
      </w:r>
      <w:bookmarkEnd w:id="236"/>
    </w:p>
    <w:p w:rsidR="00B1527B" w:rsidRDefault="00B1527B" w:rsidP="005C492B">
      <w:pPr>
        <w:spacing w:line="360" w:lineRule="auto"/>
        <w:jc w:val="both"/>
        <w:rPr>
          <w:rFonts w:eastAsia="Times New Roman" w:cs="Arial"/>
          <w:szCs w:val="22"/>
          <w:lang w:eastAsia="en-ID"/>
        </w:rPr>
      </w:pPr>
      <w:r w:rsidRPr="0074220D">
        <w:rPr>
          <w:rFonts w:eastAsia="Times New Roman" w:cs="Arial"/>
          <w:szCs w:val="22"/>
          <w:lang w:eastAsia="en-ID"/>
        </w:rPr>
        <w:t xml:space="preserve">There are plants that need to correspond to </w:t>
      </w:r>
      <w:proofErr w:type="gramStart"/>
      <w:r w:rsidRPr="0074220D">
        <w:rPr>
          <w:rFonts w:eastAsia="Times New Roman" w:cs="Arial"/>
          <w:szCs w:val="22"/>
          <w:lang w:eastAsia="en-ID"/>
        </w:rPr>
        <w:t xml:space="preserve">particular </w:t>
      </w:r>
      <w:proofErr w:type="spellStart"/>
      <w:r w:rsidRPr="0074220D">
        <w:rPr>
          <w:rFonts w:eastAsia="Times New Roman" w:cs="Arial"/>
          <w:szCs w:val="22"/>
          <w:lang w:eastAsia="en-ID"/>
        </w:rPr>
        <w:t>safetystandards</w:t>
      </w:r>
      <w:proofErr w:type="spellEnd"/>
      <w:proofErr w:type="gramEnd"/>
      <w:r w:rsidRPr="0074220D">
        <w:rPr>
          <w:rFonts w:eastAsia="Times New Roman" w:cs="Arial"/>
          <w:szCs w:val="22"/>
          <w:lang w:eastAsia="en-ID"/>
        </w:rPr>
        <w:t xml:space="preserve">. The IEC 61508 standard helps to ensure </w:t>
      </w:r>
      <w:proofErr w:type="spellStart"/>
      <w:r w:rsidRPr="0074220D">
        <w:rPr>
          <w:rFonts w:eastAsia="Times New Roman" w:cs="Arial"/>
          <w:szCs w:val="22"/>
          <w:lang w:eastAsia="en-ID"/>
        </w:rPr>
        <w:t>safetywith</w:t>
      </w:r>
      <w:proofErr w:type="spellEnd"/>
      <w:r w:rsidRPr="0074220D">
        <w:rPr>
          <w:rFonts w:eastAsia="Times New Roman" w:cs="Arial"/>
          <w:szCs w:val="22"/>
          <w:lang w:eastAsia="en-ID"/>
        </w:rPr>
        <w:t xml:space="preserve"> the Safety Integrity Levels (SIL). COPA-DATA is SIL2 </w:t>
      </w:r>
      <w:proofErr w:type="spellStart"/>
      <w:r w:rsidRPr="0074220D">
        <w:rPr>
          <w:rFonts w:eastAsia="Times New Roman" w:cs="Arial"/>
          <w:szCs w:val="22"/>
          <w:lang w:eastAsia="en-ID"/>
        </w:rPr>
        <w:t>certif</w:t>
      </w:r>
      <w:proofErr w:type="spellEnd"/>
      <w:r>
        <w:rPr>
          <w:rFonts w:eastAsia="Times New Roman" w:cs="Arial"/>
          <w:szCs w:val="22"/>
          <w:lang w:val="id-ID" w:eastAsia="en-ID"/>
        </w:rPr>
        <w:t>i</w:t>
      </w:r>
      <w:proofErr w:type="spellStart"/>
      <w:r w:rsidRPr="0074220D">
        <w:rPr>
          <w:rFonts w:eastAsia="Times New Roman" w:cs="Arial"/>
          <w:szCs w:val="22"/>
          <w:lang w:eastAsia="en-ID"/>
        </w:rPr>
        <w:t>ed</w:t>
      </w:r>
      <w:proofErr w:type="spellEnd"/>
      <w:r w:rsidRPr="0074220D">
        <w:rPr>
          <w:rFonts w:eastAsia="Times New Roman" w:cs="Arial"/>
          <w:szCs w:val="22"/>
          <w:lang w:eastAsia="en-ID"/>
        </w:rPr>
        <w:t xml:space="preserve">, thus enabling the implementation of </w:t>
      </w:r>
      <w:proofErr w:type="spellStart"/>
      <w:r w:rsidRPr="0074220D">
        <w:rPr>
          <w:rFonts w:eastAsia="Times New Roman" w:cs="Arial"/>
          <w:szCs w:val="22"/>
          <w:lang w:eastAsia="en-ID"/>
        </w:rPr>
        <w:t>zenon</w:t>
      </w:r>
      <w:proofErr w:type="spellEnd"/>
      <w:r w:rsidRPr="0074220D">
        <w:rPr>
          <w:rFonts w:eastAsia="Times New Roman" w:cs="Arial"/>
          <w:szCs w:val="22"/>
          <w:lang w:eastAsia="en-ID"/>
        </w:rPr>
        <w:t xml:space="preserve"> </w:t>
      </w:r>
      <w:proofErr w:type="spellStart"/>
      <w:r w:rsidRPr="0074220D">
        <w:rPr>
          <w:rFonts w:eastAsia="Times New Roman" w:cs="Arial"/>
          <w:szCs w:val="22"/>
          <w:lang w:eastAsia="en-ID"/>
        </w:rPr>
        <w:t>forprocess</w:t>
      </w:r>
      <w:proofErr w:type="spellEnd"/>
      <w:r w:rsidRPr="0074220D">
        <w:rPr>
          <w:rFonts w:eastAsia="Times New Roman" w:cs="Arial"/>
          <w:szCs w:val="22"/>
          <w:lang w:eastAsia="en-ID"/>
        </w:rPr>
        <w:t xml:space="preserve"> visualization and control in safety-critical applications.</w:t>
      </w:r>
    </w:p>
    <w:p w:rsidR="00B1527B" w:rsidRDefault="00B1527B" w:rsidP="005C492B">
      <w:pPr>
        <w:spacing w:line="360" w:lineRule="auto"/>
        <w:jc w:val="both"/>
        <w:rPr>
          <w:rFonts w:eastAsia="Times New Roman" w:cs="Arial"/>
          <w:szCs w:val="22"/>
          <w:lang w:val="id-ID" w:eastAsia="en-ID"/>
        </w:rPr>
      </w:pPr>
      <w:r w:rsidRPr="0074220D">
        <w:rPr>
          <w:rFonts w:eastAsia="Times New Roman" w:cs="Arial"/>
          <w:szCs w:val="22"/>
          <w:lang w:eastAsia="en-ID"/>
        </w:rPr>
        <w:t>The Safety Integrity Levels (SIL) are def</w:t>
      </w:r>
      <w:r>
        <w:rPr>
          <w:rFonts w:eastAsia="Times New Roman" w:cs="Arial"/>
          <w:szCs w:val="22"/>
          <w:lang w:val="id-ID" w:eastAsia="en-ID"/>
        </w:rPr>
        <w:t>i</w:t>
      </w:r>
      <w:proofErr w:type="spellStart"/>
      <w:r w:rsidRPr="0074220D">
        <w:rPr>
          <w:rFonts w:eastAsia="Times New Roman" w:cs="Arial"/>
          <w:szCs w:val="22"/>
          <w:lang w:eastAsia="en-ID"/>
        </w:rPr>
        <w:t>ned</w:t>
      </w:r>
      <w:proofErr w:type="spellEnd"/>
      <w:r w:rsidRPr="0074220D">
        <w:rPr>
          <w:rFonts w:eastAsia="Times New Roman" w:cs="Arial"/>
          <w:szCs w:val="22"/>
          <w:lang w:eastAsia="en-ID"/>
        </w:rPr>
        <w:t xml:space="preserve"> in the IEC61508 standard. The SILs relate to electrical, electronic </w:t>
      </w:r>
      <w:proofErr w:type="spellStart"/>
      <w:r w:rsidRPr="0074220D">
        <w:rPr>
          <w:rFonts w:eastAsia="Times New Roman" w:cs="Arial"/>
          <w:szCs w:val="22"/>
          <w:lang w:eastAsia="en-ID"/>
        </w:rPr>
        <w:t>orprogrammable</w:t>
      </w:r>
      <w:proofErr w:type="spellEnd"/>
      <w:r w:rsidRPr="0074220D">
        <w:rPr>
          <w:rFonts w:eastAsia="Times New Roman" w:cs="Arial"/>
          <w:szCs w:val="22"/>
          <w:lang w:eastAsia="en-ID"/>
        </w:rPr>
        <w:t xml:space="preserve"> electronic systems (E/E/PE systems), </w:t>
      </w:r>
      <w:proofErr w:type="spellStart"/>
      <w:r w:rsidRPr="0074220D">
        <w:rPr>
          <w:rFonts w:eastAsia="Times New Roman" w:cs="Arial"/>
          <w:szCs w:val="22"/>
          <w:lang w:eastAsia="en-ID"/>
        </w:rPr>
        <w:t>thatcould</w:t>
      </w:r>
      <w:proofErr w:type="spellEnd"/>
      <w:r w:rsidRPr="0074220D">
        <w:rPr>
          <w:rFonts w:eastAsia="Times New Roman" w:cs="Arial"/>
          <w:szCs w:val="22"/>
          <w:lang w:eastAsia="en-ID"/>
        </w:rPr>
        <w:t xml:space="preserve"> cause damage. Companies that operate such </w:t>
      </w:r>
      <w:proofErr w:type="spellStart"/>
      <w:r w:rsidRPr="0074220D">
        <w:rPr>
          <w:rFonts w:eastAsia="Times New Roman" w:cs="Arial"/>
          <w:szCs w:val="22"/>
          <w:lang w:eastAsia="en-ID"/>
        </w:rPr>
        <w:t>safetycritical</w:t>
      </w:r>
      <w:proofErr w:type="spellEnd"/>
      <w:r w:rsidRPr="0074220D">
        <w:rPr>
          <w:rFonts w:eastAsia="Times New Roman" w:cs="Arial"/>
          <w:szCs w:val="22"/>
          <w:lang w:eastAsia="en-ID"/>
        </w:rPr>
        <w:t xml:space="preserve"> equipment can make standardized safety </w:t>
      </w:r>
      <w:proofErr w:type="spellStart"/>
      <w:r w:rsidRPr="0074220D">
        <w:rPr>
          <w:rFonts w:eastAsia="Times New Roman" w:cs="Arial"/>
          <w:szCs w:val="22"/>
          <w:lang w:eastAsia="en-ID"/>
        </w:rPr>
        <w:t>precautionswith</w:t>
      </w:r>
      <w:proofErr w:type="spellEnd"/>
      <w:r w:rsidRPr="0074220D">
        <w:rPr>
          <w:rFonts w:eastAsia="Times New Roman" w:cs="Arial"/>
          <w:szCs w:val="22"/>
          <w:lang w:eastAsia="en-ID"/>
        </w:rPr>
        <w:t xml:space="preserve"> the help of SIL </w:t>
      </w:r>
      <w:proofErr w:type="spellStart"/>
      <w:r w:rsidRPr="0074220D">
        <w:rPr>
          <w:rFonts w:eastAsia="Times New Roman" w:cs="Arial"/>
          <w:szCs w:val="22"/>
          <w:lang w:eastAsia="en-ID"/>
        </w:rPr>
        <w:t>certif</w:t>
      </w:r>
      <w:proofErr w:type="spellEnd"/>
      <w:r>
        <w:rPr>
          <w:rFonts w:eastAsia="Times New Roman" w:cs="Arial"/>
          <w:szCs w:val="22"/>
          <w:lang w:val="id-ID" w:eastAsia="en-ID"/>
        </w:rPr>
        <w:t>i</w:t>
      </w:r>
      <w:r w:rsidRPr="0074220D">
        <w:rPr>
          <w:rFonts w:eastAsia="Times New Roman" w:cs="Arial"/>
          <w:szCs w:val="22"/>
          <w:lang w:eastAsia="en-ID"/>
        </w:rPr>
        <w:t xml:space="preserve">cation and minimize the </w:t>
      </w:r>
      <w:proofErr w:type="spellStart"/>
      <w:r w:rsidRPr="0074220D">
        <w:rPr>
          <w:rFonts w:eastAsia="Times New Roman" w:cs="Arial"/>
          <w:szCs w:val="22"/>
          <w:lang w:eastAsia="en-ID"/>
        </w:rPr>
        <w:t>dangerof</w:t>
      </w:r>
      <w:proofErr w:type="spellEnd"/>
      <w:r w:rsidRPr="0074220D">
        <w:rPr>
          <w:rFonts w:eastAsia="Times New Roman" w:cs="Arial"/>
          <w:szCs w:val="22"/>
          <w:lang w:eastAsia="en-ID"/>
        </w:rPr>
        <w:t xml:space="preserve"> malfunctions. The safety levels range from 1 to 4 </w:t>
      </w:r>
      <w:proofErr w:type="spellStart"/>
      <w:r w:rsidRPr="0074220D">
        <w:rPr>
          <w:rFonts w:eastAsia="Times New Roman" w:cs="Arial"/>
          <w:szCs w:val="22"/>
          <w:lang w:eastAsia="en-ID"/>
        </w:rPr>
        <w:t>anddenote</w:t>
      </w:r>
      <w:proofErr w:type="spellEnd"/>
      <w:r w:rsidRPr="0074220D">
        <w:rPr>
          <w:rFonts w:eastAsia="Times New Roman" w:cs="Arial"/>
          <w:szCs w:val="22"/>
          <w:lang w:eastAsia="en-ID"/>
        </w:rPr>
        <w:t xml:space="preserve"> how </w:t>
      </w:r>
      <w:proofErr w:type="spellStart"/>
      <w:r w:rsidRPr="0074220D">
        <w:rPr>
          <w:rFonts w:eastAsia="Times New Roman" w:cs="Arial"/>
          <w:szCs w:val="22"/>
          <w:lang w:eastAsia="en-ID"/>
        </w:rPr>
        <w:t>signifcant</w:t>
      </w:r>
      <w:proofErr w:type="spellEnd"/>
      <w:r w:rsidRPr="0074220D">
        <w:rPr>
          <w:rFonts w:eastAsia="Times New Roman" w:cs="Arial"/>
          <w:szCs w:val="22"/>
          <w:lang w:eastAsia="en-ID"/>
        </w:rPr>
        <w:t xml:space="preserve"> any damage to be expected is </w:t>
      </w:r>
      <w:proofErr w:type="spellStart"/>
      <w:r w:rsidRPr="0074220D">
        <w:rPr>
          <w:rFonts w:eastAsia="Times New Roman" w:cs="Arial"/>
          <w:szCs w:val="22"/>
          <w:lang w:eastAsia="en-ID"/>
        </w:rPr>
        <w:t>andthe</w:t>
      </w:r>
      <w:proofErr w:type="spellEnd"/>
      <w:r w:rsidRPr="0074220D">
        <w:rPr>
          <w:rFonts w:eastAsia="Times New Roman" w:cs="Arial"/>
          <w:szCs w:val="22"/>
          <w:lang w:eastAsia="en-ID"/>
        </w:rPr>
        <w:t xml:space="preserve"> probability with which this may occur. The greater </w:t>
      </w:r>
      <w:proofErr w:type="spellStart"/>
      <w:r w:rsidRPr="0074220D">
        <w:rPr>
          <w:rFonts w:eastAsia="Times New Roman" w:cs="Arial"/>
          <w:szCs w:val="22"/>
          <w:lang w:eastAsia="en-ID"/>
        </w:rPr>
        <w:t>thedamage</w:t>
      </w:r>
      <w:proofErr w:type="spellEnd"/>
      <w:r w:rsidRPr="0074220D">
        <w:rPr>
          <w:rFonts w:eastAsia="Times New Roman" w:cs="Arial"/>
          <w:szCs w:val="22"/>
          <w:lang w:eastAsia="en-ID"/>
        </w:rPr>
        <w:t xml:space="preserve"> that can arise and the greater the risk that </w:t>
      </w:r>
      <w:proofErr w:type="spellStart"/>
      <w:r w:rsidRPr="0074220D">
        <w:rPr>
          <w:rFonts w:eastAsia="Times New Roman" w:cs="Arial"/>
          <w:szCs w:val="22"/>
          <w:lang w:eastAsia="en-ID"/>
        </w:rPr>
        <w:t>thisdamage</w:t>
      </w:r>
      <w:proofErr w:type="spellEnd"/>
      <w:r w:rsidRPr="0074220D">
        <w:rPr>
          <w:rFonts w:eastAsia="Times New Roman" w:cs="Arial"/>
          <w:szCs w:val="22"/>
          <w:lang w:eastAsia="en-ID"/>
        </w:rPr>
        <w:t xml:space="preserve"> may occur, the higher the required level of safety</w:t>
      </w:r>
      <w:r>
        <w:rPr>
          <w:rFonts w:eastAsia="Times New Roman" w:cs="Arial"/>
          <w:szCs w:val="22"/>
          <w:lang w:val="id-ID" w:eastAsia="en-ID"/>
        </w:rPr>
        <w:t>.</w:t>
      </w:r>
    </w:p>
    <w:p w:rsidR="00B1527B" w:rsidRDefault="00B1527B" w:rsidP="005C492B">
      <w:pPr>
        <w:spacing w:line="360" w:lineRule="auto"/>
        <w:jc w:val="both"/>
        <w:rPr>
          <w:rFonts w:eastAsia="Times New Roman" w:cs="Arial"/>
          <w:szCs w:val="22"/>
          <w:lang w:val="id-ID" w:eastAsia="en-ID"/>
        </w:rPr>
      </w:pPr>
      <w:r w:rsidRPr="0074220D">
        <w:rPr>
          <w:rFonts w:eastAsia="Times New Roman" w:cs="Arial"/>
          <w:szCs w:val="22"/>
          <w:lang w:val="id-ID" w:eastAsia="en-ID"/>
        </w:rPr>
        <w:t>The level of the safety risk and the attendant SIL that isrequired is established using analyses of scenarios. The basisof this analysis is an estimation of the areas in which damagecan occur in a company. Based on this, a calculation is madeto determine how probable this damage is and how seriousthe consequences of this are if it occurs.</w:t>
      </w:r>
    </w:p>
    <w:p w:rsidR="00B1527B" w:rsidRPr="0074220D" w:rsidRDefault="00B1527B" w:rsidP="005C492B">
      <w:pPr>
        <w:spacing w:line="360" w:lineRule="auto"/>
        <w:jc w:val="both"/>
        <w:rPr>
          <w:rFonts w:eastAsia="Times New Roman" w:cs="Arial"/>
          <w:szCs w:val="22"/>
          <w:lang w:val="id-ID" w:eastAsia="en-ID"/>
        </w:rPr>
      </w:pPr>
      <w:r w:rsidRPr="0074220D">
        <w:rPr>
          <w:rFonts w:eastAsia="Times New Roman" w:cs="Arial"/>
          <w:szCs w:val="22"/>
          <w:lang w:val="id-ID" w:eastAsia="en-ID"/>
        </w:rPr>
        <w:lastRenderedPageBreak/>
        <w:t>Software planning and development according to IEC 61508-3 forces manufacturers to clearly defne their processes andprocedures. Work steps need to be precisely documented andchecked. The principle of dual control applies to every step of</w:t>
      </w:r>
      <w:r>
        <w:rPr>
          <w:rFonts w:eastAsia="Times New Roman" w:cs="Arial"/>
          <w:szCs w:val="22"/>
          <w:lang w:val="id-ID" w:eastAsia="en-ID"/>
        </w:rPr>
        <w:t xml:space="preserve"> the process</w:t>
      </w:r>
      <w:r w:rsidRPr="0074220D">
        <w:rPr>
          <w:rFonts w:eastAsia="Times New Roman" w:cs="Arial"/>
          <w:szCs w:val="22"/>
          <w:lang w:val="id-ID" w:eastAsia="en-ID"/>
        </w:rPr>
        <w:t>. COPADATA is certifed to SIL 2 in accordance with the requirementsof the IEC 61508 standard.</w:t>
      </w:r>
    </w:p>
    <w:p w:rsidR="00B1527B" w:rsidRPr="0074220D" w:rsidRDefault="00B1527B" w:rsidP="005C492B">
      <w:pPr>
        <w:spacing w:line="360" w:lineRule="auto"/>
        <w:jc w:val="both"/>
        <w:rPr>
          <w:rFonts w:eastAsia="Times New Roman" w:cs="Arial"/>
          <w:szCs w:val="22"/>
          <w:lang w:val="id-ID" w:eastAsia="en-ID"/>
        </w:rPr>
      </w:pPr>
      <w:r>
        <w:rPr>
          <w:rFonts w:eastAsia="Times New Roman" w:cs="Arial"/>
          <w:szCs w:val="22"/>
          <w:lang w:val="id-ID" w:eastAsia="en-ID"/>
        </w:rPr>
        <w:t>Z</w:t>
      </w:r>
      <w:r w:rsidRPr="0074220D">
        <w:rPr>
          <w:rFonts w:eastAsia="Times New Roman" w:cs="Arial"/>
          <w:szCs w:val="22"/>
          <w:lang w:val="id-ID" w:eastAsia="en-ID"/>
        </w:rPr>
        <w:t>enon can be implemented in safety-critical applications forprocess visualization and control. Numerous safety relevantfunctionalities support our customers in developing highlyreliable applications. Furthermore, the TÜV Süd certifcationoffers the necessary framework for a safety conformimplementation.</w:t>
      </w:r>
    </w:p>
    <w:p w:rsidR="00B1527B" w:rsidRPr="000B6A61" w:rsidRDefault="00B1527B" w:rsidP="005C492B">
      <w:pPr>
        <w:pStyle w:val="Heading2"/>
        <w:jc w:val="both"/>
        <w:rPr>
          <w:lang w:val="id-ID"/>
        </w:rPr>
      </w:pPr>
      <w:bookmarkStart w:id="237" w:name="_Toc489079238"/>
      <w:bookmarkStart w:id="238" w:name="_Toc497912748"/>
      <w:r w:rsidRPr="000B6A61">
        <w:rPr>
          <w:lang w:val="id-ID"/>
        </w:rPr>
        <w:t>Signalling Driver</w:t>
      </w:r>
      <w:bookmarkEnd w:id="237"/>
      <w:bookmarkEnd w:id="238"/>
    </w:p>
    <w:p w:rsidR="00E3527F" w:rsidRDefault="00C772F6" w:rsidP="005C492B">
      <w:pPr>
        <w:spacing w:line="360" w:lineRule="auto"/>
        <w:jc w:val="both"/>
      </w:pPr>
      <w:r>
        <w:t xml:space="preserve">The requirement of the project is to interface with signaling system to get the relevant information for the train timetable, alarms and send </w:t>
      </w:r>
      <w:r w:rsidR="00E3527F">
        <w:t>some information of 3</w:t>
      </w:r>
      <w:r w:rsidR="00E3527F" w:rsidRPr="00E3527F">
        <w:t>rd</w:t>
      </w:r>
      <w:r w:rsidR="00E3527F">
        <w:t xml:space="preserve"> rails energization to the signaling system. The </w:t>
      </w:r>
      <w:proofErr w:type="spellStart"/>
      <w:r w:rsidR="00E3527F">
        <w:t>signallng</w:t>
      </w:r>
      <w:proofErr w:type="spellEnd"/>
      <w:r w:rsidR="00E3527F">
        <w:t xml:space="preserve"> system WPC provided the protocol document for this interface. </w:t>
      </w:r>
      <w:proofErr w:type="spellStart"/>
      <w:r w:rsidR="00E3527F">
        <w:t>Nline</w:t>
      </w:r>
      <w:proofErr w:type="spellEnd"/>
      <w:r w:rsidR="00E3527F">
        <w:t xml:space="preserve"> with this, the special driver in developed for the signaling protocol interfaces.</w:t>
      </w:r>
    </w:p>
    <w:p w:rsidR="00B1527B" w:rsidRDefault="00B1527B" w:rsidP="005C492B">
      <w:pPr>
        <w:spacing w:line="360" w:lineRule="auto"/>
        <w:jc w:val="both"/>
      </w:pPr>
      <w:r w:rsidRPr="00D9648E">
        <w:t>This driver consists some functions such as establishing connection, making communication for data exchange, auto reconnection, closing connection and sending heartbeat.</w:t>
      </w:r>
    </w:p>
    <w:p w:rsidR="00B1527B" w:rsidRDefault="00B1527B" w:rsidP="00AD2BA1">
      <w:pPr>
        <w:spacing w:line="360" w:lineRule="auto"/>
        <w:jc w:val="center"/>
      </w:pPr>
      <w:r>
        <w:rPr>
          <w:noProof/>
          <w:lang w:eastAsia="en-US"/>
        </w:rPr>
        <w:drawing>
          <wp:inline distT="0" distB="0" distL="0" distR="0" wp14:anchorId="78B06D3D" wp14:editId="235BB14D">
            <wp:extent cx="3695700" cy="1600200"/>
            <wp:effectExtent l="0" t="0" r="0" b="0"/>
            <wp:docPr id="3824" name="Picture 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700" cy="1600200"/>
                    </a:xfrm>
                    <a:prstGeom prst="rect">
                      <a:avLst/>
                    </a:prstGeom>
                  </pic:spPr>
                </pic:pic>
              </a:graphicData>
            </a:graphic>
          </wp:inline>
        </w:drawing>
      </w:r>
    </w:p>
    <w:p w:rsidR="00B1527B" w:rsidRPr="00D9648E" w:rsidRDefault="00B1527B" w:rsidP="002D214B">
      <w:pPr>
        <w:pStyle w:val="Caption"/>
        <w:rPr>
          <w:lang w:val="id-ID"/>
        </w:rPr>
      </w:pPr>
      <w:bookmarkStart w:id="239" w:name="_Toc497912810"/>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22</w:t>
      </w:r>
      <w:r w:rsidR="0087586F">
        <w:rPr>
          <w:noProof/>
        </w:rPr>
        <w:fldChar w:fldCharType="end"/>
      </w:r>
      <w:r>
        <w:rPr>
          <w:lang w:val="id-ID"/>
        </w:rPr>
        <w:t xml:space="preserve"> – Signalling Driver Block Diagram</w:t>
      </w:r>
      <w:bookmarkEnd w:id="239"/>
    </w:p>
    <w:p w:rsidR="00B1527B" w:rsidRPr="00D9648E" w:rsidRDefault="00B1527B" w:rsidP="005C492B">
      <w:pPr>
        <w:spacing w:line="360" w:lineRule="auto"/>
        <w:jc w:val="both"/>
        <w:rPr>
          <w:lang w:val="id-ID"/>
        </w:rPr>
      </w:pPr>
      <w:r w:rsidRPr="00D9648E">
        <w:rPr>
          <w:lang w:val="id-ID"/>
        </w:rPr>
        <w:t xml:space="preserve">The driver will start communication with CTC server using TCP/IP Client-Server method through the port server. The CTC server will provide all of signaling data includes the data which are needed by SCADA client. The functionality provided by the driver will be embedded into the Client Application for the user or operator to be able to use the function in HMI. </w:t>
      </w:r>
    </w:p>
    <w:p w:rsidR="00B1527B" w:rsidRDefault="00B1527B" w:rsidP="005C492B">
      <w:pPr>
        <w:spacing w:line="360" w:lineRule="auto"/>
        <w:jc w:val="both"/>
        <w:rPr>
          <w:lang w:val="id-ID"/>
        </w:rPr>
      </w:pPr>
      <w:r w:rsidRPr="00D9648E">
        <w:rPr>
          <w:lang w:val="id-ID"/>
        </w:rPr>
        <w:t>There are many types of data transferred between the C</w:t>
      </w:r>
      <w:r>
        <w:rPr>
          <w:lang w:val="id-ID"/>
        </w:rPr>
        <w:t>TC Server and the SCADA Client, that is:</w:t>
      </w:r>
    </w:p>
    <w:p w:rsidR="00B1527B" w:rsidRDefault="00B1527B" w:rsidP="005C492B">
      <w:pPr>
        <w:pStyle w:val="ListParagraph"/>
        <w:numPr>
          <w:ilvl w:val="0"/>
          <w:numId w:val="67"/>
        </w:numPr>
        <w:spacing w:line="360" w:lineRule="auto"/>
        <w:jc w:val="both"/>
        <w:rPr>
          <w:lang w:val="id-ID"/>
        </w:rPr>
      </w:pPr>
      <w:r>
        <w:rPr>
          <w:lang w:val="id-ID"/>
        </w:rPr>
        <w:lastRenderedPageBreak/>
        <w:t>3rd rail status (SCADA to CTC Server)</w:t>
      </w:r>
    </w:p>
    <w:p w:rsidR="00B1527B" w:rsidRDefault="00B1527B" w:rsidP="005C492B">
      <w:pPr>
        <w:pStyle w:val="ListParagraph"/>
        <w:numPr>
          <w:ilvl w:val="0"/>
          <w:numId w:val="67"/>
        </w:numPr>
        <w:spacing w:line="360" w:lineRule="auto"/>
        <w:jc w:val="both"/>
        <w:rPr>
          <w:lang w:val="id-ID"/>
        </w:rPr>
      </w:pPr>
      <w:r>
        <w:rPr>
          <w:lang w:val="id-ID"/>
        </w:rPr>
        <w:t>Total schedule information</w:t>
      </w:r>
    </w:p>
    <w:p w:rsidR="00B1527B" w:rsidRDefault="00B1527B" w:rsidP="005C492B">
      <w:pPr>
        <w:pStyle w:val="ListParagraph"/>
        <w:numPr>
          <w:ilvl w:val="0"/>
          <w:numId w:val="67"/>
        </w:numPr>
        <w:spacing w:line="360" w:lineRule="auto"/>
        <w:jc w:val="both"/>
        <w:rPr>
          <w:lang w:val="id-ID"/>
        </w:rPr>
      </w:pPr>
      <w:r>
        <w:rPr>
          <w:lang w:val="id-ID"/>
        </w:rPr>
        <w:t>Today’s running schedule ID</w:t>
      </w:r>
    </w:p>
    <w:p w:rsidR="00B1527B" w:rsidRDefault="00B1527B" w:rsidP="005C492B">
      <w:pPr>
        <w:pStyle w:val="ListParagraph"/>
        <w:numPr>
          <w:ilvl w:val="0"/>
          <w:numId w:val="67"/>
        </w:numPr>
        <w:spacing w:line="360" w:lineRule="auto"/>
        <w:jc w:val="both"/>
        <w:rPr>
          <w:lang w:val="id-ID"/>
        </w:rPr>
      </w:pPr>
      <w:r>
        <w:rPr>
          <w:lang w:val="id-ID"/>
        </w:rPr>
        <w:t>Modified schedule</w:t>
      </w:r>
    </w:p>
    <w:p w:rsidR="00B1527B" w:rsidRDefault="00B1527B" w:rsidP="005C492B">
      <w:pPr>
        <w:pStyle w:val="ListParagraph"/>
        <w:numPr>
          <w:ilvl w:val="0"/>
          <w:numId w:val="67"/>
        </w:numPr>
        <w:spacing w:line="360" w:lineRule="auto"/>
        <w:jc w:val="both"/>
        <w:rPr>
          <w:lang w:val="id-ID"/>
        </w:rPr>
      </w:pPr>
      <w:r>
        <w:rPr>
          <w:lang w:val="id-ID"/>
        </w:rPr>
        <w:t>Train position</w:t>
      </w:r>
    </w:p>
    <w:p w:rsidR="00B1527B" w:rsidRPr="00441121" w:rsidRDefault="00B1527B" w:rsidP="005C492B">
      <w:pPr>
        <w:pStyle w:val="ListParagraph"/>
        <w:numPr>
          <w:ilvl w:val="0"/>
          <w:numId w:val="67"/>
        </w:numPr>
        <w:spacing w:line="360" w:lineRule="auto"/>
        <w:jc w:val="both"/>
        <w:rPr>
          <w:lang w:val="id-ID"/>
        </w:rPr>
      </w:pPr>
      <w:r>
        <w:rPr>
          <w:lang w:val="id-ID"/>
        </w:rPr>
        <w:t>Alarm</w:t>
      </w:r>
    </w:p>
    <w:p w:rsidR="00B1527B" w:rsidRPr="00D9648E" w:rsidRDefault="00B1527B" w:rsidP="005C492B">
      <w:pPr>
        <w:spacing w:line="360" w:lineRule="auto"/>
        <w:jc w:val="both"/>
        <w:rPr>
          <w:lang w:val="id-ID"/>
        </w:rPr>
      </w:pPr>
      <w:r w:rsidRPr="00D9648E">
        <w:rPr>
          <w:lang w:val="id-ID"/>
        </w:rPr>
        <w:t>One of data types is data schedule of train. The data schedule of train operation is sent to SCADA Client and saved in certain data base of time table. Every change of schedule must be sent to SCADA Client through the driver. So the Client Application always get updated schedule. It’s important to be used in HMI functions.</w:t>
      </w:r>
    </w:p>
    <w:p w:rsidR="00B1527B" w:rsidRDefault="00B1527B" w:rsidP="005C492B">
      <w:pPr>
        <w:spacing w:line="360" w:lineRule="auto"/>
        <w:jc w:val="both"/>
        <w:rPr>
          <w:lang w:val="id-ID"/>
        </w:rPr>
      </w:pPr>
      <w:r w:rsidRPr="00D9648E">
        <w:rPr>
          <w:lang w:val="id-ID"/>
        </w:rPr>
        <w:t>The driver is very important thing here. If the driver is not working well so the client application can’t get update data from CTC s</w:t>
      </w:r>
      <w:r>
        <w:rPr>
          <w:lang w:val="id-ID"/>
        </w:rPr>
        <w:t>erver and send 3rd rail data</w:t>
      </w:r>
      <w:r w:rsidRPr="00D9648E">
        <w:rPr>
          <w:lang w:val="id-ID"/>
        </w:rPr>
        <w:t>. The driver must be designed robust and safe. Data base is needed to save time table or schedule of train temporary until newer time table comes. When communication is lost, the client application still can use time table in data base for meanwhile.</w:t>
      </w:r>
    </w:p>
    <w:p w:rsidR="00B1527B" w:rsidRDefault="00B1527B" w:rsidP="00AD2BA1">
      <w:pPr>
        <w:spacing w:line="360" w:lineRule="auto"/>
        <w:jc w:val="center"/>
        <w:rPr>
          <w:lang w:val="id-ID"/>
        </w:rPr>
      </w:pPr>
      <w:r>
        <w:rPr>
          <w:noProof/>
          <w:lang w:eastAsia="en-US"/>
        </w:rPr>
        <w:drawing>
          <wp:inline distT="0" distB="0" distL="0" distR="0" wp14:anchorId="0FAD9F6E" wp14:editId="12CA0B3E">
            <wp:extent cx="2945863" cy="3648075"/>
            <wp:effectExtent l="0" t="0" r="0" b="0"/>
            <wp:docPr id="3825" name="Pictur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3072" cy="3657003"/>
                    </a:xfrm>
                    <a:prstGeom prst="rect">
                      <a:avLst/>
                    </a:prstGeom>
                  </pic:spPr>
                </pic:pic>
              </a:graphicData>
            </a:graphic>
          </wp:inline>
        </w:drawing>
      </w:r>
    </w:p>
    <w:p w:rsidR="00B1527B" w:rsidRPr="00441121" w:rsidRDefault="00B1527B" w:rsidP="002D214B">
      <w:pPr>
        <w:pStyle w:val="Caption"/>
        <w:rPr>
          <w:lang w:val="id-ID"/>
        </w:rPr>
      </w:pPr>
      <w:bookmarkStart w:id="240" w:name="_Toc497912811"/>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23</w:t>
      </w:r>
      <w:r w:rsidR="0087586F">
        <w:rPr>
          <w:noProof/>
        </w:rPr>
        <w:fldChar w:fldCharType="end"/>
      </w:r>
      <w:r>
        <w:rPr>
          <w:lang w:val="id-ID"/>
        </w:rPr>
        <w:t xml:space="preserve"> – CTC – SCADA Data Flow Control</w:t>
      </w:r>
      <w:bookmarkEnd w:id="240"/>
    </w:p>
    <w:p w:rsidR="00197C18" w:rsidRPr="00435BC1" w:rsidRDefault="00B1527B" w:rsidP="005C492B">
      <w:pPr>
        <w:spacing w:line="360" w:lineRule="auto"/>
        <w:jc w:val="both"/>
        <w:rPr>
          <w:lang w:val="id-ID"/>
        </w:rPr>
      </w:pPr>
      <w:r w:rsidRPr="003B5A57">
        <w:rPr>
          <w:lang w:val="id-ID"/>
        </w:rPr>
        <w:t xml:space="preserve">With the driver, the client application can get signaling data (such as train schedules, train locations, alarms) and also send back 3rd status to CTC server. The CTC server and the client application communicate periodically in 3 seconds. This communication process is </w:t>
      </w:r>
      <w:r w:rsidRPr="003B5A57">
        <w:rPr>
          <w:lang w:val="id-ID"/>
        </w:rPr>
        <w:lastRenderedPageBreak/>
        <w:t>handled by the driver. The driver also handles about flow control of communication between server and client such as establishing connection, making communication for data exchanges, auto reconnection, closing connection and sending heartbeat must be handl</w:t>
      </w:r>
      <w:r>
        <w:rPr>
          <w:lang w:val="id-ID"/>
        </w:rPr>
        <w:t>ed by the driver.</w:t>
      </w:r>
    </w:p>
    <w:p w:rsidR="00E3527F" w:rsidRDefault="000169BB" w:rsidP="005C492B">
      <w:pPr>
        <w:spacing w:line="360" w:lineRule="auto"/>
        <w:jc w:val="both"/>
        <w:rPr>
          <w:lang w:val="id-ID"/>
        </w:rPr>
      </w:pPr>
      <w:r>
        <w:rPr>
          <w:noProof/>
          <w:lang w:eastAsia="en-US"/>
        </w:rPr>
        <w:drawing>
          <wp:inline distT="0" distB="0" distL="0" distR="0" wp14:anchorId="6C1DF98D" wp14:editId="54FB809F">
            <wp:extent cx="5732070" cy="4983480"/>
            <wp:effectExtent l="0" t="0" r="254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2815" t="23921" r="30389" b="19203"/>
                    <a:stretch/>
                  </pic:blipFill>
                  <pic:spPr bwMode="auto">
                    <a:xfrm>
                      <a:off x="0" y="0"/>
                      <a:ext cx="5770465" cy="5016861"/>
                    </a:xfrm>
                    <a:prstGeom prst="rect">
                      <a:avLst/>
                    </a:prstGeom>
                    <a:ln>
                      <a:noFill/>
                    </a:ln>
                    <a:extLst>
                      <a:ext uri="{53640926-AAD7-44D8-BBD7-CCE9431645EC}">
                        <a14:shadowObscured xmlns:a14="http://schemas.microsoft.com/office/drawing/2010/main"/>
                      </a:ext>
                    </a:extLst>
                  </pic:spPr>
                </pic:pic>
              </a:graphicData>
            </a:graphic>
          </wp:inline>
        </w:drawing>
      </w:r>
    </w:p>
    <w:p w:rsidR="008008DF" w:rsidRPr="00E61602" w:rsidRDefault="009F377D" w:rsidP="00AD2BA1">
      <w:pPr>
        <w:spacing w:line="360" w:lineRule="auto"/>
        <w:jc w:val="center"/>
        <w:rPr>
          <w:i/>
        </w:rPr>
      </w:pPr>
      <w:bookmarkStart w:id="241" w:name="_Toc497912812"/>
      <w:r>
        <w:rPr>
          <w:i/>
        </w:rP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24</w:t>
      </w:r>
      <w:r w:rsidR="0087586F">
        <w:rPr>
          <w:noProof/>
        </w:rPr>
        <w:fldChar w:fldCharType="end"/>
      </w:r>
      <w:r w:rsidR="00E61602" w:rsidRPr="00E61602">
        <w:rPr>
          <w:i/>
        </w:rPr>
        <w:t xml:space="preserve"> – </w:t>
      </w:r>
      <w:proofErr w:type="spellStart"/>
      <w:r w:rsidR="00E61602" w:rsidRPr="00E61602">
        <w:rPr>
          <w:i/>
        </w:rPr>
        <w:t>Signalling</w:t>
      </w:r>
      <w:proofErr w:type="spellEnd"/>
      <w:r w:rsidR="00E61602" w:rsidRPr="00E61602">
        <w:rPr>
          <w:i/>
        </w:rPr>
        <w:t xml:space="preserve"> driver architecture diagram</w:t>
      </w:r>
      <w:bookmarkEnd w:id="241"/>
    </w:p>
    <w:p w:rsidR="00B1527B" w:rsidRPr="000B6A61" w:rsidRDefault="00B1527B" w:rsidP="005C492B">
      <w:pPr>
        <w:pStyle w:val="Heading2"/>
        <w:jc w:val="both"/>
        <w:rPr>
          <w:lang w:val="id-ID"/>
        </w:rPr>
      </w:pPr>
      <w:bookmarkStart w:id="242" w:name="_Toc497912749"/>
      <w:r>
        <w:rPr>
          <w:lang w:val="id-ID"/>
        </w:rPr>
        <w:t>ONVIF</w:t>
      </w:r>
      <w:r w:rsidRPr="000B6A61">
        <w:rPr>
          <w:lang w:val="id-ID"/>
        </w:rPr>
        <w:t xml:space="preserve"> </w:t>
      </w:r>
      <w:r w:rsidRPr="00A32C02">
        <w:t>Driver</w:t>
      </w:r>
      <w:bookmarkEnd w:id="242"/>
    </w:p>
    <w:p w:rsidR="00E3527F" w:rsidRDefault="00E3527F" w:rsidP="005C492B">
      <w:pPr>
        <w:spacing w:line="360" w:lineRule="auto"/>
        <w:jc w:val="both"/>
      </w:pPr>
      <w:r>
        <w:t xml:space="preserve">The requirement of the tender is for SCADA to interface to CCTV system. This will be done base on open protocol </w:t>
      </w:r>
      <w:proofErr w:type="spellStart"/>
      <w:r>
        <w:t>i.e</w:t>
      </w:r>
      <w:proofErr w:type="spellEnd"/>
      <w:r>
        <w:t xml:space="preserve"> ONVIF</w:t>
      </w:r>
      <w:r w:rsidR="006C567D">
        <w:t xml:space="preserve">. Via this protocol only the live view (which is relevant to operation) for the CCTV workstation. ONVIF has various profiles with on the </w:t>
      </w:r>
      <w:proofErr w:type="spellStart"/>
      <w:r w:rsidR="006C567D">
        <w:t>standart</w:t>
      </w:r>
      <w:proofErr w:type="spellEnd"/>
      <w:r w:rsidR="006C567D">
        <w:t xml:space="preserve">. Profiles will be implemented for this interface. Profile-S driver will be added and implemented for this interface. </w:t>
      </w:r>
    </w:p>
    <w:p w:rsidR="00B1527B" w:rsidRDefault="00B1527B" w:rsidP="005C492B">
      <w:pPr>
        <w:spacing w:line="360" w:lineRule="auto"/>
        <w:jc w:val="both"/>
        <w:rPr>
          <w:lang w:val="id-ID"/>
        </w:rPr>
      </w:pPr>
      <w:r w:rsidRPr="00D601F8">
        <w:rPr>
          <w:lang w:val="id-ID"/>
        </w:rPr>
        <w:t xml:space="preserve">An ONVIF device compliant to the Profile S is an ONVIF device that sends video data over an IPnetwork to a client. The Profile S also includes support for PTZ, audio and </w:t>
      </w:r>
      <w:r w:rsidRPr="00D601F8">
        <w:rPr>
          <w:lang w:val="id-ID"/>
        </w:rPr>
        <w:lastRenderedPageBreak/>
        <w:t>metadata streaming, andrelay outputs if those features are present on the device. For example, a device compliant to theProfile S may be an IP network camera or an encoder device.</w:t>
      </w:r>
    </w:p>
    <w:p w:rsidR="00CD4E30" w:rsidRDefault="00CD4E30" w:rsidP="005C492B">
      <w:pPr>
        <w:jc w:val="both"/>
      </w:pPr>
      <w:r>
        <w:rPr>
          <w:noProof/>
          <w:lang w:eastAsia="en-US"/>
        </w:rPr>
        <w:drawing>
          <wp:anchor distT="0" distB="0" distL="114300" distR="114300" simplePos="0" relativeHeight="251649024" behindDoc="0" locked="0" layoutInCell="1" allowOverlap="1" wp14:anchorId="4F822AE7" wp14:editId="4FB4C346">
            <wp:simplePos x="0" y="0"/>
            <wp:positionH relativeFrom="column">
              <wp:posOffset>-635</wp:posOffset>
            </wp:positionH>
            <wp:positionV relativeFrom="paragraph">
              <wp:posOffset>483870</wp:posOffset>
            </wp:positionV>
            <wp:extent cx="5440680" cy="3990975"/>
            <wp:effectExtent l="0" t="0" r="7620" b="9525"/>
            <wp:wrapTopAndBottom/>
            <wp:docPr id="3857" name="Picture 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vif  scada design (1).png"/>
                    <pic:cNvPicPr/>
                  </pic:nvPicPr>
                  <pic:blipFill>
                    <a:blip r:embed="rId75">
                      <a:extLst>
                        <a:ext uri="{28A0092B-C50C-407E-A947-70E740481C1C}">
                          <a14:useLocalDpi xmlns:a14="http://schemas.microsoft.com/office/drawing/2010/main" val="0"/>
                        </a:ext>
                      </a:extLst>
                    </a:blip>
                    <a:stretch>
                      <a:fillRect/>
                    </a:stretch>
                  </pic:blipFill>
                  <pic:spPr>
                    <a:xfrm>
                      <a:off x="0" y="0"/>
                      <a:ext cx="5440680" cy="3990975"/>
                    </a:xfrm>
                    <a:prstGeom prst="rect">
                      <a:avLst/>
                    </a:prstGeom>
                  </pic:spPr>
                </pic:pic>
              </a:graphicData>
            </a:graphic>
          </wp:anchor>
        </w:drawing>
      </w:r>
      <w:r>
        <w:t xml:space="preserve">CCTV systems that </w:t>
      </w:r>
      <w:r w:rsidRPr="00F53220">
        <w:t>will develop are like this</w:t>
      </w:r>
      <w:r>
        <w:t xml:space="preserve"> architecture </w:t>
      </w:r>
      <w:proofErr w:type="gramStart"/>
      <w:r>
        <w:t>below :</w:t>
      </w:r>
      <w:proofErr w:type="gramEnd"/>
      <w:r>
        <w:br/>
      </w:r>
    </w:p>
    <w:p w:rsidR="00CD4E30" w:rsidRDefault="00CD4E30" w:rsidP="005C492B">
      <w:pPr>
        <w:jc w:val="both"/>
        <w:rPr>
          <w:sz w:val="20"/>
        </w:rPr>
      </w:pPr>
    </w:p>
    <w:p w:rsidR="00CD4E30" w:rsidRPr="00E61602" w:rsidRDefault="009F377D" w:rsidP="009F377D">
      <w:pPr>
        <w:jc w:val="center"/>
        <w:rPr>
          <w:i/>
          <w:szCs w:val="22"/>
        </w:rPr>
      </w:pPr>
      <w:bookmarkStart w:id="243" w:name="_Toc497912813"/>
      <w:r>
        <w:rPr>
          <w:i/>
          <w:szCs w:val="22"/>
        </w:rP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25</w:t>
      </w:r>
      <w:r w:rsidR="0087586F">
        <w:rPr>
          <w:noProof/>
        </w:rPr>
        <w:fldChar w:fldCharType="end"/>
      </w:r>
      <w:r w:rsidR="00E61602" w:rsidRPr="00E61602">
        <w:rPr>
          <w:i/>
          <w:szCs w:val="22"/>
        </w:rPr>
        <w:t xml:space="preserve"> – ONVIF architecture diagram</w:t>
      </w:r>
      <w:bookmarkEnd w:id="243"/>
    </w:p>
    <w:p w:rsidR="00CD4E30" w:rsidRPr="00CD4E30" w:rsidRDefault="00CD4E30" w:rsidP="005C492B">
      <w:pPr>
        <w:pStyle w:val="ListParagraph"/>
        <w:numPr>
          <w:ilvl w:val="0"/>
          <w:numId w:val="85"/>
        </w:numPr>
        <w:spacing w:before="0" w:after="160" w:line="360" w:lineRule="auto"/>
        <w:jc w:val="both"/>
        <w:rPr>
          <w:szCs w:val="22"/>
        </w:rPr>
      </w:pPr>
      <w:proofErr w:type="spellStart"/>
      <w:r w:rsidRPr="00CD4E30">
        <w:rPr>
          <w:szCs w:val="22"/>
        </w:rPr>
        <w:t>Onvif</w:t>
      </w:r>
      <w:proofErr w:type="spellEnd"/>
      <w:r w:rsidRPr="00CD4E30">
        <w:rPr>
          <w:szCs w:val="22"/>
        </w:rPr>
        <w:t xml:space="preserve"> client will take the status of CCTV cameras. this status will be used by SCADA to display in HMI SCADA. Communication will use OPC UA</w:t>
      </w:r>
    </w:p>
    <w:p w:rsidR="00CD4E30" w:rsidRPr="00CD4E30" w:rsidRDefault="00CD4E30" w:rsidP="005C492B">
      <w:pPr>
        <w:pStyle w:val="ListParagraph"/>
        <w:numPr>
          <w:ilvl w:val="0"/>
          <w:numId w:val="85"/>
        </w:numPr>
        <w:spacing w:before="0" w:after="160" w:line="360" w:lineRule="auto"/>
        <w:jc w:val="both"/>
        <w:rPr>
          <w:szCs w:val="22"/>
        </w:rPr>
      </w:pPr>
      <w:r w:rsidRPr="00CD4E30">
        <w:rPr>
          <w:szCs w:val="22"/>
        </w:rPr>
        <w:t xml:space="preserve">after getting the </w:t>
      </w:r>
      <w:proofErr w:type="spellStart"/>
      <w:r w:rsidRPr="00CD4E30">
        <w:rPr>
          <w:szCs w:val="22"/>
        </w:rPr>
        <w:t>rtsp</w:t>
      </w:r>
      <w:proofErr w:type="spellEnd"/>
      <w:r w:rsidRPr="00CD4E30">
        <w:rPr>
          <w:szCs w:val="22"/>
        </w:rPr>
        <w:t xml:space="preserve"> URL obtained from the </w:t>
      </w:r>
      <w:proofErr w:type="spellStart"/>
      <w:r w:rsidRPr="00CD4E30">
        <w:rPr>
          <w:szCs w:val="22"/>
        </w:rPr>
        <w:t>onvif</w:t>
      </w:r>
      <w:proofErr w:type="spellEnd"/>
      <w:r w:rsidRPr="00CD4E30">
        <w:rPr>
          <w:szCs w:val="22"/>
        </w:rPr>
        <w:t xml:space="preserve"> client, the video feed will be displayed to the display module</w:t>
      </w:r>
    </w:p>
    <w:p w:rsidR="00CD4E30" w:rsidRPr="009F377D" w:rsidRDefault="00CD4E30" w:rsidP="005C492B">
      <w:pPr>
        <w:pStyle w:val="ListParagraph"/>
        <w:numPr>
          <w:ilvl w:val="0"/>
          <w:numId w:val="85"/>
        </w:numPr>
        <w:spacing w:before="0" w:after="160" w:line="360" w:lineRule="auto"/>
        <w:jc w:val="both"/>
        <w:rPr>
          <w:szCs w:val="22"/>
        </w:rPr>
      </w:pPr>
      <w:r w:rsidRPr="00CD4E30">
        <w:rPr>
          <w:szCs w:val="22"/>
        </w:rPr>
        <w:t>if an alarm occurs in the SCADA system such as damage to the electrical instrument then SCADA will send commands to the CCTV system to direct the nearest camera to where the alarm occurred</w:t>
      </w:r>
    </w:p>
    <w:p w:rsidR="00E049E1" w:rsidRPr="00435BC1" w:rsidRDefault="00560413" w:rsidP="005C492B">
      <w:pPr>
        <w:pStyle w:val="Heading2"/>
        <w:jc w:val="both"/>
      </w:pPr>
      <w:bookmarkStart w:id="244" w:name="_Toc497912750"/>
      <w:r w:rsidRPr="00435BC1">
        <w:t>P</w:t>
      </w:r>
      <w:r w:rsidR="00435BC1" w:rsidRPr="00435BC1">
        <w:t>A/ PIS Driver</w:t>
      </w:r>
      <w:bookmarkEnd w:id="244"/>
    </w:p>
    <w:p w:rsidR="00C933FC" w:rsidRDefault="00C933FC" w:rsidP="005C492B">
      <w:pPr>
        <w:jc w:val="both"/>
      </w:pPr>
      <w:r>
        <w:t>SCADA PA system architecture to handle public announcement and special text display as below:</w:t>
      </w:r>
    </w:p>
    <w:p w:rsidR="00560413" w:rsidRDefault="00D17F94" w:rsidP="00AD2BA1">
      <w:pPr>
        <w:jc w:val="center"/>
      </w:pPr>
      <w:r>
        <w:object w:dxaOrig="11398" w:dyaOrig="5844" w14:anchorId="3B9196D6">
          <v:shape id="_x0000_i1025" type="#_x0000_t75" style="width:450.3pt;height:230.95pt" o:ole="">
            <v:imagedata r:id="rId76" o:title=""/>
          </v:shape>
          <o:OLEObject Type="Embed" ProgID="Visio.Drawing.11" ShapeID="_x0000_i1025" DrawAspect="Content" ObjectID="_1572766379" r:id="rId77"/>
        </w:object>
      </w:r>
    </w:p>
    <w:p w:rsidR="00E61602" w:rsidRPr="00E61602" w:rsidRDefault="009F377D" w:rsidP="00AD2BA1">
      <w:pPr>
        <w:jc w:val="center"/>
        <w:rPr>
          <w:i/>
        </w:rPr>
      </w:pPr>
      <w:bookmarkStart w:id="245" w:name="_Toc497912814"/>
      <w:r>
        <w:rPr>
          <w:i/>
        </w:rP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26</w:t>
      </w:r>
      <w:r w:rsidR="0087586F">
        <w:rPr>
          <w:noProof/>
        </w:rPr>
        <w:fldChar w:fldCharType="end"/>
      </w:r>
      <w:r w:rsidR="00E61602" w:rsidRPr="00E61602">
        <w:rPr>
          <w:i/>
        </w:rPr>
        <w:t xml:space="preserve"> – SCADA PA architecture handle public announcement</w:t>
      </w:r>
      <w:bookmarkEnd w:id="245"/>
    </w:p>
    <w:p w:rsidR="00D17F94" w:rsidRDefault="00D17F94" w:rsidP="005C492B">
      <w:pPr>
        <w:spacing w:before="0" w:after="0" w:line="360" w:lineRule="auto"/>
        <w:jc w:val="both"/>
      </w:pPr>
      <w:r>
        <w:t xml:space="preserve">SCADA PA system will be divided into two modules Zenon Open access driver and user interface running on runtime. </w:t>
      </w:r>
    </w:p>
    <w:p w:rsidR="00D17F94" w:rsidRDefault="00D17F94" w:rsidP="005C492B">
      <w:pPr>
        <w:spacing w:before="0" w:after="0" w:line="360" w:lineRule="auto"/>
        <w:jc w:val="both"/>
      </w:pPr>
      <w:r>
        <w:t>Zenon Open Access driver will implement features as below:</w:t>
      </w:r>
    </w:p>
    <w:p w:rsidR="00D17F94" w:rsidRDefault="00435BC1" w:rsidP="005C492B">
      <w:pPr>
        <w:pStyle w:val="ListParagraph"/>
        <w:numPr>
          <w:ilvl w:val="0"/>
          <w:numId w:val="81"/>
        </w:numPr>
        <w:spacing w:before="0" w:after="160" w:line="360" w:lineRule="auto"/>
        <w:jc w:val="both"/>
      </w:pPr>
      <w:r>
        <w:t>Live Announcement</w:t>
      </w:r>
      <w:r>
        <w:tab/>
      </w:r>
      <w:r>
        <w:tab/>
      </w:r>
      <w:r w:rsidR="00D17F94">
        <w:t xml:space="preserve">: Trigger RLLPA to CXS server </w:t>
      </w:r>
    </w:p>
    <w:p w:rsidR="00D17F94" w:rsidRDefault="00435BC1" w:rsidP="005C492B">
      <w:pPr>
        <w:pStyle w:val="ListParagraph"/>
        <w:numPr>
          <w:ilvl w:val="0"/>
          <w:numId w:val="81"/>
        </w:numPr>
        <w:spacing w:before="0" w:after="160" w:line="360" w:lineRule="auto"/>
        <w:jc w:val="both"/>
      </w:pPr>
      <w:r>
        <w:t>DVA Announcement</w:t>
      </w:r>
      <w:r>
        <w:tab/>
      </w:r>
      <w:r>
        <w:tab/>
      </w:r>
      <w:r w:rsidR="00D17F94">
        <w:t>: Trigger ALLPA and DVS to CXS server</w:t>
      </w:r>
    </w:p>
    <w:p w:rsidR="00D17F94" w:rsidRDefault="00435BC1" w:rsidP="005C492B">
      <w:pPr>
        <w:pStyle w:val="ListParagraph"/>
        <w:numPr>
          <w:ilvl w:val="0"/>
          <w:numId w:val="81"/>
        </w:numPr>
        <w:spacing w:before="0" w:after="160" w:line="360" w:lineRule="auto"/>
        <w:jc w:val="both"/>
      </w:pPr>
      <w:r>
        <w:t>PSI Text Message</w:t>
      </w:r>
      <w:r>
        <w:tab/>
      </w:r>
      <w:r>
        <w:tab/>
      </w:r>
      <w:r w:rsidR="00D17F94">
        <w:t>: Send Text message for PIS via CXS</w:t>
      </w:r>
    </w:p>
    <w:p w:rsidR="00D17F94" w:rsidRDefault="00435BC1" w:rsidP="005C492B">
      <w:pPr>
        <w:pStyle w:val="ListParagraph"/>
        <w:numPr>
          <w:ilvl w:val="0"/>
          <w:numId w:val="81"/>
        </w:numPr>
        <w:spacing w:before="0" w:after="160" w:line="360" w:lineRule="auto"/>
        <w:jc w:val="both"/>
      </w:pPr>
      <w:r>
        <w:t>Device Status</w:t>
      </w:r>
      <w:r>
        <w:tab/>
      </w:r>
      <w:r>
        <w:tab/>
      </w:r>
      <w:r>
        <w:tab/>
      </w:r>
      <w:r w:rsidR="00D17F94">
        <w:t>: Get and set status for PA /PIS devices via CXS</w:t>
      </w:r>
    </w:p>
    <w:p w:rsidR="00D17F94" w:rsidRDefault="00435BC1" w:rsidP="005C492B">
      <w:pPr>
        <w:pStyle w:val="ListParagraph"/>
        <w:numPr>
          <w:ilvl w:val="0"/>
          <w:numId w:val="81"/>
        </w:numPr>
        <w:spacing w:before="0" w:after="160" w:line="360" w:lineRule="auto"/>
        <w:ind w:left="709" w:hanging="349"/>
        <w:jc w:val="both"/>
      </w:pPr>
      <w:r>
        <w:t>Call Management</w:t>
      </w:r>
      <w:r>
        <w:tab/>
      </w:r>
      <w:r>
        <w:tab/>
      </w:r>
      <w:r w:rsidR="00D17F94">
        <w:t xml:space="preserve">: Initiate and manage call such as phone number </w:t>
      </w:r>
      <w:proofErr w:type="gramStart"/>
      <w:r w:rsidR="00D17F94">
        <w:t>directory ,</w:t>
      </w:r>
      <w:proofErr w:type="gramEnd"/>
      <w:r w:rsidR="00D17F94">
        <w:t xml:space="preserve"> call escalation , see call status </w:t>
      </w:r>
    </w:p>
    <w:p w:rsidR="00D17F94" w:rsidRDefault="00D17F94" w:rsidP="005C492B">
      <w:pPr>
        <w:pStyle w:val="ListParagraph"/>
        <w:numPr>
          <w:ilvl w:val="0"/>
          <w:numId w:val="81"/>
        </w:numPr>
        <w:spacing w:before="0" w:after="160" w:line="360" w:lineRule="auto"/>
        <w:jc w:val="both"/>
      </w:pPr>
      <w:r>
        <w:t xml:space="preserve">Audio File Management </w:t>
      </w:r>
      <w:r w:rsidR="00A55B8B">
        <w:tab/>
      </w:r>
      <w:r>
        <w:t xml:space="preserve">: Update audio file for CXS servers and to NAC devices </w:t>
      </w:r>
    </w:p>
    <w:p w:rsidR="00D17F94" w:rsidRDefault="00D17F94" w:rsidP="005C492B">
      <w:pPr>
        <w:pStyle w:val="ListParagraph"/>
        <w:numPr>
          <w:ilvl w:val="0"/>
          <w:numId w:val="81"/>
        </w:numPr>
        <w:spacing w:before="0" w:after="160" w:line="360" w:lineRule="auto"/>
        <w:jc w:val="both"/>
      </w:pPr>
      <w:r>
        <w:t xml:space="preserve">Call Management </w:t>
      </w:r>
      <w:r w:rsidR="00A55B8B">
        <w:tab/>
      </w:r>
      <w:r w:rsidR="00A55B8B">
        <w:tab/>
      </w:r>
      <w:r>
        <w:t xml:space="preserve">: Initiate and manage call such as phone number </w:t>
      </w:r>
      <w:proofErr w:type="gramStart"/>
      <w:r>
        <w:t>directory ,</w:t>
      </w:r>
      <w:proofErr w:type="gramEnd"/>
      <w:r>
        <w:t xml:space="preserve"> call escalation , see call status </w:t>
      </w:r>
    </w:p>
    <w:p w:rsidR="00D17F94" w:rsidRDefault="00D17F94" w:rsidP="005C492B">
      <w:pPr>
        <w:pStyle w:val="ListParagraph"/>
        <w:numPr>
          <w:ilvl w:val="0"/>
          <w:numId w:val="81"/>
        </w:numPr>
        <w:spacing w:before="0" w:after="160" w:line="360" w:lineRule="auto"/>
        <w:jc w:val="both"/>
      </w:pPr>
      <w:r>
        <w:t xml:space="preserve">Audio File Management </w:t>
      </w:r>
      <w:r w:rsidR="00A55B8B">
        <w:tab/>
      </w:r>
      <w:r>
        <w:t xml:space="preserve">: Update audio file for CXS servers and to NAC devices </w:t>
      </w:r>
    </w:p>
    <w:p w:rsidR="00D17F94" w:rsidRDefault="00D17F94" w:rsidP="005C492B">
      <w:pPr>
        <w:spacing w:line="360" w:lineRule="auto"/>
        <w:jc w:val="both"/>
      </w:pPr>
      <w:r>
        <w:t xml:space="preserve">Live announcement can be performed by two ways either operator from IP Mic by speaking at IP MIC or selecting a pre-recorded Media file from user interface. Live announcement design can be realized by Zenon driver module and PA view configuration. </w:t>
      </w:r>
    </w:p>
    <w:p w:rsidR="00D17F94" w:rsidRDefault="00D17F94" w:rsidP="005C492B">
      <w:pPr>
        <w:spacing w:before="0" w:after="160" w:line="360" w:lineRule="auto"/>
        <w:jc w:val="both"/>
      </w:pPr>
      <w:r>
        <w:t>Zenon driver will have implementation to attach IP Mic with NAC zone</w:t>
      </w:r>
      <w:r w:rsidR="00A55B8B">
        <w:t xml:space="preserve"> </w:t>
      </w:r>
      <w:proofErr w:type="gramStart"/>
      <w:r w:rsidR="00A55B8B">
        <w:t>in order to</w:t>
      </w:r>
      <w:proofErr w:type="gramEnd"/>
      <w:r w:rsidR="00A55B8B">
        <w:t xml:space="preserve"> initiate RLLPA by </w:t>
      </w:r>
      <w:r>
        <w:t xml:space="preserve">software trigger via </w:t>
      </w:r>
      <w:proofErr w:type="spellStart"/>
      <w:r>
        <w:t>netspire</w:t>
      </w:r>
      <w:proofErr w:type="spellEnd"/>
      <w:r>
        <w:t xml:space="preserve"> SDK. </w:t>
      </w:r>
      <w:proofErr w:type="gramStart"/>
      <w:r>
        <w:t>In order to</w:t>
      </w:r>
      <w:proofErr w:type="gramEnd"/>
      <w:r>
        <w:t xml:space="preserve"> make announcement user interface need to provide details about IP mic id and list of zones to which </w:t>
      </w:r>
      <w:proofErr w:type="spellStart"/>
      <w:r>
        <w:t>ip</w:t>
      </w:r>
      <w:proofErr w:type="spellEnd"/>
      <w:r>
        <w:t xml:space="preserve"> mic will be </w:t>
      </w:r>
      <w:r>
        <w:lastRenderedPageBreak/>
        <w:t xml:space="preserve">attached.  When IP Mic is attached to zone software trigger id will be returned by SDK and this id will be used to initiate </w:t>
      </w:r>
      <w:proofErr w:type="spellStart"/>
      <w:r>
        <w:t>annocement</w:t>
      </w:r>
      <w:proofErr w:type="spellEnd"/>
      <w:r>
        <w:t xml:space="preserve"> from IP mic.</w:t>
      </w:r>
    </w:p>
    <w:p w:rsidR="00D17F94" w:rsidRDefault="00D17F94" w:rsidP="005C492B">
      <w:pPr>
        <w:spacing w:line="360" w:lineRule="auto"/>
        <w:jc w:val="both"/>
      </w:pPr>
      <w:r>
        <w:t xml:space="preserve">Public announcement user interface will be programmed and configured in Zenon editor where station can be grouped as section. Each section station can be again grouped as announcement group. Another section called pre-recorded announcement which will provide list of pre-recorded </w:t>
      </w:r>
      <w:proofErr w:type="gramStart"/>
      <w:r>
        <w:t>announcement</w:t>
      </w:r>
      <w:proofErr w:type="gramEnd"/>
      <w:r>
        <w:t>. Announcement zone section will list zone available in selected station. There PA Log which will show current log for PA related activity.</w:t>
      </w:r>
    </w:p>
    <w:p w:rsidR="00D17F94" w:rsidRDefault="00D17F94" w:rsidP="005C492B">
      <w:pPr>
        <w:spacing w:after="0" w:line="360" w:lineRule="auto"/>
        <w:jc w:val="both"/>
      </w:pPr>
      <w:r>
        <w:t xml:space="preserve">Algorithm to make RLLPA  </w:t>
      </w:r>
    </w:p>
    <w:p w:rsidR="00D17F94" w:rsidRDefault="00D17F94" w:rsidP="005C492B">
      <w:pPr>
        <w:pStyle w:val="ListParagraph"/>
        <w:numPr>
          <w:ilvl w:val="0"/>
          <w:numId w:val="83"/>
        </w:numPr>
        <w:spacing w:before="0" w:after="160" w:line="360" w:lineRule="auto"/>
        <w:jc w:val="both"/>
      </w:pPr>
      <w:r>
        <w:t>In Zenon runtime click on menu for PA Announcement</w:t>
      </w:r>
    </w:p>
    <w:p w:rsidR="00D17F94" w:rsidRDefault="00D17F94" w:rsidP="005C492B">
      <w:pPr>
        <w:pStyle w:val="ListParagraph"/>
        <w:numPr>
          <w:ilvl w:val="0"/>
          <w:numId w:val="83"/>
        </w:numPr>
        <w:spacing w:before="0" w:after="160" w:line="360" w:lineRule="auto"/>
        <w:jc w:val="both"/>
      </w:pPr>
      <w:r>
        <w:t xml:space="preserve">Open Section 1 by default listing all station in section 1. </w:t>
      </w:r>
    </w:p>
    <w:p w:rsidR="00D17F94" w:rsidRDefault="00D17F94" w:rsidP="005C492B">
      <w:pPr>
        <w:pStyle w:val="ListParagraph"/>
        <w:numPr>
          <w:ilvl w:val="0"/>
          <w:numId w:val="83"/>
        </w:numPr>
        <w:spacing w:before="0" w:after="160" w:line="360" w:lineRule="auto"/>
        <w:jc w:val="both"/>
      </w:pPr>
      <w:r>
        <w:t xml:space="preserve">Read PA device statues from Zenon IO point variable mapped. </w:t>
      </w:r>
    </w:p>
    <w:p w:rsidR="00D17F94" w:rsidRDefault="00D17F94" w:rsidP="005C492B">
      <w:pPr>
        <w:pStyle w:val="ListParagraph"/>
        <w:numPr>
          <w:ilvl w:val="0"/>
          <w:numId w:val="83"/>
        </w:numPr>
        <w:spacing w:before="0" w:after="160" w:line="360" w:lineRule="auto"/>
        <w:jc w:val="both"/>
      </w:pPr>
      <w:r>
        <w:t xml:space="preserve">Set </w:t>
      </w:r>
      <w:proofErr w:type="spellStart"/>
      <w:r>
        <w:t>colour</w:t>
      </w:r>
      <w:proofErr w:type="spellEnd"/>
      <w:r>
        <w:t xml:space="preserve"> of station</w:t>
      </w:r>
      <w:r w:rsidR="00A55B8B">
        <w:t xml:space="preserve"> to red if PA device is offline</w:t>
      </w:r>
      <w:r>
        <w:t xml:space="preserve">, </w:t>
      </w:r>
      <w:proofErr w:type="gramStart"/>
      <w:r>
        <w:t>Set</w:t>
      </w:r>
      <w:proofErr w:type="gramEnd"/>
      <w:r>
        <w:t xml:space="preserve"> </w:t>
      </w:r>
      <w:proofErr w:type="spellStart"/>
      <w:r>
        <w:t>colour</w:t>
      </w:r>
      <w:proofErr w:type="spellEnd"/>
      <w:r>
        <w:t xml:space="preserve"> t</w:t>
      </w:r>
      <w:r w:rsidR="00A55B8B">
        <w:t xml:space="preserve">o green if PA device is online. </w:t>
      </w:r>
      <w:r>
        <w:t xml:space="preserve">Set </w:t>
      </w:r>
      <w:proofErr w:type="spellStart"/>
      <w:r>
        <w:t>colour</w:t>
      </w:r>
      <w:proofErr w:type="spellEnd"/>
      <w:r>
        <w:t xml:space="preserve"> to yellow if announcement in progress and </w:t>
      </w:r>
      <w:proofErr w:type="spellStart"/>
      <w:r>
        <w:t>colour</w:t>
      </w:r>
      <w:proofErr w:type="spellEnd"/>
      <w:r>
        <w:t xml:space="preserve"> set </w:t>
      </w:r>
      <w:proofErr w:type="spellStart"/>
      <w:r>
        <w:t>colour</w:t>
      </w:r>
      <w:proofErr w:type="spellEnd"/>
      <w:r>
        <w:t xml:space="preserve"> to gray if station PA device is deactivated</w:t>
      </w:r>
    </w:p>
    <w:p w:rsidR="00D17F94" w:rsidRDefault="00D17F94" w:rsidP="005C492B">
      <w:pPr>
        <w:pStyle w:val="ListParagraph"/>
        <w:numPr>
          <w:ilvl w:val="0"/>
          <w:numId w:val="83"/>
        </w:numPr>
        <w:spacing w:before="0" w:after="160" w:line="360" w:lineRule="auto"/>
        <w:jc w:val="both"/>
      </w:pPr>
      <w:r>
        <w:t xml:space="preserve">Select station to make announcement. When station is selected its </w:t>
      </w:r>
      <w:proofErr w:type="spellStart"/>
      <w:r>
        <w:t>colour</w:t>
      </w:r>
      <w:proofErr w:type="spellEnd"/>
      <w:r>
        <w:t xml:space="preserve"> will change to indicate selection.  Or Click group to select station in group.</w:t>
      </w:r>
    </w:p>
    <w:p w:rsidR="00D17F94" w:rsidRDefault="00D17F94" w:rsidP="005C492B">
      <w:pPr>
        <w:pStyle w:val="ListParagraph"/>
        <w:numPr>
          <w:ilvl w:val="0"/>
          <w:numId w:val="83"/>
        </w:numPr>
        <w:spacing w:before="0" w:after="160" w:line="360" w:lineRule="auto"/>
        <w:jc w:val="both"/>
      </w:pPr>
      <w:r>
        <w:t>Click on zone where announcement need to make.</w:t>
      </w:r>
    </w:p>
    <w:p w:rsidR="00D17F94" w:rsidRDefault="00D17F94" w:rsidP="005C492B">
      <w:pPr>
        <w:pStyle w:val="ListParagraph"/>
        <w:numPr>
          <w:ilvl w:val="0"/>
          <w:numId w:val="83"/>
        </w:numPr>
        <w:spacing w:before="0" w:after="160" w:line="360" w:lineRule="auto"/>
        <w:jc w:val="both"/>
      </w:pPr>
      <w:r>
        <w:t xml:space="preserve">Click on Live Announcement button </w:t>
      </w:r>
    </w:p>
    <w:p w:rsidR="00D17F94" w:rsidRDefault="00D17F94" w:rsidP="005C492B">
      <w:pPr>
        <w:pStyle w:val="ListParagraph"/>
        <w:numPr>
          <w:ilvl w:val="0"/>
          <w:numId w:val="83"/>
        </w:numPr>
        <w:spacing w:before="0" w:after="160" w:line="360" w:lineRule="auto"/>
        <w:jc w:val="both"/>
      </w:pPr>
      <w:r>
        <w:t xml:space="preserve">Write all selection details to Zenon variable </w:t>
      </w:r>
    </w:p>
    <w:p w:rsidR="00D17F94" w:rsidRDefault="00D17F94" w:rsidP="005C492B">
      <w:pPr>
        <w:pStyle w:val="ListParagraph"/>
        <w:numPr>
          <w:ilvl w:val="0"/>
          <w:numId w:val="83"/>
        </w:numPr>
        <w:spacing w:before="0" w:after="160" w:line="360" w:lineRule="auto"/>
        <w:jc w:val="both"/>
      </w:pPr>
      <w:r>
        <w:t xml:space="preserve">Publish Zenon variable </w:t>
      </w:r>
    </w:p>
    <w:p w:rsidR="00D17F94" w:rsidRDefault="00D17F94" w:rsidP="005C492B">
      <w:pPr>
        <w:pStyle w:val="ListParagraph"/>
        <w:numPr>
          <w:ilvl w:val="0"/>
          <w:numId w:val="83"/>
        </w:numPr>
        <w:spacing w:before="0" w:after="160" w:line="360" w:lineRule="auto"/>
        <w:jc w:val="both"/>
      </w:pPr>
      <w:r>
        <w:t xml:space="preserve">Zenon OA driver reads publish variable and send details to connect Live </w:t>
      </w:r>
      <w:proofErr w:type="spellStart"/>
      <w:r>
        <w:t>Announcment</w:t>
      </w:r>
      <w:proofErr w:type="spellEnd"/>
      <w:r>
        <w:t xml:space="preserve"> function </w:t>
      </w:r>
    </w:p>
    <w:p w:rsidR="00D17F94" w:rsidRDefault="00D17F94" w:rsidP="005C492B">
      <w:pPr>
        <w:pStyle w:val="ListParagraph"/>
        <w:numPr>
          <w:ilvl w:val="0"/>
          <w:numId w:val="83"/>
        </w:numPr>
        <w:spacing w:before="0" w:after="160" w:line="360" w:lineRule="auto"/>
        <w:jc w:val="both"/>
      </w:pPr>
      <w:proofErr w:type="spellStart"/>
      <w:r>
        <w:t>ConnectLiveAnnoucment</w:t>
      </w:r>
      <w:proofErr w:type="spellEnd"/>
      <w:r>
        <w:t xml:space="preserve"> function attaches </w:t>
      </w:r>
      <w:proofErr w:type="spellStart"/>
      <w:r>
        <w:t>ip</w:t>
      </w:r>
      <w:proofErr w:type="spellEnd"/>
      <w:r>
        <w:t xml:space="preserve"> mic to zone </w:t>
      </w:r>
    </w:p>
    <w:p w:rsidR="00D17F94" w:rsidRDefault="00D17F94" w:rsidP="005C492B">
      <w:pPr>
        <w:pStyle w:val="ListParagraph"/>
        <w:numPr>
          <w:ilvl w:val="0"/>
          <w:numId w:val="83"/>
        </w:numPr>
        <w:spacing w:before="0" w:after="160" w:line="360" w:lineRule="auto"/>
        <w:jc w:val="both"/>
      </w:pPr>
      <w:r>
        <w:t>Creates software trigger and activate announcement with software trigger id</w:t>
      </w:r>
    </w:p>
    <w:p w:rsidR="00D17F94" w:rsidRDefault="00D17F94" w:rsidP="005C492B">
      <w:pPr>
        <w:pStyle w:val="ListParagraph"/>
        <w:numPr>
          <w:ilvl w:val="0"/>
          <w:numId w:val="83"/>
        </w:numPr>
        <w:spacing w:before="0" w:after="160" w:line="360" w:lineRule="auto"/>
        <w:jc w:val="both"/>
      </w:pPr>
      <w:r>
        <w:t xml:space="preserve">Write details to Zenon variable that announcement started   </w:t>
      </w:r>
    </w:p>
    <w:p w:rsidR="00D17F94" w:rsidRDefault="00D17F94" w:rsidP="005C492B">
      <w:pPr>
        <w:pStyle w:val="ListParagraph"/>
        <w:numPr>
          <w:ilvl w:val="0"/>
          <w:numId w:val="83"/>
        </w:numPr>
        <w:spacing w:before="0" w:after="160" w:line="360" w:lineRule="auto"/>
        <w:jc w:val="both"/>
      </w:pPr>
      <w:r>
        <w:t>A window screen popup to show details of live announcement and allow user to finish announcement</w:t>
      </w:r>
    </w:p>
    <w:p w:rsidR="00D17F94" w:rsidRDefault="00D17F94" w:rsidP="005C492B">
      <w:pPr>
        <w:pStyle w:val="ListParagraph"/>
        <w:numPr>
          <w:ilvl w:val="0"/>
          <w:numId w:val="83"/>
        </w:numPr>
        <w:spacing w:before="0" w:after="160" w:line="360" w:lineRule="auto"/>
        <w:jc w:val="both"/>
      </w:pPr>
      <w:r>
        <w:t xml:space="preserve">Once Announcement is finished user clicks to stop announcement button </w:t>
      </w:r>
    </w:p>
    <w:p w:rsidR="00D17F94" w:rsidRDefault="00D17F94" w:rsidP="005C492B">
      <w:pPr>
        <w:pStyle w:val="ListParagraph"/>
        <w:numPr>
          <w:ilvl w:val="0"/>
          <w:numId w:val="83"/>
        </w:numPr>
        <w:spacing w:before="0" w:after="160" w:line="360" w:lineRule="auto"/>
        <w:jc w:val="both"/>
      </w:pPr>
      <w:r>
        <w:t>This information is set into Zenon variable to publish</w:t>
      </w:r>
    </w:p>
    <w:p w:rsidR="00D17F94" w:rsidRDefault="00D17F94" w:rsidP="005C492B">
      <w:pPr>
        <w:pStyle w:val="ListParagraph"/>
        <w:numPr>
          <w:ilvl w:val="0"/>
          <w:numId w:val="83"/>
        </w:numPr>
        <w:spacing w:before="0" w:after="160" w:line="360" w:lineRule="auto"/>
        <w:jc w:val="both"/>
      </w:pPr>
      <w:r>
        <w:t xml:space="preserve">Zenon driver subscribe updated variable and execute function </w:t>
      </w:r>
      <w:proofErr w:type="spellStart"/>
      <w:r>
        <w:t>disconnectlive</w:t>
      </w:r>
      <w:proofErr w:type="spellEnd"/>
      <w:r>
        <w:t xml:space="preserve"> </w:t>
      </w:r>
      <w:proofErr w:type="spellStart"/>
      <w:r>
        <w:t>annoucment</w:t>
      </w:r>
      <w:proofErr w:type="spellEnd"/>
      <w:r>
        <w:t xml:space="preserve">  </w:t>
      </w:r>
    </w:p>
    <w:p w:rsidR="00D17F94" w:rsidRPr="00EF4181" w:rsidRDefault="00D17F94" w:rsidP="005C492B">
      <w:pPr>
        <w:pStyle w:val="ListParagraph"/>
        <w:numPr>
          <w:ilvl w:val="0"/>
          <w:numId w:val="83"/>
        </w:numPr>
        <w:spacing w:before="0" w:after="160" w:line="360" w:lineRule="auto"/>
        <w:jc w:val="both"/>
      </w:pPr>
      <w:r>
        <w:t xml:space="preserve">Disconnect live announcement deactivate software trigger and then detach all zones from </w:t>
      </w:r>
      <w:proofErr w:type="spellStart"/>
      <w:r>
        <w:t>ip</w:t>
      </w:r>
      <w:proofErr w:type="spellEnd"/>
      <w:r>
        <w:t xml:space="preserve"> mic.</w:t>
      </w:r>
    </w:p>
    <w:p w:rsidR="00D17F94" w:rsidRDefault="00D17F94" w:rsidP="005C492B">
      <w:pPr>
        <w:spacing w:after="0" w:line="360" w:lineRule="auto"/>
        <w:jc w:val="both"/>
      </w:pPr>
      <w:r>
        <w:t>Automatic DVA announcement are announcement triggered on following situations:</w:t>
      </w:r>
    </w:p>
    <w:p w:rsidR="00D17F94" w:rsidRDefault="00D17F94" w:rsidP="005C492B">
      <w:pPr>
        <w:pStyle w:val="ListParagraph"/>
        <w:numPr>
          <w:ilvl w:val="0"/>
          <w:numId w:val="82"/>
        </w:numPr>
        <w:spacing w:before="0" w:after="160" w:line="360" w:lineRule="auto"/>
        <w:jc w:val="both"/>
      </w:pPr>
      <w:r>
        <w:lastRenderedPageBreak/>
        <w:t>when train is approaching</w:t>
      </w:r>
    </w:p>
    <w:p w:rsidR="00D17F94" w:rsidRDefault="00D17F94" w:rsidP="005C492B">
      <w:pPr>
        <w:pStyle w:val="ListParagraph"/>
        <w:numPr>
          <w:ilvl w:val="0"/>
          <w:numId w:val="82"/>
        </w:numPr>
        <w:spacing w:before="0" w:after="160" w:line="360" w:lineRule="auto"/>
        <w:jc w:val="both"/>
      </w:pPr>
      <w:r>
        <w:t>when train occupied platform</w:t>
      </w:r>
    </w:p>
    <w:p w:rsidR="00D17F94" w:rsidRDefault="00D17F94" w:rsidP="005C492B">
      <w:pPr>
        <w:pStyle w:val="ListParagraph"/>
        <w:numPr>
          <w:ilvl w:val="0"/>
          <w:numId w:val="82"/>
        </w:numPr>
        <w:spacing w:before="0" w:after="160" w:line="360" w:lineRule="auto"/>
        <w:jc w:val="both"/>
      </w:pPr>
      <w:r>
        <w:t xml:space="preserve">when train departing </w:t>
      </w:r>
    </w:p>
    <w:p w:rsidR="00D17F94" w:rsidRDefault="00D17F94" w:rsidP="005C492B">
      <w:pPr>
        <w:pStyle w:val="ListParagraph"/>
        <w:numPr>
          <w:ilvl w:val="0"/>
          <w:numId w:val="82"/>
        </w:numPr>
        <w:spacing w:before="0" w:after="160" w:line="360" w:lineRule="auto"/>
        <w:jc w:val="both"/>
      </w:pPr>
      <w:r>
        <w:t>special announcement on any of above situation example “</w:t>
      </w:r>
      <w:proofErr w:type="spellStart"/>
      <w:r>
        <w:t>salamat</w:t>
      </w:r>
      <w:proofErr w:type="spellEnd"/>
      <w:r>
        <w:t xml:space="preserve"> </w:t>
      </w:r>
      <w:proofErr w:type="spellStart"/>
      <w:r>
        <w:t>hari</w:t>
      </w:r>
      <w:proofErr w:type="spellEnd"/>
      <w:r>
        <w:t xml:space="preserve"> </w:t>
      </w:r>
      <w:proofErr w:type="spellStart"/>
      <w:r>
        <w:t>raya</w:t>
      </w:r>
      <w:proofErr w:type="spellEnd"/>
      <w:r>
        <w:t>” on Arrival</w:t>
      </w:r>
    </w:p>
    <w:p w:rsidR="00D17F94" w:rsidRDefault="00D17F94" w:rsidP="005C492B">
      <w:pPr>
        <w:spacing w:line="360" w:lineRule="auto"/>
        <w:jc w:val="both"/>
      </w:pPr>
      <w:r>
        <w:t xml:space="preserve">Zenon </w:t>
      </w:r>
      <w:proofErr w:type="spellStart"/>
      <w:r>
        <w:t>signalling</w:t>
      </w:r>
      <w:proofErr w:type="spellEnd"/>
      <w:r>
        <w:t xml:space="preserve"> driver will have implementation to monitor train journey.  In event of train is approaching station or arriving etc., an announcement order and PIS text message order will be created in JMRT_SCADA. This order will contain all details such as media files to be played, zones, </w:t>
      </w:r>
    </w:p>
    <w:p w:rsidR="00D17F94" w:rsidRDefault="00D17F94" w:rsidP="005C492B">
      <w:pPr>
        <w:spacing w:line="360" w:lineRule="auto"/>
        <w:jc w:val="both"/>
      </w:pPr>
      <w:r>
        <w:t>Zenon Open access driver will always read new orders created for processing. Once new order is found driver will trigger function to execute play</w:t>
      </w:r>
      <w:r w:rsidR="0032125D">
        <w:t xml:space="preserve"> </w:t>
      </w:r>
      <w:r>
        <w:t>DVA or trigger</w:t>
      </w:r>
      <w:r w:rsidR="0032125D">
        <w:t xml:space="preserve"> </w:t>
      </w:r>
      <w:r>
        <w:t>PIS</w:t>
      </w:r>
      <w:r w:rsidR="0032125D">
        <w:t xml:space="preserve"> </w:t>
      </w:r>
      <w:r>
        <w:t>Display</w:t>
      </w:r>
      <w:r w:rsidR="0032125D">
        <w:t xml:space="preserve"> </w:t>
      </w:r>
      <w:r>
        <w:t>Content where play</w:t>
      </w:r>
      <w:r w:rsidR="0032125D">
        <w:t xml:space="preserve"> </w:t>
      </w:r>
      <w:r>
        <w:t>DVA will send trigger announcement to be played and trigger</w:t>
      </w:r>
      <w:r w:rsidR="0032125D">
        <w:t xml:space="preserve"> </w:t>
      </w:r>
      <w:r>
        <w:t>PIS</w:t>
      </w:r>
      <w:r w:rsidR="0032125D">
        <w:t xml:space="preserve"> </w:t>
      </w:r>
      <w:r>
        <w:t>Display</w:t>
      </w:r>
      <w:r w:rsidR="0032125D">
        <w:t xml:space="preserve"> </w:t>
      </w:r>
      <w:r>
        <w:t xml:space="preserve">Content will trigger PIS content to display devices on station.  </w:t>
      </w:r>
    </w:p>
    <w:p w:rsidR="00D17F94" w:rsidRDefault="00D17F94" w:rsidP="005C492B">
      <w:pPr>
        <w:spacing w:after="0" w:line="360" w:lineRule="auto"/>
        <w:jc w:val="both"/>
      </w:pPr>
      <w:r>
        <w:t>Algorithm to make DVA</w:t>
      </w:r>
    </w:p>
    <w:p w:rsidR="00D17F94" w:rsidRDefault="00D17F94" w:rsidP="005C492B">
      <w:pPr>
        <w:pStyle w:val="ListParagraph"/>
        <w:numPr>
          <w:ilvl w:val="0"/>
          <w:numId w:val="84"/>
        </w:numPr>
        <w:spacing w:before="0" w:after="160" w:line="360" w:lineRule="auto"/>
        <w:jc w:val="both"/>
      </w:pPr>
      <w:r>
        <w:t>Same till point 6 of RLLPA</w:t>
      </w:r>
    </w:p>
    <w:p w:rsidR="00D17F94" w:rsidRDefault="00D17F94" w:rsidP="005C492B">
      <w:pPr>
        <w:pStyle w:val="ListParagraph"/>
        <w:numPr>
          <w:ilvl w:val="0"/>
          <w:numId w:val="84"/>
        </w:numPr>
        <w:spacing w:before="0" w:after="160" w:line="360" w:lineRule="auto"/>
        <w:jc w:val="both"/>
      </w:pPr>
      <w:r>
        <w:t>Select pre-recorded announcement one or many</w:t>
      </w:r>
    </w:p>
    <w:p w:rsidR="00D17F94" w:rsidRDefault="00D17F94" w:rsidP="005C492B">
      <w:pPr>
        <w:pStyle w:val="ListParagraph"/>
        <w:numPr>
          <w:ilvl w:val="0"/>
          <w:numId w:val="84"/>
        </w:numPr>
        <w:spacing w:before="0" w:after="160" w:line="360" w:lineRule="auto"/>
        <w:jc w:val="both"/>
      </w:pPr>
      <w:r>
        <w:t>Click on DVA Announcement button</w:t>
      </w:r>
    </w:p>
    <w:p w:rsidR="00D17F94" w:rsidRDefault="00D17F94" w:rsidP="005C492B">
      <w:pPr>
        <w:pStyle w:val="ListParagraph"/>
        <w:numPr>
          <w:ilvl w:val="0"/>
          <w:numId w:val="84"/>
        </w:numPr>
        <w:spacing w:before="0" w:after="160" w:line="360" w:lineRule="auto"/>
        <w:jc w:val="both"/>
      </w:pPr>
      <w:r>
        <w:t xml:space="preserve">Write all selection details to Zenon variable </w:t>
      </w:r>
    </w:p>
    <w:p w:rsidR="00D17F94" w:rsidRDefault="00D17F94" w:rsidP="005C492B">
      <w:pPr>
        <w:pStyle w:val="ListParagraph"/>
        <w:numPr>
          <w:ilvl w:val="0"/>
          <w:numId w:val="84"/>
        </w:numPr>
        <w:spacing w:before="0" w:after="160" w:line="360" w:lineRule="auto"/>
        <w:jc w:val="both"/>
      </w:pPr>
      <w:r>
        <w:t xml:space="preserve">Publish Zenon variable </w:t>
      </w:r>
    </w:p>
    <w:p w:rsidR="00D17F94" w:rsidRDefault="00D17F94" w:rsidP="005C492B">
      <w:pPr>
        <w:pStyle w:val="ListParagraph"/>
        <w:numPr>
          <w:ilvl w:val="0"/>
          <w:numId w:val="84"/>
        </w:numPr>
        <w:spacing w:before="0" w:after="160" w:line="360" w:lineRule="auto"/>
        <w:jc w:val="both"/>
      </w:pPr>
      <w:r>
        <w:t>Zenon OA driver reads publish variable and send details to play</w:t>
      </w:r>
      <w:r w:rsidR="0032125D">
        <w:t xml:space="preserve"> </w:t>
      </w:r>
      <w:r>
        <w:t xml:space="preserve">DVA function </w:t>
      </w:r>
    </w:p>
    <w:p w:rsidR="00D17F94" w:rsidRDefault="0032125D" w:rsidP="005C492B">
      <w:pPr>
        <w:pStyle w:val="ListParagraph"/>
        <w:numPr>
          <w:ilvl w:val="0"/>
          <w:numId w:val="84"/>
        </w:numPr>
        <w:spacing w:before="0" w:after="160" w:line="360" w:lineRule="auto"/>
        <w:jc w:val="both"/>
      </w:pPr>
      <w:r>
        <w:t>P</w:t>
      </w:r>
      <w:r w:rsidR="00D17F94">
        <w:t>lay</w:t>
      </w:r>
      <w:r>
        <w:t xml:space="preserve"> </w:t>
      </w:r>
      <w:r w:rsidR="00D17F94">
        <w:t xml:space="preserve">DVA function play media items on selected zones </w:t>
      </w:r>
    </w:p>
    <w:p w:rsidR="00D17F94" w:rsidRDefault="00D17F94" w:rsidP="005C492B">
      <w:pPr>
        <w:jc w:val="both"/>
      </w:pPr>
    </w:p>
    <w:p w:rsidR="00560413" w:rsidRDefault="00560413" w:rsidP="005C492B">
      <w:pPr>
        <w:jc w:val="both"/>
      </w:pPr>
    </w:p>
    <w:p w:rsidR="00560413" w:rsidRDefault="00560413" w:rsidP="005C492B">
      <w:pPr>
        <w:jc w:val="both"/>
      </w:pPr>
    </w:p>
    <w:p w:rsidR="00560413" w:rsidRDefault="00560413" w:rsidP="005C492B">
      <w:pPr>
        <w:jc w:val="both"/>
      </w:pPr>
    </w:p>
    <w:p w:rsidR="008D284B" w:rsidRDefault="008D284B" w:rsidP="005C492B">
      <w:pPr>
        <w:jc w:val="both"/>
      </w:pPr>
    </w:p>
    <w:p w:rsidR="006417F2" w:rsidRDefault="006417F2" w:rsidP="005C492B">
      <w:pPr>
        <w:jc w:val="both"/>
      </w:pPr>
    </w:p>
    <w:p w:rsidR="008D284B" w:rsidRPr="00560413" w:rsidRDefault="008D284B" w:rsidP="005C492B">
      <w:pPr>
        <w:jc w:val="both"/>
      </w:pPr>
    </w:p>
    <w:p w:rsidR="00C92D1F" w:rsidRPr="00AA1BE2" w:rsidRDefault="00C92D1F" w:rsidP="005C492B">
      <w:pPr>
        <w:pStyle w:val="Heading1"/>
        <w:jc w:val="both"/>
      </w:pPr>
      <w:bookmarkStart w:id="246" w:name="_Toc497912751"/>
      <w:r w:rsidRPr="00AA1BE2">
        <w:lastRenderedPageBreak/>
        <w:t xml:space="preserve">Project Specific </w:t>
      </w:r>
      <w:r w:rsidRPr="00A32C02">
        <w:t>Configuration</w:t>
      </w:r>
      <w:bookmarkEnd w:id="226"/>
      <w:bookmarkEnd w:id="227"/>
      <w:bookmarkEnd w:id="246"/>
    </w:p>
    <w:p w:rsidR="002F36C6" w:rsidRPr="00AA1BE2" w:rsidRDefault="002F36C6" w:rsidP="005C492B">
      <w:pPr>
        <w:pStyle w:val="Heading2"/>
        <w:jc w:val="both"/>
      </w:pPr>
      <w:bookmarkStart w:id="247" w:name="_Toc489079242"/>
      <w:bookmarkStart w:id="248" w:name="_Toc497912752"/>
      <w:r w:rsidRPr="00A32C02">
        <w:t>General</w:t>
      </w:r>
      <w:bookmarkEnd w:id="247"/>
      <w:bookmarkEnd w:id="248"/>
    </w:p>
    <w:p w:rsidR="002F36C6" w:rsidRDefault="002F36C6" w:rsidP="005C492B">
      <w:pPr>
        <w:spacing w:line="360" w:lineRule="auto"/>
        <w:jc w:val="both"/>
      </w:pPr>
      <w:r>
        <w:t xml:space="preserve">For </w:t>
      </w:r>
      <w:r>
        <w:rPr>
          <w:lang w:val="id-ID"/>
        </w:rPr>
        <w:t>the Jakarta LRT o</w:t>
      </w:r>
      <w:proofErr w:type="spellStart"/>
      <w:r>
        <w:t>perational</w:t>
      </w:r>
      <w:proofErr w:type="spellEnd"/>
      <w:r>
        <w:t xml:space="preserve"> purposes, SCADA System will be comprise of the following major equipment, that are:</w:t>
      </w:r>
    </w:p>
    <w:p w:rsidR="002F36C6" w:rsidRDefault="002F36C6" w:rsidP="005C492B">
      <w:pPr>
        <w:pStyle w:val="ListParagraph"/>
        <w:numPr>
          <w:ilvl w:val="0"/>
          <w:numId w:val="7"/>
        </w:numPr>
        <w:spacing w:line="360" w:lineRule="auto"/>
        <w:jc w:val="both"/>
      </w:pPr>
      <w:r>
        <w:t>SCADA OCC Server</w:t>
      </w:r>
    </w:p>
    <w:p w:rsidR="002F36C6" w:rsidRDefault="002F36C6" w:rsidP="005C492B">
      <w:pPr>
        <w:pStyle w:val="ListParagraph"/>
        <w:numPr>
          <w:ilvl w:val="0"/>
          <w:numId w:val="7"/>
        </w:numPr>
        <w:spacing w:line="360" w:lineRule="auto"/>
        <w:jc w:val="both"/>
      </w:pPr>
      <w:r>
        <w:t>SCADA OCC Workstation</w:t>
      </w:r>
    </w:p>
    <w:p w:rsidR="002F36C6" w:rsidRDefault="002F36C6" w:rsidP="005C492B">
      <w:pPr>
        <w:pStyle w:val="ListParagraph"/>
        <w:numPr>
          <w:ilvl w:val="0"/>
          <w:numId w:val="7"/>
        </w:numPr>
        <w:spacing w:line="360" w:lineRule="auto"/>
        <w:jc w:val="both"/>
      </w:pPr>
      <w:r>
        <w:t xml:space="preserve">SCADA </w:t>
      </w:r>
      <w:r w:rsidR="0032125D">
        <w:t>Station</w:t>
      </w:r>
      <w:r>
        <w:t xml:space="preserve"> Workstation</w:t>
      </w:r>
    </w:p>
    <w:p w:rsidR="002F36C6" w:rsidRDefault="002F36C6" w:rsidP="005C492B">
      <w:pPr>
        <w:pStyle w:val="ListParagraph"/>
        <w:numPr>
          <w:ilvl w:val="0"/>
          <w:numId w:val="7"/>
        </w:numPr>
        <w:spacing w:line="360" w:lineRule="auto"/>
        <w:jc w:val="both"/>
      </w:pPr>
      <w:r>
        <w:t>SCADA RTU (Remote Terminal Unit)</w:t>
      </w:r>
    </w:p>
    <w:p w:rsidR="002F36C6" w:rsidRDefault="002F36C6" w:rsidP="005C492B">
      <w:pPr>
        <w:spacing w:line="360" w:lineRule="auto"/>
        <w:jc w:val="both"/>
      </w:pPr>
      <w:r>
        <w:t>SCADA Server will be responsible to interface with various of other subsystem to form data exchange for monitoring and controlling purposes. Whereas SCADA Workstations both in OCC and local will be the client of SCADA Server respectfully and will also act as an operator interface. SCADA RTU will be used as interface with the</w:t>
      </w:r>
      <w:r w:rsidR="0032125D">
        <w:t xml:space="preserve"> workstation in the OCC and station </w:t>
      </w:r>
      <w:proofErr w:type="spellStart"/>
      <w:r w:rsidR="0032125D">
        <w:t>Sercer</w:t>
      </w:r>
      <w:proofErr w:type="spellEnd"/>
      <w:r>
        <w:t>.</w:t>
      </w:r>
    </w:p>
    <w:p w:rsidR="002F36C6" w:rsidRDefault="002F36C6" w:rsidP="005C492B">
      <w:pPr>
        <w:spacing w:line="360" w:lineRule="auto"/>
        <w:jc w:val="both"/>
      </w:pPr>
      <w:r>
        <w:t>SCADA system will be connected and interface with the following subsystem:</w:t>
      </w:r>
    </w:p>
    <w:p w:rsidR="002F36C6" w:rsidRDefault="002F36C6" w:rsidP="005C492B">
      <w:pPr>
        <w:pStyle w:val="ListParagraph"/>
        <w:numPr>
          <w:ilvl w:val="0"/>
          <w:numId w:val="8"/>
        </w:numPr>
        <w:spacing w:line="360" w:lineRule="auto"/>
        <w:jc w:val="both"/>
      </w:pPr>
      <w:r>
        <w:t>Traction Power Substation</w:t>
      </w:r>
    </w:p>
    <w:p w:rsidR="002F36C6" w:rsidRDefault="002F36C6" w:rsidP="005C492B">
      <w:pPr>
        <w:pStyle w:val="ListParagraph"/>
        <w:numPr>
          <w:ilvl w:val="1"/>
          <w:numId w:val="8"/>
        </w:numPr>
        <w:spacing w:line="360" w:lineRule="auto"/>
        <w:jc w:val="both"/>
      </w:pPr>
      <w:r>
        <w:t>Interface via RTU I/O, IEC 61850 for protection relay and Modbus for Power Meter</w:t>
      </w:r>
    </w:p>
    <w:p w:rsidR="002F36C6" w:rsidRDefault="002F36C6" w:rsidP="005C492B">
      <w:pPr>
        <w:pStyle w:val="ListParagraph"/>
        <w:numPr>
          <w:ilvl w:val="1"/>
          <w:numId w:val="8"/>
        </w:numPr>
        <w:spacing w:line="360" w:lineRule="auto"/>
        <w:jc w:val="both"/>
      </w:pPr>
      <w:r>
        <w:t>Monitoring and Control</w:t>
      </w:r>
    </w:p>
    <w:p w:rsidR="002F36C6" w:rsidRDefault="002F36C6" w:rsidP="005C492B">
      <w:pPr>
        <w:pStyle w:val="ListParagraph"/>
        <w:numPr>
          <w:ilvl w:val="0"/>
          <w:numId w:val="8"/>
        </w:numPr>
        <w:spacing w:line="360" w:lineRule="auto"/>
        <w:jc w:val="both"/>
      </w:pPr>
      <w:r>
        <w:t>Building Management System</w:t>
      </w:r>
    </w:p>
    <w:p w:rsidR="002F36C6" w:rsidRDefault="002F36C6" w:rsidP="005C492B">
      <w:pPr>
        <w:pStyle w:val="ListParagraph"/>
        <w:numPr>
          <w:ilvl w:val="1"/>
          <w:numId w:val="8"/>
        </w:numPr>
        <w:spacing w:line="360" w:lineRule="auto"/>
        <w:jc w:val="both"/>
      </w:pPr>
      <w:r>
        <w:t>Interface via Modbus Protocol</w:t>
      </w:r>
    </w:p>
    <w:p w:rsidR="002F36C6" w:rsidRDefault="002F36C6" w:rsidP="005C492B">
      <w:pPr>
        <w:pStyle w:val="ListParagraph"/>
        <w:numPr>
          <w:ilvl w:val="1"/>
          <w:numId w:val="8"/>
        </w:numPr>
        <w:spacing w:line="360" w:lineRule="auto"/>
        <w:jc w:val="both"/>
      </w:pPr>
      <w:r>
        <w:t>Monitoring and Control</w:t>
      </w:r>
    </w:p>
    <w:p w:rsidR="002F36C6" w:rsidRDefault="002F36C6" w:rsidP="005C492B">
      <w:pPr>
        <w:pStyle w:val="ListParagraph"/>
        <w:numPr>
          <w:ilvl w:val="0"/>
          <w:numId w:val="8"/>
        </w:numPr>
        <w:spacing w:line="360" w:lineRule="auto"/>
        <w:jc w:val="both"/>
      </w:pPr>
      <w:proofErr w:type="spellStart"/>
      <w:r>
        <w:t>Signalling</w:t>
      </w:r>
      <w:proofErr w:type="spellEnd"/>
      <w:r>
        <w:t xml:space="preserve"> System</w:t>
      </w:r>
    </w:p>
    <w:p w:rsidR="002F36C6" w:rsidRDefault="002F36C6" w:rsidP="005C492B">
      <w:pPr>
        <w:pStyle w:val="ListParagraph"/>
        <w:numPr>
          <w:ilvl w:val="1"/>
          <w:numId w:val="8"/>
        </w:numPr>
        <w:spacing w:line="360" w:lineRule="auto"/>
        <w:jc w:val="both"/>
      </w:pPr>
      <w:r>
        <w:t xml:space="preserve">Interface via </w:t>
      </w:r>
      <w:proofErr w:type="spellStart"/>
      <w:r>
        <w:t>Signalling</w:t>
      </w:r>
      <w:proofErr w:type="spellEnd"/>
      <w:r>
        <w:t xml:space="preserve"> Driver developed. </w:t>
      </w:r>
    </w:p>
    <w:p w:rsidR="002F36C6" w:rsidRDefault="002F36C6" w:rsidP="005C492B">
      <w:pPr>
        <w:pStyle w:val="ListParagraph"/>
        <w:numPr>
          <w:ilvl w:val="1"/>
          <w:numId w:val="8"/>
        </w:numPr>
        <w:spacing w:line="360" w:lineRule="auto"/>
        <w:jc w:val="both"/>
      </w:pPr>
      <w:r>
        <w:t xml:space="preserve">Train descrier data from </w:t>
      </w:r>
      <w:proofErr w:type="spellStart"/>
      <w:r>
        <w:t>signalling</w:t>
      </w:r>
      <w:proofErr w:type="spellEnd"/>
      <w:r>
        <w:t xml:space="preserve"> for Automation trigger for PA and PIDS</w:t>
      </w:r>
    </w:p>
    <w:p w:rsidR="002F36C6" w:rsidRDefault="002F36C6" w:rsidP="005C492B">
      <w:pPr>
        <w:pStyle w:val="ListParagraph"/>
        <w:numPr>
          <w:ilvl w:val="1"/>
          <w:numId w:val="8"/>
        </w:numPr>
        <w:spacing w:line="360" w:lineRule="auto"/>
        <w:jc w:val="both"/>
      </w:pPr>
      <w:r>
        <w:t>3</w:t>
      </w:r>
      <w:r w:rsidRPr="00D6023D">
        <w:rPr>
          <w:vertAlign w:val="superscript"/>
        </w:rPr>
        <w:t>rd</w:t>
      </w:r>
      <w:r>
        <w:t xml:space="preserve"> Rail power states send to </w:t>
      </w:r>
      <w:proofErr w:type="spellStart"/>
      <w:r>
        <w:t>signalling</w:t>
      </w:r>
      <w:proofErr w:type="spellEnd"/>
      <w:r>
        <w:t xml:space="preserve"> via the </w:t>
      </w:r>
      <w:proofErr w:type="spellStart"/>
      <w:r>
        <w:t>signalling</w:t>
      </w:r>
      <w:proofErr w:type="spellEnd"/>
      <w:r>
        <w:t xml:space="preserve"> driver </w:t>
      </w:r>
    </w:p>
    <w:p w:rsidR="002F36C6" w:rsidRDefault="002F36C6" w:rsidP="005C492B">
      <w:pPr>
        <w:pStyle w:val="ListParagraph"/>
        <w:numPr>
          <w:ilvl w:val="1"/>
          <w:numId w:val="8"/>
        </w:numPr>
        <w:spacing w:line="360" w:lineRule="auto"/>
        <w:jc w:val="both"/>
      </w:pPr>
      <w:r>
        <w:t xml:space="preserve">No </w:t>
      </w:r>
      <w:proofErr w:type="spellStart"/>
      <w:r>
        <w:t>Signalling</w:t>
      </w:r>
      <w:proofErr w:type="spellEnd"/>
      <w:r>
        <w:t xml:space="preserve"> control from SCADA</w:t>
      </w:r>
    </w:p>
    <w:p w:rsidR="002F36C6" w:rsidRDefault="002F36C6" w:rsidP="005C492B">
      <w:pPr>
        <w:pStyle w:val="ListParagraph"/>
        <w:numPr>
          <w:ilvl w:val="0"/>
          <w:numId w:val="8"/>
        </w:numPr>
        <w:spacing w:line="360" w:lineRule="auto"/>
        <w:jc w:val="both"/>
      </w:pPr>
      <w:r>
        <w:t>Public Announcement (PA)</w:t>
      </w:r>
    </w:p>
    <w:p w:rsidR="002F36C6" w:rsidRDefault="002F36C6" w:rsidP="005C492B">
      <w:pPr>
        <w:pStyle w:val="ListParagraph"/>
        <w:numPr>
          <w:ilvl w:val="1"/>
          <w:numId w:val="8"/>
        </w:numPr>
        <w:spacing w:line="360" w:lineRule="auto"/>
        <w:jc w:val="both"/>
      </w:pPr>
      <w:r>
        <w:t xml:space="preserve">Interface via Open </w:t>
      </w:r>
      <w:proofErr w:type="spellStart"/>
      <w:r>
        <w:t>Acces</w:t>
      </w:r>
      <w:proofErr w:type="spellEnd"/>
      <w:r>
        <w:t xml:space="preserve"> SDK driver developed</w:t>
      </w:r>
    </w:p>
    <w:p w:rsidR="002F36C6" w:rsidRDefault="002F36C6" w:rsidP="005C492B">
      <w:pPr>
        <w:pStyle w:val="ListParagraph"/>
        <w:numPr>
          <w:ilvl w:val="1"/>
          <w:numId w:val="8"/>
        </w:numPr>
        <w:spacing w:line="360" w:lineRule="auto"/>
        <w:jc w:val="both"/>
      </w:pPr>
      <w:r>
        <w:t>Monitoring and Control</w:t>
      </w:r>
    </w:p>
    <w:p w:rsidR="002F36C6" w:rsidRDefault="002F36C6" w:rsidP="005C492B">
      <w:pPr>
        <w:pStyle w:val="ListParagraph"/>
        <w:numPr>
          <w:ilvl w:val="0"/>
          <w:numId w:val="8"/>
        </w:numPr>
        <w:spacing w:line="360" w:lineRule="auto"/>
        <w:jc w:val="both"/>
      </w:pPr>
      <w:r>
        <w:t>Public Information Display (PID)</w:t>
      </w:r>
    </w:p>
    <w:p w:rsidR="002F36C6" w:rsidRDefault="002F36C6" w:rsidP="005C492B">
      <w:pPr>
        <w:pStyle w:val="ListParagraph"/>
        <w:numPr>
          <w:ilvl w:val="1"/>
          <w:numId w:val="8"/>
        </w:numPr>
        <w:spacing w:line="360" w:lineRule="auto"/>
        <w:jc w:val="both"/>
      </w:pPr>
      <w:r>
        <w:t xml:space="preserve">Interface via Open </w:t>
      </w:r>
      <w:proofErr w:type="spellStart"/>
      <w:r>
        <w:t>Acces</w:t>
      </w:r>
      <w:proofErr w:type="spellEnd"/>
      <w:r>
        <w:t xml:space="preserve"> SDK driver developed</w:t>
      </w:r>
    </w:p>
    <w:p w:rsidR="002F36C6" w:rsidRDefault="002F36C6" w:rsidP="005C492B">
      <w:pPr>
        <w:pStyle w:val="ListParagraph"/>
        <w:numPr>
          <w:ilvl w:val="1"/>
          <w:numId w:val="8"/>
        </w:numPr>
        <w:spacing w:line="360" w:lineRule="auto"/>
        <w:jc w:val="both"/>
      </w:pPr>
      <w:r>
        <w:t>Monitoring and Control</w:t>
      </w:r>
    </w:p>
    <w:p w:rsidR="002F36C6" w:rsidRDefault="002F36C6" w:rsidP="005C492B">
      <w:pPr>
        <w:pStyle w:val="ListParagraph"/>
        <w:numPr>
          <w:ilvl w:val="0"/>
          <w:numId w:val="8"/>
        </w:numPr>
        <w:spacing w:line="360" w:lineRule="auto"/>
        <w:jc w:val="both"/>
      </w:pPr>
      <w:proofErr w:type="spellStart"/>
      <w:r>
        <w:t>Passanger</w:t>
      </w:r>
      <w:proofErr w:type="spellEnd"/>
      <w:r>
        <w:t xml:space="preserve"> Help point (PHP)</w:t>
      </w:r>
    </w:p>
    <w:p w:rsidR="002F36C6" w:rsidRDefault="002F36C6" w:rsidP="005C492B">
      <w:pPr>
        <w:pStyle w:val="ListParagraph"/>
        <w:numPr>
          <w:ilvl w:val="1"/>
          <w:numId w:val="8"/>
        </w:numPr>
        <w:spacing w:line="360" w:lineRule="auto"/>
        <w:jc w:val="both"/>
      </w:pPr>
      <w:r>
        <w:lastRenderedPageBreak/>
        <w:t xml:space="preserve">Interface via Open </w:t>
      </w:r>
      <w:proofErr w:type="spellStart"/>
      <w:r>
        <w:t>Acces</w:t>
      </w:r>
      <w:proofErr w:type="spellEnd"/>
      <w:r>
        <w:t xml:space="preserve"> SDK driver developed</w:t>
      </w:r>
    </w:p>
    <w:p w:rsidR="002F36C6" w:rsidRDefault="002F36C6" w:rsidP="005C492B">
      <w:pPr>
        <w:pStyle w:val="ListParagraph"/>
        <w:numPr>
          <w:ilvl w:val="1"/>
          <w:numId w:val="8"/>
        </w:numPr>
        <w:spacing w:line="360" w:lineRule="auto"/>
        <w:jc w:val="both"/>
      </w:pPr>
      <w:r>
        <w:t xml:space="preserve">Monitoring, and control via Open </w:t>
      </w:r>
      <w:proofErr w:type="spellStart"/>
      <w:r>
        <w:t>acces</w:t>
      </w:r>
      <w:proofErr w:type="spellEnd"/>
      <w:r>
        <w:t xml:space="preserve"> IPPA</w:t>
      </w:r>
    </w:p>
    <w:p w:rsidR="002F36C6" w:rsidRDefault="002F36C6" w:rsidP="005C492B">
      <w:pPr>
        <w:pStyle w:val="ListParagraph"/>
        <w:numPr>
          <w:ilvl w:val="0"/>
          <w:numId w:val="8"/>
        </w:numPr>
        <w:spacing w:line="360" w:lineRule="auto"/>
        <w:jc w:val="both"/>
      </w:pPr>
      <w:r>
        <w:t>CCTV System</w:t>
      </w:r>
    </w:p>
    <w:p w:rsidR="002F36C6" w:rsidRDefault="002F36C6" w:rsidP="005C492B">
      <w:pPr>
        <w:pStyle w:val="ListParagraph"/>
        <w:numPr>
          <w:ilvl w:val="1"/>
          <w:numId w:val="8"/>
        </w:numPr>
        <w:spacing w:line="360" w:lineRule="auto"/>
        <w:jc w:val="both"/>
      </w:pPr>
      <w:r>
        <w:t>Interface via ONVIF driver developed</w:t>
      </w:r>
    </w:p>
    <w:p w:rsidR="002F36C6" w:rsidRDefault="002F36C6" w:rsidP="005C492B">
      <w:pPr>
        <w:pStyle w:val="ListParagraph"/>
        <w:numPr>
          <w:ilvl w:val="1"/>
          <w:numId w:val="8"/>
        </w:numPr>
        <w:spacing w:line="360" w:lineRule="auto"/>
        <w:jc w:val="both"/>
      </w:pPr>
      <w:r>
        <w:t>Monitoring and Control (PTZ Control only). Playback will be at CCTV Workstation</w:t>
      </w:r>
    </w:p>
    <w:p w:rsidR="002F36C6" w:rsidRDefault="002F36C6" w:rsidP="005C492B">
      <w:pPr>
        <w:pStyle w:val="ListParagraph"/>
        <w:numPr>
          <w:ilvl w:val="0"/>
          <w:numId w:val="8"/>
        </w:numPr>
        <w:spacing w:line="360" w:lineRule="auto"/>
        <w:jc w:val="both"/>
      </w:pPr>
      <w:r>
        <w:t>Access Management System (AMS)</w:t>
      </w:r>
    </w:p>
    <w:p w:rsidR="002F36C6" w:rsidRDefault="002F36C6" w:rsidP="005C492B">
      <w:pPr>
        <w:pStyle w:val="ListParagraph"/>
        <w:numPr>
          <w:ilvl w:val="1"/>
          <w:numId w:val="8"/>
        </w:numPr>
        <w:spacing w:line="360" w:lineRule="auto"/>
        <w:jc w:val="both"/>
      </w:pPr>
      <w:r>
        <w:t>Interface via OPC UA protocol</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ListParagraph"/>
        <w:numPr>
          <w:ilvl w:val="1"/>
          <w:numId w:val="8"/>
        </w:numPr>
        <w:spacing w:line="360" w:lineRule="auto"/>
        <w:jc w:val="both"/>
      </w:pPr>
      <w:r>
        <w:t>No Control</w:t>
      </w:r>
    </w:p>
    <w:p w:rsidR="002F36C6" w:rsidRDefault="002F36C6" w:rsidP="005C492B">
      <w:pPr>
        <w:pStyle w:val="ListParagraph"/>
        <w:numPr>
          <w:ilvl w:val="0"/>
          <w:numId w:val="8"/>
        </w:numPr>
        <w:spacing w:line="360" w:lineRule="auto"/>
        <w:jc w:val="both"/>
      </w:pPr>
      <w:r>
        <w:t>Radio Tetra</w:t>
      </w:r>
    </w:p>
    <w:p w:rsidR="002F36C6" w:rsidRDefault="002F36C6" w:rsidP="005C492B">
      <w:pPr>
        <w:pStyle w:val="ListParagraph"/>
        <w:numPr>
          <w:ilvl w:val="1"/>
          <w:numId w:val="8"/>
        </w:numPr>
        <w:spacing w:line="360" w:lineRule="auto"/>
        <w:jc w:val="both"/>
      </w:pPr>
      <w:r>
        <w:t>Interface via SNMP Protocol</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ListParagraph"/>
        <w:numPr>
          <w:ilvl w:val="1"/>
          <w:numId w:val="8"/>
        </w:numPr>
        <w:spacing w:line="360" w:lineRule="auto"/>
        <w:jc w:val="both"/>
      </w:pPr>
      <w:r>
        <w:t>No Control</w:t>
      </w:r>
    </w:p>
    <w:p w:rsidR="002F36C6" w:rsidRDefault="002F36C6" w:rsidP="005C492B">
      <w:pPr>
        <w:pStyle w:val="ListParagraph"/>
        <w:numPr>
          <w:ilvl w:val="0"/>
          <w:numId w:val="8"/>
        </w:numPr>
        <w:spacing w:line="360" w:lineRule="auto"/>
        <w:jc w:val="both"/>
      </w:pPr>
      <w:r>
        <w:t>Fiber Optic Transmission System</w:t>
      </w:r>
    </w:p>
    <w:p w:rsidR="002F36C6" w:rsidRDefault="002F36C6" w:rsidP="005C492B">
      <w:pPr>
        <w:pStyle w:val="ListParagraph"/>
        <w:numPr>
          <w:ilvl w:val="1"/>
          <w:numId w:val="8"/>
        </w:numPr>
        <w:spacing w:line="360" w:lineRule="auto"/>
        <w:jc w:val="both"/>
      </w:pPr>
      <w:r>
        <w:t>Interface via SNMP</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ListParagraph"/>
        <w:numPr>
          <w:ilvl w:val="1"/>
          <w:numId w:val="8"/>
        </w:numPr>
        <w:spacing w:line="360" w:lineRule="auto"/>
        <w:jc w:val="both"/>
      </w:pPr>
      <w:r>
        <w:t>No Control</w:t>
      </w:r>
    </w:p>
    <w:p w:rsidR="002F36C6" w:rsidRDefault="002F36C6" w:rsidP="005C492B">
      <w:pPr>
        <w:pStyle w:val="ListParagraph"/>
        <w:numPr>
          <w:ilvl w:val="0"/>
          <w:numId w:val="8"/>
        </w:numPr>
        <w:spacing w:line="360" w:lineRule="auto"/>
        <w:jc w:val="both"/>
      </w:pPr>
      <w:r>
        <w:t>Master Clock</w:t>
      </w:r>
    </w:p>
    <w:p w:rsidR="002F36C6" w:rsidRDefault="002F36C6" w:rsidP="005C492B">
      <w:pPr>
        <w:pStyle w:val="ListParagraph"/>
        <w:numPr>
          <w:ilvl w:val="1"/>
          <w:numId w:val="8"/>
        </w:numPr>
        <w:spacing w:line="360" w:lineRule="auto"/>
        <w:jc w:val="both"/>
      </w:pPr>
      <w:r>
        <w:t>Interface via SNMP Protocol</w:t>
      </w:r>
    </w:p>
    <w:p w:rsidR="002F36C6" w:rsidRDefault="002F36C6" w:rsidP="005C492B">
      <w:pPr>
        <w:pStyle w:val="ListParagraph"/>
        <w:numPr>
          <w:ilvl w:val="1"/>
          <w:numId w:val="8"/>
        </w:numPr>
        <w:spacing w:line="360" w:lineRule="auto"/>
        <w:jc w:val="both"/>
      </w:pPr>
      <w:r>
        <w:t xml:space="preserve">Monitoring for status and alarm only </w:t>
      </w:r>
    </w:p>
    <w:p w:rsidR="002F36C6" w:rsidRDefault="002F36C6" w:rsidP="005C492B">
      <w:pPr>
        <w:pStyle w:val="ListParagraph"/>
        <w:numPr>
          <w:ilvl w:val="0"/>
          <w:numId w:val="8"/>
        </w:numPr>
        <w:spacing w:line="360" w:lineRule="auto"/>
        <w:jc w:val="both"/>
      </w:pPr>
      <w:r>
        <w:t>Wide Area Network (WAN)</w:t>
      </w:r>
    </w:p>
    <w:p w:rsidR="002F36C6" w:rsidRDefault="002F36C6" w:rsidP="005C492B">
      <w:pPr>
        <w:pStyle w:val="ListParagraph"/>
        <w:numPr>
          <w:ilvl w:val="1"/>
          <w:numId w:val="8"/>
        </w:numPr>
        <w:spacing w:line="360" w:lineRule="auto"/>
        <w:jc w:val="both"/>
      </w:pPr>
      <w:r>
        <w:t>Interface via SNMP Protocol</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ListParagraph"/>
        <w:numPr>
          <w:ilvl w:val="0"/>
          <w:numId w:val="8"/>
        </w:numPr>
        <w:spacing w:line="360" w:lineRule="auto"/>
        <w:jc w:val="both"/>
      </w:pPr>
      <w:r>
        <w:t>Automatic Fare Collection (AFC)</w:t>
      </w:r>
    </w:p>
    <w:p w:rsidR="002F36C6" w:rsidRDefault="002F36C6" w:rsidP="005C492B">
      <w:pPr>
        <w:pStyle w:val="ListParagraph"/>
        <w:numPr>
          <w:ilvl w:val="1"/>
          <w:numId w:val="8"/>
        </w:numPr>
        <w:spacing w:line="360" w:lineRule="auto"/>
        <w:jc w:val="both"/>
      </w:pPr>
      <w:r>
        <w:t>Interface via SNMP Protocol</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ListParagraph"/>
        <w:numPr>
          <w:ilvl w:val="0"/>
          <w:numId w:val="8"/>
        </w:numPr>
        <w:spacing w:line="360" w:lineRule="auto"/>
        <w:jc w:val="both"/>
      </w:pPr>
      <w:r>
        <w:t>Platform Screed Door (PSD)</w:t>
      </w:r>
    </w:p>
    <w:p w:rsidR="002F36C6" w:rsidRDefault="002F36C6" w:rsidP="005C492B">
      <w:pPr>
        <w:pStyle w:val="ListParagraph"/>
        <w:numPr>
          <w:ilvl w:val="1"/>
          <w:numId w:val="8"/>
        </w:numPr>
        <w:spacing w:line="360" w:lineRule="auto"/>
        <w:jc w:val="both"/>
      </w:pPr>
      <w:r>
        <w:t>Interface via Modbus TCP Protocol</w:t>
      </w:r>
    </w:p>
    <w:p w:rsidR="002F36C6" w:rsidRDefault="002F36C6" w:rsidP="005C492B">
      <w:pPr>
        <w:pStyle w:val="ListParagraph"/>
        <w:numPr>
          <w:ilvl w:val="1"/>
          <w:numId w:val="8"/>
        </w:numPr>
        <w:spacing w:line="360" w:lineRule="auto"/>
        <w:jc w:val="both"/>
      </w:pPr>
      <w:r>
        <w:t>Monitoring for status and alarm only</w:t>
      </w:r>
    </w:p>
    <w:p w:rsidR="002F36C6" w:rsidRDefault="002F36C6" w:rsidP="005C492B">
      <w:pPr>
        <w:pStyle w:val="Heading2"/>
        <w:jc w:val="both"/>
      </w:pPr>
      <w:bookmarkStart w:id="249" w:name="_Toc497912753"/>
      <w:r w:rsidRPr="00390171">
        <w:t>Control</w:t>
      </w:r>
      <w:r>
        <w:t xml:space="preserve"> Philo</w:t>
      </w:r>
      <w:r w:rsidRPr="00390171">
        <w:t>s</w:t>
      </w:r>
      <w:r>
        <w:t>ophy</w:t>
      </w:r>
      <w:bookmarkEnd w:id="249"/>
    </w:p>
    <w:p w:rsidR="002F36C6" w:rsidRDefault="002F36C6" w:rsidP="005C492B">
      <w:pPr>
        <w:spacing w:line="360" w:lineRule="auto"/>
        <w:jc w:val="both"/>
      </w:pPr>
      <w:r>
        <w:t>On LRT Jakarta, SCADA System will be used to monitor and control various of system centralize at OCC. Interface between SCADA System and other system will be done on two ways, which are:</w:t>
      </w:r>
    </w:p>
    <w:p w:rsidR="002F36C6" w:rsidRDefault="002F36C6" w:rsidP="005C492B">
      <w:pPr>
        <w:pStyle w:val="ListParagraph"/>
        <w:numPr>
          <w:ilvl w:val="0"/>
          <w:numId w:val="9"/>
        </w:numPr>
        <w:spacing w:line="360" w:lineRule="auto"/>
        <w:jc w:val="both"/>
      </w:pPr>
      <w:r>
        <w:lastRenderedPageBreak/>
        <w:t>SCADA Server to Another Server Connection at OCC</w:t>
      </w:r>
    </w:p>
    <w:p w:rsidR="002F36C6" w:rsidRDefault="002F36C6" w:rsidP="005C492B">
      <w:pPr>
        <w:pStyle w:val="ListParagraph"/>
        <w:numPr>
          <w:ilvl w:val="0"/>
          <w:numId w:val="9"/>
        </w:numPr>
        <w:spacing w:line="360" w:lineRule="auto"/>
        <w:jc w:val="both"/>
      </w:pPr>
      <w:r>
        <w:t>SCADA Server at OCC to Another server or controller at local station (</w:t>
      </w:r>
      <w:proofErr w:type="spellStart"/>
      <w:r>
        <w:t>i.e</w:t>
      </w:r>
      <w:proofErr w:type="spellEnd"/>
      <w:r>
        <w:t xml:space="preserve"> BMS, PSD etc.)</w:t>
      </w:r>
    </w:p>
    <w:p w:rsidR="002F36C6" w:rsidRPr="005066C5" w:rsidRDefault="002F36C6" w:rsidP="005C492B">
      <w:pPr>
        <w:pStyle w:val="ListParagraph"/>
        <w:numPr>
          <w:ilvl w:val="0"/>
          <w:numId w:val="9"/>
        </w:numPr>
        <w:spacing w:line="360" w:lineRule="auto"/>
        <w:jc w:val="both"/>
        <w:rPr>
          <w:color w:val="000000" w:themeColor="text1"/>
        </w:rPr>
      </w:pPr>
      <w:r w:rsidRPr="005066C5">
        <w:rPr>
          <w:color w:val="000000" w:themeColor="text1"/>
        </w:rPr>
        <w:t>SCADA RTU to Other Controller or Equipment at Station</w:t>
      </w:r>
    </w:p>
    <w:p w:rsidR="002F36C6" w:rsidRDefault="002F36C6" w:rsidP="005C492B">
      <w:pPr>
        <w:spacing w:line="360" w:lineRule="auto"/>
        <w:jc w:val="both"/>
      </w:pPr>
      <w:r>
        <w:t>All this data will be gathered and coordinated by SCADA Server, and operated by operator through SCADA Workstation. SCADA System will have two types of workstation, one type will be used to control and monitor all station at OCC, and the other will be used and installed locally on each station.</w:t>
      </w:r>
    </w:p>
    <w:p w:rsidR="002F36C6" w:rsidRPr="00FE6222" w:rsidRDefault="002F36C6" w:rsidP="005C492B">
      <w:pPr>
        <w:spacing w:line="360" w:lineRule="auto"/>
        <w:jc w:val="both"/>
      </w:pPr>
      <w:r w:rsidRPr="00FE6222">
        <w:t>Operator interface will be also supplied for each of subsystem individually which con</w:t>
      </w:r>
      <w:r w:rsidR="00F4312C">
        <w:t xml:space="preserve">trol and monitor their own’s </w:t>
      </w:r>
      <w:r w:rsidRPr="00FE6222">
        <w:t xml:space="preserve">system, beside SCADA Workstation. To avoid </w:t>
      </w:r>
      <w:proofErr w:type="spellStart"/>
      <w:r w:rsidRPr="00FE6222">
        <w:t>confussion</w:t>
      </w:r>
      <w:proofErr w:type="spellEnd"/>
      <w:r w:rsidRPr="00FE6222">
        <w:t xml:space="preserve"> for operation, </w:t>
      </w:r>
      <w:r w:rsidR="00F4312C">
        <w:t>priority control</w:t>
      </w:r>
      <w:r w:rsidRPr="00FE6222">
        <w:t xml:space="preserve"> authorization mechanism between SCADA workstation and other system workstation are mandatory.</w:t>
      </w:r>
    </w:p>
    <w:p w:rsidR="002F36C6" w:rsidRPr="00FE6222" w:rsidRDefault="002F36C6" w:rsidP="005C492B">
      <w:pPr>
        <w:spacing w:line="360" w:lineRule="auto"/>
        <w:jc w:val="both"/>
      </w:pPr>
      <w:r w:rsidRPr="00FE6222">
        <w:t xml:space="preserve">This control </w:t>
      </w:r>
      <w:r w:rsidR="00F4312C">
        <w:t>authorization</w:t>
      </w:r>
      <w:r w:rsidRPr="00FE6222">
        <w:t xml:space="preserve"> will be applied to control operation between operator interface of SCADA system and other system, and will be limited to only for system which allowed SCADA System to do or send command control to the </w:t>
      </w:r>
      <w:proofErr w:type="gramStart"/>
      <w:r w:rsidRPr="00FE6222">
        <w:t>particular system</w:t>
      </w:r>
      <w:proofErr w:type="gramEnd"/>
      <w:r w:rsidRPr="00FE6222">
        <w:t>. System which will allowed for SCADA system to send command control and grouped by the similarity of the system are as follows:</w:t>
      </w:r>
    </w:p>
    <w:p w:rsidR="002F36C6" w:rsidRPr="00FE6222" w:rsidRDefault="002F36C6" w:rsidP="005C492B">
      <w:pPr>
        <w:pStyle w:val="ListParagraph"/>
        <w:numPr>
          <w:ilvl w:val="0"/>
          <w:numId w:val="103"/>
        </w:numPr>
        <w:spacing w:line="360" w:lineRule="auto"/>
        <w:jc w:val="both"/>
      </w:pPr>
      <w:r w:rsidRPr="00FE6222">
        <w:t>BMS and Traction Power Substation system</w:t>
      </w:r>
    </w:p>
    <w:p w:rsidR="002F36C6" w:rsidRPr="00FE6222" w:rsidRDefault="002F36C6" w:rsidP="005C492B">
      <w:pPr>
        <w:pStyle w:val="ListParagraph"/>
        <w:numPr>
          <w:ilvl w:val="0"/>
          <w:numId w:val="103"/>
        </w:numPr>
        <w:spacing w:line="360" w:lineRule="auto"/>
        <w:jc w:val="both"/>
      </w:pPr>
      <w:r w:rsidRPr="00FE6222">
        <w:t>PA/PID system</w:t>
      </w:r>
    </w:p>
    <w:p w:rsidR="002F36C6" w:rsidRPr="00FE6222" w:rsidRDefault="002F36C6" w:rsidP="005C492B">
      <w:pPr>
        <w:pStyle w:val="ListParagraph"/>
        <w:numPr>
          <w:ilvl w:val="0"/>
          <w:numId w:val="103"/>
        </w:numPr>
        <w:spacing w:line="360" w:lineRule="auto"/>
        <w:jc w:val="both"/>
      </w:pPr>
      <w:r w:rsidRPr="00FE6222">
        <w:t>CCTV System</w:t>
      </w:r>
    </w:p>
    <w:p w:rsidR="002F36C6" w:rsidRDefault="002F36C6" w:rsidP="005C492B">
      <w:pPr>
        <w:pStyle w:val="Heading3"/>
        <w:jc w:val="both"/>
      </w:pPr>
      <w:bookmarkStart w:id="250" w:name="_Toc497912754"/>
      <w:r>
        <w:t>BMS and Traction Power Substation</w:t>
      </w:r>
      <w:bookmarkEnd w:id="250"/>
    </w:p>
    <w:p w:rsidR="0047185D" w:rsidRPr="0047185D" w:rsidRDefault="0047185D" w:rsidP="0047185D">
      <w:pPr>
        <w:spacing w:line="360" w:lineRule="auto"/>
        <w:jc w:val="both"/>
      </w:pPr>
      <w:r>
        <w:t xml:space="preserve">BMS and Traction Power Substation have similar system for control mechanism. Although traction power substation does not have any local workstation panel like BMS, but it </w:t>
      </w:r>
      <w:proofErr w:type="gramStart"/>
      <w:r>
        <w:t>have</w:t>
      </w:r>
      <w:proofErr w:type="gramEnd"/>
      <w:r>
        <w:t xml:space="preserve"> the ability to be operate locally through circuit breaker. This in turn will need a clear control mechanism for locally or remotely through SCADA OCC Workstation. </w:t>
      </w:r>
    </w:p>
    <w:p w:rsidR="002F36C6" w:rsidRDefault="002F36C6" w:rsidP="005C492B">
      <w:pPr>
        <w:pStyle w:val="Heading4"/>
        <w:jc w:val="both"/>
        <w:rPr>
          <w:b w:val="0"/>
        </w:rPr>
      </w:pPr>
      <w:r w:rsidRPr="00A32C02">
        <w:t>Control</w:t>
      </w:r>
      <w:r w:rsidRPr="007A4DAE">
        <w:t xml:space="preserve"> Authorization</w:t>
      </w:r>
    </w:p>
    <w:p w:rsidR="002F36C6" w:rsidRDefault="002F36C6" w:rsidP="005C492B">
      <w:pPr>
        <w:spacing w:line="360" w:lineRule="auto"/>
        <w:jc w:val="both"/>
      </w:pPr>
      <w:r>
        <w:t xml:space="preserve">As mentioned above, SCADA System purpose is to centralize process monitoring and control of various system which connected to SCADA System. Usually, the system which connected to SCADA system also have their own local control and workstation that can be operated by operator. Not to mention that SCADA System also have two types of workstation, which will be installed at </w:t>
      </w:r>
      <w:proofErr w:type="spellStart"/>
      <w:r>
        <w:t>occ</w:t>
      </w:r>
      <w:proofErr w:type="spellEnd"/>
      <w:r>
        <w:t xml:space="preserve"> and locally at each station. So, clear definition of which workstation will have authority to send command control to the equipment is required.</w:t>
      </w:r>
    </w:p>
    <w:p w:rsidR="002F36C6" w:rsidRDefault="002F36C6" w:rsidP="005C492B">
      <w:pPr>
        <w:spacing w:line="360" w:lineRule="auto"/>
        <w:jc w:val="both"/>
      </w:pPr>
      <w:r>
        <w:lastRenderedPageBreak/>
        <w:t>To Solve the problem, Remote/Local Permissive mechanism will be introduced to determine which workstation that have authority to send command control. The Remote/Local mechanism can be shown on the following diagram.</w:t>
      </w:r>
    </w:p>
    <w:p w:rsidR="002F36C6" w:rsidRDefault="0087586F" w:rsidP="000339F8">
      <w:pPr>
        <w:jc w:val="center"/>
      </w:pPr>
      <w:r>
        <w:rPr>
          <w:noProof/>
          <w:lang w:val="en-GB" w:eastAsia="en-GB"/>
        </w:rPr>
      </w:r>
      <w:r>
        <w:rPr>
          <w:noProof/>
          <w:lang w:val="en-GB" w:eastAsia="en-GB"/>
        </w:rPr>
        <w:pict w14:anchorId="67E02FC9">
          <v:group id="Group 1" o:spid="_x0000_s1029" style="width:266.35pt;height:249.6pt;mso-position-horizontal-relative:char;mso-position-vertical-relative:line" coordorigin="4489,7365" coordsize="4297,42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30" type="#_x0000_t67" style="position:absolute;left:5370;top:8551;width:225;height:1680;visibility:visible;mso-wrap-style:square;v-text-anchor:top" fillcolor="red">
              <v:textbox style="layout-flow:vertical-ideographic"/>
            </v:shape>
            <v:shape id="AutoShape 5" o:spid="_x0000_s1031" type="#_x0000_t67" style="position:absolute;left:7695;top:8581;width:225;height:1680;rotation:180;visibility:visible;mso-wrap-style:square;v-text-anchor:top" fillcolor="#00b0f0">
              <v:textbox style="layout-flow:vertical-ideographic"/>
            </v:shape>
            <v:group id="Group 6" o:spid="_x0000_s1032" style="position:absolute;left:4579;top:7365;width:4207;height:1036" coordorigin="4579,7365" coordsize="4207,1036">
              <v:shape id="_x0000_s1033" type="#_x0000_t202" style="position:absolute;left:5644;top:7365;width:2002;height:510;visibility:visible;mso-wrap-style:square;v-text-anchor:top" stroked="f">
                <v:textbox style="mso-next-textbox:#_x0000_s1033">
                  <w:txbxContent>
                    <w:p w:rsidR="005E346D" w:rsidRDefault="005E346D" w:rsidP="002F36C6">
                      <w:pPr>
                        <w:jc w:val="center"/>
                      </w:pPr>
                      <w:r>
                        <w:t>Remote</w:t>
                      </w:r>
                    </w:p>
                  </w:txbxContent>
                </v:textbox>
              </v:shape>
              <v:shape id="Text Box 8" o:spid="_x0000_s1034" type="#_x0000_t202" style="position:absolute;left:4579;top:7742;width:2002;height:659;visibility:visible;mso-wrap-style:square;v-text-anchor:top" stroked="f">
                <v:textbox style="mso-next-textbox:#Text Box 8">
                  <w:txbxContent>
                    <w:p w:rsidR="005E346D" w:rsidRDefault="005E346D" w:rsidP="002F36C6">
                      <w:pPr>
                        <w:jc w:val="center"/>
                      </w:pPr>
                      <w:r>
                        <w:t xml:space="preserve">Remote </w:t>
                      </w:r>
                      <w:proofErr w:type="spellStart"/>
                      <w:r>
                        <w:t>Permisive</w:t>
                      </w:r>
                      <w:proofErr w:type="spellEnd"/>
                      <w:r>
                        <w:t xml:space="preserve"> Command</w:t>
                      </w:r>
                    </w:p>
                  </w:txbxContent>
                </v:textbox>
              </v:shape>
              <v:shape id="Text Box 9" o:spid="_x0000_s1035" type="#_x0000_t202" style="position:absolute;left:6784;top:7742;width:2002;height:659;visibility:visible;mso-wrap-style:square;v-text-anchor:top" stroked="f">
                <v:textbox style="mso-next-textbox:#Text Box 9">
                  <w:txbxContent>
                    <w:p w:rsidR="005E346D" w:rsidRDefault="005E346D" w:rsidP="002F36C6">
                      <w:pPr>
                        <w:jc w:val="center"/>
                      </w:pPr>
                      <w:r>
                        <w:t xml:space="preserve">Local </w:t>
                      </w:r>
                      <w:proofErr w:type="spellStart"/>
                      <w:r>
                        <w:t>Permisive</w:t>
                      </w:r>
                      <w:proofErr w:type="spellEnd"/>
                      <w:r>
                        <w:t xml:space="preserve"> Status</w:t>
                      </w:r>
                    </w:p>
                  </w:txbxContent>
                </v:textbox>
              </v:shape>
            </v:group>
            <v:shape id="Text Box 10" o:spid="_x0000_s1036" type="#_x0000_t202" style="position:absolute;left:4489;top:10485;width:2002;height:659;visibility:visible;mso-wrap-style:square;v-text-anchor:top" stroked="f">
              <v:textbox style="mso-next-textbox:#Text Box 10">
                <w:txbxContent>
                  <w:p w:rsidR="005E346D" w:rsidRDefault="005E346D" w:rsidP="002F36C6">
                    <w:pPr>
                      <w:jc w:val="center"/>
                    </w:pPr>
                    <w:r>
                      <w:t xml:space="preserve">Remote </w:t>
                    </w:r>
                    <w:proofErr w:type="spellStart"/>
                    <w:r>
                      <w:t>Permisive</w:t>
                    </w:r>
                    <w:proofErr w:type="spellEnd"/>
                    <w:r>
                      <w:t xml:space="preserve"> Status</w:t>
                    </w:r>
                  </w:p>
                </w:txbxContent>
              </v:textbox>
            </v:shape>
            <v:shape id="Text Box 11" o:spid="_x0000_s1037" type="#_x0000_t202" style="position:absolute;left:6761;top:10485;width:2002;height:659;visibility:visible;mso-wrap-style:square;v-text-anchor:top" stroked="f">
              <v:textbox style="mso-next-textbox:#Text Box 11">
                <w:txbxContent>
                  <w:p w:rsidR="005E346D" w:rsidRDefault="005E346D" w:rsidP="002F36C6">
                    <w:pPr>
                      <w:jc w:val="center"/>
                    </w:pPr>
                    <w:r>
                      <w:t xml:space="preserve">Local </w:t>
                    </w:r>
                    <w:proofErr w:type="spellStart"/>
                    <w:r>
                      <w:t>Permisive</w:t>
                    </w:r>
                    <w:proofErr w:type="spellEnd"/>
                    <w:r>
                      <w:t xml:space="preserve"> Command</w:t>
                    </w:r>
                  </w:p>
                </w:txbxContent>
              </v:textbox>
            </v:shape>
            <v:shape id="Text Box 12" o:spid="_x0000_s1038" type="#_x0000_t202" style="position:absolute;left:5565;top:11145;width:2002;height:510;visibility:visible;mso-wrap-style:square;v-text-anchor:top" stroked="f">
              <v:textbox style="mso-next-textbox:#Text Box 12">
                <w:txbxContent>
                  <w:p w:rsidR="005E346D" w:rsidRDefault="005E346D" w:rsidP="002F36C6">
                    <w:pPr>
                      <w:jc w:val="center"/>
                    </w:pPr>
                    <w:r>
                      <w:t>Local</w:t>
                    </w:r>
                  </w:p>
                </w:txbxContent>
              </v:textbox>
            </v:shape>
            <w10:anchorlock/>
          </v:group>
        </w:pict>
      </w:r>
    </w:p>
    <w:p w:rsidR="002F36C6" w:rsidRDefault="002F36C6" w:rsidP="002D214B">
      <w:pPr>
        <w:pStyle w:val="Caption"/>
      </w:pPr>
      <w:bookmarkStart w:id="251" w:name="_Toc497912815"/>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27</w:t>
      </w:r>
      <w:r w:rsidR="0087586F">
        <w:rPr>
          <w:noProof/>
        </w:rPr>
        <w:fldChar w:fldCharType="end"/>
      </w:r>
      <w:r>
        <w:t xml:space="preserve"> - </w:t>
      </w:r>
      <w:r w:rsidRPr="00102AFE">
        <w:t>Remote/Local Permissive mechanism</w:t>
      </w:r>
      <w:bookmarkEnd w:id="251"/>
    </w:p>
    <w:p w:rsidR="002F36C6" w:rsidRPr="002F5053" w:rsidRDefault="002F36C6" w:rsidP="005C492B">
      <w:pPr>
        <w:jc w:val="both"/>
      </w:pPr>
    </w:p>
    <w:p w:rsidR="002F36C6" w:rsidRDefault="002F36C6" w:rsidP="005C492B">
      <w:pPr>
        <w:spacing w:line="360" w:lineRule="auto"/>
        <w:jc w:val="both"/>
      </w:pPr>
      <w:r>
        <w:t>From the diagram above we can see that each remote or local will have following bits:</w:t>
      </w:r>
    </w:p>
    <w:p w:rsidR="002F36C6" w:rsidRDefault="002F36C6" w:rsidP="005C492B">
      <w:pPr>
        <w:pStyle w:val="ListParagraph"/>
        <w:numPr>
          <w:ilvl w:val="0"/>
          <w:numId w:val="10"/>
        </w:numPr>
        <w:spacing w:line="360" w:lineRule="auto"/>
        <w:jc w:val="both"/>
      </w:pPr>
      <w:r>
        <w:t>Permissive Command</w:t>
      </w:r>
    </w:p>
    <w:p w:rsidR="002F36C6" w:rsidRDefault="002F36C6" w:rsidP="005C492B">
      <w:pPr>
        <w:pStyle w:val="ListParagraph"/>
        <w:numPr>
          <w:ilvl w:val="0"/>
          <w:numId w:val="10"/>
        </w:numPr>
        <w:spacing w:line="360" w:lineRule="auto"/>
        <w:jc w:val="both"/>
      </w:pPr>
      <w:r>
        <w:t>Permissive Status (from other side permissive command)</w:t>
      </w:r>
    </w:p>
    <w:p w:rsidR="002F36C6" w:rsidRDefault="002F36C6" w:rsidP="005C492B">
      <w:pPr>
        <w:spacing w:line="360" w:lineRule="auto"/>
        <w:jc w:val="both"/>
      </w:pPr>
      <w:r>
        <w:t xml:space="preserve">Permissive command is a permission for the </w:t>
      </w:r>
      <w:proofErr w:type="gramStart"/>
      <w:r>
        <w:t>particular workstation</w:t>
      </w:r>
      <w:proofErr w:type="gramEnd"/>
      <w:r>
        <w:t xml:space="preserve"> to be allowed to give command to the system. Value of Permissive command 1 means that the </w:t>
      </w:r>
      <w:proofErr w:type="gramStart"/>
      <w:r>
        <w:t>particular workstation</w:t>
      </w:r>
      <w:proofErr w:type="gramEnd"/>
      <w:r>
        <w:t xml:space="preserve"> is taken over the control command. Value of permissive command 0 means that the </w:t>
      </w:r>
      <w:proofErr w:type="gramStart"/>
      <w:r>
        <w:t>particular workstation</w:t>
      </w:r>
      <w:proofErr w:type="gramEnd"/>
      <w:r>
        <w:t xml:space="preserve"> is releasing the right to give command to the system. </w:t>
      </w:r>
      <w:proofErr w:type="spellStart"/>
      <w:r>
        <w:t>Permisive</w:t>
      </w:r>
      <w:proofErr w:type="spellEnd"/>
      <w:r>
        <w:t xml:space="preserve"> status is a status of the permissive command from the other side of workstation. For example, for remote and local workstation, the remote workstation will have following bit:</w:t>
      </w:r>
    </w:p>
    <w:p w:rsidR="002F36C6" w:rsidRDefault="002F36C6" w:rsidP="005C492B">
      <w:pPr>
        <w:pStyle w:val="ListParagraph"/>
        <w:numPr>
          <w:ilvl w:val="0"/>
          <w:numId w:val="11"/>
        </w:numPr>
        <w:spacing w:line="360" w:lineRule="auto"/>
        <w:jc w:val="both"/>
      </w:pPr>
      <w:r>
        <w:t>Remote permissive command (used for remote workstation to take or release the permission to give control command).</w:t>
      </w:r>
    </w:p>
    <w:p w:rsidR="002F36C6" w:rsidRDefault="002F36C6" w:rsidP="005C492B">
      <w:pPr>
        <w:pStyle w:val="ListParagraph"/>
        <w:numPr>
          <w:ilvl w:val="0"/>
          <w:numId w:val="11"/>
        </w:numPr>
        <w:spacing w:line="360" w:lineRule="auto"/>
        <w:jc w:val="both"/>
      </w:pPr>
      <w:r>
        <w:t>Local Permissive status (is status of local permissive command from local workstation)</w:t>
      </w:r>
    </w:p>
    <w:p w:rsidR="002F36C6" w:rsidRDefault="002F36C6" w:rsidP="005C492B">
      <w:pPr>
        <w:spacing w:line="360" w:lineRule="auto"/>
        <w:jc w:val="both"/>
      </w:pPr>
      <w:r>
        <w:t>And vice versa for local workstation bit authority command.</w:t>
      </w:r>
    </w:p>
    <w:p w:rsidR="002F36C6" w:rsidRDefault="002F36C6" w:rsidP="005C492B">
      <w:pPr>
        <w:spacing w:line="360" w:lineRule="auto"/>
        <w:jc w:val="both"/>
      </w:pPr>
      <w:r>
        <w:lastRenderedPageBreak/>
        <w:t xml:space="preserve">Before, for example, remote workstation is decided to take the </w:t>
      </w:r>
      <w:r w:rsidR="000339F8">
        <w:t>authority</w:t>
      </w:r>
      <w:r>
        <w:t xml:space="preserve"> to give command control, remote workstation first need to check the status of local permissive status bit. If the value of local permissive status is 0, then remote workstation can procced the process to take the </w:t>
      </w:r>
      <w:r w:rsidR="000339F8">
        <w:t>authority</w:t>
      </w:r>
      <w:r>
        <w:t xml:space="preserve"> for command control. And if the value of local permissive status is 1, then remote workstation will not be allowed to take the </w:t>
      </w:r>
      <w:r w:rsidR="000339F8">
        <w:t>authority</w:t>
      </w:r>
      <w:r>
        <w:t xml:space="preserve"> for command control. And vice versa for local workstation.</w:t>
      </w:r>
    </w:p>
    <w:p w:rsidR="002F36C6" w:rsidRDefault="002F36C6" w:rsidP="005C492B">
      <w:pPr>
        <w:spacing w:line="360" w:lineRule="auto"/>
        <w:jc w:val="both"/>
      </w:pPr>
      <w:r>
        <w:t xml:space="preserve">This Authorization for control command right will be used between SCADA System workstation and Another system workstation. </w:t>
      </w:r>
      <w:proofErr w:type="gramStart"/>
      <w:r>
        <w:t>And also</w:t>
      </w:r>
      <w:proofErr w:type="gramEnd"/>
      <w:r>
        <w:t>, between SCADA System</w:t>
      </w:r>
      <w:r w:rsidRPr="00FE6222">
        <w:t xml:space="preserve"> OCC Workstation and SCADA System Local workstation.  Following drawing show example control permiss</w:t>
      </w:r>
      <w:r w:rsidR="0032125D">
        <w:t>ion change diagram from station workstation to SCADA OCC</w:t>
      </w:r>
      <w:r w:rsidRPr="00FE6222">
        <w:t xml:space="preserve"> workstation</w:t>
      </w:r>
    </w:p>
    <w:p w:rsidR="002F36C6" w:rsidRDefault="002F36C6" w:rsidP="005C492B">
      <w:pPr>
        <w:spacing w:line="360" w:lineRule="auto"/>
        <w:jc w:val="both"/>
        <w:rPr>
          <w:color w:val="FF0000"/>
        </w:rPr>
      </w:pPr>
      <w:r w:rsidRPr="00AB6973">
        <w:rPr>
          <w:noProof/>
          <w:color w:val="FF0000"/>
          <w:lang w:eastAsia="en-US"/>
        </w:rPr>
        <w:drawing>
          <wp:inline distT="0" distB="0" distL="0" distR="0" wp14:anchorId="64B428B9" wp14:editId="6E8B284E">
            <wp:extent cx="5499100" cy="4869643"/>
            <wp:effectExtent l="76200" t="19050" r="82550" b="1409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9831" cy="4879146"/>
                    </a:xfrm>
                    <a:prstGeom prst="rect">
                      <a:avLst/>
                    </a:prstGeom>
                    <a:noFill/>
                    <a:ln>
                      <a:solidFill>
                        <a:schemeClr val="accent1"/>
                      </a:solidFill>
                    </a:ln>
                    <a:effectLst>
                      <a:outerShdw blurRad="50800" dist="50800" dir="5400000" algn="ctr" rotWithShape="0">
                        <a:schemeClr val="bg1"/>
                      </a:outerShdw>
                      <a:softEdge rad="0"/>
                    </a:effectLst>
                  </pic:spPr>
                </pic:pic>
              </a:graphicData>
            </a:graphic>
          </wp:inline>
        </w:drawing>
      </w:r>
    </w:p>
    <w:p w:rsidR="00AD2BA1" w:rsidRDefault="009F377D" w:rsidP="00AD2BA1">
      <w:pPr>
        <w:spacing w:line="360" w:lineRule="auto"/>
        <w:jc w:val="center"/>
        <w:rPr>
          <w:i/>
        </w:rPr>
      </w:pPr>
      <w:bookmarkStart w:id="252" w:name="_Toc497912816"/>
      <w:r>
        <w:rPr>
          <w:i/>
        </w:rP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28</w:t>
      </w:r>
      <w:r w:rsidR="0087586F">
        <w:rPr>
          <w:noProof/>
        </w:rPr>
        <w:fldChar w:fldCharType="end"/>
      </w:r>
      <w:r w:rsidR="00AD2BA1" w:rsidRPr="009A5032">
        <w:rPr>
          <w:i/>
        </w:rPr>
        <w:t xml:space="preserve"> – Control Perm</w:t>
      </w:r>
      <w:r w:rsidR="0032125D">
        <w:rPr>
          <w:i/>
        </w:rPr>
        <w:t>ission Change Diagram from Station</w:t>
      </w:r>
      <w:r w:rsidR="00AD2BA1" w:rsidRPr="009A5032">
        <w:rPr>
          <w:i/>
        </w:rPr>
        <w:t xml:space="preserve"> Workstation to SCADA OCC Workstation</w:t>
      </w:r>
      <w:bookmarkEnd w:id="252"/>
    </w:p>
    <w:p w:rsidR="002F36C6" w:rsidRDefault="002F36C6" w:rsidP="005C492B">
      <w:pPr>
        <w:spacing w:line="360" w:lineRule="auto"/>
        <w:jc w:val="both"/>
        <w:rPr>
          <w:color w:val="FF0000"/>
        </w:rPr>
      </w:pPr>
    </w:p>
    <w:p w:rsidR="002F36C6" w:rsidRPr="00FE6222" w:rsidRDefault="002F36C6" w:rsidP="005C492B">
      <w:pPr>
        <w:spacing w:line="360" w:lineRule="auto"/>
        <w:jc w:val="both"/>
      </w:pPr>
      <w:r w:rsidRPr="00FE6222">
        <w:lastRenderedPageBreak/>
        <w:t>From the drawing above, describe the step of control permission change from local workstation to SCADA OCC workstation are as follows:</w:t>
      </w:r>
    </w:p>
    <w:p w:rsidR="002F36C6" w:rsidRPr="00FE6222" w:rsidRDefault="002F36C6" w:rsidP="005C492B">
      <w:pPr>
        <w:pStyle w:val="ListParagraph"/>
        <w:numPr>
          <w:ilvl w:val="0"/>
          <w:numId w:val="104"/>
        </w:numPr>
        <w:spacing w:line="360" w:lineRule="auto"/>
        <w:jc w:val="both"/>
      </w:pPr>
      <w:r w:rsidRPr="00FE6222">
        <w:t xml:space="preserve">Initial state assumption which control command for the </w:t>
      </w:r>
      <w:proofErr w:type="gramStart"/>
      <w:r w:rsidRPr="00FE6222">
        <w:t xml:space="preserve">particular </w:t>
      </w:r>
      <w:r w:rsidR="0032125D">
        <w:t>system</w:t>
      </w:r>
      <w:proofErr w:type="gramEnd"/>
      <w:r w:rsidR="0032125D">
        <w:t xml:space="preserve"> will be </w:t>
      </w:r>
      <w:proofErr w:type="spellStart"/>
      <w:r w:rsidR="0032125D">
        <w:t>sended</w:t>
      </w:r>
      <w:proofErr w:type="spellEnd"/>
      <w:r w:rsidR="0032125D">
        <w:t xml:space="preserve"> from station</w:t>
      </w:r>
      <w:r w:rsidRPr="00FE6222">
        <w:t xml:space="preserve"> workstation and the L/R indication show L in green which indicate that current state is local mode</w:t>
      </w:r>
    </w:p>
    <w:p w:rsidR="002F36C6" w:rsidRPr="00FE6222" w:rsidRDefault="0032125D" w:rsidP="005C492B">
      <w:pPr>
        <w:pStyle w:val="ListParagraph"/>
        <w:numPr>
          <w:ilvl w:val="0"/>
          <w:numId w:val="104"/>
        </w:numPr>
        <w:spacing w:line="360" w:lineRule="auto"/>
        <w:jc w:val="both"/>
      </w:pPr>
      <w:r>
        <w:t>Station operator releases the station control permission from station</w:t>
      </w:r>
      <w:r w:rsidR="002F36C6" w:rsidRPr="00FE6222">
        <w:t xml:space="preserve"> workstation, the L/R indication will display red on both L and R which indicate that no workstation is having permission or control permission is floating.</w:t>
      </w:r>
    </w:p>
    <w:p w:rsidR="002F36C6" w:rsidRPr="00FE6222" w:rsidRDefault="002F36C6" w:rsidP="005C492B">
      <w:pPr>
        <w:pStyle w:val="ListParagraph"/>
        <w:numPr>
          <w:ilvl w:val="0"/>
          <w:numId w:val="104"/>
        </w:numPr>
        <w:spacing w:line="360" w:lineRule="auto"/>
        <w:jc w:val="both"/>
      </w:pPr>
      <w:r w:rsidRPr="00FE6222">
        <w:t xml:space="preserve">SCADA OCC workstation will also detect that the control permission for the </w:t>
      </w:r>
      <w:proofErr w:type="gramStart"/>
      <w:r w:rsidRPr="00FE6222">
        <w:t>particular system</w:t>
      </w:r>
      <w:proofErr w:type="gramEnd"/>
      <w:r w:rsidRPr="00FE6222">
        <w:t xml:space="preserve"> are floating. L/R indicator will display both red for L and R which means the control permission is floating.</w:t>
      </w:r>
    </w:p>
    <w:p w:rsidR="002F36C6" w:rsidRPr="00FE6222" w:rsidRDefault="002F36C6" w:rsidP="005C492B">
      <w:pPr>
        <w:pStyle w:val="ListParagraph"/>
        <w:numPr>
          <w:ilvl w:val="0"/>
          <w:numId w:val="104"/>
        </w:numPr>
        <w:spacing w:line="360" w:lineRule="auto"/>
        <w:jc w:val="both"/>
      </w:pPr>
      <w:r w:rsidRPr="00FE6222">
        <w:t>SCADA OCC operator press remote control permission button which in turn, will make control permission change from local workstation to SCADA OCC Workstation. The L/R indicator will display red for L and green for R which mean control permission will be on SCADA OCC Workstation.</w:t>
      </w:r>
    </w:p>
    <w:p w:rsidR="002F36C6" w:rsidRPr="00FE6222" w:rsidRDefault="002F36C6" w:rsidP="005C492B">
      <w:pPr>
        <w:pStyle w:val="ListParagraph"/>
        <w:numPr>
          <w:ilvl w:val="0"/>
          <w:numId w:val="104"/>
        </w:numPr>
        <w:spacing w:line="360" w:lineRule="auto"/>
        <w:jc w:val="both"/>
      </w:pPr>
      <w:r w:rsidRPr="00FE6222">
        <w:t xml:space="preserve">SCADA OCC operator then can control the </w:t>
      </w:r>
      <w:proofErr w:type="gramStart"/>
      <w:r w:rsidRPr="00FE6222">
        <w:t>particular system</w:t>
      </w:r>
      <w:proofErr w:type="gramEnd"/>
      <w:r w:rsidRPr="00FE6222">
        <w:t>.</w:t>
      </w:r>
    </w:p>
    <w:p w:rsidR="002F36C6" w:rsidRPr="004929BA" w:rsidRDefault="002F36C6" w:rsidP="005C492B">
      <w:pPr>
        <w:pStyle w:val="Heading4"/>
        <w:spacing w:line="360" w:lineRule="auto"/>
        <w:jc w:val="both"/>
      </w:pPr>
      <w:r>
        <w:t>Operation Hierarchy</w:t>
      </w:r>
    </w:p>
    <w:p w:rsidR="002F36C6" w:rsidRPr="002F5053" w:rsidRDefault="002F36C6" w:rsidP="005C492B">
      <w:pPr>
        <w:spacing w:line="360" w:lineRule="auto"/>
        <w:jc w:val="both"/>
        <w:rPr>
          <w:rFonts w:cs="Arial"/>
        </w:rPr>
      </w:pPr>
      <w:r w:rsidRPr="002F5053">
        <w:rPr>
          <w:rFonts w:cs="Arial"/>
        </w:rPr>
        <w:t>The Operation of SCADA System will consist of but shall not be limited to the following situation or condition, which are:</w:t>
      </w:r>
    </w:p>
    <w:p w:rsidR="002F36C6" w:rsidRDefault="002F36C6" w:rsidP="005C492B">
      <w:pPr>
        <w:pStyle w:val="ListParagraph"/>
        <w:numPr>
          <w:ilvl w:val="0"/>
          <w:numId w:val="12"/>
        </w:numPr>
        <w:spacing w:line="360" w:lineRule="auto"/>
        <w:jc w:val="both"/>
        <w:rPr>
          <w:rFonts w:cs="Arial"/>
        </w:rPr>
      </w:pPr>
      <w:r>
        <w:rPr>
          <w:rFonts w:cs="Arial"/>
        </w:rPr>
        <w:t xml:space="preserve">Normal and </w:t>
      </w:r>
      <w:r w:rsidR="000339F8">
        <w:rPr>
          <w:rFonts w:cs="Arial"/>
        </w:rPr>
        <w:t>Maintenance / Service</w:t>
      </w:r>
      <w:r>
        <w:rPr>
          <w:rFonts w:cs="Arial"/>
        </w:rPr>
        <w:t xml:space="preserve"> Operation</w:t>
      </w:r>
    </w:p>
    <w:p w:rsidR="002F36C6" w:rsidRPr="002F5053" w:rsidRDefault="002F36C6" w:rsidP="005C492B">
      <w:pPr>
        <w:pStyle w:val="ListParagraph"/>
        <w:numPr>
          <w:ilvl w:val="0"/>
          <w:numId w:val="12"/>
        </w:numPr>
        <w:spacing w:line="360" w:lineRule="auto"/>
        <w:jc w:val="both"/>
        <w:rPr>
          <w:rFonts w:cs="Arial"/>
        </w:rPr>
      </w:pPr>
      <w:r w:rsidRPr="002F5053">
        <w:rPr>
          <w:rFonts w:cs="Arial"/>
        </w:rPr>
        <w:t xml:space="preserve">Starting Up </w:t>
      </w:r>
      <w:r>
        <w:rPr>
          <w:rFonts w:cs="Arial"/>
        </w:rPr>
        <w:t>Operation</w:t>
      </w:r>
    </w:p>
    <w:p w:rsidR="002F36C6" w:rsidRPr="00FE6222" w:rsidRDefault="002F36C6" w:rsidP="005C492B">
      <w:pPr>
        <w:pStyle w:val="ListParagraph"/>
        <w:numPr>
          <w:ilvl w:val="0"/>
          <w:numId w:val="12"/>
        </w:numPr>
        <w:spacing w:line="360" w:lineRule="auto"/>
        <w:jc w:val="both"/>
        <w:rPr>
          <w:rFonts w:cs="Arial"/>
        </w:rPr>
      </w:pPr>
      <w:r w:rsidRPr="00FE6222">
        <w:rPr>
          <w:rFonts w:cs="Arial"/>
        </w:rPr>
        <w:t>Loss communication Operation</w:t>
      </w:r>
    </w:p>
    <w:p w:rsidR="002F36C6" w:rsidRPr="002F5053" w:rsidRDefault="002F36C6" w:rsidP="005C492B">
      <w:pPr>
        <w:pStyle w:val="ListParagraph"/>
        <w:spacing w:line="360" w:lineRule="auto"/>
        <w:jc w:val="both"/>
        <w:rPr>
          <w:rFonts w:cs="Arial"/>
        </w:rPr>
      </w:pPr>
    </w:p>
    <w:p w:rsidR="002F36C6" w:rsidRPr="00F9542D" w:rsidRDefault="002F36C6" w:rsidP="005C492B">
      <w:pPr>
        <w:pStyle w:val="ListParagraph"/>
        <w:numPr>
          <w:ilvl w:val="1"/>
          <w:numId w:val="60"/>
        </w:numPr>
        <w:spacing w:line="360" w:lineRule="auto"/>
        <w:ind w:left="360"/>
        <w:jc w:val="both"/>
        <w:rPr>
          <w:b/>
          <w:i/>
        </w:rPr>
      </w:pPr>
      <w:r>
        <w:rPr>
          <w:b/>
        </w:rPr>
        <w:t xml:space="preserve">Normal and </w:t>
      </w:r>
      <w:r w:rsidR="00E37BF2">
        <w:rPr>
          <w:b/>
        </w:rPr>
        <w:t xml:space="preserve">Maintenance/Service </w:t>
      </w:r>
      <w:r>
        <w:rPr>
          <w:b/>
        </w:rPr>
        <w:t>Operation</w:t>
      </w:r>
    </w:p>
    <w:p w:rsidR="002F36C6" w:rsidRDefault="002F36C6" w:rsidP="005C492B">
      <w:pPr>
        <w:spacing w:line="360" w:lineRule="auto"/>
        <w:jc w:val="both"/>
      </w:pPr>
      <w:r w:rsidRPr="003B523F">
        <w:t>SCADA System will only use to operate for normal operation only. Under normal operation, all control to the system will be operated centralize and taken over by the SCADA OCC Workstation.</w:t>
      </w:r>
    </w:p>
    <w:p w:rsidR="002F36C6" w:rsidRPr="003B523F" w:rsidRDefault="002F36C6" w:rsidP="005C492B">
      <w:pPr>
        <w:spacing w:line="360" w:lineRule="auto"/>
        <w:jc w:val="both"/>
        <w:rPr>
          <w:rFonts w:cs="Arial"/>
        </w:rPr>
      </w:pPr>
      <w:r w:rsidRPr="003B523F">
        <w:rPr>
          <w:rFonts w:cs="Arial"/>
        </w:rPr>
        <w:t xml:space="preserve">When there is some equipment that needed to run in </w:t>
      </w:r>
      <w:r w:rsidR="00E37BF2">
        <w:rPr>
          <w:rFonts w:cs="Arial"/>
        </w:rPr>
        <w:t>maintenance</w:t>
      </w:r>
      <w:r w:rsidRPr="003B523F">
        <w:rPr>
          <w:rFonts w:cs="Arial"/>
        </w:rPr>
        <w:t xml:space="preserve"> or services, SCADA system will release the </w:t>
      </w:r>
      <w:r w:rsidR="000339F8">
        <w:rPr>
          <w:rFonts w:cs="Arial"/>
        </w:rPr>
        <w:t>authority</w:t>
      </w:r>
      <w:r w:rsidRPr="003B523F">
        <w:rPr>
          <w:rFonts w:cs="Arial"/>
        </w:rPr>
        <w:t xml:space="preserve"> for command control and will be taken over by correspond local workstation. Because operate under service or </w:t>
      </w:r>
      <w:r w:rsidR="00E37BF2">
        <w:rPr>
          <w:rFonts w:cs="Arial"/>
        </w:rPr>
        <w:t>maintenance</w:t>
      </w:r>
      <w:r w:rsidRPr="003B523F">
        <w:rPr>
          <w:rFonts w:cs="Arial"/>
        </w:rPr>
        <w:t xml:space="preserve"> will need for the operator and technician to be near the equipment being </w:t>
      </w:r>
      <w:proofErr w:type="spellStart"/>
      <w:r w:rsidRPr="003B523F">
        <w:rPr>
          <w:rFonts w:cs="Arial"/>
        </w:rPr>
        <w:t>sevices</w:t>
      </w:r>
      <w:proofErr w:type="spellEnd"/>
      <w:r w:rsidRPr="003B523F">
        <w:rPr>
          <w:rFonts w:cs="Arial"/>
        </w:rPr>
        <w:t xml:space="preserve"> or running under emergency mode. This way, local operator and technician will have full control of equipment being services, </w:t>
      </w:r>
      <w:proofErr w:type="gramStart"/>
      <w:r w:rsidRPr="003B523F">
        <w:rPr>
          <w:rFonts w:cs="Arial"/>
        </w:rPr>
        <w:t>and also</w:t>
      </w:r>
      <w:proofErr w:type="gramEnd"/>
      <w:r w:rsidRPr="003B523F">
        <w:rPr>
          <w:rFonts w:cs="Arial"/>
        </w:rPr>
        <w:t xml:space="preserve"> be able to organize safety procedure easier.</w:t>
      </w:r>
    </w:p>
    <w:p w:rsidR="002F36C6" w:rsidRPr="003B523F" w:rsidRDefault="002F36C6" w:rsidP="005C492B">
      <w:pPr>
        <w:spacing w:line="360" w:lineRule="auto"/>
        <w:jc w:val="both"/>
        <w:rPr>
          <w:rFonts w:cs="Arial"/>
        </w:rPr>
      </w:pPr>
      <w:r w:rsidRPr="003B523F">
        <w:rPr>
          <w:rFonts w:cs="Arial"/>
        </w:rPr>
        <w:lastRenderedPageBreak/>
        <w:t xml:space="preserve">After the equipment able to run normally, the correspond local workstation will release their </w:t>
      </w:r>
      <w:r w:rsidR="000339F8">
        <w:rPr>
          <w:rFonts w:cs="Arial"/>
        </w:rPr>
        <w:t>authority</w:t>
      </w:r>
      <w:r w:rsidRPr="003B523F">
        <w:rPr>
          <w:rFonts w:cs="Arial"/>
        </w:rPr>
        <w:t xml:space="preserve"> for command control and will be taken over by SCADA System to be able to operate normally.</w:t>
      </w:r>
      <w:r>
        <w:rPr>
          <w:rFonts w:cs="Arial"/>
        </w:rPr>
        <w:t xml:space="preserve"> Table below show SCADA control permission recommendation for normal and emergency mode</w:t>
      </w:r>
    </w:p>
    <w:tbl>
      <w:tblPr>
        <w:tblStyle w:val="TableGrid1"/>
        <w:tblW w:w="0" w:type="auto"/>
        <w:jc w:val="center"/>
        <w:tblLook w:val="04A0" w:firstRow="1" w:lastRow="0" w:firstColumn="1" w:lastColumn="0" w:noHBand="0" w:noVBand="1"/>
      </w:tblPr>
      <w:tblGrid>
        <w:gridCol w:w="625"/>
        <w:gridCol w:w="2430"/>
        <w:gridCol w:w="1530"/>
        <w:gridCol w:w="1620"/>
        <w:gridCol w:w="2525"/>
      </w:tblGrid>
      <w:tr w:rsidR="002F36C6" w:rsidTr="00AD2BA1">
        <w:trPr>
          <w:jc w:val="center"/>
        </w:trPr>
        <w:tc>
          <w:tcPr>
            <w:tcW w:w="625" w:type="dxa"/>
            <w:vMerge w:val="restart"/>
          </w:tcPr>
          <w:p w:rsidR="002F36C6" w:rsidRDefault="002F36C6" w:rsidP="00AD2BA1">
            <w:pPr>
              <w:spacing w:line="276" w:lineRule="auto"/>
              <w:jc w:val="both"/>
            </w:pPr>
            <w:r>
              <w:t>No</w:t>
            </w:r>
          </w:p>
        </w:tc>
        <w:tc>
          <w:tcPr>
            <w:tcW w:w="2430" w:type="dxa"/>
            <w:vMerge w:val="restart"/>
          </w:tcPr>
          <w:p w:rsidR="002F36C6" w:rsidRDefault="002F36C6" w:rsidP="00AD2BA1">
            <w:pPr>
              <w:spacing w:line="276" w:lineRule="auto"/>
              <w:jc w:val="both"/>
            </w:pPr>
            <w:r>
              <w:t>Operation</w:t>
            </w:r>
          </w:p>
        </w:tc>
        <w:tc>
          <w:tcPr>
            <w:tcW w:w="5675" w:type="dxa"/>
            <w:gridSpan w:val="3"/>
          </w:tcPr>
          <w:p w:rsidR="002F36C6" w:rsidRDefault="002F36C6" w:rsidP="00AD2BA1">
            <w:pPr>
              <w:spacing w:line="276" w:lineRule="auto"/>
              <w:jc w:val="both"/>
            </w:pPr>
            <w:r>
              <w:t>Control Recommendation</w:t>
            </w:r>
          </w:p>
        </w:tc>
      </w:tr>
      <w:tr w:rsidR="002F36C6" w:rsidTr="00AD2BA1">
        <w:trPr>
          <w:jc w:val="center"/>
        </w:trPr>
        <w:tc>
          <w:tcPr>
            <w:tcW w:w="625" w:type="dxa"/>
            <w:vMerge/>
          </w:tcPr>
          <w:p w:rsidR="002F36C6" w:rsidRDefault="002F36C6" w:rsidP="00AD2BA1">
            <w:pPr>
              <w:spacing w:line="276" w:lineRule="auto"/>
              <w:jc w:val="both"/>
            </w:pPr>
          </w:p>
        </w:tc>
        <w:tc>
          <w:tcPr>
            <w:tcW w:w="2430" w:type="dxa"/>
            <w:vMerge/>
          </w:tcPr>
          <w:p w:rsidR="002F36C6" w:rsidRDefault="002F36C6" w:rsidP="00AD2BA1">
            <w:pPr>
              <w:spacing w:line="276" w:lineRule="auto"/>
              <w:jc w:val="both"/>
            </w:pPr>
          </w:p>
        </w:tc>
        <w:tc>
          <w:tcPr>
            <w:tcW w:w="1530" w:type="dxa"/>
          </w:tcPr>
          <w:p w:rsidR="002F36C6" w:rsidRDefault="002F36C6" w:rsidP="00AD2BA1">
            <w:pPr>
              <w:spacing w:line="276" w:lineRule="auto"/>
              <w:jc w:val="both"/>
            </w:pPr>
            <w:r>
              <w:t>SCADA OCC Workstation</w:t>
            </w:r>
          </w:p>
        </w:tc>
        <w:tc>
          <w:tcPr>
            <w:tcW w:w="1620" w:type="dxa"/>
          </w:tcPr>
          <w:p w:rsidR="002F36C6" w:rsidRDefault="002F36C6" w:rsidP="00AD2BA1">
            <w:pPr>
              <w:spacing w:line="276" w:lineRule="auto"/>
              <w:jc w:val="both"/>
            </w:pPr>
            <w:r>
              <w:t>SCADA Local Workstation</w:t>
            </w:r>
          </w:p>
        </w:tc>
        <w:tc>
          <w:tcPr>
            <w:tcW w:w="2525" w:type="dxa"/>
          </w:tcPr>
          <w:p w:rsidR="002F36C6" w:rsidRDefault="002F36C6" w:rsidP="00AD2BA1">
            <w:pPr>
              <w:spacing w:line="276" w:lineRule="auto"/>
              <w:jc w:val="both"/>
            </w:pPr>
            <w:r>
              <w:t>Other system local workstation</w:t>
            </w:r>
          </w:p>
        </w:tc>
      </w:tr>
      <w:tr w:rsidR="002F36C6" w:rsidTr="00AD2BA1">
        <w:trPr>
          <w:jc w:val="center"/>
        </w:trPr>
        <w:tc>
          <w:tcPr>
            <w:tcW w:w="625" w:type="dxa"/>
          </w:tcPr>
          <w:p w:rsidR="002F36C6" w:rsidRDefault="002F36C6" w:rsidP="00AD2BA1">
            <w:pPr>
              <w:spacing w:line="276" w:lineRule="auto"/>
              <w:jc w:val="both"/>
            </w:pPr>
            <w:r>
              <w:t>1</w:t>
            </w:r>
          </w:p>
        </w:tc>
        <w:tc>
          <w:tcPr>
            <w:tcW w:w="2430" w:type="dxa"/>
          </w:tcPr>
          <w:p w:rsidR="002F36C6" w:rsidRDefault="002F36C6" w:rsidP="00AD2BA1">
            <w:pPr>
              <w:spacing w:line="276" w:lineRule="auto"/>
              <w:jc w:val="both"/>
            </w:pPr>
            <w:r>
              <w:t>Normal Operation</w:t>
            </w:r>
          </w:p>
        </w:tc>
        <w:tc>
          <w:tcPr>
            <w:tcW w:w="1530" w:type="dxa"/>
          </w:tcPr>
          <w:p w:rsidR="002F36C6" w:rsidRDefault="002F36C6" w:rsidP="00AD2BA1">
            <w:pPr>
              <w:spacing w:line="276" w:lineRule="auto"/>
              <w:jc w:val="both"/>
            </w:pPr>
            <w:r>
              <w:t>1</w:t>
            </w:r>
          </w:p>
        </w:tc>
        <w:tc>
          <w:tcPr>
            <w:tcW w:w="1620" w:type="dxa"/>
          </w:tcPr>
          <w:p w:rsidR="002F36C6" w:rsidRDefault="002F36C6" w:rsidP="00AD2BA1">
            <w:pPr>
              <w:spacing w:line="276" w:lineRule="auto"/>
              <w:jc w:val="both"/>
            </w:pPr>
            <w:r>
              <w:t>2</w:t>
            </w:r>
          </w:p>
        </w:tc>
        <w:tc>
          <w:tcPr>
            <w:tcW w:w="2525" w:type="dxa"/>
          </w:tcPr>
          <w:p w:rsidR="002F36C6" w:rsidRDefault="002F36C6" w:rsidP="00AD2BA1">
            <w:pPr>
              <w:spacing w:line="276" w:lineRule="auto"/>
              <w:jc w:val="both"/>
            </w:pPr>
            <w:r>
              <w:t>3</w:t>
            </w:r>
          </w:p>
        </w:tc>
      </w:tr>
      <w:tr w:rsidR="002F36C6" w:rsidTr="00AD2BA1">
        <w:trPr>
          <w:jc w:val="center"/>
        </w:trPr>
        <w:tc>
          <w:tcPr>
            <w:tcW w:w="625" w:type="dxa"/>
          </w:tcPr>
          <w:p w:rsidR="002F36C6" w:rsidRDefault="002F36C6" w:rsidP="00AD2BA1">
            <w:pPr>
              <w:spacing w:line="276" w:lineRule="auto"/>
              <w:jc w:val="both"/>
            </w:pPr>
            <w:r>
              <w:t>2</w:t>
            </w:r>
          </w:p>
        </w:tc>
        <w:tc>
          <w:tcPr>
            <w:tcW w:w="2430" w:type="dxa"/>
          </w:tcPr>
          <w:p w:rsidR="002F36C6" w:rsidRDefault="00E37BF2" w:rsidP="00AD2BA1">
            <w:pPr>
              <w:spacing w:line="276" w:lineRule="auto"/>
              <w:jc w:val="both"/>
            </w:pPr>
            <w:r>
              <w:t>Maintenance</w:t>
            </w:r>
            <w:r w:rsidR="002F36C6">
              <w:t xml:space="preserve"> </w:t>
            </w:r>
            <w:r w:rsidR="000339F8">
              <w:t xml:space="preserve">/ Services </w:t>
            </w:r>
            <w:r w:rsidR="002F36C6">
              <w:t>Operation</w:t>
            </w:r>
          </w:p>
        </w:tc>
        <w:tc>
          <w:tcPr>
            <w:tcW w:w="1530" w:type="dxa"/>
          </w:tcPr>
          <w:p w:rsidR="002F36C6" w:rsidRDefault="002F36C6" w:rsidP="00AD2BA1">
            <w:pPr>
              <w:spacing w:line="276" w:lineRule="auto"/>
              <w:jc w:val="both"/>
            </w:pPr>
            <w:r>
              <w:t>3</w:t>
            </w:r>
          </w:p>
        </w:tc>
        <w:tc>
          <w:tcPr>
            <w:tcW w:w="1620" w:type="dxa"/>
          </w:tcPr>
          <w:p w:rsidR="002F36C6" w:rsidRDefault="002F36C6" w:rsidP="00AD2BA1">
            <w:pPr>
              <w:spacing w:line="276" w:lineRule="auto"/>
              <w:jc w:val="both"/>
            </w:pPr>
            <w:r>
              <w:t>2</w:t>
            </w:r>
          </w:p>
        </w:tc>
        <w:tc>
          <w:tcPr>
            <w:tcW w:w="2525" w:type="dxa"/>
          </w:tcPr>
          <w:p w:rsidR="002F36C6" w:rsidRDefault="002F36C6" w:rsidP="00AD2BA1">
            <w:pPr>
              <w:spacing w:line="276" w:lineRule="auto"/>
              <w:jc w:val="both"/>
            </w:pPr>
            <w:r>
              <w:t>1</w:t>
            </w:r>
          </w:p>
        </w:tc>
      </w:tr>
    </w:tbl>
    <w:p w:rsidR="00E37BF2" w:rsidRDefault="009F377D" w:rsidP="00FA7D0B">
      <w:pPr>
        <w:spacing w:line="360" w:lineRule="auto"/>
        <w:jc w:val="center"/>
        <w:rPr>
          <w:i/>
        </w:rPr>
      </w:pPr>
      <w:bookmarkStart w:id="253" w:name="_Toc497912870"/>
      <w:r>
        <w:rPr>
          <w:i/>
        </w:rPr>
        <w:t xml:space="preserve">Table </w:t>
      </w:r>
      <w:r w:rsidR="006417F2">
        <w:t xml:space="preserve"> </w:t>
      </w:r>
      <w:r w:rsidR="0087586F">
        <w:fldChar w:fldCharType="begin"/>
      </w:r>
      <w:r w:rsidR="0087586F">
        <w:instrText xml:space="preserve"> SEQ Table \* ARABIC </w:instrText>
      </w:r>
      <w:r w:rsidR="0087586F">
        <w:fldChar w:fldCharType="separate"/>
      </w:r>
      <w:r w:rsidR="006417F2">
        <w:rPr>
          <w:noProof/>
        </w:rPr>
        <w:t>13</w:t>
      </w:r>
      <w:r w:rsidR="0087586F">
        <w:rPr>
          <w:noProof/>
        </w:rPr>
        <w:fldChar w:fldCharType="end"/>
      </w:r>
      <w:r w:rsidR="00FA7D0B">
        <w:rPr>
          <w:i/>
        </w:rPr>
        <w:t xml:space="preserve"> - </w:t>
      </w:r>
      <w:r w:rsidR="00E37BF2">
        <w:rPr>
          <w:i/>
        </w:rPr>
        <w:t xml:space="preserve"> Priority of Operation Authorization</w:t>
      </w:r>
      <w:bookmarkEnd w:id="253"/>
    </w:p>
    <w:p w:rsidR="002F36C6" w:rsidRPr="00FE6222" w:rsidRDefault="002F36C6" w:rsidP="005C492B">
      <w:pPr>
        <w:spacing w:line="360" w:lineRule="auto"/>
        <w:jc w:val="both"/>
        <w:rPr>
          <w:i/>
        </w:rPr>
      </w:pPr>
      <w:r w:rsidRPr="00FE6222">
        <w:rPr>
          <w:i/>
        </w:rPr>
        <w:t>*note:  1 is the highest priority and 3 is the lowest priority</w:t>
      </w:r>
    </w:p>
    <w:p w:rsidR="002F36C6" w:rsidRPr="00F9542D" w:rsidRDefault="002F36C6" w:rsidP="005C492B">
      <w:pPr>
        <w:spacing w:line="360" w:lineRule="auto"/>
        <w:jc w:val="both"/>
      </w:pPr>
      <w:r>
        <w:t xml:space="preserve">For the table above, the priority for normal operation will recommend utilizing SCADA OCC workstation for centralize operation. And for </w:t>
      </w:r>
      <w:r w:rsidR="000339F8">
        <w:t>Maintenance / Services</w:t>
      </w:r>
      <w:r>
        <w:t xml:space="preserve"> operation will recomm</w:t>
      </w:r>
      <w:r w:rsidR="0032125D">
        <w:t>end utilizing station</w:t>
      </w:r>
      <w:r w:rsidR="000339F8">
        <w:t xml:space="preserve"> workstation</w:t>
      </w:r>
      <w:r>
        <w:t xml:space="preserve"> to operate the system locally.</w:t>
      </w:r>
    </w:p>
    <w:p w:rsidR="002F36C6" w:rsidRPr="00104EC9" w:rsidRDefault="002F36C6" w:rsidP="005C492B">
      <w:pPr>
        <w:pStyle w:val="ListParagraph"/>
        <w:numPr>
          <w:ilvl w:val="1"/>
          <w:numId w:val="60"/>
        </w:numPr>
        <w:spacing w:line="360" w:lineRule="auto"/>
        <w:ind w:left="360"/>
        <w:jc w:val="both"/>
        <w:rPr>
          <w:b/>
          <w:i/>
        </w:rPr>
      </w:pPr>
      <w:r>
        <w:rPr>
          <w:b/>
        </w:rPr>
        <w:t>Starting Up Operation</w:t>
      </w:r>
    </w:p>
    <w:p w:rsidR="002F36C6" w:rsidRDefault="002F36C6" w:rsidP="005C492B">
      <w:pPr>
        <w:spacing w:line="360" w:lineRule="auto"/>
        <w:jc w:val="both"/>
      </w:pPr>
      <w:r w:rsidRPr="003B523F">
        <w:t xml:space="preserve">For Starting up, which system to be starting first between SCADA system and another system that connected to SCADA system is not important. So, any system can be starting up first. When SCADA System starting up for the first time, SCADA System will not take the </w:t>
      </w:r>
      <w:r w:rsidR="000339F8">
        <w:t>authority</w:t>
      </w:r>
      <w:r w:rsidRPr="003B523F">
        <w:t xml:space="preserve"> for command control. Instead, command control will be done locally through the local control system.</w:t>
      </w:r>
    </w:p>
    <w:p w:rsidR="002F36C6" w:rsidRPr="00104EC9" w:rsidRDefault="002F36C6" w:rsidP="005C492B">
      <w:pPr>
        <w:spacing w:line="360" w:lineRule="auto"/>
        <w:jc w:val="both"/>
      </w:pPr>
      <w:r w:rsidRPr="003B523F">
        <w:rPr>
          <w:rFonts w:cs="Arial"/>
        </w:rPr>
        <w:t xml:space="preserve">This way, All the system which will be connected to the SCADA System can be started independently from SCADA System. Each system than can do consistency testing through their own </w:t>
      </w:r>
      <w:r w:rsidR="000339F8">
        <w:rPr>
          <w:rFonts w:cs="Arial"/>
        </w:rPr>
        <w:t xml:space="preserve">local </w:t>
      </w:r>
      <w:r w:rsidRPr="003B523F">
        <w:rPr>
          <w:rFonts w:cs="Arial"/>
        </w:rPr>
        <w:t>workstation. After finishing testing, each system will release command permissive from their own’s local workstation to be taken over by SCADA Workstation.</w:t>
      </w:r>
    </w:p>
    <w:p w:rsidR="002F36C6" w:rsidRPr="00F9542D" w:rsidRDefault="002F36C6" w:rsidP="005C492B">
      <w:pPr>
        <w:pStyle w:val="ListParagraph"/>
        <w:numPr>
          <w:ilvl w:val="1"/>
          <w:numId w:val="60"/>
        </w:numPr>
        <w:spacing w:line="360" w:lineRule="auto"/>
        <w:ind w:left="360"/>
        <w:jc w:val="both"/>
        <w:rPr>
          <w:b/>
          <w:i/>
        </w:rPr>
      </w:pPr>
      <w:r>
        <w:rPr>
          <w:b/>
        </w:rPr>
        <w:t>Loss Communication Operation</w:t>
      </w:r>
    </w:p>
    <w:p w:rsidR="002F36C6" w:rsidRPr="00E65804" w:rsidRDefault="002F36C6" w:rsidP="005C492B">
      <w:pPr>
        <w:spacing w:line="360" w:lineRule="auto"/>
        <w:jc w:val="both"/>
        <w:rPr>
          <w:rFonts w:cs="Arial"/>
          <w:color w:val="000000" w:themeColor="text1"/>
        </w:rPr>
      </w:pPr>
      <w:r w:rsidRPr="00E65804">
        <w:rPr>
          <w:rFonts w:cs="Arial"/>
          <w:color w:val="000000" w:themeColor="text1"/>
        </w:rPr>
        <w:t xml:space="preserve">When there </w:t>
      </w:r>
      <w:r>
        <w:rPr>
          <w:rFonts w:cs="Arial"/>
          <w:color w:val="000000" w:themeColor="text1"/>
        </w:rPr>
        <w:t>are</w:t>
      </w:r>
      <w:r w:rsidRPr="00E65804">
        <w:rPr>
          <w:rFonts w:cs="Arial"/>
          <w:color w:val="000000" w:themeColor="text1"/>
        </w:rPr>
        <w:t xml:space="preserve"> some major failure </w:t>
      </w:r>
      <w:r>
        <w:rPr>
          <w:rFonts w:cs="Arial"/>
          <w:color w:val="000000" w:themeColor="text1"/>
        </w:rPr>
        <w:t>or communication breakdown within</w:t>
      </w:r>
      <w:r w:rsidRPr="00E65804">
        <w:rPr>
          <w:rFonts w:cs="Arial"/>
          <w:color w:val="000000" w:themeColor="text1"/>
        </w:rPr>
        <w:t xml:space="preserve"> SCADA system, all correspond</w:t>
      </w:r>
      <w:r>
        <w:rPr>
          <w:rFonts w:cs="Arial"/>
          <w:color w:val="000000" w:themeColor="text1"/>
        </w:rPr>
        <w:t>ing</w:t>
      </w:r>
      <w:r w:rsidRPr="00E65804">
        <w:rPr>
          <w:rFonts w:cs="Arial"/>
          <w:color w:val="000000" w:themeColor="text1"/>
        </w:rPr>
        <w:t xml:space="preserve"> local workstation should be able to detect communication failure to the SCADA System, which in turn, will automatically release the </w:t>
      </w:r>
      <w:r>
        <w:rPr>
          <w:rFonts w:cs="Arial"/>
          <w:color w:val="000000" w:themeColor="text1"/>
        </w:rPr>
        <w:t>permission</w:t>
      </w:r>
      <w:r w:rsidRPr="00E65804">
        <w:rPr>
          <w:rFonts w:cs="Arial"/>
          <w:color w:val="000000" w:themeColor="text1"/>
        </w:rPr>
        <w:t xml:space="preserve"> for command control. So, this way, </w:t>
      </w:r>
      <w:r>
        <w:rPr>
          <w:rFonts w:cs="Arial"/>
          <w:color w:val="000000" w:themeColor="text1"/>
        </w:rPr>
        <w:t xml:space="preserve">the </w:t>
      </w:r>
      <w:r w:rsidRPr="00E65804">
        <w:rPr>
          <w:rFonts w:cs="Arial"/>
          <w:color w:val="000000" w:themeColor="text1"/>
        </w:rPr>
        <w:t>correspond</w:t>
      </w:r>
      <w:r>
        <w:rPr>
          <w:rFonts w:cs="Arial"/>
          <w:color w:val="000000" w:themeColor="text1"/>
        </w:rPr>
        <w:t>ing</w:t>
      </w:r>
      <w:r w:rsidRPr="00E65804">
        <w:rPr>
          <w:rFonts w:cs="Arial"/>
          <w:color w:val="000000" w:themeColor="text1"/>
        </w:rPr>
        <w:t xml:space="preserve"> local workstation can take over for command control </w:t>
      </w:r>
      <w:r>
        <w:rPr>
          <w:rFonts w:cs="Arial"/>
          <w:color w:val="000000" w:themeColor="text1"/>
        </w:rPr>
        <w:t>permission</w:t>
      </w:r>
      <w:r w:rsidRPr="00E65804">
        <w:rPr>
          <w:rFonts w:cs="Arial"/>
          <w:color w:val="000000" w:themeColor="text1"/>
        </w:rPr>
        <w:t>.</w:t>
      </w:r>
      <w:r>
        <w:rPr>
          <w:rFonts w:cs="Arial"/>
          <w:color w:val="000000" w:themeColor="text1"/>
        </w:rPr>
        <w:t xml:space="preserve"> Following show the diagram of permission control transfer.</w:t>
      </w:r>
    </w:p>
    <w:p w:rsidR="002F36C6" w:rsidRDefault="002F36C6" w:rsidP="005C492B">
      <w:pPr>
        <w:spacing w:line="360" w:lineRule="auto"/>
        <w:jc w:val="both"/>
        <w:rPr>
          <w:rFonts w:cs="Arial"/>
          <w:color w:val="FF0000"/>
        </w:rPr>
      </w:pPr>
      <w:r w:rsidRPr="005B120F">
        <w:rPr>
          <w:rFonts w:cs="Arial"/>
          <w:noProof/>
          <w:color w:val="FF0000"/>
          <w:lang w:eastAsia="en-US"/>
        </w:rPr>
        <w:lastRenderedPageBreak/>
        <w:drawing>
          <wp:inline distT="0" distB="0" distL="0" distR="0" wp14:anchorId="6B963623" wp14:editId="7CA7DC04">
            <wp:extent cx="5486400" cy="4810285"/>
            <wp:effectExtent l="19050" t="19050" r="19050" b="28575"/>
            <wp:docPr id="3821" name="Picture 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0714" cy="4814067"/>
                    </a:xfrm>
                    <a:prstGeom prst="rect">
                      <a:avLst/>
                    </a:prstGeom>
                    <a:noFill/>
                    <a:ln>
                      <a:solidFill>
                        <a:schemeClr val="accent1"/>
                      </a:solidFill>
                    </a:ln>
                  </pic:spPr>
                </pic:pic>
              </a:graphicData>
            </a:graphic>
          </wp:inline>
        </w:drawing>
      </w:r>
    </w:p>
    <w:p w:rsidR="002F36C6" w:rsidRDefault="009F377D" w:rsidP="002D214B">
      <w:pPr>
        <w:pStyle w:val="Caption"/>
      </w:pPr>
      <w:bookmarkStart w:id="254" w:name="_Toc497912817"/>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29</w:t>
      </w:r>
      <w:r w:rsidR="0087586F">
        <w:rPr>
          <w:noProof/>
        </w:rPr>
        <w:fldChar w:fldCharType="end"/>
      </w:r>
      <w:r>
        <w:t xml:space="preserve"> -</w:t>
      </w:r>
      <w:r w:rsidR="002F36C6">
        <w:t xml:space="preserve"> Control permission transfer diagram when there is some communication breakdown</w:t>
      </w:r>
      <w:bookmarkEnd w:id="254"/>
    </w:p>
    <w:p w:rsidR="002F36C6" w:rsidRDefault="002F36C6" w:rsidP="005C492B">
      <w:pPr>
        <w:spacing w:line="360" w:lineRule="auto"/>
        <w:jc w:val="both"/>
      </w:pPr>
      <w:r>
        <w:t>Following are the step of control permission transfer when there are some failure or communication breakdown</w:t>
      </w:r>
    </w:p>
    <w:p w:rsidR="002F36C6" w:rsidRDefault="002F36C6" w:rsidP="005C492B">
      <w:pPr>
        <w:pStyle w:val="ListParagraph"/>
        <w:numPr>
          <w:ilvl w:val="0"/>
          <w:numId w:val="105"/>
        </w:numPr>
        <w:spacing w:line="360" w:lineRule="auto"/>
        <w:jc w:val="both"/>
      </w:pPr>
      <w:r>
        <w:t>First, when everything is normal, the command control to the various system will be handle by SCADA OCC workstation.</w:t>
      </w:r>
    </w:p>
    <w:p w:rsidR="002F36C6" w:rsidRDefault="006C6F53" w:rsidP="005C492B">
      <w:pPr>
        <w:pStyle w:val="ListParagraph"/>
        <w:numPr>
          <w:ilvl w:val="0"/>
          <w:numId w:val="105"/>
        </w:numPr>
        <w:spacing w:line="360" w:lineRule="auto"/>
        <w:jc w:val="both"/>
      </w:pPr>
      <w:r>
        <w:t>The first scenario, t</w:t>
      </w:r>
      <w:r w:rsidR="002F36C6">
        <w:t>he communication breakdown happens betw</w:t>
      </w:r>
      <w:r w:rsidR="0032125D">
        <w:t>een OCC and Station. SCADA station</w:t>
      </w:r>
      <w:r w:rsidR="002F36C6">
        <w:t xml:space="preserve"> workstation will detect this communication breakdown and so do the other system local workstation. But the communication between SCADA local </w:t>
      </w:r>
      <w:proofErr w:type="spellStart"/>
      <w:r w:rsidR="002F36C6">
        <w:t>worksation</w:t>
      </w:r>
      <w:proofErr w:type="spellEnd"/>
      <w:r w:rsidR="002F36C6">
        <w:t xml:space="preserve"> and Other system local workstation will still be established. SCADA </w:t>
      </w:r>
      <w:r w:rsidR="0032125D">
        <w:t>station</w:t>
      </w:r>
      <w:r w:rsidR="002F36C6">
        <w:t xml:space="preserve"> workstation will then release the control permission from SCADA OCC Workstation, and take the permission for control. SCADA </w:t>
      </w:r>
      <w:r w:rsidR="0032125D">
        <w:t xml:space="preserve">station </w:t>
      </w:r>
      <w:r w:rsidR="002F36C6">
        <w:t xml:space="preserve">workstation then be able to send command control to the corresponding system. </w:t>
      </w:r>
    </w:p>
    <w:p w:rsidR="002F36C6" w:rsidRDefault="006C6F53" w:rsidP="005C492B">
      <w:pPr>
        <w:pStyle w:val="ListParagraph"/>
        <w:numPr>
          <w:ilvl w:val="0"/>
          <w:numId w:val="105"/>
        </w:numPr>
        <w:spacing w:line="360" w:lineRule="auto"/>
        <w:jc w:val="both"/>
      </w:pPr>
      <w:r>
        <w:t>The second scenario, t</w:t>
      </w:r>
      <w:r w:rsidR="002F36C6">
        <w:t xml:space="preserve">he communication breakdown happens at telecommunication device of station. Other </w:t>
      </w:r>
      <w:r w:rsidR="0032125D">
        <w:t>station</w:t>
      </w:r>
      <w:r w:rsidR="002F36C6">
        <w:t xml:space="preserve"> </w:t>
      </w:r>
      <w:proofErr w:type="spellStart"/>
      <w:r w:rsidR="002F36C6">
        <w:t>worskstation</w:t>
      </w:r>
      <w:proofErr w:type="spellEnd"/>
      <w:r w:rsidR="002F36C6">
        <w:t xml:space="preserve"> will detect the </w:t>
      </w:r>
      <w:r w:rsidR="002F36C6">
        <w:lastRenderedPageBreak/>
        <w:t>communication breakdown to SCADA OCC and Local workstation. In turn, this other system local workstation will take the control permission to be able to send command control to the corresponding system.</w:t>
      </w:r>
    </w:p>
    <w:p w:rsidR="002F36C6" w:rsidRDefault="002F36C6" w:rsidP="005C492B">
      <w:pPr>
        <w:pStyle w:val="Heading3"/>
        <w:jc w:val="both"/>
      </w:pPr>
      <w:bookmarkStart w:id="255" w:name="_Toc497912755"/>
      <w:r>
        <w:t>PA/PID system</w:t>
      </w:r>
      <w:bookmarkEnd w:id="255"/>
    </w:p>
    <w:p w:rsidR="002F36C6" w:rsidRDefault="002F36C6" w:rsidP="005C492B">
      <w:pPr>
        <w:pStyle w:val="Heading4"/>
        <w:jc w:val="both"/>
        <w:rPr>
          <w:b w:val="0"/>
          <w:lang w:val="en-GB" w:eastAsia="en-US" w:bidi="th-TH"/>
        </w:rPr>
      </w:pPr>
      <w:r w:rsidRPr="004929BA">
        <w:rPr>
          <w:lang w:val="en-GB" w:eastAsia="en-US" w:bidi="th-TH"/>
        </w:rPr>
        <w:t>Control Authorization</w:t>
      </w:r>
    </w:p>
    <w:p w:rsidR="002F36C6" w:rsidRDefault="002F36C6" w:rsidP="005C492B">
      <w:pPr>
        <w:spacing w:line="360" w:lineRule="auto"/>
        <w:jc w:val="both"/>
      </w:pPr>
      <w:bookmarkStart w:id="256" w:name="_Hlk496517201"/>
      <w:r>
        <w:t xml:space="preserve">Control Authorization mechanism between SCADA and PA/PID workstation will be controlled by PA/PID server using priority level. The priority level will be determined by considering the type of message and the source which trigger the message. Following are the priority table from PA/PID server </w:t>
      </w:r>
    </w:p>
    <w:tbl>
      <w:tblPr>
        <w:tblStyle w:val="TableGrid1"/>
        <w:tblW w:w="0" w:type="auto"/>
        <w:jc w:val="center"/>
        <w:tblLook w:val="04A0" w:firstRow="1" w:lastRow="0" w:firstColumn="1" w:lastColumn="0" w:noHBand="0" w:noVBand="1"/>
      </w:tblPr>
      <w:tblGrid>
        <w:gridCol w:w="5103"/>
        <w:gridCol w:w="3260"/>
      </w:tblGrid>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Type of PA</w:t>
            </w:r>
          </w:p>
        </w:tc>
        <w:tc>
          <w:tcPr>
            <w:tcW w:w="3260" w:type="dxa"/>
          </w:tcPr>
          <w:p w:rsidR="002F36C6" w:rsidRPr="003255D8" w:rsidRDefault="002F36C6" w:rsidP="005C492B">
            <w:pPr>
              <w:spacing w:line="360" w:lineRule="auto"/>
              <w:jc w:val="both"/>
            </w:pPr>
            <w:r w:rsidRPr="003255D8">
              <w:t>Priority Level</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Emergency Live PA from Station Controller IPPA</w:t>
            </w:r>
          </w:p>
        </w:tc>
        <w:tc>
          <w:tcPr>
            <w:tcW w:w="3260" w:type="dxa"/>
          </w:tcPr>
          <w:p w:rsidR="002F36C6" w:rsidRPr="003255D8" w:rsidRDefault="002F36C6" w:rsidP="005C492B">
            <w:pPr>
              <w:spacing w:line="360" w:lineRule="auto"/>
              <w:jc w:val="both"/>
            </w:pPr>
            <w:r w:rsidRPr="003255D8">
              <w:t>Highest</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Emergency DVA from Station Controller</w:t>
            </w:r>
          </w:p>
        </w:tc>
        <w:tc>
          <w:tcPr>
            <w:tcW w:w="3260" w:type="dxa"/>
          </w:tcPr>
          <w:p w:rsidR="002F36C6" w:rsidRPr="003255D8" w:rsidRDefault="002F36C6" w:rsidP="005C492B">
            <w:pPr>
              <w:spacing w:line="360" w:lineRule="auto"/>
              <w:jc w:val="both"/>
            </w:pPr>
            <w:r w:rsidRPr="003255D8">
              <w:t>Second</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Emergency Live PA from OCC Controller</w:t>
            </w:r>
          </w:p>
        </w:tc>
        <w:tc>
          <w:tcPr>
            <w:tcW w:w="3260" w:type="dxa"/>
          </w:tcPr>
          <w:p w:rsidR="002F36C6" w:rsidRPr="003255D8" w:rsidRDefault="002F36C6" w:rsidP="005C492B">
            <w:pPr>
              <w:spacing w:line="360" w:lineRule="auto"/>
              <w:jc w:val="both"/>
            </w:pPr>
            <w:r w:rsidRPr="003255D8">
              <w:t>Third</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Emergency DVA from OCC Controller</w:t>
            </w:r>
          </w:p>
        </w:tc>
        <w:tc>
          <w:tcPr>
            <w:tcW w:w="3260" w:type="dxa"/>
          </w:tcPr>
          <w:p w:rsidR="002F36C6" w:rsidRPr="003255D8" w:rsidRDefault="002F36C6" w:rsidP="005C492B">
            <w:pPr>
              <w:spacing w:line="360" w:lineRule="auto"/>
              <w:jc w:val="both"/>
            </w:pPr>
            <w:r w:rsidRPr="003255D8">
              <w:t>Fourth</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Live PA from Station Controller</w:t>
            </w:r>
          </w:p>
        </w:tc>
        <w:tc>
          <w:tcPr>
            <w:tcW w:w="3260" w:type="dxa"/>
          </w:tcPr>
          <w:p w:rsidR="002F36C6" w:rsidRPr="003255D8" w:rsidRDefault="002F36C6" w:rsidP="005C492B">
            <w:pPr>
              <w:spacing w:line="360" w:lineRule="auto"/>
              <w:jc w:val="both"/>
            </w:pPr>
            <w:r w:rsidRPr="003255D8">
              <w:t>Fifth</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Live PA from OCC Controller</w:t>
            </w:r>
          </w:p>
        </w:tc>
        <w:tc>
          <w:tcPr>
            <w:tcW w:w="3260" w:type="dxa"/>
          </w:tcPr>
          <w:p w:rsidR="002F36C6" w:rsidRPr="003255D8" w:rsidRDefault="002F36C6" w:rsidP="005C492B">
            <w:pPr>
              <w:spacing w:line="360" w:lineRule="auto"/>
              <w:jc w:val="both"/>
            </w:pPr>
            <w:r w:rsidRPr="003255D8">
              <w:t>Sixth</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DVA from Station Controller</w:t>
            </w:r>
          </w:p>
        </w:tc>
        <w:tc>
          <w:tcPr>
            <w:tcW w:w="3260" w:type="dxa"/>
          </w:tcPr>
          <w:p w:rsidR="002F36C6" w:rsidRPr="003255D8" w:rsidRDefault="002F36C6" w:rsidP="005C492B">
            <w:pPr>
              <w:spacing w:line="360" w:lineRule="auto"/>
              <w:jc w:val="both"/>
            </w:pPr>
            <w:r w:rsidRPr="003255D8">
              <w:t>Seventh</w:t>
            </w:r>
          </w:p>
        </w:tc>
      </w:tr>
      <w:tr w:rsidR="002F36C6" w:rsidRPr="003255D8" w:rsidTr="00FA7D0B">
        <w:trPr>
          <w:trHeight w:val="567"/>
          <w:jc w:val="center"/>
        </w:trPr>
        <w:tc>
          <w:tcPr>
            <w:tcW w:w="5103" w:type="dxa"/>
          </w:tcPr>
          <w:p w:rsidR="002F36C6" w:rsidRPr="003255D8" w:rsidRDefault="002F36C6" w:rsidP="005C492B">
            <w:pPr>
              <w:tabs>
                <w:tab w:val="left" w:pos="3255"/>
              </w:tabs>
              <w:spacing w:line="360" w:lineRule="auto"/>
              <w:jc w:val="both"/>
            </w:pPr>
            <w:r w:rsidRPr="003255D8">
              <w:t>DVA from OCC Controller</w:t>
            </w:r>
          </w:p>
        </w:tc>
        <w:tc>
          <w:tcPr>
            <w:tcW w:w="3260" w:type="dxa"/>
          </w:tcPr>
          <w:p w:rsidR="002F36C6" w:rsidRPr="003255D8" w:rsidRDefault="002F36C6" w:rsidP="005C492B">
            <w:pPr>
              <w:spacing w:line="360" w:lineRule="auto"/>
              <w:jc w:val="both"/>
            </w:pPr>
            <w:r w:rsidRPr="003255D8">
              <w:t>Lowest</w:t>
            </w:r>
          </w:p>
        </w:tc>
      </w:tr>
    </w:tbl>
    <w:p w:rsidR="002F36C6" w:rsidRDefault="009F377D" w:rsidP="002D214B">
      <w:pPr>
        <w:pStyle w:val="Caption"/>
      </w:pPr>
      <w:bookmarkStart w:id="257" w:name="_Toc497912871"/>
      <w:r>
        <w:t xml:space="preserve">Table </w:t>
      </w:r>
      <w:r w:rsidR="0087586F">
        <w:fldChar w:fldCharType="begin"/>
      </w:r>
      <w:r w:rsidR="0087586F">
        <w:instrText xml:space="preserve"> SEQ Table \* ARABIC </w:instrText>
      </w:r>
      <w:r w:rsidR="0087586F">
        <w:fldChar w:fldCharType="separate"/>
      </w:r>
      <w:r w:rsidR="008E42AE">
        <w:rPr>
          <w:noProof/>
        </w:rPr>
        <w:t>14</w:t>
      </w:r>
      <w:r w:rsidR="0087586F">
        <w:rPr>
          <w:noProof/>
        </w:rPr>
        <w:fldChar w:fldCharType="end"/>
      </w:r>
      <w:r w:rsidR="00FA7D0B">
        <w:t xml:space="preserve"> -</w:t>
      </w:r>
      <w:r w:rsidR="00E37BF2">
        <w:t xml:space="preserve"> SCADA – PA Authorization Level</w:t>
      </w:r>
      <w:bookmarkEnd w:id="257"/>
    </w:p>
    <w:p w:rsidR="002F36C6" w:rsidRDefault="002F36C6" w:rsidP="005C492B">
      <w:pPr>
        <w:spacing w:line="360" w:lineRule="auto"/>
        <w:jc w:val="both"/>
      </w:pPr>
      <w:r>
        <w:t>From the table above, can be concluded that for message priority level from the highest to the lowest will be:</w:t>
      </w:r>
    </w:p>
    <w:p w:rsidR="002F36C6" w:rsidRDefault="002F36C6" w:rsidP="005C492B">
      <w:pPr>
        <w:pStyle w:val="ListParagraph"/>
        <w:numPr>
          <w:ilvl w:val="0"/>
          <w:numId w:val="106"/>
        </w:numPr>
        <w:spacing w:before="0" w:after="160" w:line="360" w:lineRule="auto"/>
        <w:jc w:val="both"/>
      </w:pPr>
      <w:r>
        <w:t>Emergency Live</w:t>
      </w:r>
    </w:p>
    <w:p w:rsidR="002F36C6" w:rsidRDefault="002F36C6" w:rsidP="005C492B">
      <w:pPr>
        <w:pStyle w:val="ListParagraph"/>
        <w:numPr>
          <w:ilvl w:val="0"/>
          <w:numId w:val="106"/>
        </w:numPr>
        <w:spacing w:before="0" w:after="160" w:line="360" w:lineRule="auto"/>
        <w:jc w:val="both"/>
      </w:pPr>
      <w:r>
        <w:t>Emergency DVA</w:t>
      </w:r>
    </w:p>
    <w:p w:rsidR="002F36C6" w:rsidRDefault="002F36C6" w:rsidP="005C492B">
      <w:pPr>
        <w:pStyle w:val="ListParagraph"/>
        <w:numPr>
          <w:ilvl w:val="0"/>
          <w:numId w:val="106"/>
        </w:numPr>
        <w:spacing w:before="0" w:after="160" w:line="360" w:lineRule="auto"/>
        <w:jc w:val="both"/>
      </w:pPr>
      <w:r>
        <w:t>Live message</w:t>
      </w:r>
    </w:p>
    <w:p w:rsidR="002F36C6" w:rsidRDefault="002F36C6" w:rsidP="005C492B">
      <w:pPr>
        <w:pStyle w:val="ListParagraph"/>
        <w:numPr>
          <w:ilvl w:val="0"/>
          <w:numId w:val="106"/>
        </w:numPr>
        <w:spacing w:before="0" w:after="160" w:line="360" w:lineRule="auto"/>
        <w:jc w:val="both"/>
      </w:pPr>
      <w:r>
        <w:t>DVA message</w:t>
      </w:r>
    </w:p>
    <w:p w:rsidR="002F36C6" w:rsidRDefault="002F36C6" w:rsidP="005C492B">
      <w:pPr>
        <w:spacing w:line="360" w:lineRule="auto"/>
        <w:jc w:val="both"/>
      </w:pPr>
      <w:r>
        <w:t>And for the source priority level from the highest to the lowest will be:</w:t>
      </w:r>
    </w:p>
    <w:p w:rsidR="002F36C6" w:rsidRDefault="002F36C6" w:rsidP="005C492B">
      <w:pPr>
        <w:pStyle w:val="ListParagraph"/>
        <w:numPr>
          <w:ilvl w:val="0"/>
          <w:numId w:val="107"/>
        </w:numPr>
        <w:spacing w:before="0" w:after="160" w:line="360" w:lineRule="auto"/>
        <w:jc w:val="both"/>
      </w:pPr>
      <w:r>
        <w:t>Station Controller</w:t>
      </w:r>
    </w:p>
    <w:p w:rsidR="002F36C6" w:rsidRDefault="002F36C6" w:rsidP="005C492B">
      <w:pPr>
        <w:pStyle w:val="ListParagraph"/>
        <w:numPr>
          <w:ilvl w:val="0"/>
          <w:numId w:val="107"/>
        </w:numPr>
        <w:spacing w:before="0" w:after="160" w:line="360" w:lineRule="auto"/>
        <w:jc w:val="both"/>
      </w:pPr>
      <w:r>
        <w:t>OCC Controller</w:t>
      </w:r>
      <w:bookmarkEnd w:id="256"/>
    </w:p>
    <w:p w:rsidR="002F36C6" w:rsidRDefault="002F36C6" w:rsidP="005C492B">
      <w:pPr>
        <w:pStyle w:val="Heading4"/>
        <w:spacing w:line="360" w:lineRule="auto"/>
        <w:jc w:val="both"/>
        <w:rPr>
          <w:lang w:val="en-GB" w:eastAsia="en-US" w:bidi="th-TH"/>
        </w:rPr>
      </w:pPr>
      <w:r w:rsidRPr="004929BA">
        <w:rPr>
          <w:lang w:val="en-GB" w:eastAsia="en-US" w:bidi="th-TH"/>
        </w:rPr>
        <w:lastRenderedPageBreak/>
        <w:t>Operation Hierarchy</w:t>
      </w:r>
    </w:p>
    <w:p w:rsidR="002F36C6" w:rsidRDefault="002F36C6" w:rsidP="005C492B">
      <w:pPr>
        <w:spacing w:line="360" w:lineRule="auto"/>
        <w:jc w:val="both"/>
      </w:pPr>
      <w:r>
        <w:t xml:space="preserve">There will be no strict hierarchy of operation between SCADA system and PA/PID system, </w:t>
      </w:r>
      <w:proofErr w:type="gramStart"/>
      <w:r>
        <w:t>and also</w:t>
      </w:r>
      <w:proofErr w:type="gramEnd"/>
      <w:r>
        <w:t>, no need to determine which system to be start first. Both system can be starting up independently. When SCADA system are starting up, SCADA system will try to connect to PA/PID system before it can make an announcement.</w:t>
      </w:r>
    </w:p>
    <w:p w:rsidR="002F36C6" w:rsidRDefault="002F36C6" w:rsidP="005C492B">
      <w:pPr>
        <w:spacing w:line="360" w:lineRule="auto"/>
        <w:jc w:val="both"/>
      </w:pPr>
      <w:r>
        <w:t xml:space="preserve">After the connection is establish between SCADA system and PA/PID system, both system can be operated independently to make live or DVA message, and normal or emergency message. Because PA/PID system utilize priority level above to control which announcement to be publish first. </w:t>
      </w:r>
    </w:p>
    <w:p w:rsidR="002F36C6" w:rsidRDefault="002F36C6" w:rsidP="005C492B">
      <w:pPr>
        <w:spacing w:line="360" w:lineRule="auto"/>
        <w:jc w:val="both"/>
        <w:rPr>
          <w:lang w:val="en-GB" w:eastAsia="en-US" w:bidi="th-TH"/>
        </w:rPr>
      </w:pPr>
      <w:r>
        <w:t>Only for train automatic announcement that will be triggered by SCADA system based on train schedule from signaling system. Because SCADA system will be interfaced with signaling system to get train schedule and information.</w:t>
      </w:r>
    </w:p>
    <w:p w:rsidR="002F36C6" w:rsidRDefault="002F36C6" w:rsidP="005C492B">
      <w:pPr>
        <w:pStyle w:val="Heading3"/>
        <w:spacing w:line="360" w:lineRule="auto"/>
        <w:jc w:val="both"/>
      </w:pPr>
      <w:bookmarkStart w:id="258" w:name="_Toc497912756"/>
      <w:r>
        <w:t>CCTV System</w:t>
      </w:r>
      <w:bookmarkEnd w:id="258"/>
    </w:p>
    <w:p w:rsidR="002F36C6" w:rsidRDefault="002F36C6" w:rsidP="005C492B">
      <w:pPr>
        <w:pStyle w:val="Heading4"/>
        <w:spacing w:line="360" w:lineRule="auto"/>
        <w:jc w:val="both"/>
        <w:rPr>
          <w:b w:val="0"/>
          <w:lang w:val="en-GB" w:eastAsia="en-US" w:bidi="th-TH"/>
        </w:rPr>
      </w:pPr>
      <w:r w:rsidRPr="00A32C02">
        <w:t>Control</w:t>
      </w:r>
      <w:r w:rsidRPr="00FE6222">
        <w:rPr>
          <w:lang w:val="en-GB" w:eastAsia="en-US" w:bidi="th-TH"/>
        </w:rPr>
        <w:t xml:space="preserve"> Authorization</w:t>
      </w:r>
    </w:p>
    <w:p w:rsidR="002F36C6" w:rsidRPr="00FE6222" w:rsidRDefault="002F36C6" w:rsidP="005C492B">
      <w:pPr>
        <w:spacing w:line="360" w:lineRule="auto"/>
        <w:jc w:val="both"/>
        <w:rPr>
          <w:lang w:val="en-GB" w:eastAsia="en-US" w:bidi="th-TH"/>
        </w:rPr>
      </w:pPr>
      <w:r>
        <w:t>SCADA system will access directly to CCTV camera device to show live view image and change the direction of some PTZ camera based on some trigger event or operator input. Before SCADA system to be able to access CCTV camera, SCADA system should pass the authentication process first from CCTV camera by supplying correct authorization data. After that SCADA can access CCTV camera to get live image and to send command control.</w:t>
      </w:r>
    </w:p>
    <w:p w:rsidR="002F36C6" w:rsidRDefault="002F36C6" w:rsidP="005C492B">
      <w:pPr>
        <w:pStyle w:val="Heading4"/>
        <w:spacing w:line="360" w:lineRule="auto"/>
        <w:jc w:val="both"/>
        <w:rPr>
          <w:lang w:val="en-GB" w:eastAsia="en-US" w:bidi="th-TH"/>
        </w:rPr>
      </w:pPr>
      <w:r w:rsidRPr="00FE6222">
        <w:rPr>
          <w:lang w:val="en-GB" w:eastAsia="en-US" w:bidi="th-TH"/>
        </w:rPr>
        <w:t>Operation hierarchy</w:t>
      </w:r>
    </w:p>
    <w:p w:rsidR="002F36C6" w:rsidRPr="00FE6222" w:rsidRDefault="002F36C6" w:rsidP="005C492B">
      <w:pPr>
        <w:spacing w:line="360" w:lineRule="auto"/>
        <w:ind w:left="-10"/>
        <w:jc w:val="both"/>
        <w:rPr>
          <w:b/>
          <w:lang w:val="en-GB" w:eastAsia="en-US" w:bidi="th-TH"/>
        </w:rPr>
      </w:pPr>
      <w:r>
        <w:t>There will be no hierarchy of operation between SCADA system and CCTV system. Both SCADA system and CCTV system will be allowed to access camera CCTV directly.</w:t>
      </w:r>
    </w:p>
    <w:p w:rsidR="002F36C6" w:rsidRPr="00210E93" w:rsidRDefault="002F36C6" w:rsidP="005C492B">
      <w:pPr>
        <w:pStyle w:val="Heading2"/>
        <w:jc w:val="both"/>
      </w:pPr>
      <w:bookmarkStart w:id="259" w:name="_Toc497912757"/>
      <w:r>
        <w:t>SCADA Operating Console – Monitor Concept</w:t>
      </w:r>
      <w:bookmarkEnd w:id="259"/>
    </w:p>
    <w:p w:rsidR="002F36C6" w:rsidRPr="00016FD4" w:rsidRDefault="002F36C6" w:rsidP="005C492B">
      <w:pPr>
        <w:pStyle w:val="Heading3"/>
        <w:spacing w:line="360" w:lineRule="auto"/>
        <w:jc w:val="both"/>
      </w:pPr>
      <w:bookmarkStart w:id="260" w:name="_Toc497912758"/>
      <w:r w:rsidRPr="00016FD4">
        <w:t xml:space="preserve">OCC Operating </w:t>
      </w:r>
      <w:r>
        <w:t>Console - Monitor Concept</w:t>
      </w:r>
      <w:bookmarkEnd w:id="260"/>
    </w:p>
    <w:p w:rsidR="006C6F53" w:rsidRDefault="006C6F53" w:rsidP="005C492B">
      <w:pPr>
        <w:spacing w:line="360" w:lineRule="auto"/>
        <w:jc w:val="both"/>
        <w:rPr>
          <w:rFonts w:cs="Arial"/>
          <w:szCs w:val="22"/>
        </w:rPr>
      </w:pPr>
      <w:r>
        <w:rPr>
          <w:rFonts w:cs="Arial"/>
          <w:szCs w:val="22"/>
        </w:rPr>
        <w:t xml:space="preserve">SCADA OCC Workstation will be used as operator interface for normal operation on LRT Jakarta. There will be 2 SCADA OCC Workstation which will be installed on OCC room. The first SCADA OCC workstation will be intended to be more focuses on Traction Power Monitoring and Control, and the other SCADA OCC Workstation will be intended to be more focuses on Building and utility monitoring and control. Although both SCADA OCC Workstation can be </w:t>
      </w:r>
      <w:proofErr w:type="spellStart"/>
      <w:proofErr w:type="gramStart"/>
      <w:r>
        <w:rPr>
          <w:rFonts w:cs="Arial"/>
          <w:szCs w:val="22"/>
        </w:rPr>
        <w:t>use</w:t>
      </w:r>
      <w:proofErr w:type="spellEnd"/>
      <w:proofErr w:type="gramEnd"/>
      <w:r>
        <w:rPr>
          <w:rFonts w:cs="Arial"/>
          <w:szCs w:val="22"/>
        </w:rPr>
        <w:t xml:space="preserve"> to operate both system (Traction Power, and Building and utility).</w:t>
      </w:r>
    </w:p>
    <w:p w:rsidR="002F36C6" w:rsidRPr="00016FD4" w:rsidRDefault="002F36C6" w:rsidP="005C492B">
      <w:pPr>
        <w:spacing w:line="360" w:lineRule="auto"/>
        <w:jc w:val="both"/>
        <w:rPr>
          <w:rFonts w:cs="Arial"/>
          <w:szCs w:val="22"/>
        </w:rPr>
      </w:pPr>
      <w:r w:rsidRPr="00016FD4">
        <w:rPr>
          <w:rFonts w:cs="Arial"/>
          <w:szCs w:val="22"/>
        </w:rPr>
        <w:lastRenderedPageBreak/>
        <w:t>SCADA OCC Workstation will be equipped with four monitors. The individual function of each monitor can be described on the following:</w:t>
      </w:r>
    </w:p>
    <w:p w:rsidR="002F36C6" w:rsidRPr="00016FD4" w:rsidRDefault="002F36C6" w:rsidP="005C492B">
      <w:pPr>
        <w:pStyle w:val="ListParagraph"/>
        <w:numPr>
          <w:ilvl w:val="0"/>
          <w:numId w:val="13"/>
        </w:numPr>
        <w:spacing w:line="360" w:lineRule="auto"/>
        <w:jc w:val="both"/>
        <w:rPr>
          <w:rFonts w:cs="Arial"/>
          <w:szCs w:val="22"/>
        </w:rPr>
      </w:pPr>
      <w:r w:rsidRPr="00016FD4">
        <w:rPr>
          <w:rFonts w:cs="Arial"/>
          <w:szCs w:val="22"/>
        </w:rPr>
        <w:t xml:space="preserve">First monitor use as </w:t>
      </w:r>
      <w:r>
        <w:rPr>
          <w:rFonts w:cs="Arial"/>
          <w:szCs w:val="22"/>
        </w:rPr>
        <w:t>Overview of the System</w:t>
      </w:r>
    </w:p>
    <w:p w:rsidR="002F36C6" w:rsidRPr="00016FD4" w:rsidRDefault="002F36C6" w:rsidP="005C492B">
      <w:pPr>
        <w:pStyle w:val="ListParagraph"/>
        <w:numPr>
          <w:ilvl w:val="0"/>
          <w:numId w:val="13"/>
        </w:numPr>
        <w:spacing w:line="360" w:lineRule="auto"/>
        <w:jc w:val="both"/>
        <w:rPr>
          <w:rFonts w:cs="Arial"/>
          <w:szCs w:val="22"/>
        </w:rPr>
      </w:pPr>
      <w:r w:rsidRPr="00016FD4">
        <w:rPr>
          <w:rFonts w:cs="Arial"/>
          <w:szCs w:val="22"/>
        </w:rPr>
        <w:t xml:space="preserve">Second monitor use as </w:t>
      </w:r>
      <w:r>
        <w:rPr>
          <w:rFonts w:cs="Arial"/>
          <w:szCs w:val="22"/>
        </w:rPr>
        <w:t>Workspace to control and monitor</w:t>
      </w:r>
    </w:p>
    <w:p w:rsidR="002F36C6" w:rsidRPr="00016FD4" w:rsidRDefault="002F36C6" w:rsidP="005C492B">
      <w:pPr>
        <w:pStyle w:val="ListParagraph"/>
        <w:numPr>
          <w:ilvl w:val="0"/>
          <w:numId w:val="13"/>
        </w:numPr>
        <w:spacing w:line="360" w:lineRule="auto"/>
        <w:jc w:val="both"/>
        <w:rPr>
          <w:rFonts w:cs="Arial"/>
          <w:szCs w:val="22"/>
        </w:rPr>
      </w:pPr>
      <w:r w:rsidRPr="00016FD4">
        <w:rPr>
          <w:rFonts w:cs="Arial"/>
          <w:szCs w:val="22"/>
        </w:rPr>
        <w:t xml:space="preserve">Third monitor use as </w:t>
      </w:r>
      <w:r>
        <w:rPr>
          <w:rFonts w:cs="Arial"/>
          <w:szCs w:val="22"/>
        </w:rPr>
        <w:t>Alarm and Chronological Event List (CEL)</w:t>
      </w:r>
    </w:p>
    <w:p w:rsidR="002F36C6" w:rsidRPr="00016FD4" w:rsidRDefault="002F36C6" w:rsidP="005C492B">
      <w:pPr>
        <w:pStyle w:val="ListParagraph"/>
        <w:numPr>
          <w:ilvl w:val="0"/>
          <w:numId w:val="13"/>
        </w:numPr>
        <w:spacing w:line="360" w:lineRule="auto"/>
        <w:jc w:val="both"/>
        <w:rPr>
          <w:rFonts w:cs="Arial"/>
          <w:szCs w:val="22"/>
        </w:rPr>
      </w:pPr>
      <w:r w:rsidRPr="00016FD4">
        <w:rPr>
          <w:rFonts w:cs="Arial"/>
          <w:szCs w:val="22"/>
        </w:rPr>
        <w:t xml:space="preserve">Fourth monitor use as </w:t>
      </w:r>
      <w:r>
        <w:rPr>
          <w:rFonts w:cs="Arial"/>
          <w:szCs w:val="22"/>
        </w:rPr>
        <w:t>CCTV Spot Monitor</w:t>
      </w:r>
    </w:p>
    <w:p w:rsidR="002F36C6" w:rsidRPr="00016FD4" w:rsidRDefault="002F36C6" w:rsidP="005C492B">
      <w:pPr>
        <w:pStyle w:val="Heading3"/>
        <w:spacing w:line="360" w:lineRule="auto"/>
        <w:jc w:val="both"/>
      </w:pPr>
      <w:bookmarkStart w:id="261" w:name="_Toc497912759"/>
      <w:r w:rsidRPr="00016FD4">
        <w:t xml:space="preserve">Local Operating </w:t>
      </w:r>
      <w:r>
        <w:t>Console – Monitor Concept</w:t>
      </w:r>
      <w:bookmarkEnd w:id="261"/>
    </w:p>
    <w:p w:rsidR="006C6F53" w:rsidRDefault="006C6F53" w:rsidP="005C492B">
      <w:pPr>
        <w:spacing w:line="360" w:lineRule="auto"/>
        <w:jc w:val="both"/>
        <w:rPr>
          <w:rFonts w:cs="Arial"/>
          <w:szCs w:val="22"/>
        </w:rPr>
      </w:pPr>
      <w:r>
        <w:rPr>
          <w:rFonts w:cs="Arial"/>
          <w:szCs w:val="22"/>
        </w:rPr>
        <w:t>SCADA Local Workstation will be limited to only focuses on monitor</w:t>
      </w:r>
      <w:r w:rsidR="00B31EA3">
        <w:rPr>
          <w:rFonts w:cs="Arial"/>
          <w:szCs w:val="22"/>
        </w:rPr>
        <w:t>ing</w:t>
      </w:r>
      <w:r>
        <w:rPr>
          <w:rFonts w:cs="Arial"/>
          <w:szCs w:val="22"/>
        </w:rPr>
        <w:t xml:space="preserve"> and control of system which will be connected locally to SCADA system.</w:t>
      </w:r>
      <w:r w:rsidR="00B31EA3">
        <w:rPr>
          <w:rFonts w:cs="Arial"/>
          <w:szCs w:val="22"/>
        </w:rPr>
        <w:t xml:space="preserve"> This Workstation will be intended only for maintenance / services operation, so all normal operation will be done on SCADA OCC Workstation.</w:t>
      </w:r>
    </w:p>
    <w:p w:rsidR="002F36C6" w:rsidRPr="00016FD4" w:rsidRDefault="002F36C6" w:rsidP="005C492B">
      <w:pPr>
        <w:spacing w:line="360" w:lineRule="auto"/>
        <w:jc w:val="both"/>
        <w:rPr>
          <w:rFonts w:cs="Arial"/>
          <w:szCs w:val="22"/>
        </w:rPr>
      </w:pPr>
      <w:r w:rsidRPr="00016FD4">
        <w:rPr>
          <w:rFonts w:cs="Arial"/>
          <w:szCs w:val="22"/>
        </w:rPr>
        <w:t>SCADA Local workstation will be equipped with two monitors, which are:</w:t>
      </w:r>
    </w:p>
    <w:p w:rsidR="002F36C6" w:rsidRPr="00016FD4" w:rsidRDefault="002F36C6" w:rsidP="005C492B">
      <w:pPr>
        <w:pStyle w:val="ListParagraph"/>
        <w:numPr>
          <w:ilvl w:val="0"/>
          <w:numId w:val="14"/>
        </w:numPr>
        <w:spacing w:line="360" w:lineRule="auto"/>
        <w:jc w:val="both"/>
        <w:rPr>
          <w:rFonts w:cs="Arial"/>
          <w:szCs w:val="22"/>
        </w:rPr>
      </w:pPr>
      <w:r w:rsidRPr="00016FD4">
        <w:rPr>
          <w:rFonts w:cs="Arial"/>
          <w:szCs w:val="22"/>
        </w:rPr>
        <w:t xml:space="preserve">First Monitor use as </w:t>
      </w:r>
      <w:r>
        <w:rPr>
          <w:rFonts w:cs="Arial"/>
          <w:szCs w:val="22"/>
        </w:rPr>
        <w:t>Overview of the system and in emergency will be used for alarm and CEL.</w:t>
      </w:r>
    </w:p>
    <w:p w:rsidR="002F36C6" w:rsidRPr="00016FD4" w:rsidRDefault="002F36C6" w:rsidP="005C492B">
      <w:pPr>
        <w:pStyle w:val="ListParagraph"/>
        <w:numPr>
          <w:ilvl w:val="0"/>
          <w:numId w:val="14"/>
        </w:numPr>
        <w:spacing w:line="360" w:lineRule="auto"/>
        <w:jc w:val="both"/>
        <w:rPr>
          <w:rFonts w:cs="Arial"/>
          <w:szCs w:val="22"/>
        </w:rPr>
      </w:pPr>
      <w:r w:rsidRPr="00016FD4">
        <w:rPr>
          <w:rFonts w:cs="Arial"/>
          <w:szCs w:val="22"/>
        </w:rPr>
        <w:t xml:space="preserve">Second monitor use as </w:t>
      </w:r>
      <w:r>
        <w:rPr>
          <w:rFonts w:cs="Arial"/>
          <w:szCs w:val="22"/>
        </w:rPr>
        <w:t>workspace and for control and monitor</w:t>
      </w:r>
    </w:p>
    <w:p w:rsidR="002F36C6" w:rsidRDefault="002F36C6" w:rsidP="005C492B">
      <w:pPr>
        <w:spacing w:line="360" w:lineRule="auto"/>
        <w:jc w:val="both"/>
        <w:rPr>
          <w:rFonts w:cs="Arial"/>
          <w:szCs w:val="22"/>
        </w:rPr>
      </w:pPr>
      <w:r w:rsidRPr="00016FD4">
        <w:rPr>
          <w:rFonts w:cs="Arial"/>
          <w:szCs w:val="22"/>
        </w:rPr>
        <w:t>There will be no monitor that will be use as CCTV disp</w:t>
      </w:r>
      <w:r>
        <w:rPr>
          <w:rFonts w:cs="Arial"/>
          <w:szCs w:val="22"/>
        </w:rPr>
        <w:t>lay at SCADA Local Workstation. Instead, a 3</w:t>
      </w:r>
      <w:r w:rsidRPr="00D8159E">
        <w:rPr>
          <w:rFonts w:cs="Arial"/>
          <w:szCs w:val="22"/>
          <w:vertAlign w:val="superscript"/>
        </w:rPr>
        <w:t>rd</w:t>
      </w:r>
      <w:r>
        <w:rPr>
          <w:rFonts w:cs="Arial"/>
          <w:szCs w:val="22"/>
        </w:rPr>
        <w:t xml:space="preserve"> monitor will be fitted next to the 2 SCADA monitor which will be local CCTV client workstation monitor working a CCTV spot monitor. This 3</w:t>
      </w:r>
      <w:r w:rsidRPr="00D8159E">
        <w:rPr>
          <w:rFonts w:cs="Arial"/>
          <w:szCs w:val="22"/>
          <w:vertAlign w:val="superscript"/>
        </w:rPr>
        <w:t>rd</w:t>
      </w:r>
      <w:r>
        <w:rPr>
          <w:rFonts w:cs="Arial"/>
          <w:szCs w:val="22"/>
        </w:rPr>
        <w:t xml:space="preserve"> monitor can also then work for playback when required.</w:t>
      </w:r>
    </w:p>
    <w:p w:rsidR="002F36C6" w:rsidRDefault="002F36C6" w:rsidP="005C492B">
      <w:pPr>
        <w:pStyle w:val="Heading3"/>
        <w:jc w:val="both"/>
      </w:pPr>
      <w:bookmarkStart w:id="262" w:name="_Toc497912760"/>
      <w:r w:rsidRPr="00E07D7D">
        <w:t>Video Wall Display</w:t>
      </w:r>
      <w:r>
        <w:t xml:space="preserve"> – monitor concept</w:t>
      </w:r>
      <w:bookmarkEnd w:id="262"/>
    </w:p>
    <w:p w:rsidR="002F36C6" w:rsidRDefault="002F36C6" w:rsidP="005C492B">
      <w:pPr>
        <w:spacing w:line="360" w:lineRule="auto"/>
        <w:jc w:val="both"/>
        <w:rPr>
          <w:lang w:val="en-GB" w:eastAsia="en-US" w:bidi="th-TH"/>
        </w:rPr>
      </w:pPr>
      <w:r>
        <w:rPr>
          <w:lang w:val="en-GB" w:eastAsia="en-US" w:bidi="th-TH"/>
        </w:rPr>
        <w:t xml:space="preserve">SCADA system will have a display workstation computer that will be functioning to display SCADA overview. Display workstation will be connected to </w:t>
      </w:r>
      <w:r w:rsidR="00B31EA3">
        <w:rPr>
          <w:lang w:val="en-GB" w:eastAsia="en-US" w:bidi="th-TH"/>
        </w:rPr>
        <w:t xml:space="preserve">OCC </w:t>
      </w:r>
      <w:r>
        <w:rPr>
          <w:lang w:val="en-GB" w:eastAsia="en-US" w:bidi="th-TH"/>
        </w:rPr>
        <w:t xml:space="preserve">matrix display in the form of VGA connection which </w:t>
      </w:r>
      <w:r w:rsidR="00B31EA3">
        <w:rPr>
          <w:lang w:val="en-GB" w:eastAsia="en-US" w:bidi="th-TH"/>
        </w:rPr>
        <w:t>is part of the OCC system</w:t>
      </w:r>
      <w:r>
        <w:rPr>
          <w:lang w:val="en-GB" w:eastAsia="en-US" w:bidi="th-TH"/>
        </w:rPr>
        <w:t>.</w:t>
      </w:r>
      <w:r w:rsidR="00B31EA3">
        <w:rPr>
          <w:lang w:val="en-GB" w:eastAsia="en-US" w:bidi="th-TH"/>
        </w:rPr>
        <w:t xml:space="preserve"> So, the OCC matrix display will be responsible to organize all the display to Wall Display System including SCADA Overview Display.</w:t>
      </w:r>
    </w:p>
    <w:p w:rsidR="002F36C6" w:rsidRDefault="002F36C6" w:rsidP="005C492B">
      <w:pPr>
        <w:spacing w:line="360" w:lineRule="auto"/>
        <w:jc w:val="both"/>
        <w:rPr>
          <w:lang w:val="en-GB" w:eastAsia="en-US" w:bidi="th-TH"/>
        </w:rPr>
      </w:pPr>
      <w:r>
        <w:rPr>
          <w:lang w:val="en-GB" w:eastAsia="en-US" w:bidi="th-TH"/>
        </w:rPr>
        <w:t>Display workstation will be designed to show the overview of the following system:</w:t>
      </w:r>
    </w:p>
    <w:p w:rsidR="002F36C6" w:rsidRDefault="002F36C6" w:rsidP="005C492B">
      <w:pPr>
        <w:pStyle w:val="ListParagraph"/>
        <w:numPr>
          <w:ilvl w:val="0"/>
          <w:numId w:val="115"/>
        </w:numPr>
        <w:spacing w:line="360" w:lineRule="auto"/>
        <w:jc w:val="both"/>
        <w:rPr>
          <w:lang w:val="en-GB" w:eastAsia="en-US" w:bidi="th-TH"/>
        </w:rPr>
      </w:pPr>
      <w:r>
        <w:rPr>
          <w:lang w:val="en-GB" w:eastAsia="en-US" w:bidi="th-TH"/>
        </w:rPr>
        <w:t>Traction Power Substation overview</w:t>
      </w:r>
    </w:p>
    <w:p w:rsidR="002F36C6" w:rsidRPr="00E37DF4" w:rsidRDefault="002F36C6" w:rsidP="005C492B">
      <w:pPr>
        <w:pStyle w:val="ListParagraph"/>
        <w:numPr>
          <w:ilvl w:val="0"/>
          <w:numId w:val="115"/>
        </w:numPr>
        <w:spacing w:line="360" w:lineRule="auto"/>
        <w:jc w:val="both"/>
        <w:rPr>
          <w:color w:val="000000" w:themeColor="text1"/>
          <w:lang w:val="en-GB" w:eastAsia="en-US" w:bidi="th-TH"/>
        </w:rPr>
      </w:pPr>
      <w:r>
        <w:rPr>
          <w:lang w:val="en-GB" w:eastAsia="en-US" w:bidi="th-TH"/>
        </w:rPr>
        <w:t>Building and Utility overview</w:t>
      </w:r>
    </w:p>
    <w:p w:rsidR="002F36C6" w:rsidRPr="00E37DF4" w:rsidRDefault="002F36C6" w:rsidP="005C492B">
      <w:pPr>
        <w:pStyle w:val="Heading2"/>
        <w:jc w:val="both"/>
      </w:pPr>
      <w:bookmarkStart w:id="263" w:name="_Toc497912761"/>
      <w:r w:rsidRPr="00E37DF4">
        <w:lastRenderedPageBreak/>
        <w:t>User Authorization</w:t>
      </w:r>
      <w:bookmarkEnd w:id="263"/>
    </w:p>
    <w:p w:rsidR="002F36C6" w:rsidRPr="00E37DF4" w:rsidRDefault="002F36C6" w:rsidP="005C492B">
      <w:pPr>
        <w:spacing w:line="360" w:lineRule="auto"/>
        <w:jc w:val="both"/>
        <w:rPr>
          <w:color w:val="000000" w:themeColor="text1"/>
        </w:rPr>
      </w:pPr>
      <w:r w:rsidRPr="00E37DF4">
        <w:rPr>
          <w:color w:val="000000" w:themeColor="text1"/>
        </w:rPr>
        <w:t>SCADA LRT Jakarta will be designed to have six hierarchical levels of Login Access, each with its own password. The Login Authorization Level consist of:</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Operation Operator</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Operation Supervisor</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Operation Manager</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 xml:space="preserve">Engineer </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Maintainer</w:t>
      </w:r>
    </w:p>
    <w:p w:rsidR="002F36C6" w:rsidRPr="00E37DF4" w:rsidRDefault="002F36C6" w:rsidP="005C492B">
      <w:pPr>
        <w:pStyle w:val="ListParagraph"/>
        <w:numPr>
          <w:ilvl w:val="0"/>
          <w:numId w:val="108"/>
        </w:numPr>
        <w:spacing w:line="360" w:lineRule="auto"/>
        <w:jc w:val="both"/>
        <w:rPr>
          <w:color w:val="000000" w:themeColor="text1"/>
        </w:rPr>
      </w:pPr>
      <w:r w:rsidRPr="00E37DF4">
        <w:rPr>
          <w:color w:val="000000" w:themeColor="text1"/>
        </w:rPr>
        <w:t>Administrator</w:t>
      </w:r>
    </w:p>
    <w:p w:rsidR="002F36C6" w:rsidRPr="00E37DF4" w:rsidRDefault="002F36C6" w:rsidP="005C492B">
      <w:pPr>
        <w:spacing w:line="360" w:lineRule="auto"/>
        <w:jc w:val="both"/>
        <w:rPr>
          <w:color w:val="000000" w:themeColor="text1"/>
        </w:rPr>
      </w:pPr>
      <w:r w:rsidRPr="00E37DF4">
        <w:rPr>
          <w:color w:val="000000" w:themeColor="text1"/>
        </w:rPr>
        <w:t>SCADA LRT Jakarta will also be designed to support two types of operation for control and monitoring, which are:</w:t>
      </w:r>
    </w:p>
    <w:p w:rsidR="002F36C6" w:rsidRPr="00E37DF4" w:rsidRDefault="002F36C6" w:rsidP="005C492B">
      <w:pPr>
        <w:pStyle w:val="ListParagraph"/>
        <w:numPr>
          <w:ilvl w:val="0"/>
          <w:numId w:val="109"/>
        </w:numPr>
        <w:spacing w:line="360" w:lineRule="auto"/>
        <w:jc w:val="both"/>
        <w:rPr>
          <w:color w:val="000000" w:themeColor="text1"/>
        </w:rPr>
      </w:pPr>
      <w:r w:rsidRPr="00E37DF4">
        <w:rPr>
          <w:color w:val="000000" w:themeColor="text1"/>
        </w:rPr>
        <w:t>Building and utility operation (included telecommunication system)</w:t>
      </w:r>
    </w:p>
    <w:p w:rsidR="002F36C6" w:rsidRPr="00E37DF4" w:rsidRDefault="002F36C6" w:rsidP="005C492B">
      <w:pPr>
        <w:pStyle w:val="ListParagraph"/>
        <w:numPr>
          <w:ilvl w:val="0"/>
          <w:numId w:val="109"/>
        </w:numPr>
        <w:spacing w:line="360" w:lineRule="auto"/>
        <w:jc w:val="both"/>
        <w:rPr>
          <w:color w:val="000000" w:themeColor="text1"/>
        </w:rPr>
      </w:pPr>
      <w:r w:rsidRPr="00E37DF4">
        <w:rPr>
          <w:color w:val="000000" w:themeColor="text1"/>
        </w:rPr>
        <w:t>Traction Power Substation operation</w:t>
      </w:r>
    </w:p>
    <w:p w:rsidR="002F36C6" w:rsidRPr="00E37DF4" w:rsidRDefault="002F36C6" w:rsidP="005C492B">
      <w:pPr>
        <w:spacing w:line="360" w:lineRule="auto"/>
        <w:jc w:val="both"/>
        <w:rPr>
          <w:color w:val="000000" w:themeColor="text1"/>
        </w:rPr>
      </w:pPr>
      <w:r w:rsidRPr="00E37DF4">
        <w:rPr>
          <w:color w:val="000000" w:themeColor="text1"/>
        </w:rPr>
        <w:t xml:space="preserve">These two types of operation above will have their own login access for operator and supervisor. And the operation manager login will have both access of Building and utility operation, and Traction power </w:t>
      </w:r>
      <w:r w:rsidR="00B31EA3">
        <w:rPr>
          <w:color w:val="000000" w:themeColor="text1"/>
        </w:rPr>
        <w:t>operation</w:t>
      </w:r>
      <w:r w:rsidRPr="00E37DF4">
        <w:rPr>
          <w:color w:val="000000" w:themeColor="text1"/>
        </w:rPr>
        <w:t>. For more detail about user authorization level, refer to the following table</w:t>
      </w:r>
    </w:p>
    <w:tbl>
      <w:tblPr>
        <w:tblStyle w:val="TableGrid1"/>
        <w:tblW w:w="0" w:type="auto"/>
        <w:tblLook w:val="04A0" w:firstRow="1" w:lastRow="0" w:firstColumn="1" w:lastColumn="0" w:noHBand="0" w:noVBand="1"/>
      </w:tblPr>
      <w:tblGrid>
        <w:gridCol w:w="3707"/>
        <w:gridCol w:w="644"/>
        <w:gridCol w:w="644"/>
        <w:gridCol w:w="666"/>
        <w:gridCol w:w="620"/>
        <w:gridCol w:w="620"/>
        <w:gridCol w:w="632"/>
        <w:gridCol w:w="718"/>
        <w:gridCol w:w="705"/>
      </w:tblGrid>
      <w:tr w:rsidR="002F36C6" w:rsidTr="00A32C02">
        <w:tc>
          <w:tcPr>
            <w:tcW w:w="3775" w:type="dxa"/>
            <w:vMerge w:val="restart"/>
          </w:tcPr>
          <w:p w:rsidR="002F36C6" w:rsidRPr="00E37BF2" w:rsidRDefault="002F36C6" w:rsidP="00825F76">
            <w:pPr>
              <w:spacing w:line="360" w:lineRule="auto"/>
              <w:jc w:val="center"/>
              <w:rPr>
                <w:b/>
              </w:rPr>
            </w:pPr>
            <w:proofErr w:type="spellStart"/>
            <w:r w:rsidRPr="00E37BF2">
              <w:rPr>
                <w:b/>
              </w:rPr>
              <w:t>Priveledge</w:t>
            </w:r>
            <w:proofErr w:type="spellEnd"/>
          </w:p>
        </w:tc>
        <w:tc>
          <w:tcPr>
            <w:tcW w:w="4955" w:type="dxa"/>
            <w:gridSpan w:val="8"/>
          </w:tcPr>
          <w:p w:rsidR="002F36C6" w:rsidRPr="00E37BF2" w:rsidRDefault="002F36C6" w:rsidP="00825F76">
            <w:pPr>
              <w:spacing w:line="360" w:lineRule="auto"/>
              <w:jc w:val="center"/>
              <w:rPr>
                <w:b/>
              </w:rPr>
            </w:pPr>
            <w:r w:rsidRPr="00E37BF2">
              <w:rPr>
                <w:b/>
              </w:rPr>
              <w:t>Permission</w:t>
            </w:r>
          </w:p>
        </w:tc>
      </w:tr>
      <w:tr w:rsidR="002F36C6" w:rsidTr="00A32C02">
        <w:tc>
          <w:tcPr>
            <w:tcW w:w="3775" w:type="dxa"/>
            <w:vMerge/>
          </w:tcPr>
          <w:p w:rsidR="002F36C6" w:rsidRPr="00865D2E" w:rsidRDefault="002F36C6" w:rsidP="005C492B">
            <w:pPr>
              <w:spacing w:line="360" w:lineRule="auto"/>
              <w:jc w:val="both"/>
            </w:pPr>
          </w:p>
        </w:tc>
        <w:tc>
          <w:tcPr>
            <w:tcW w:w="348" w:type="dxa"/>
          </w:tcPr>
          <w:p w:rsidR="002F36C6" w:rsidRPr="00865D2E" w:rsidRDefault="002F36C6" w:rsidP="00825F76">
            <w:pPr>
              <w:spacing w:line="360" w:lineRule="auto"/>
              <w:jc w:val="center"/>
              <w:rPr>
                <w:b/>
              </w:rPr>
            </w:pPr>
            <w:proofErr w:type="spellStart"/>
            <w:r w:rsidRPr="00865D2E">
              <w:rPr>
                <w:b/>
              </w:rPr>
              <w:t>Bdg</w:t>
            </w:r>
            <w:proofErr w:type="spellEnd"/>
          </w:p>
          <w:p w:rsidR="002F36C6" w:rsidRPr="00865D2E" w:rsidRDefault="002F36C6" w:rsidP="00825F76">
            <w:pPr>
              <w:spacing w:line="360" w:lineRule="auto"/>
              <w:jc w:val="center"/>
              <w:rPr>
                <w:b/>
              </w:rPr>
            </w:pPr>
            <w:r w:rsidRPr="00865D2E">
              <w:rPr>
                <w:b/>
              </w:rPr>
              <w:t>Op</w:t>
            </w:r>
          </w:p>
        </w:tc>
        <w:tc>
          <w:tcPr>
            <w:tcW w:w="644" w:type="dxa"/>
          </w:tcPr>
          <w:p w:rsidR="002F36C6" w:rsidRPr="00865D2E" w:rsidRDefault="002F36C6" w:rsidP="00825F76">
            <w:pPr>
              <w:spacing w:line="360" w:lineRule="auto"/>
              <w:jc w:val="center"/>
              <w:rPr>
                <w:b/>
              </w:rPr>
            </w:pPr>
            <w:proofErr w:type="spellStart"/>
            <w:r w:rsidRPr="00865D2E">
              <w:rPr>
                <w:b/>
              </w:rPr>
              <w:t>Bdg</w:t>
            </w:r>
            <w:proofErr w:type="spellEnd"/>
          </w:p>
          <w:p w:rsidR="002F36C6" w:rsidRPr="00865D2E" w:rsidRDefault="002F36C6" w:rsidP="00825F76">
            <w:pPr>
              <w:spacing w:line="360" w:lineRule="auto"/>
              <w:jc w:val="center"/>
              <w:rPr>
                <w:b/>
              </w:rPr>
            </w:pPr>
            <w:proofErr w:type="spellStart"/>
            <w:r w:rsidRPr="00865D2E">
              <w:rPr>
                <w:b/>
              </w:rPr>
              <w:t>Spv</w:t>
            </w:r>
            <w:proofErr w:type="spellEnd"/>
          </w:p>
        </w:tc>
        <w:tc>
          <w:tcPr>
            <w:tcW w:w="668" w:type="dxa"/>
          </w:tcPr>
          <w:p w:rsidR="002F36C6" w:rsidRPr="00865D2E" w:rsidRDefault="002F36C6" w:rsidP="00825F76">
            <w:pPr>
              <w:spacing w:line="360" w:lineRule="auto"/>
              <w:jc w:val="center"/>
              <w:rPr>
                <w:b/>
              </w:rPr>
            </w:pPr>
            <w:proofErr w:type="spellStart"/>
            <w:r w:rsidRPr="00865D2E">
              <w:rPr>
                <w:b/>
              </w:rPr>
              <w:t>Pwr</w:t>
            </w:r>
            <w:proofErr w:type="spellEnd"/>
          </w:p>
          <w:p w:rsidR="002F36C6" w:rsidRPr="00865D2E" w:rsidRDefault="002F36C6" w:rsidP="00825F76">
            <w:pPr>
              <w:spacing w:line="360" w:lineRule="auto"/>
              <w:jc w:val="center"/>
              <w:rPr>
                <w:b/>
              </w:rPr>
            </w:pPr>
            <w:r w:rsidRPr="00865D2E">
              <w:rPr>
                <w:b/>
              </w:rPr>
              <w:t>Op</w:t>
            </w:r>
          </w:p>
        </w:tc>
        <w:tc>
          <w:tcPr>
            <w:tcW w:w="620" w:type="dxa"/>
          </w:tcPr>
          <w:p w:rsidR="002F36C6" w:rsidRPr="00865D2E" w:rsidRDefault="002F36C6" w:rsidP="00825F76">
            <w:pPr>
              <w:spacing w:line="360" w:lineRule="auto"/>
              <w:jc w:val="center"/>
              <w:rPr>
                <w:b/>
              </w:rPr>
            </w:pPr>
            <w:proofErr w:type="spellStart"/>
            <w:r w:rsidRPr="00865D2E">
              <w:rPr>
                <w:b/>
              </w:rPr>
              <w:t>Pwr</w:t>
            </w:r>
            <w:proofErr w:type="spellEnd"/>
          </w:p>
          <w:p w:rsidR="002F36C6" w:rsidRPr="00865D2E" w:rsidRDefault="002F36C6" w:rsidP="00825F76">
            <w:pPr>
              <w:spacing w:line="360" w:lineRule="auto"/>
              <w:jc w:val="center"/>
              <w:rPr>
                <w:b/>
              </w:rPr>
            </w:pPr>
            <w:proofErr w:type="spellStart"/>
            <w:r w:rsidRPr="00865D2E">
              <w:rPr>
                <w:b/>
              </w:rPr>
              <w:t>Spv</w:t>
            </w:r>
            <w:proofErr w:type="spellEnd"/>
          </w:p>
        </w:tc>
        <w:tc>
          <w:tcPr>
            <w:tcW w:w="620" w:type="dxa"/>
          </w:tcPr>
          <w:p w:rsidR="002F36C6" w:rsidRPr="00865D2E" w:rsidRDefault="002F36C6" w:rsidP="00825F76">
            <w:pPr>
              <w:spacing w:line="360" w:lineRule="auto"/>
              <w:jc w:val="center"/>
              <w:rPr>
                <w:b/>
              </w:rPr>
            </w:pPr>
            <w:r w:rsidRPr="00865D2E">
              <w:rPr>
                <w:b/>
              </w:rPr>
              <w:t>Op.</w:t>
            </w:r>
          </w:p>
          <w:p w:rsidR="002F36C6" w:rsidRPr="00865D2E" w:rsidRDefault="002F36C6" w:rsidP="00825F76">
            <w:pPr>
              <w:spacing w:line="360" w:lineRule="auto"/>
              <w:jc w:val="center"/>
              <w:rPr>
                <w:b/>
              </w:rPr>
            </w:pPr>
            <w:proofErr w:type="spellStart"/>
            <w:r w:rsidRPr="00865D2E">
              <w:rPr>
                <w:b/>
              </w:rPr>
              <w:t>Mgr</w:t>
            </w:r>
            <w:proofErr w:type="spellEnd"/>
          </w:p>
        </w:tc>
        <w:tc>
          <w:tcPr>
            <w:tcW w:w="632" w:type="dxa"/>
          </w:tcPr>
          <w:p w:rsidR="002F36C6" w:rsidRPr="00865D2E" w:rsidRDefault="002F36C6" w:rsidP="00825F76">
            <w:pPr>
              <w:spacing w:line="360" w:lineRule="auto"/>
              <w:jc w:val="center"/>
              <w:rPr>
                <w:b/>
              </w:rPr>
            </w:pPr>
            <w:proofErr w:type="spellStart"/>
            <w:r w:rsidRPr="00865D2E">
              <w:rPr>
                <w:b/>
              </w:rPr>
              <w:t>Eng</w:t>
            </w:r>
            <w:proofErr w:type="spellEnd"/>
          </w:p>
        </w:tc>
        <w:tc>
          <w:tcPr>
            <w:tcW w:w="718" w:type="dxa"/>
          </w:tcPr>
          <w:p w:rsidR="002F36C6" w:rsidRPr="00865D2E" w:rsidRDefault="002F36C6" w:rsidP="00825F76">
            <w:pPr>
              <w:spacing w:line="360" w:lineRule="auto"/>
              <w:jc w:val="center"/>
              <w:rPr>
                <w:b/>
              </w:rPr>
            </w:pPr>
            <w:r w:rsidRPr="00865D2E">
              <w:rPr>
                <w:b/>
              </w:rPr>
              <w:t>Main</w:t>
            </w:r>
          </w:p>
        </w:tc>
        <w:tc>
          <w:tcPr>
            <w:tcW w:w="705" w:type="dxa"/>
          </w:tcPr>
          <w:p w:rsidR="002F36C6" w:rsidRPr="00865D2E" w:rsidRDefault="002F36C6" w:rsidP="00825F76">
            <w:pPr>
              <w:spacing w:line="360" w:lineRule="auto"/>
              <w:jc w:val="center"/>
              <w:rPr>
                <w:b/>
              </w:rPr>
            </w:pPr>
            <w:proofErr w:type="spellStart"/>
            <w:r w:rsidRPr="00865D2E">
              <w:rPr>
                <w:b/>
              </w:rPr>
              <w:t>Adm</w:t>
            </w:r>
            <w:proofErr w:type="spellEnd"/>
          </w:p>
        </w:tc>
      </w:tr>
      <w:tr w:rsidR="002F36C6" w:rsidTr="00A32C02">
        <w:tc>
          <w:tcPr>
            <w:tcW w:w="3775" w:type="dxa"/>
          </w:tcPr>
          <w:p w:rsidR="002F36C6" w:rsidRPr="00E37BF2" w:rsidRDefault="002F36C6" w:rsidP="005C492B">
            <w:pPr>
              <w:spacing w:line="360" w:lineRule="auto"/>
              <w:jc w:val="both"/>
            </w:pPr>
            <w:r w:rsidRPr="00E37BF2">
              <w:t>View graphics status of Building and Utility</w:t>
            </w:r>
          </w:p>
        </w:tc>
        <w:tc>
          <w:tcPr>
            <w:tcW w:w="348" w:type="dxa"/>
          </w:tcPr>
          <w:p w:rsidR="002F36C6" w:rsidRPr="00865D2E" w:rsidRDefault="00B31EA3" w:rsidP="00B31EA3">
            <w:pPr>
              <w:spacing w:line="360" w:lineRule="auto"/>
              <w:jc w:val="center"/>
            </w:pPr>
            <w:r>
              <w:t>v</w:t>
            </w:r>
          </w:p>
        </w:tc>
        <w:tc>
          <w:tcPr>
            <w:tcW w:w="644" w:type="dxa"/>
          </w:tcPr>
          <w:p w:rsidR="002F36C6" w:rsidRPr="00865D2E" w:rsidRDefault="002F36C6" w:rsidP="00B31EA3">
            <w:pPr>
              <w:spacing w:line="360" w:lineRule="auto"/>
              <w:jc w:val="center"/>
            </w:pPr>
            <w:r>
              <w:t>v</w:t>
            </w:r>
          </w:p>
        </w:tc>
        <w:tc>
          <w:tcPr>
            <w:tcW w:w="668"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r>
              <w:t>v</w:t>
            </w:r>
          </w:p>
        </w:tc>
        <w:tc>
          <w:tcPr>
            <w:tcW w:w="718" w:type="dxa"/>
          </w:tcPr>
          <w:p w:rsidR="002F36C6" w:rsidRPr="00865D2E" w:rsidRDefault="002F36C6" w:rsidP="00B31EA3">
            <w:pPr>
              <w:spacing w:line="360" w:lineRule="auto"/>
              <w:jc w:val="center"/>
            </w:pPr>
            <w:r>
              <w:t>v</w:t>
            </w: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Operate and Control of Building and Utility System</w:t>
            </w:r>
          </w:p>
        </w:tc>
        <w:tc>
          <w:tcPr>
            <w:tcW w:w="348" w:type="dxa"/>
          </w:tcPr>
          <w:p w:rsidR="002F36C6" w:rsidRPr="00865D2E" w:rsidRDefault="00B31EA3" w:rsidP="00B31EA3">
            <w:pPr>
              <w:spacing w:line="360" w:lineRule="auto"/>
              <w:jc w:val="center"/>
            </w:pPr>
            <w:r>
              <w:t>v</w:t>
            </w:r>
          </w:p>
        </w:tc>
        <w:tc>
          <w:tcPr>
            <w:tcW w:w="644" w:type="dxa"/>
          </w:tcPr>
          <w:p w:rsidR="002F36C6" w:rsidRPr="00865D2E" w:rsidRDefault="002F36C6" w:rsidP="00B31EA3">
            <w:pPr>
              <w:spacing w:line="360" w:lineRule="auto"/>
              <w:jc w:val="center"/>
            </w:pPr>
            <w:r>
              <w:t>v</w:t>
            </w:r>
          </w:p>
        </w:tc>
        <w:tc>
          <w:tcPr>
            <w:tcW w:w="668"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p>
        </w:tc>
        <w:tc>
          <w:tcPr>
            <w:tcW w:w="718" w:type="dxa"/>
          </w:tcPr>
          <w:p w:rsidR="002F36C6" w:rsidRPr="00865D2E" w:rsidRDefault="002F36C6" w:rsidP="00B31EA3">
            <w:pPr>
              <w:spacing w:line="360" w:lineRule="auto"/>
              <w:jc w:val="center"/>
            </w:pP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Acknowledged Building and Utility Alarms</w:t>
            </w:r>
          </w:p>
        </w:tc>
        <w:tc>
          <w:tcPr>
            <w:tcW w:w="348" w:type="dxa"/>
          </w:tcPr>
          <w:p w:rsidR="002F36C6" w:rsidRPr="00865D2E" w:rsidRDefault="002F36C6" w:rsidP="00B31EA3">
            <w:pPr>
              <w:spacing w:line="360" w:lineRule="auto"/>
              <w:jc w:val="center"/>
            </w:pPr>
          </w:p>
        </w:tc>
        <w:tc>
          <w:tcPr>
            <w:tcW w:w="644" w:type="dxa"/>
          </w:tcPr>
          <w:p w:rsidR="002F36C6" w:rsidRPr="00865D2E" w:rsidRDefault="002F36C6" w:rsidP="00B31EA3">
            <w:pPr>
              <w:spacing w:line="360" w:lineRule="auto"/>
              <w:jc w:val="center"/>
            </w:pPr>
            <w:r>
              <w:t>v</w:t>
            </w:r>
          </w:p>
        </w:tc>
        <w:tc>
          <w:tcPr>
            <w:tcW w:w="668"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p>
        </w:tc>
        <w:tc>
          <w:tcPr>
            <w:tcW w:w="718" w:type="dxa"/>
          </w:tcPr>
          <w:p w:rsidR="002F36C6" w:rsidRPr="00865D2E" w:rsidRDefault="002F36C6" w:rsidP="00B31EA3">
            <w:pPr>
              <w:spacing w:line="360" w:lineRule="auto"/>
              <w:jc w:val="center"/>
            </w:pP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View graphics status of Traction Power Substation</w:t>
            </w:r>
          </w:p>
        </w:tc>
        <w:tc>
          <w:tcPr>
            <w:tcW w:w="348" w:type="dxa"/>
          </w:tcPr>
          <w:p w:rsidR="002F36C6" w:rsidRPr="00865D2E" w:rsidRDefault="002F36C6" w:rsidP="00B31EA3">
            <w:pPr>
              <w:spacing w:line="360" w:lineRule="auto"/>
              <w:jc w:val="center"/>
            </w:pPr>
          </w:p>
        </w:tc>
        <w:tc>
          <w:tcPr>
            <w:tcW w:w="644" w:type="dxa"/>
          </w:tcPr>
          <w:p w:rsidR="002F36C6" w:rsidRPr="00865D2E" w:rsidRDefault="002F36C6" w:rsidP="00B31EA3">
            <w:pPr>
              <w:spacing w:line="360" w:lineRule="auto"/>
              <w:jc w:val="center"/>
            </w:pPr>
          </w:p>
        </w:tc>
        <w:tc>
          <w:tcPr>
            <w:tcW w:w="668" w:type="dxa"/>
          </w:tcPr>
          <w:p w:rsidR="002F36C6" w:rsidRPr="00865D2E" w:rsidRDefault="00EF34B8" w:rsidP="00B31EA3">
            <w:pPr>
              <w:spacing w:line="360" w:lineRule="auto"/>
              <w:jc w:val="center"/>
            </w:pPr>
            <w:r>
              <w:t>v</w:t>
            </w:r>
          </w:p>
        </w:tc>
        <w:tc>
          <w:tcPr>
            <w:tcW w:w="620" w:type="dxa"/>
          </w:tcPr>
          <w:p w:rsidR="002F36C6" w:rsidRPr="00865D2E" w:rsidRDefault="002F36C6" w:rsidP="00B31EA3">
            <w:pPr>
              <w:spacing w:line="360" w:lineRule="auto"/>
              <w:jc w:val="center"/>
            </w:pPr>
            <w:r>
              <w:t>v</w:t>
            </w: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r>
              <w:t>v</w:t>
            </w:r>
          </w:p>
        </w:tc>
        <w:tc>
          <w:tcPr>
            <w:tcW w:w="718" w:type="dxa"/>
          </w:tcPr>
          <w:p w:rsidR="002F36C6" w:rsidRPr="00865D2E" w:rsidRDefault="002F36C6" w:rsidP="00B31EA3">
            <w:pPr>
              <w:spacing w:line="360" w:lineRule="auto"/>
              <w:jc w:val="center"/>
            </w:pPr>
            <w:r>
              <w:t>v</w:t>
            </w: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Control of Traction Power Substation</w:t>
            </w:r>
          </w:p>
        </w:tc>
        <w:tc>
          <w:tcPr>
            <w:tcW w:w="348" w:type="dxa"/>
          </w:tcPr>
          <w:p w:rsidR="002F36C6" w:rsidRPr="00865D2E" w:rsidRDefault="002F36C6" w:rsidP="00B31EA3">
            <w:pPr>
              <w:spacing w:line="360" w:lineRule="auto"/>
              <w:jc w:val="center"/>
            </w:pPr>
          </w:p>
        </w:tc>
        <w:tc>
          <w:tcPr>
            <w:tcW w:w="644" w:type="dxa"/>
          </w:tcPr>
          <w:p w:rsidR="002F36C6" w:rsidRPr="00865D2E" w:rsidRDefault="002F36C6" w:rsidP="00B31EA3">
            <w:pPr>
              <w:spacing w:line="360" w:lineRule="auto"/>
              <w:jc w:val="center"/>
            </w:pPr>
          </w:p>
        </w:tc>
        <w:tc>
          <w:tcPr>
            <w:tcW w:w="668" w:type="dxa"/>
          </w:tcPr>
          <w:p w:rsidR="002F36C6" w:rsidRPr="00865D2E" w:rsidRDefault="00EF34B8" w:rsidP="00B31EA3">
            <w:pPr>
              <w:spacing w:line="360" w:lineRule="auto"/>
              <w:jc w:val="center"/>
            </w:pPr>
            <w:r>
              <w:t>v</w:t>
            </w:r>
          </w:p>
        </w:tc>
        <w:tc>
          <w:tcPr>
            <w:tcW w:w="620" w:type="dxa"/>
          </w:tcPr>
          <w:p w:rsidR="002F36C6" w:rsidRPr="00865D2E" w:rsidRDefault="002F36C6" w:rsidP="00B31EA3">
            <w:pPr>
              <w:spacing w:line="360" w:lineRule="auto"/>
              <w:jc w:val="center"/>
            </w:pPr>
            <w:r>
              <w:t>v</w:t>
            </w: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p>
        </w:tc>
        <w:tc>
          <w:tcPr>
            <w:tcW w:w="718" w:type="dxa"/>
          </w:tcPr>
          <w:p w:rsidR="002F36C6" w:rsidRPr="00865D2E" w:rsidRDefault="002F36C6" w:rsidP="00B31EA3">
            <w:pPr>
              <w:spacing w:line="360" w:lineRule="auto"/>
              <w:jc w:val="center"/>
            </w:pP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Acknowledged Traction Power Substation Alarms</w:t>
            </w:r>
          </w:p>
        </w:tc>
        <w:tc>
          <w:tcPr>
            <w:tcW w:w="348" w:type="dxa"/>
          </w:tcPr>
          <w:p w:rsidR="002F36C6" w:rsidRPr="00865D2E" w:rsidRDefault="002F36C6" w:rsidP="00B31EA3">
            <w:pPr>
              <w:spacing w:line="360" w:lineRule="auto"/>
              <w:jc w:val="center"/>
            </w:pPr>
          </w:p>
        </w:tc>
        <w:tc>
          <w:tcPr>
            <w:tcW w:w="644" w:type="dxa"/>
          </w:tcPr>
          <w:p w:rsidR="002F36C6" w:rsidRPr="00865D2E" w:rsidRDefault="002F36C6" w:rsidP="00B31EA3">
            <w:pPr>
              <w:spacing w:line="360" w:lineRule="auto"/>
              <w:jc w:val="center"/>
            </w:pPr>
          </w:p>
        </w:tc>
        <w:tc>
          <w:tcPr>
            <w:tcW w:w="668"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r>
              <w:t>v</w:t>
            </w:r>
          </w:p>
        </w:tc>
        <w:tc>
          <w:tcPr>
            <w:tcW w:w="620" w:type="dxa"/>
          </w:tcPr>
          <w:p w:rsidR="002F36C6" w:rsidRPr="00865D2E" w:rsidRDefault="002F36C6" w:rsidP="00B31EA3">
            <w:pPr>
              <w:spacing w:line="360" w:lineRule="auto"/>
              <w:jc w:val="center"/>
            </w:pPr>
            <w:r>
              <w:t>v</w:t>
            </w:r>
          </w:p>
        </w:tc>
        <w:tc>
          <w:tcPr>
            <w:tcW w:w="632" w:type="dxa"/>
          </w:tcPr>
          <w:p w:rsidR="002F36C6" w:rsidRPr="00865D2E" w:rsidRDefault="002F36C6" w:rsidP="00B31EA3">
            <w:pPr>
              <w:spacing w:line="360" w:lineRule="auto"/>
              <w:jc w:val="center"/>
            </w:pPr>
          </w:p>
        </w:tc>
        <w:tc>
          <w:tcPr>
            <w:tcW w:w="718" w:type="dxa"/>
          </w:tcPr>
          <w:p w:rsidR="002F36C6" w:rsidRPr="00865D2E" w:rsidRDefault="002F36C6" w:rsidP="00B31EA3">
            <w:pPr>
              <w:spacing w:line="360" w:lineRule="auto"/>
              <w:jc w:val="center"/>
            </w:pP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t>Edit graphics and IO setting</w:t>
            </w:r>
          </w:p>
        </w:tc>
        <w:tc>
          <w:tcPr>
            <w:tcW w:w="348" w:type="dxa"/>
          </w:tcPr>
          <w:p w:rsidR="002F36C6" w:rsidRPr="00865D2E" w:rsidRDefault="002F36C6" w:rsidP="00B31EA3">
            <w:pPr>
              <w:spacing w:line="360" w:lineRule="auto"/>
              <w:jc w:val="center"/>
            </w:pPr>
          </w:p>
        </w:tc>
        <w:tc>
          <w:tcPr>
            <w:tcW w:w="644" w:type="dxa"/>
          </w:tcPr>
          <w:p w:rsidR="002F36C6" w:rsidRPr="00865D2E" w:rsidRDefault="002F36C6" w:rsidP="00B31EA3">
            <w:pPr>
              <w:spacing w:line="360" w:lineRule="auto"/>
              <w:jc w:val="center"/>
            </w:pPr>
          </w:p>
        </w:tc>
        <w:tc>
          <w:tcPr>
            <w:tcW w:w="668"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p>
        </w:tc>
        <w:tc>
          <w:tcPr>
            <w:tcW w:w="620" w:type="dxa"/>
          </w:tcPr>
          <w:p w:rsidR="002F36C6" w:rsidRPr="00865D2E" w:rsidRDefault="002F36C6" w:rsidP="00B31EA3">
            <w:pPr>
              <w:spacing w:line="360" w:lineRule="auto"/>
              <w:jc w:val="center"/>
            </w:pPr>
          </w:p>
        </w:tc>
        <w:tc>
          <w:tcPr>
            <w:tcW w:w="632" w:type="dxa"/>
          </w:tcPr>
          <w:p w:rsidR="002F36C6" w:rsidRPr="00865D2E" w:rsidRDefault="00EF34B8" w:rsidP="00B31EA3">
            <w:pPr>
              <w:spacing w:line="360" w:lineRule="auto"/>
              <w:jc w:val="center"/>
            </w:pPr>
            <w:r>
              <w:t>v</w:t>
            </w:r>
          </w:p>
        </w:tc>
        <w:tc>
          <w:tcPr>
            <w:tcW w:w="718" w:type="dxa"/>
          </w:tcPr>
          <w:p w:rsidR="002F36C6" w:rsidRPr="00865D2E" w:rsidRDefault="002F36C6" w:rsidP="00B31EA3">
            <w:pPr>
              <w:spacing w:line="360" w:lineRule="auto"/>
              <w:jc w:val="center"/>
            </w:pPr>
          </w:p>
        </w:tc>
        <w:tc>
          <w:tcPr>
            <w:tcW w:w="705" w:type="dxa"/>
          </w:tcPr>
          <w:p w:rsidR="002F36C6" w:rsidRPr="00865D2E" w:rsidRDefault="00B31EA3" w:rsidP="00B31EA3">
            <w:pPr>
              <w:spacing w:line="360" w:lineRule="auto"/>
              <w:jc w:val="center"/>
            </w:pPr>
            <w:r>
              <w:t>v</w:t>
            </w:r>
          </w:p>
        </w:tc>
      </w:tr>
      <w:tr w:rsidR="002F36C6" w:rsidTr="00A32C02">
        <w:tc>
          <w:tcPr>
            <w:tcW w:w="3775" w:type="dxa"/>
          </w:tcPr>
          <w:p w:rsidR="002F36C6" w:rsidRPr="00E37BF2" w:rsidRDefault="002F36C6" w:rsidP="005C492B">
            <w:pPr>
              <w:spacing w:line="360" w:lineRule="auto"/>
              <w:jc w:val="both"/>
            </w:pPr>
            <w:r w:rsidRPr="00E37BF2">
              <w:lastRenderedPageBreak/>
              <w:t>Print</w:t>
            </w:r>
          </w:p>
        </w:tc>
        <w:tc>
          <w:tcPr>
            <w:tcW w:w="348" w:type="dxa"/>
          </w:tcPr>
          <w:p w:rsidR="002F36C6" w:rsidRPr="00865D2E" w:rsidRDefault="002F36C6" w:rsidP="005C492B">
            <w:pPr>
              <w:spacing w:line="360" w:lineRule="auto"/>
              <w:jc w:val="both"/>
            </w:pPr>
          </w:p>
        </w:tc>
        <w:tc>
          <w:tcPr>
            <w:tcW w:w="644" w:type="dxa"/>
          </w:tcPr>
          <w:p w:rsidR="002F36C6" w:rsidRPr="00865D2E" w:rsidRDefault="002F36C6" w:rsidP="005C492B">
            <w:pPr>
              <w:spacing w:line="360" w:lineRule="auto"/>
              <w:jc w:val="both"/>
            </w:pPr>
          </w:p>
        </w:tc>
        <w:tc>
          <w:tcPr>
            <w:tcW w:w="668" w:type="dxa"/>
          </w:tcPr>
          <w:p w:rsidR="002F36C6" w:rsidRPr="00865D2E" w:rsidRDefault="002F36C6" w:rsidP="005C492B">
            <w:pPr>
              <w:spacing w:line="360" w:lineRule="auto"/>
              <w:jc w:val="both"/>
            </w:pPr>
          </w:p>
        </w:tc>
        <w:tc>
          <w:tcPr>
            <w:tcW w:w="620" w:type="dxa"/>
          </w:tcPr>
          <w:p w:rsidR="002F36C6" w:rsidRPr="00865D2E" w:rsidRDefault="002F36C6" w:rsidP="005C492B">
            <w:pPr>
              <w:spacing w:line="360" w:lineRule="auto"/>
              <w:jc w:val="both"/>
            </w:pPr>
          </w:p>
        </w:tc>
        <w:tc>
          <w:tcPr>
            <w:tcW w:w="620" w:type="dxa"/>
          </w:tcPr>
          <w:p w:rsidR="002F36C6" w:rsidRPr="00865D2E" w:rsidRDefault="002F36C6" w:rsidP="005C492B">
            <w:pPr>
              <w:spacing w:line="360" w:lineRule="auto"/>
              <w:jc w:val="both"/>
            </w:pPr>
            <w:r>
              <w:t>v</w:t>
            </w:r>
          </w:p>
        </w:tc>
        <w:tc>
          <w:tcPr>
            <w:tcW w:w="632" w:type="dxa"/>
          </w:tcPr>
          <w:p w:rsidR="002F36C6" w:rsidRPr="00865D2E" w:rsidRDefault="002F36C6" w:rsidP="005C492B">
            <w:pPr>
              <w:spacing w:line="360" w:lineRule="auto"/>
              <w:jc w:val="both"/>
            </w:pPr>
          </w:p>
        </w:tc>
        <w:tc>
          <w:tcPr>
            <w:tcW w:w="718" w:type="dxa"/>
          </w:tcPr>
          <w:p w:rsidR="002F36C6" w:rsidRPr="00865D2E" w:rsidRDefault="002F36C6" w:rsidP="005C492B">
            <w:pPr>
              <w:spacing w:line="360" w:lineRule="auto"/>
              <w:jc w:val="both"/>
            </w:pPr>
            <w:r>
              <w:t>v</w:t>
            </w:r>
          </w:p>
        </w:tc>
        <w:tc>
          <w:tcPr>
            <w:tcW w:w="705" w:type="dxa"/>
          </w:tcPr>
          <w:p w:rsidR="002F36C6" w:rsidRPr="00865D2E" w:rsidRDefault="00B31EA3" w:rsidP="005C492B">
            <w:pPr>
              <w:spacing w:line="360" w:lineRule="auto"/>
              <w:jc w:val="both"/>
            </w:pPr>
            <w:r>
              <w:t>v</w:t>
            </w:r>
          </w:p>
        </w:tc>
      </w:tr>
      <w:tr w:rsidR="002F36C6" w:rsidTr="00A32C02">
        <w:tc>
          <w:tcPr>
            <w:tcW w:w="3775" w:type="dxa"/>
          </w:tcPr>
          <w:p w:rsidR="002F36C6" w:rsidRPr="00E37BF2" w:rsidRDefault="002F36C6" w:rsidP="005C492B">
            <w:pPr>
              <w:spacing w:line="360" w:lineRule="auto"/>
              <w:jc w:val="both"/>
            </w:pPr>
            <w:r w:rsidRPr="00E37BF2">
              <w:t>Install Software Updates</w:t>
            </w:r>
          </w:p>
        </w:tc>
        <w:tc>
          <w:tcPr>
            <w:tcW w:w="348" w:type="dxa"/>
          </w:tcPr>
          <w:p w:rsidR="002F36C6" w:rsidRPr="00865D2E" w:rsidRDefault="002F36C6" w:rsidP="005C492B">
            <w:pPr>
              <w:spacing w:line="360" w:lineRule="auto"/>
              <w:jc w:val="both"/>
            </w:pPr>
          </w:p>
        </w:tc>
        <w:tc>
          <w:tcPr>
            <w:tcW w:w="644" w:type="dxa"/>
          </w:tcPr>
          <w:p w:rsidR="002F36C6" w:rsidRPr="00865D2E" w:rsidRDefault="002F36C6" w:rsidP="005C492B">
            <w:pPr>
              <w:spacing w:line="360" w:lineRule="auto"/>
              <w:jc w:val="both"/>
            </w:pPr>
          </w:p>
        </w:tc>
        <w:tc>
          <w:tcPr>
            <w:tcW w:w="668" w:type="dxa"/>
          </w:tcPr>
          <w:p w:rsidR="002F36C6" w:rsidRPr="00865D2E" w:rsidRDefault="002F36C6" w:rsidP="005C492B">
            <w:pPr>
              <w:spacing w:line="360" w:lineRule="auto"/>
              <w:jc w:val="both"/>
            </w:pPr>
          </w:p>
        </w:tc>
        <w:tc>
          <w:tcPr>
            <w:tcW w:w="620" w:type="dxa"/>
          </w:tcPr>
          <w:p w:rsidR="002F36C6" w:rsidRPr="00865D2E" w:rsidRDefault="002F36C6" w:rsidP="005C492B">
            <w:pPr>
              <w:spacing w:line="360" w:lineRule="auto"/>
              <w:jc w:val="both"/>
            </w:pPr>
          </w:p>
        </w:tc>
        <w:tc>
          <w:tcPr>
            <w:tcW w:w="620" w:type="dxa"/>
          </w:tcPr>
          <w:p w:rsidR="002F36C6" w:rsidRPr="00865D2E" w:rsidRDefault="002F36C6" w:rsidP="005C492B">
            <w:pPr>
              <w:spacing w:line="360" w:lineRule="auto"/>
              <w:jc w:val="both"/>
            </w:pPr>
          </w:p>
        </w:tc>
        <w:tc>
          <w:tcPr>
            <w:tcW w:w="632" w:type="dxa"/>
          </w:tcPr>
          <w:p w:rsidR="002F36C6" w:rsidRPr="00865D2E" w:rsidRDefault="002F36C6" w:rsidP="005C492B">
            <w:pPr>
              <w:spacing w:line="360" w:lineRule="auto"/>
              <w:jc w:val="both"/>
            </w:pPr>
          </w:p>
        </w:tc>
        <w:tc>
          <w:tcPr>
            <w:tcW w:w="718" w:type="dxa"/>
          </w:tcPr>
          <w:p w:rsidR="002F36C6" w:rsidRPr="00865D2E" w:rsidRDefault="002F36C6" w:rsidP="005C492B">
            <w:pPr>
              <w:spacing w:line="360" w:lineRule="auto"/>
              <w:jc w:val="both"/>
            </w:pPr>
          </w:p>
        </w:tc>
        <w:tc>
          <w:tcPr>
            <w:tcW w:w="705" w:type="dxa"/>
          </w:tcPr>
          <w:p w:rsidR="002F36C6" w:rsidRPr="00865D2E" w:rsidRDefault="00B31EA3" w:rsidP="005C492B">
            <w:pPr>
              <w:spacing w:line="360" w:lineRule="auto"/>
              <w:jc w:val="both"/>
            </w:pPr>
            <w:r>
              <w:t>v</w:t>
            </w:r>
          </w:p>
        </w:tc>
      </w:tr>
    </w:tbl>
    <w:p w:rsidR="002F36C6" w:rsidRDefault="009F377D" w:rsidP="002D214B">
      <w:pPr>
        <w:pStyle w:val="Caption"/>
      </w:pPr>
      <w:bookmarkStart w:id="264" w:name="_Toc497912872"/>
      <w:r>
        <w:t xml:space="preserve">Table </w:t>
      </w:r>
      <w:r w:rsidR="0087586F">
        <w:fldChar w:fldCharType="begin"/>
      </w:r>
      <w:r w:rsidR="0087586F">
        <w:instrText xml:space="preserve"> SEQ Table \* ARABIC </w:instrText>
      </w:r>
      <w:r w:rsidR="0087586F">
        <w:fldChar w:fldCharType="separate"/>
      </w:r>
      <w:r w:rsidR="008E42AE">
        <w:rPr>
          <w:noProof/>
        </w:rPr>
        <w:t>15</w:t>
      </w:r>
      <w:r w:rsidR="0087586F">
        <w:rPr>
          <w:noProof/>
        </w:rPr>
        <w:fldChar w:fldCharType="end"/>
      </w:r>
      <w:r w:rsidR="00E37BF2">
        <w:t xml:space="preserve"> – User Authorization</w:t>
      </w:r>
      <w:bookmarkEnd w:id="264"/>
    </w:p>
    <w:p w:rsidR="00B31EA3" w:rsidRPr="00B31EA3" w:rsidRDefault="00B31EA3" w:rsidP="00B31EA3"/>
    <w:p w:rsidR="002F36C6" w:rsidRPr="00E37DF4" w:rsidRDefault="002F36C6" w:rsidP="005C492B">
      <w:pPr>
        <w:spacing w:line="360" w:lineRule="auto"/>
        <w:jc w:val="both"/>
        <w:rPr>
          <w:color w:val="000000" w:themeColor="text1"/>
        </w:rPr>
      </w:pPr>
      <w:r w:rsidRPr="00E37DF4">
        <w:rPr>
          <w:color w:val="000000" w:themeColor="text1"/>
        </w:rPr>
        <w:t>The SCADA Operator Interface will also provide for anonymous user which only be able for viewing only of building and utility, or traction power substation GUI. Also, the system will provide for auto-log off the current user after a configurable time of user inactivity has elapsed.</w:t>
      </w:r>
    </w:p>
    <w:p w:rsidR="002F36C6" w:rsidRPr="00E37DF4" w:rsidRDefault="002F36C6" w:rsidP="005C492B">
      <w:pPr>
        <w:pStyle w:val="Heading2"/>
        <w:jc w:val="both"/>
      </w:pPr>
      <w:bookmarkStart w:id="265" w:name="_Toc497912762"/>
      <w:r w:rsidRPr="00E37DF4">
        <w:t>Alarm Management</w:t>
      </w:r>
      <w:bookmarkEnd w:id="265"/>
    </w:p>
    <w:p w:rsidR="002F36C6" w:rsidRPr="00E37DF4" w:rsidRDefault="002F36C6" w:rsidP="005C492B">
      <w:pPr>
        <w:spacing w:line="360" w:lineRule="auto"/>
        <w:jc w:val="both"/>
        <w:rPr>
          <w:color w:val="000000" w:themeColor="text1"/>
        </w:rPr>
      </w:pPr>
      <w:r w:rsidRPr="00E37DF4">
        <w:rPr>
          <w:color w:val="000000" w:themeColor="text1"/>
        </w:rPr>
        <w:t>The purpose of an alarm system is to indicating malfunction equipment or abnormal condition to the operator. It provides essential support to the operator by warning him of situations that need his attention. Hence it has an important role in preventing, controlling, and mitigating the effects of abnormal situations.</w:t>
      </w:r>
    </w:p>
    <w:p w:rsidR="002F36C6" w:rsidRPr="00E37DF4" w:rsidRDefault="002F36C6" w:rsidP="005C492B">
      <w:pPr>
        <w:spacing w:line="360" w:lineRule="auto"/>
        <w:jc w:val="both"/>
        <w:rPr>
          <w:color w:val="000000" w:themeColor="text1"/>
        </w:rPr>
      </w:pPr>
      <w:r w:rsidRPr="00E37DF4">
        <w:rPr>
          <w:color w:val="000000" w:themeColor="text1"/>
        </w:rPr>
        <w:t>Alarm management will manage the design an alarm system to increase its usability and its efficiency. Good alarm management helps the operator to maintain the system within a safe operating envelope and to correct potentially dangerous and costly situations before the emergency shutdown system is forced to intervene.</w:t>
      </w:r>
    </w:p>
    <w:p w:rsidR="002F36C6" w:rsidRPr="00E37DF4" w:rsidRDefault="002F36C6" w:rsidP="005C492B">
      <w:pPr>
        <w:spacing w:line="360" w:lineRule="auto"/>
        <w:jc w:val="both"/>
        <w:rPr>
          <w:color w:val="000000" w:themeColor="text1"/>
        </w:rPr>
      </w:pPr>
      <w:r w:rsidRPr="00E37DF4">
        <w:rPr>
          <w:color w:val="000000" w:themeColor="text1"/>
        </w:rPr>
        <w:t xml:space="preserve">In SCADA LRT Jakarta, Alarm system will be grouped into three group based on its priority as shown in the following table. The priority in the operator interface is a critical way to designate the importance of the alarm. Depending on how the alarm effect the system and how much time is there </w:t>
      </w:r>
      <w:proofErr w:type="spellStart"/>
      <w:r w:rsidRPr="00E37DF4">
        <w:rPr>
          <w:color w:val="000000" w:themeColor="text1"/>
        </w:rPr>
        <w:t>t</w:t>
      </w:r>
      <w:proofErr w:type="spellEnd"/>
      <w:r w:rsidRPr="00E37DF4">
        <w:rPr>
          <w:color w:val="000000" w:themeColor="text1"/>
        </w:rPr>
        <w:t xml:space="preserve"> react.</w:t>
      </w:r>
    </w:p>
    <w:tbl>
      <w:tblPr>
        <w:tblStyle w:val="TableGrid1"/>
        <w:tblW w:w="0" w:type="auto"/>
        <w:tblLook w:val="04A0" w:firstRow="1" w:lastRow="0" w:firstColumn="1" w:lastColumn="0" w:noHBand="0" w:noVBand="1"/>
      </w:tblPr>
      <w:tblGrid>
        <w:gridCol w:w="987"/>
        <w:gridCol w:w="2248"/>
        <w:gridCol w:w="5495"/>
      </w:tblGrid>
      <w:tr w:rsidR="002F36C6" w:rsidTr="00A32C02">
        <w:tc>
          <w:tcPr>
            <w:tcW w:w="987" w:type="dxa"/>
          </w:tcPr>
          <w:p w:rsidR="002F36C6" w:rsidRPr="00A200A8" w:rsidRDefault="002F36C6" w:rsidP="005C492B">
            <w:pPr>
              <w:spacing w:line="360" w:lineRule="auto"/>
              <w:jc w:val="both"/>
              <w:rPr>
                <w:color w:val="000000" w:themeColor="text1"/>
              </w:rPr>
            </w:pPr>
            <w:r w:rsidRPr="00A200A8">
              <w:rPr>
                <w:color w:val="000000" w:themeColor="text1"/>
              </w:rPr>
              <w:t>Priority</w:t>
            </w:r>
          </w:p>
        </w:tc>
        <w:tc>
          <w:tcPr>
            <w:tcW w:w="2248" w:type="dxa"/>
          </w:tcPr>
          <w:p w:rsidR="002F36C6" w:rsidRPr="00A200A8" w:rsidRDefault="002F36C6" w:rsidP="005C492B">
            <w:pPr>
              <w:spacing w:line="360" w:lineRule="auto"/>
              <w:jc w:val="both"/>
              <w:rPr>
                <w:color w:val="000000" w:themeColor="text1"/>
              </w:rPr>
            </w:pPr>
            <w:r>
              <w:rPr>
                <w:color w:val="000000" w:themeColor="text1"/>
              </w:rPr>
              <w:t>Alarm Group</w:t>
            </w:r>
          </w:p>
        </w:tc>
        <w:tc>
          <w:tcPr>
            <w:tcW w:w="5495" w:type="dxa"/>
          </w:tcPr>
          <w:p w:rsidR="002F36C6" w:rsidRPr="00A200A8" w:rsidRDefault="002F36C6" w:rsidP="005C492B">
            <w:pPr>
              <w:spacing w:line="360" w:lineRule="auto"/>
              <w:jc w:val="both"/>
              <w:rPr>
                <w:color w:val="000000" w:themeColor="text1"/>
              </w:rPr>
            </w:pPr>
            <w:r>
              <w:rPr>
                <w:color w:val="000000" w:themeColor="text1"/>
              </w:rPr>
              <w:t>Description</w:t>
            </w:r>
          </w:p>
        </w:tc>
      </w:tr>
      <w:tr w:rsidR="002F36C6" w:rsidTr="00A32C02">
        <w:tc>
          <w:tcPr>
            <w:tcW w:w="987" w:type="dxa"/>
          </w:tcPr>
          <w:p w:rsidR="002F36C6" w:rsidRPr="00A200A8" w:rsidRDefault="002F36C6" w:rsidP="005C492B">
            <w:pPr>
              <w:spacing w:line="360" w:lineRule="auto"/>
              <w:jc w:val="both"/>
              <w:rPr>
                <w:color w:val="000000" w:themeColor="text1"/>
              </w:rPr>
            </w:pPr>
            <w:r>
              <w:rPr>
                <w:color w:val="000000" w:themeColor="text1"/>
              </w:rPr>
              <w:t>1</w:t>
            </w:r>
            <w:r w:rsidRPr="00A200A8">
              <w:rPr>
                <w:color w:val="000000" w:themeColor="text1"/>
                <w:vertAlign w:val="superscript"/>
              </w:rPr>
              <w:t>st</w:t>
            </w:r>
          </w:p>
        </w:tc>
        <w:tc>
          <w:tcPr>
            <w:tcW w:w="2248" w:type="dxa"/>
          </w:tcPr>
          <w:p w:rsidR="002F36C6" w:rsidRPr="00A200A8" w:rsidRDefault="002F36C6" w:rsidP="005C492B">
            <w:pPr>
              <w:spacing w:line="360" w:lineRule="auto"/>
              <w:jc w:val="both"/>
              <w:rPr>
                <w:color w:val="000000" w:themeColor="text1"/>
              </w:rPr>
            </w:pPr>
            <w:r>
              <w:rPr>
                <w:color w:val="000000" w:themeColor="text1"/>
              </w:rPr>
              <w:t>Urgent Alarm</w:t>
            </w:r>
          </w:p>
        </w:tc>
        <w:tc>
          <w:tcPr>
            <w:tcW w:w="5495" w:type="dxa"/>
          </w:tcPr>
          <w:p w:rsidR="002F36C6" w:rsidRDefault="002F36C6" w:rsidP="005C492B">
            <w:pPr>
              <w:spacing w:line="360" w:lineRule="auto"/>
              <w:jc w:val="both"/>
              <w:rPr>
                <w:color w:val="000000" w:themeColor="text1"/>
              </w:rPr>
            </w:pPr>
            <w:r>
              <w:rPr>
                <w:color w:val="000000" w:themeColor="text1"/>
              </w:rPr>
              <w:t>Assigned to important alarms.</w:t>
            </w:r>
          </w:p>
          <w:p w:rsidR="002F36C6" w:rsidRPr="00A200A8" w:rsidRDefault="002F36C6" w:rsidP="005C492B">
            <w:pPr>
              <w:spacing w:line="360" w:lineRule="auto"/>
              <w:jc w:val="both"/>
              <w:rPr>
                <w:color w:val="000000" w:themeColor="text1"/>
              </w:rPr>
            </w:pPr>
            <w:r>
              <w:rPr>
                <w:color w:val="000000" w:themeColor="text1"/>
              </w:rPr>
              <w:t>Primarily associated with life safety, environment damage, and the availability operation of the system issues. Alarms with this priority may require rapid operator response and resolution.</w:t>
            </w:r>
          </w:p>
        </w:tc>
      </w:tr>
      <w:tr w:rsidR="002F36C6" w:rsidTr="00A32C02">
        <w:tc>
          <w:tcPr>
            <w:tcW w:w="987" w:type="dxa"/>
          </w:tcPr>
          <w:p w:rsidR="002F36C6" w:rsidRPr="00A200A8" w:rsidRDefault="002F36C6" w:rsidP="005C492B">
            <w:pPr>
              <w:spacing w:line="360" w:lineRule="auto"/>
              <w:jc w:val="both"/>
              <w:rPr>
                <w:color w:val="000000" w:themeColor="text1"/>
              </w:rPr>
            </w:pPr>
            <w:r>
              <w:rPr>
                <w:color w:val="000000" w:themeColor="text1"/>
              </w:rPr>
              <w:t>2</w:t>
            </w:r>
            <w:r w:rsidRPr="00A200A8">
              <w:rPr>
                <w:color w:val="000000" w:themeColor="text1"/>
                <w:vertAlign w:val="superscript"/>
              </w:rPr>
              <w:t>nd</w:t>
            </w:r>
          </w:p>
        </w:tc>
        <w:tc>
          <w:tcPr>
            <w:tcW w:w="2248" w:type="dxa"/>
          </w:tcPr>
          <w:p w:rsidR="002F36C6" w:rsidRPr="00A200A8" w:rsidRDefault="002F36C6" w:rsidP="005C492B">
            <w:pPr>
              <w:spacing w:line="360" w:lineRule="auto"/>
              <w:jc w:val="both"/>
              <w:rPr>
                <w:color w:val="000000" w:themeColor="text1"/>
              </w:rPr>
            </w:pPr>
            <w:r>
              <w:rPr>
                <w:color w:val="000000" w:themeColor="text1"/>
              </w:rPr>
              <w:t>Alert/Warning Alarm</w:t>
            </w:r>
          </w:p>
        </w:tc>
        <w:tc>
          <w:tcPr>
            <w:tcW w:w="5495" w:type="dxa"/>
          </w:tcPr>
          <w:p w:rsidR="002F36C6" w:rsidRDefault="002F36C6" w:rsidP="005C492B">
            <w:pPr>
              <w:spacing w:line="360" w:lineRule="auto"/>
              <w:jc w:val="both"/>
              <w:rPr>
                <w:color w:val="000000" w:themeColor="text1"/>
              </w:rPr>
            </w:pPr>
            <w:r>
              <w:rPr>
                <w:color w:val="000000" w:themeColor="text1"/>
              </w:rPr>
              <w:t>Alert/Warning alarm have lower priority.</w:t>
            </w:r>
          </w:p>
          <w:p w:rsidR="002F36C6" w:rsidRPr="00A200A8" w:rsidRDefault="002F36C6" w:rsidP="005C492B">
            <w:pPr>
              <w:spacing w:line="360" w:lineRule="auto"/>
              <w:jc w:val="both"/>
              <w:rPr>
                <w:color w:val="000000" w:themeColor="text1"/>
              </w:rPr>
            </w:pPr>
            <w:r>
              <w:rPr>
                <w:color w:val="000000" w:themeColor="text1"/>
              </w:rPr>
              <w:t>Primarily associated with condition outside above issues which have minor impact to the availability operation of the system.</w:t>
            </w:r>
          </w:p>
        </w:tc>
      </w:tr>
      <w:tr w:rsidR="002F36C6" w:rsidTr="00A32C02">
        <w:tc>
          <w:tcPr>
            <w:tcW w:w="987" w:type="dxa"/>
          </w:tcPr>
          <w:p w:rsidR="002F36C6" w:rsidRPr="00A200A8" w:rsidRDefault="002F36C6" w:rsidP="005C492B">
            <w:pPr>
              <w:spacing w:line="360" w:lineRule="auto"/>
              <w:jc w:val="both"/>
              <w:rPr>
                <w:color w:val="000000" w:themeColor="text1"/>
              </w:rPr>
            </w:pPr>
            <w:r>
              <w:rPr>
                <w:color w:val="000000" w:themeColor="text1"/>
              </w:rPr>
              <w:t>3</w:t>
            </w:r>
            <w:r w:rsidRPr="00A200A8">
              <w:rPr>
                <w:color w:val="000000" w:themeColor="text1"/>
                <w:vertAlign w:val="superscript"/>
              </w:rPr>
              <w:t>rd</w:t>
            </w:r>
          </w:p>
        </w:tc>
        <w:tc>
          <w:tcPr>
            <w:tcW w:w="2248" w:type="dxa"/>
          </w:tcPr>
          <w:p w:rsidR="002F36C6" w:rsidRPr="00A200A8" w:rsidRDefault="002F36C6" w:rsidP="005C492B">
            <w:pPr>
              <w:spacing w:line="360" w:lineRule="auto"/>
              <w:jc w:val="both"/>
              <w:rPr>
                <w:color w:val="000000" w:themeColor="text1"/>
              </w:rPr>
            </w:pPr>
            <w:r>
              <w:rPr>
                <w:color w:val="000000" w:themeColor="text1"/>
              </w:rPr>
              <w:t>Record</w:t>
            </w:r>
          </w:p>
        </w:tc>
        <w:tc>
          <w:tcPr>
            <w:tcW w:w="5495" w:type="dxa"/>
          </w:tcPr>
          <w:p w:rsidR="002F36C6" w:rsidRPr="00A200A8" w:rsidRDefault="002F36C6" w:rsidP="005C492B">
            <w:pPr>
              <w:spacing w:line="360" w:lineRule="auto"/>
              <w:jc w:val="both"/>
              <w:rPr>
                <w:color w:val="000000" w:themeColor="text1"/>
              </w:rPr>
            </w:pPr>
            <w:r>
              <w:rPr>
                <w:color w:val="000000" w:themeColor="text1"/>
              </w:rPr>
              <w:t xml:space="preserve">This classification covers routine events that are </w:t>
            </w:r>
            <w:r>
              <w:rPr>
                <w:color w:val="000000" w:themeColor="text1"/>
              </w:rPr>
              <w:lastRenderedPageBreak/>
              <w:t>treated as status which do not require acknowledgment.</w:t>
            </w:r>
          </w:p>
        </w:tc>
      </w:tr>
    </w:tbl>
    <w:p w:rsidR="002F36C6" w:rsidRPr="00E37DF4" w:rsidRDefault="00E37BF2" w:rsidP="002D214B">
      <w:pPr>
        <w:pStyle w:val="Caption"/>
      </w:pPr>
      <w:bookmarkStart w:id="266" w:name="_Toc497912873"/>
      <w:r>
        <w:t>Table</w:t>
      </w:r>
      <w:r w:rsidR="009F377D">
        <w:t xml:space="preserve"> </w:t>
      </w:r>
      <w:r w:rsidR="0087586F">
        <w:fldChar w:fldCharType="begin"/>
      </w:r>
      <w:r w:rsidR="0087586F">
        <w:instrText xml:space="preserve"> SEQ Table \* ARABIC </w:instrText>
      </w:r>
      <w:r w:rsidR="0087586F">
        <w:fldChar w:fldCharType="separate"/>
      </w:r>
      <w:r w:rsidR="008E42AE">
        <w:rPr>
          <w:noProof/>
        </w:rPr>
        <w:t>16</w:t>
      </w:r>
      <w:r w:rsidR="0087586F">
        <w:rPr>
          <w:noProof/>
        </w:rPr>
        <w:fldChar w:fldCharType="end"/>
      </w:r>
      <w:r>
        <w:t xml:space="preserve"> – Alarm Priority Level</w:t>
      </w:r>
      <w:bookmarkEnd w:id="266"/>
    </w:p>
    <w:p w:rsidR="00E37BF2" w:rsidRPr="00E37DF4" w:rsidRDefault="002F36C6" w:rsidP="005C492B">
      <w:pPr>
        <w:spacing w:line="360" w:lineRule="auto"/>
        <w:jc w:val="both"/>
        <w:rPr>
          <w:color w:val="000000" w:themeColor="text1"/>
        </w:rPr>
      </w:pPr>
      <w:r w:rsidRPr="00E37DF4">
        <w:rPr>
          <w:color w:val="000000" w:themeColor="text1"/>
        </w:rPr>
        <w:t>The alarm which are raised in the system will be designed to have several states based on the operator response to the corresponding alarm. Following table show the state of alarm which will be designed.</w:t>
      </w:r>
    </w:p>
    <w:tbl>
      <w:tblPr>
        <w:tblStyle w:val="TableGrid1"/>
        <w:tblW w:w="0" w:type="auto"/>
        <w:tblLook w:val="04A0" w:firstRow="1" w:lastRow="0" w:firstColumn="1" w:lastColumn="0" w:noHBand="0" w:noVBand="1"/>
      </w:tblPr>
      <w:tblGrid>
        <w:gridCol w:w="1525"/>
        <w:gridCol w:w="7431"/>
      </w:tblGrid>
      <w:tr w:rsidR="002F36C6" w:rsidTr="00A32C02">
        <w:tc>
          <w:tcPr>
            <w:tcW w:w="1255" w:type="dxa"/>
          </w:tcPr>
          <w:p w:rsidR="002F36C6" w:rsidRPr="00A42ACE" w:rsidRDefault="002F36C6" w:rsidP="005C492B">
            <w:pPr>
              <w:spacing w:line="360" w:lineRule="auto"/>
              <w:jc w:val="both"/>
              <w:rPr>
                <w:color w:val="000000" w:themeColor="text1"/>
              </w:rPr>
            </w:pPr>
            <w:r w:rsidRPr="00A42ACE">
              <w:rPr>
                <w:color w:val="000000" w:themeColor="text1"/>
              </w:rPr>
              <w:t>State</w:t>
            </w:r>
          </w:p>
        </w:tc>
        <w:tc>
          <w:tcPr>
            <w:tcW w:w="7475" w:type="dxa"/>
          </w:tcPr>
          <w:p w:rsidR="002F36C6" w:rsidRPr="00A42ACE" w:rsidRDefault="002F36C6" w:rsidP="005C492B">
            <w:pPr>
              <w:spacing w:line="360" w:lineRule="auto"/>
              <w:jc w:val="both"/>
              <w:rPr>
                <w:color w:val="000000" w:themeColor="text1"/>
              </w:rPr>
            </w:pPr>
            <w:r>
              <w:rPr>
                <w:color w:val="000000" w:themeColor="text1"/>
              </w:rPr>
              <w:t>Description</w:t>
            </w:r>
          </w:p>
        </w:tc>
      </w:tr>
      <w:tr w:rsidR="002F36C6" w:rsidTr="00A32C02">
        <w:tc>
          <w:tcPr>
            <w:tcW w:w="1255" w:type="dxa"/>
          </w:tcPr>
          <w:p w:rsidR="002F36C6" w:rsidRPr="00A42ACE" w:rsidRDefault="002F36C6" w:rsidP="005C492B">
            <w:pPr>
              <w:spacing w:line="360" w:lineRule="auto"/>
              <w:jc w:val="both"/>
              <w:rPr>
                <w:color w:val="000000" w:themeColor="text1"/>
              </w:rPr>
            </w:pPr>
            <w:r>
              <w:rPr>
                <w:color w:val="000000" w:themeColor="text1"/>
              </w:rPr>
              <w:t>Active</w:t>
            </w:r>
          </w:p>
        </w:tc>
        <w:tc>
          <w:tcPr>
            <w:tcW w:w="7475" w:type="dxa"/>
          </w:tcPr>
          <w:p w:rsidR="002F36C6" w:rsidRPr="00A42ACE" w:rsidRDefault="002F36C6" w:rsidP="005C492B">
            <w:pPr>
              <w:spacing w:line="360" w:lineRule="auto"/>
              <w:jc w:val="both"/>
              <w:rPr>
                <w:color w:val="000000" w:themeColor="text1"/>
              </w:rPr>
            </w:pPr>
            <w:r>
              <w:rPr>
                <w:color w:val="000000" w:themeColor="text1"/>
              </w:rPr>
              <w:t>The condition generating the alarm is present and the alarm has not been acknowledged</w:t>
            </w:r>
          </w:p>
        </w:tc>
      </w:tr>
      <w:tr w:rsidR="002F36C6" w:rsidTr="00A32C02">
        <w:tc>
          <w:tcPr>
            <w:tcW w:w="1255" w:type="dxa"/>
          </w:tcPr>
          <w:p w:rsidR="002F36C6" w:rsidRPr="00A42ACE" w:rsidRDefault="002F36C6" w:rsidP="005C492B">
            <w:pPr>
              <w:spacing w:line="360" w:lineRule="auto"/>
              <w:jc w:val="both"/>
              <w:rPr>
                <w:color w:val="000000" w:themeColor="text1"/>
              </w:rPr>
            </w:pPr>
            <w:r>
              <w:rPr>
                <w:color w:val="000000" w:themeColor="text1"/>
              </w:rPr>
              <w:t>Acknowledge</w:t>
            </w:r>
          </w:p>
        </w:tc>
        <w:tc>
          <w:tcPr>
            <w:tcW w:w="7475" w:type="dxa"/>
          </w:tcPr>
          <w:p w:rsidR="002F36C6" w:rsidRPr="00A42ACE" w:rsidRDefault="002F36C6" w:rsidP="005C492B">
            <w:pPr>
              <w:spacing w:line="360" w:lineRule="auto"/>
              <w:jc w:val="both"/>
              <w:rPr>
                <w:color w:val="000000" w:themeColor="text1"/>
              </w:rPr>
            </w:pPr>
            <w:r>
              <w:rPr>
                <w:color w:val="000000" w:themeColor="text1"/>
              </w:rPr>
              <w:t xml:space="preserve">The condition generating the alarm is still </w:t>
            </w:r>
            <w:proofErr w:type="gramStart"/>
            <w:r>
              <w:rPr>
                <w:color w:val="000000" w:themeColor="text1"/>
              </w:rPr>
              <w:t>present</w:t>
            </w:r>
            <w:proofErr w:type="gramEnd"/>
            <w:r>
              <w:rPr>
                <w:color w:val="000000" w:themeColor="text1"/>
              </w:rPr>
              <w:t xml:space="preserve"> but the Operators have acknowledged the alarm</w:t>
            </w:r>
          </w:p>
        </w:tc>
      </w:tr>
      <w:tr w:rsidR="002F36C6" w:rsidTr="00A32C02">
        <w:tc>
          <w:tcPr>
            <w:tcW w:w="1255" w:type="dxa"/>
          </w:tcPr>
          <w:p w:rsidR="002F36C6" w:rsidRPr="00A42ACE" w:rsidRDefault="002F36C6" w:rsidP="005C492B">
            <w:pPr>
              <w:spacing w:line="360" w:lineRule="auto"/>
              <w:jc w:val="both"/>
              <w:rPr>
                <w:color w:val="000000" w:themeColor="text1"/>
              </w:rPr>
            </w:pPr>
            <w:r>
              <w:rPr>
                <w:color w:val="000000" w:themeColor="text1"/>
              </w:rPr>
              <w:t>Reset</w:t>
            </w:r>
          </w:p>
        </w:tc>
        <w:tc>
          <w:tcPr>
            <w:tcW w:w="7475" w:type="dxa"/>
          </w:tcPr>
          <w:p w:rsidR="002F36C6" w:rsidRPr="00A42ACE" w:rsidRDefault="002F36C6" w:rsidP="005C492B">
            <w:pPr>
              <w:spacing w:line="360" w:lineRule="auto"/>
              <w:jc w:val="both"/>
              <w:rPr>
                <w:color w:val="000000" w:themeColor="text1"/>
              </w:rPr>
            </w:pPr>
            <w:r>
              <w:rPr>
                <w:color w:val="000000" w:themeColor="text1"/>
              </w:rPr>
              <w:t>The condition generating the alarm no longer exist and the alarm has not yet been acknowledged</w:t>
            </w:r>
          </w:p>
        </w:tc>
      </w:tr>
      <w:tr w:rsidR="002F36C6" w:rsidTr="00A32C02">
        <w:tc>
          <w:tcPr>
            <w:tcW w:w="1255" w:type="dxa"/>
          </w:tcPr>
          <w:p w:rsidR="002F36C6" w:rsidRPr="00A42ACE" w:rsidRDefault="002F36C6" w:rsidP="005C492B">
            <w:pPr>
              <w:spacing w:line="360" w:lineRule="auto"/>
              <w:jc w:val="both"/>
              <w:rPr>
                <w:color w:val="000000" w:themeColor="text1"/>
              </w:rPr>
            </w:pPr>
            <w:r>
              <w:rPr>
                <w:color w:val="000000" w:themeColor="text1"/>
              </w:rPr>
              <w:t>Cleared</w:t>
            </w:r>
          </w:p>
        </w:tc>
        <w:tc>
          <w:tcPr>
            <w:tcW w:w="7475" w:type="dxa"/>
          </w:tcPr>
          <w:p w:rsidR="002F36C6" w:rsidRPr="00A42ACE" w:rsidRDefault="002F36C6" w:rsidP="005C492B">
            <w:pPr>
              <w:spacing w:line="360" w:lineRule="auto"/>
              <w:jc w:val="both"/>
              <w:rPr>
                <w:color w:val="000000" w:themeColor="text1"/>
              </w:rPr>
            </w:pPr>
            <w:r>
              <w:rPr>
                <w:color w:val="000000" w:themeColor="text1"/>
              </w:rPr>
              <w:t>The condition generating the alarm no longer exist and the alarm has been acknowledged.</w:t>
            </w:r>
          </w:p>
        </w:tc>
      </w:tr>
    </w:tbl>
    <w:p w:rsidR="00E37BF2" w:rsidRDefault="00FA7D0B" w:rsidP="002D214B">
      <w:pPr>
        <w:pStyle w:val="Caption"/>
      </w:pPr>
      <w:bookmarkStart w:id="267" w:name="_Toc497912874"/>
      <w:r>
        <w:t xml:space="preserve">Table </w:t>
      </w:r>
      <w:r w:rsidR="0087586F">
        <w:fldChar w:fldCharType="begin"/>
      </w:r>
      <w:r w:rsidR="0087586F">
        <w:instrText xml:space="preserve"> SEQ Table \* ARABIC </w:instrText>
      </w:r>
      <w:r w:rsidR="0087586F">
        <w:fldChar w:fldCharType="separate"/>
      </w:r>
      <w:r w:rsidR="008E42AE">
        <w:rPr>
          <w:noProof/>
        </w:rPr>
        <w:t>17</w:t>
      </w:r>
      <w:r w:rsidR="0087586F">
        <w:rPr>
          <w:noProof/>
        </w:rPr>
        <w:fldChar w:fldCharType="end"/>
      </w:r>
      <w:r w:rsidR="00E37BF2">
        <w:t xml:space="preserve"> – Alarm State</w:t>
      </w:r>
      <w:bookmarkEnd w:id="267"/>
      <w:r w:rsidR="00E37BF2">
        <w:t xml:space="preserve"> </w:t>
      </w:r>
    </w:p>
    <w:p w:rsidR="002F36C6" w:rsidRDefault="002F36C6" w:rsidP="005C492B">
      <w:pPr>
        <w:pStyle w:val="Heading2"/>
        <w:jc w:val="both"/>
      </w:pPr>
      <w:bookmarkStart w:id="268" w:name="_Toc497912763"/>
      <w:r>
        <w:t>I/O List</w:t>
      </w:r>
      <w:bookmarkEnd w:id="268"/>
    </w:p>
    <w:p w:rsidR="002F36C6" w:rsidRDefault="002F36C6" w:rsidP="005C492B">
      <w:pPr>
        <w:spacing w:line="360" w:lineRule="auto"/>
        <w:jc w:val="both"/>
      </w:pPr>
      <w:r>
        <w:t>The SCADA system provides an overview of the Rail System in OCC and it is interfaced to various system as described in chapter 2 above.</w:t>
      </w:r>
    </w:p>
    <w:p w:rsidR="002F36C6" w:rsidRPr="00462947" w:rsidRDefault="002F36C6" w:rsidP="005C492B">
      <w:pPr>
        <w:spacing w:line="360" w:lineRule="auto"/>
        <w:jc w:val="both"/>
      </w:pPr>
      <w:r>
        <w:t xml:space="preserve">The IO list is derived and consolidated via various </w:t>
      </w:r>
      <w:proofErr w:type="spellStart"/>
      <w:r>
        <w:t>prorocol</w:t>
      </w:r>
      <w:proofErr w:type="spellEnd"/>
      <w:r>
        <w:t xml:space="preserve"> as shown in the table below:</w:t>
      </w:r>
    </w:p>
    <w:tbl>
      <w:tblPr>
        <w:tblStyle w:val="TableGrid1"/>
        <w:tblW w:w="0" w:type="auto"/>
        <w:tblLook w:val="04A0" w:firstRow="1" w:lastRow="0" w:firstColumn="1" w:lastColumn="0" w:noHBand="0" w:noVBand="1"/>
      </w:tblPr>
      <w:tblGrid>
        <w:gridCol w:w="841"/>
        <w:gridCol w:w="2545"/>
        <w:gridCol w:w="3119"/>
        <w:gridCol w:w="1505"/>
      </w:tblGrid>
      <w:tr w:rsidR="002F36C6" w:rsidRPr="008621F9" w:rsidTr="00A32C02">
        <w:tc>
          <w:tcPr>
            <w:tcW w:w="841" w:type="dxa"/>
            <w:hideMark/>
          </w:tcPr>
          <w:p w:rsidR="002F36C6" w:rsidRPr="005A2F94" w:rsidRDefault="002F36C6" w:rsidP="005C492B">
            <w:pPr>
              <w:spacing w:line="360" w:lineRule="auto"/>
              <w:jc w:val="both"/>
              <w:rPr>
                <w:rFonts w:eastAsia="Times New Roman" w:cs="Arial"/>
              </w:rPr>
            </w:pPr>
            <w:r w:rsidRPr="005A2F94">
              <w:rPr>
                <w:rFonts w:eastAsia="Times New Roman" w:cs="Arial"/>
              </w:rPr>
              <w:t>No</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Protocol</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Subsystem</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Remark</w:t>
            </w:r>
          </w:p>
        </w:tc>
      </w:tr>
      <w:tr w:rsidR="002F36C6" w:rsidRPr="008621F9" w:rsidTr="00A32C02">
        <w:trPr>
          <w:trHeight w:val="390"/>
        </w:trPr>
        <w:tc>
          <w:tcPr>
            <w:tcW w:w="841" w:type="dxa"/>
            <w:vMerge w:val="restart"/>
            <w:hideMark/>
          </w:tcPr>
          <w:p w:rsidR="002F36C6" w:rsidRPr="005A2F94" w:rsidRDefault="002F36C6" w:rsidP="005C492B">
            <w:pPr>
              <w:spacing w:line="360" w:lineRule="auto"/>
              <w:jc w:val="both"/>
              <w:rPr>
                <w:rFonts w:eastAsia="Times New Roman" w:cs="Arial"/>
              </w:rPr>
            </w:pPr>
            <w:r w:rsidRPr="005A2F94">
              <w:rPr>
                <w:rFonts w:eastAsia="Times New Roman" w:cs="Arial"/>
              </w:rPr>
              <w:t>1</w:t>
            </w:r>
          </w:p>
        </w:tc>
        <w:tc>
          <w:tcPr>
            <w:tcW w:w="2545" w:type="dxa"/>
            <w:vMerge w:val="restart"/>
            <w:hideMark/>
          </w:tcPr>
          <w:p w:rsidR="002F36C6" w:rsidRPr="005A2F94" w:rsidRDefault="002F36C6" w:rsidP="005C492B">
            <w:pPr>
              <w:spacing w:line="360" w:lineRule="auto"/>
              <w:jc w:val="both"/>
              <w:rPr>
                <w:rFonts w:eastAsia="Times New Roman" w:cs="Arial"/>
              </w:rPr>
            </w:pPr>
            <w:r w:rsidRPr="005A2F94">
              <w:rPr>
                <w:rFonts w:eastAsia="Times New Roman" w:cs="Arial"/>
              </w:rPr>
              <w:t>SNMP</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PABX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hideMark/>
          </w:tcPr>
          <w:p w:rsidR="002F36C6" w:rsidRPr="005A2F94" w:rsidRDefault="002F36C6" w:rsidP="005C492B">
            <w:pPr>
              <w:spacing w:line="360" w:lineRule="auto"/>
              <w:jc w:val="both"/>
              <w:rPr>
                <w:rFonts w:eastAsia="Times New Roman" w:cs="Arial"/>
              </w:rPr>
            </w:pPr>
          </w:p>
        </w:tc>
        <w:tc>
          <w:tcPr>
            <w:tcW w:w="2545" w:type="dxa"/>
            <w:vMerge/>
            <w:hideMark/>
          </w:tcPr>
          <w:p w:rsidR="002F36C6" w:rsidRPr="005A2F94" w:rsidRDefault="002F36C6" w:rsidP="005C492B">
            <w:pPr>
              <w:spacing w:line="360" w:lineRule="auto"/>
              <w:jc w:val="both"/>
              <w:rPr>
                <w:rFonts w:eastAsia="Times New Roman" w:cs="Arial"/>
              </w:rPr>
            </w:pP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AFC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hideMark/>
          </w:tcPr>
          <w:p w:rsidR="002F36C6" w:rsidRPr="005A2F94" w:rsidRDefault="002F36C6" w:rsidP="005C492B">
            <w:pPr>
              <w:spacing w:line="360" w:lineRule="auto"/>
              <w:jc w:val="both"/>
              <w:rPr>
                <w:rFonts w:eastAsia="Times New Roman" w:cs="Arial"/>
              </w:rPr>
            </w:pPr>
          </w:p>
        </w:tc>
        <w:tc>
          <w:tcPr>
            <w:tcW w:w="2545" w:type="dxa"/>
            <w:vMerge/>
            <w:hideMark/>
          </w:tcPr>
          <w:p w:rsidR="002F36C6" w:rsidRPr="005A2F94" w:rsidRDefault="002F36C6" w:rsidP="005C492B">
            <w:pPr>
              <w:spacing w:line="360" w:lineRule="auto"/>
              <w:jc w:val="both"/>
              <w:rPr>
                <w:rFonts w:eastAsia="Times New Roman" w:cs="Arial"/>
              </w:rPr>
            </w:pP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Radio System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hideMark/>
          </w:tcPr>
          <w:p w:rsidR="002F36C6" w:rsidRPr="005A2F94" w:rsidRDefault="002F36C6" w:rsidP="005C492B">
            <w:pPr>
              <w:spacing w:line="360" w:lineRule="auto"/>
              <w:jc w:val="both"/>
              <w:rPr>
                <w:rFonts w:eastAsia="Times New Roman" w:cs="Arial"/>
              </w:rPr>
            </w:pPr>
          </w:p>
        </w:tc>
        <w:tc>
          <w:tcPr>
            <w:tcW w:w="2545" w:type="dxa"/>
            <w:vMerge/>
            <w:hideMark/>
          </w:tcPr>
          <w:p w:rsidR="002F36C6" w:rsidRPr="005A2F94" w:rsidRDefault="002F36C6" w:rsidP="005C492B">
            <w:pPr>
              <w:spacing w:line="360" w:lineRule="auto"/>
              <w:jc w:val="both"/>
              <w:rPr>
                <w:rFonts w:eastAsia="Times New Roman" w:cs="Arial"/>
              </w:rPr>
            </w:pP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Backbone and Access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hideMark/>
          </w:tcPr>
          <w:p w:rsidR="002F36C6" w:rsidRPr="005A2F94" w:rsidRDefault="002F36C6" w:rsidP="005C492B">
            <w:pPr>
              <w:spacing w:line="360" w:lineRule="auto"/>
              <w:jc w:val="both"/>
              <w:rPr>
                <w:rFonts w:eastAsia="Times New Roman" w:cs="Arial"/>
              </w:rPr>
            </w:pPr>
          </w:p>
        </w:tc>
        <w:tc>
          <w:tcPr>
            <w:tcW w:w="2545" w:type="dxa"/>
            <w:vMerge/>
            <w:hideMark/>
          </w:tcPr>
          <w:p w:rsidR="002F36C6" w:rsidRPr="005A2F94" w:rsidRDefault="002F36C6" w:rsidP="005C492B">
            <w:pPr>
              <w:spacing w:line="360" w:lineRule="auto"/>
              <w:jc w:val="both"/>
              <w:rPr>
                <w:rFonts w:eastAsia="Times New Roman" w:cs="Arial"/>
              </w:rPr>
            </w:pP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NTP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hideMark/>
          </w:tcPr>
          <w:p w:rsidR="002F36C6" w:rsidRPr="005A2F94" w:rsidRDefault="002F36C6" w:rsidP="005C492B">
            <w:pPr>
              <w:spacing w:after="120" w:line="360" w:lineRule="auto"/>
              <w:jc w:val="both"/>
              <w:rPr>
                <w:rFonts w:eastAsia="Times New Roman" w:cs="Arial"/>
              </w:rPr>
            </w:pPr>
            <w:r w:rsidRPr="005A2F94">
              <w:rPr>
                <w:rFonts w:eastAsia="Times New Roman" w:cs="Arial"/>
              </w:rPr>
              <w:t>2</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OPC UA</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CCTV and Security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val="restart"/>
            <w:hideMark/>
          </w:tcPr>
          <w:p w:rsidR="002F36C6" w:rsidRPr="005A2F94" w:rsidRDefault="002F36C6" w:rsidP="005C492B">
            <w:pPr>
              <w:spacing w:after="120" w:line="360" w:lineRule="auto"/>
              <w:jc w:val="both"/>
              <w:rPr>
                <w:rFonts w:eastAsia="Times New Roman" w:cs="Arial"/>
              </w:rPr>
            </w:pPr>
            <w:r w:rsidRPr="005A2F94">
              <w:rPr>
                <w:rFonts w:eastAsia="Times New Roman" w:cs="Arial"/>
              </w:rPr>
              <w:t>3</w:t>
            </w:r>
          </w:p>
        </w:tc>
        <w:tc>
          <w:tcPr>
            <w:tcW w:w="2545" w:type="dxa"/>
            <w:vMerge w:val="restart"/>
            <w:hideMark/>
          </w:tcPr>
          <w:p w:rsidR="002F36C6" w:rsidRPr="005A2F94" w:rsidRDefault="002F36C6" w:rsidP="005C492B">
            <w:pPr>
              <w:spacing w:line="360" w:lineRule="auto"/>
              <w:jc w:val="both"/>
              <w:rPr>
                <w:rFonts w:eastAsia="Times New Roman" w:cs="Arial"/>
              </w:rPr>
            </w:pPr>
            <w:proofErr w:type="spellStart"/>
            <w:r w:rsidRPr="005A2F94">
              <w:rPr>
                <w:rFonts w:eastAsia="Times New Roman" w:cs="Arial"/>
              </w:rPr>
              <w:t>ModBus</w:t>
            </w:r>
            <w:proofErr w:type="spellEnd"/>
            <w:r w:rsidRPr="005A2F94">
              <w:rPr>
                <w:rFonts w:eastAsia="Times New Roman" w:cs="Arial"/>
              </w:rPr>
              <w:t xml:space="preserve"> TCP</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BMS RTU</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vMerge/>
            <w:hideMark/>
          </w:tcPr>
          <w:p w:rsidR="002F36C6" w:rsidRPr="005A2F94" w:rsidRDefault="002F36C6" w:rsidP="005C492B">
            <w:pPr>
              <w:spacing w:after="120" w:line="360" w:lineRule="auto"/>
              <w:jc w:val="both"/>
              <w:rPr>
                <w:rFonts w:eastAsia="Times New Roman" w:cs="Arial"/>
              </w:rPr>
            </w:pPr>
          </w:p>
        </w:tc>
        <w:tc>
          <w:tcPr>
            <w:tcW w:w="2545" w:type="dxa"/>
            <w:vMerge/>
            <w:hideMark/>
          </w:tcPr>
          <w:p w:rsidR="002F36C6" w:rsidRPr="005A2F94" w:rsidRDefault="002F36C6" w:rsidP="005C492B">
            <w:pPr>
              <w:spacing w:line="360" w:lineRule="auto"/>
              <w:jc w:val="both"/>
              <w:rPr>
                <w:rFonts w:eastAsia="Times New Roman" w:cs="Arial"/>
              </w:rPr>
            </w:pP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APSS Protection Device</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Assumption</w:t>
            </w:r>
          </w:p>
        </w:tc>
      </w:tr>
      <w:tr w:rsidR="002F36C6" w:rsidRPr="008621F9" w:rsidTr="00A32C02">
        <w:tc>
          <w:tcPr>
            <w:tcW w:w="841" w:type="dxa"/>
            <w:hideMark/>
          </w:tcPr>
          <w:p w:rsidR="002F36C6" w:rsidRPr="005A2F94" w:rsidRDefault="002F36C6" w:rsidP="005C492B">
            <w:pPr>
              <w:spacing w:after="120" w:line="360" w:lineRule="auto"/>
              <w:jc w:val="both"/>
              <w:rPr>
                <w:rFonts w:eastAsia="Times New Roman" w:cs="Arial"/>
              </w:rPr>
            </w:pPr>
            <w:r w:rsidRPr="005A2F94">
              <w:rPr>
                <w:rFonts w:eastAsia="Times New Roman" w:cs="Arial"/>
              </w:rPr>
              <w:t>4</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ODVA</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Allen Bradley TPSS RTU</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hideMark/>
          </w:tcPr>
          <w:p w:rsidR="002F36C6" w:rsidRPr="005A2F94" w:rsidRDefault="002F36C6" w:rsidP="005C492B">
            <w:pPr>
              <w:spacing w:after="120" w:line="360" w:lineRule="auto"/>
              <w:jc w:val="both"/>
              <w:rPr>
                <w:rFonts w:eastAsia="Times New Roman" w:cs="Arial"/>
              </w:rPr>
            </w:pPr>
            <w:r w:rsidRPr="005A2F94">
              <w:rPr>
                <w:rFonts w:eastAsia="Times New Roman" w:cs="Arial"/>
              </w:rPr>
              <w:t>5</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xml:space="preserve">Open </w:t>
            </w:r>
            <w:proofErr w:type="spellStart"/>
            <w:r w:rsidRPr="005A2F94">
              <w:rPr>
                <w:rFonts w:eastAsia="Times New Roman" w:cs="Arial"/>
              </w:rPr>
              <w:t>Acces</w:t>
            </w:r>
            <w:proofErr w:type="spellEnd"/>
            <w:r w:rsidRPr="005A2F94">
              <w:rPr>
                <w:rFonts w:eastAsia="Times New Roman" w:cs="Arial"/>
              </w:rPr>
              <w:t xml:space="preserve"> SDK</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PA, PID, PHP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hideMark/>
          </w:tcPr>
          <w:p w:rsidR="002F36C6" w:rsidRPr="005A2F94" w:rsidRDefault="002F36C6" w:rsidP="005C492B">
            <w:pPr>
              <w:spacing w:line="360" w:lineRule="auto"/>
              <w:jc w:val="both"/>
              <w:rPr>
                <w:rFonts w:eastAsia="Times New Roman" w:cs="Arial"/>
              </w:rPr>
            </w:pPr>
            <w:r w:rsidRPr="005A2F94">
              <w:rPr>
                <w:rFonts w:eastAsia="Times New Roman" w:cs="Arial"/>
              </w:rPr>
              <w:lastRenderedPageBreak/>
              <w:t>6</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D</w:t>
            </w:r>
            <w:r>
              <w:rPr>
                <w:rFonts w:eastAsia="Times New Roman" w:cs="Arial"/>
              </w:rPr>
              <w:t>AEA</w:t>
            </w:r>
            <w:r w:rsidRPr="005A2F94">
              <w:rPr>
                <w:rFonts w:eastAsia="Times New Roman" w:cs="Arial"/>
              </w:rPr>
              <w:t>TI Signalling Protocol</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Signalling Server</w:t>
            </w:r>
          </w:p>
        </w:tc>
        <w:tc>
          <w:tcPr>
            <w:tcW w:w="150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 </w:t>
            </w:r>
          </w:p>
        </w:tc>
      </w:tr>
      <w:tr w:rsidR="002F36C6" w:rsidRPr="008621F9" w:rsidTr="00A32C02">
        <w:tc>
          <w:tcPr>
            <w:tcW w:w="841" w:type="dxa"/>
            <w:hideMark/>
          </w:tcPr>
          <w:p w:rsidR="002F36C6" w:rsidRPr="005A2F94" w:rsidRDefault="002F36C6" w:rsidP="005C492B">
            <w:pPr>
              <w:spacing w:line="360" w:lineRule="auto"/>
              <w:jc w:val="both"/>
              <w:rPr>
                <w:rFonts w:eastAsia="Times New Roman" w:cs="Arial"/>
              </w:rPr>
            </w:pPr>
            <w:r w:rsidRPr="005A2F94">
              <w:rPr>
                <w:rFonts w:eastAsia="Times New Roman" w:cs="Arial"/>
              </w:rPr>
              <w:t>7</w:t>
            </w:r>
          </w:p>
        </w:tc>
        <w:tc>
          <w:tcPr>
            <w:tcW w:w="2545" w:type="dxa"/>
            <w:hideMark/>
          </w:tcPr>
          <w:p w:rsidR="002F36C6" w:rsidRPr="005A2F94" w:rsidRDefault="002F36C6" w:rsidP="005C492B">
            <w:pPr>
              <w:spacing w:line="360" w:lineRule="auto"/>
              <w:jc w:val="both"/>
              <w:rPr>
                <w:rFonts w:eastAsia="Times New Roman" w:cs="Arial"/>
              </w:rPr>
            </w:pPr>
            <w:r w:rsidRPr="005A2F94">
              <w:rPr>
                <w:rFonts w:eastAsia="Times New Roman" w:cs="Arial"/>
              </w:rPr>
              <w:t>IEC</w:t>
            </w:r>
            <w:r>
              <w:rPr>
                <w:rFonts w:eastAsia="Times New Roman" w:cs="Arial"/>
              </w:rPr>
              <w:t xml:space="preserve"> 61850</w:t>
            </w:r>
          </w:p>
        </w:tc>
        <w:tc>
          <w:tcPr>
            <w:tcW w:w="3119" w:type="dxa"/>
            <w:hideMark/>
          </w:tcPr>
          <w:p w:rsidR="002F36C6" w:rsidRPr="005A2F94" w:rsidRDefault="002F36C6" w:rsidP="005C492B">
            <w:pPr>
              <w:spacing w:line="360" w:lineRule="auto"/>
              <w:jc w:val="both"/>
              <w:rPr>
                <w:rFonts w:eastAsia="Times New Roman" w:cs="Arial"/>
              </w:rPr>
            </w:pPr>
            <w:r w:rsidRPr="005A2F94">
              <w:rPr>
                <w:rFonts w:eastAsia="Times New Roman" w:cs="Arial"/>
              </w:rPr>
              <w:t>TPSS Protection Relay</w:t>
            </w:r>
          </w:p>
        </w:tc>
        <w:tc>
          <w:tcPr>
            <w:tcW w:w="1505" w:type="dxa"/>
            <w:hideMark/>
          </w:tcPr>
          <w:p w:rsidR="002F36C6" w:rsidRPr="005A2F94" w:rsidRDefault="002F36C6" w:rsidP="005C492B">
            <w:pPr>
              <w:keepNext/>
              <w:spacing w:line="360" w:lineRule="auto"/>
              <w:jc w:val="both"/>
              <w:rPr>
                <w:rFonts w:eastAsia="Times New Roman" w:cs="Arial"/>
              </w:rPr>
            </w:pPr>
            <w:r w:rsidRPr="005A2F94">
              <w:rPr>
                <w:rFonts w:eastAsia="Times New Roman" w:cs="Arial"/>
              </w:rPr>
              <w:t>Assumption</w:t>
            </w:r>
          </w:p>
        </w:tc>
      </w:tr>
    </w:tbl>
    <w:p w:rsidR="002F36C6" w:rsidRDefault="002F36C6" w:rsidP="002D214B">
      <w:pPr>
        <w:pStyle w:val="Caption"/>
      </w:pPr>
      <w:bookmarkStart w:id="269" w:name="_Toc497912875"/>
      <w:r>
        <w:t xml:space="preserve">Table </w:t>
      </w:r>
      <w:r w:rsidR="0087586F">
        <w:fldChar w:fldCharType="begin"/>
      </w:r>
      <w:r w:rsidR="0087586F">
        <w:instrText xml:space="preserve"> SEQ Table \* ARABIC </w:instrText>
      </w:r>
      <w:r w:rsidR="0087586F">
        <w:fldChar w:fldCharType="separate"/>
      </w:r>
      <w:r w:rsidR="008E42AE">
        <w:rPr>
          <w:noProof/>
        </w:rPr>
        <w:t>18</w:t>
      </w:r>
      <w:r w:rsidR="0087586F">
        <w:rPr>
          <w:noProof/>
        </w:rPr>
        <w:fldChar w:fldCharType="end"/>
      </w:r>
      <w:r w:rsidR="00FA7D0B">
        <w:t xml:space="preserve"> </w:t>
      </w:r>
      <w:r>
        <w:t>- SCADA IO List</w:t>
      </w:r>
      <w:bookmarkEnd w:id="269"/>
    </w:p>
    <w:p w:rsidR="002F36C6" w:rsidRDefault="002F36C6" w:rsidP="005C492B">
      <w:pPr>
        <w:spacing w:line="360" w:lineRule="auto"/>
        <w:jc w:val="both"/>
        <w:rPr>
          <w:rFonts w:eastAsia="Times New Roman"/>
          <w:shd w:val="clear" w:color="auto" w:fill="FFFFFF"/>
          <w:lang w:val="en-GB"/>
        </w:rPr>
      </w:pPr>
      <w:r w:rsidRPr="008621F9">
        <w:rPr>
          <w:rFonts w:eastAsia="Times New Roman"/>
          <w:shd w:val="clear" w:color="auto" w:fill="FFFFFF"/>
          <w:lang w:val="en-GB"/>
        </w:rPr>
        <w:t>The complete I/O list is depicted</w:t>
      </w:r>
      <w:r>
        <w:rPr>
          <w:rFonts w:eastAsia="Times New Roman"/>
          <w:shd w:val="clear" w:color="auto" w:fill="FFFFFF"/>
          <w:lang w:val="en-GB"/>
        </w:rPr>
        <w:t xml:space="preserve"> in document appendix B</w:t>
      </w:r>
      <w:r w:rsidRPr="008621F9">
        <w:rPr>
          <w:rFonts w:eastAsia="Times New Roman"/>
          <w:shd w:val="clear" w:color="auto" w:fill="FFFFFF"/>
          <w:lang w:val="en-GB"/>
        </w:rPr>
        <w:t>.</w:t>
      </w:r>
    </w:p>
    <w:p w:rsidR="002F36C6" w:rsidRPr="002F5EFC" w:rsidRDefault="002F36C6" w:rsidP="005C492B">
      <w:pPr>
        <w:pStyle w:val="Heading2"/>
        <w:jc w:val="both"/>
      </w:pPr>
      <w:bookmarkStart w:id="270" w:name="_Toc497912764"/>
      <w:r>
        <w:t>SCADA Screen Design and Functionality</w:t>
      </w:r>
      <w:bookmarkEnd w:id="270"/>
    </w:p>
    <w:p w:rsidR="002F36C6" w:rsidRDefault="002F36C6" w:rsidP="005C492B">
      <w:pPr>
        <w:pStyle w:val="Heading3"/>
        <w:spacing w:line="360" w:lineRule="auto"/>
        <w:jc w:val="both"/>
      </w:pPr>
      <w:bookmarkStart w:id="271" w:name="_Toc497912765"/>
      <w:r>
        <w:t>General Screen Design and Functionality</w:t>
      </w:r>
      <w:bookmarkEnd w:id="271"/>
    </w:p>
    <w:p w:rsidR="002F36C6" w:rsidRDefault="002F36C6" w:rsidP="005C492B">
      <w:pPr>
        <w:spacing w:line="360" w:lineRule="auto"/>
        <w:jc w:val="both"/>
        <w:rPr>
          <w:lang w:val="en-GB" w:eastAsia="en-US" w:bidi="th-TH"/>
        </w:rPr>
      </w:pPr>
      <w:r>
        <w:rPr>
          <w:lang w:val="en-GB" w:eastAsia="en-US" w:bidi="th-TH"/>
        </w:rPr>
        <w:t>SCADA screen design will be grouped into three subsystems, which are:</w:t>
      </w:r>
    </w:p>
    <w:p w:rsidR="002F36C6" w:rsidRDefault="002F36C6" w:rsidP="005C492B">
      <w:pPr>
        <w:pStyle w:val="ListParagraph"/>
        <w:numPr>
          <w:ilvl w:val="0"/>
          <w:numId w:val="110"/>
        </w:numPr>
        <w:spacing w:line="360" w:lineRule="auto"/>
        <w:jc w:val="both"/>
        <w:rPr>
          <w:lang w:val="en-GB" w:eastAsia="en-US" w:bidi="th-TH"/>
        </w:rPr>
      </w:pPr>
      <w:r>
        <w:rPr>
          <w:lang w:val="en-GB" w:eastAsia="en-US" w:bidi="th-TH"/>
        </w:rPr>
        <w:t>General Main Display Screen</w:t>
      </w:r>
    </w:p>
    <w:p w:rsidR="002F36C6" w:rsidRDefault="002F36C6" w:rsidP="005C492B">
      <w:pPr>
        <w:pStyle w:val="ListParagraph"/>
        <w:numPr>
          <w:ilvl w:val="0"/>
          <w:numId w:val="110"/>
        </w:numPr>
        <w:spacing w:line="360" w:lineRule="auto"/>
        <w:jc w:val="both"/>
        <w:rPr>
          <w:lang w:val="en-GB" w:eastAsia="en-US" w:bidi="th-TH"/>
        </w:rPr>
      </w:pPr>
      <w:r>
        <w:rPr>
          <w:lang w:val="en-GB" w:eastAsia="en-US" w:bidi="th-TH"/>
        </w:rPr>
        <w:t>Building and Utility Screen</w:t>
      </w:r>
    </w:p>
    <w:p w:rsidR="002F36C6" w:rsidRDefault="002F36C6" w:rsidP="005C492B">
      <w:pPr>
        <w:pStyle w:val="ListParagraph"/>
        <w:numPr>
          <w:ilvl w:val="0"/>
          <w:numId w:val="110"/>
        </w:numPr>
        <w:spacing w:line="360" w:lineRule="auto"/>
        <w:jc w:val="both"/>
        <w:rPr>
          <w:lang w:val="en-GB" w:eastAsia="en-US" w:bidi="th-TH"/>
        </w:rPr>
      </w:pPr>
      <w:r>
        <w:rPr>
          <w:lang w:val="en-GB" w:eastAsia="en-US" w:bidi="th-TH"/>
        </w:rPr>
        <w:t>Traction Power Substation screen</w:t>
      </w:r>
    </w:p>
    <w:p w:rsidR="002F36C6" w:rsidRDefault="002F36C6" w:rsidP="005C492B">
      <w:pPr>
        <w:spacing w:line="360" w:lineRule="auto"/>
        <w:jc w:val="both"/>
        <w:rPr>
          <w:lang w:val="en-GB" w:eastAsia="en-US" w:bidi="th-TH"/>
        </w:rPr>
      </w:pPr>
      <w:r>
        <w:rPr>
          <w:lang w:val="en-GB" w:eastAsia="en-US" w:bidi="th-TH"/>
        </w:rPr>
        <w:t>Here, Building and utility screen, and Traction Power Substation screen will be differentiated into different group. Because SCADA operator who will be operated Building and Utility Screen, or Traction Power Substation Screen are required to have different set of knowledge and skill between both system.</w:t>
      </w:r>
    </w:p>
    <w:p w:rsidR="002F36C6" w:rsidRDefault="002F36C6" w:rsidP="005C492B">
      <w:pPr>
        <w:spacing w:line="360" w:lineRule="auto"/>
        <w:jc w:val="both"/>
        <w:rPr>
          <w:lang w:val="en-GB" w:eastAsia="en-US" w:bidi="th-TH"/>
        </w:rPr>
      </w:pPr>
      <w:r>
        <w:rPr>
          <w:lang w:val="en-GB" w:eastAsia="en-US" w:bidi="th-TH"/>
        </w:rPr>
        <w:t>General Main display will consist of display that will be used by Building and Utility Screen, and Traction Power Substation Screen, which are:</w:t>
      </w:r>
    </w:p>
    <w:p w:rsidR="002F36C6" w:rsidRDefault="002F36C6" w:rsidP="005C492B">
      <w:pPr>
        <w:pStyle w:val="ListParagraph"/>
        <w:numPr>
          <w:ilvl w:val="0"/>
          <w:numId w:val="111"/>
        </w:numPr>
        <w:spacing w:line="360" w:lineRule="auto"/>
        <w:jc w:val="both"/>
        <w:rPr>
          <w:lang w:val="en-GB" w:eastAsia="en-US" w:bidi="th-TH"/>
        </w:rPr>
      </w:pPr>
      <w:r>
        <w:rPr>
          <w:lang w:val="en-GB" w:eastAsia="en-US" w:bidi="th-TH"/>
        </w:rPr>
        <w:t>Main Screen or display for login</w:t>
      </w:r>
    </w:p>
    <w:p w:rsidR="002F36C6" w:rsidRDefault="002F36C6" w:rsidP="005C492B">
      <w:pPr>
        <w:pStyle w:val="ListParagraph"/>
        <w:numPr>
          <w:ilvl w:val="0"/>
          <w:numId w:val="111"/>
        </w:numPr>
        <w:spacing w:line="360" w:lineRule="auto"/>
        <w:jc w:val="both"/>
        <w:rPr>
          <w:lang w:val="en-GB" w:eastAsia="en-US" w:bidi="th-TH"/>
        </w:rPr>
      </w:pPr>
      <w:r>
        <w:rPr>
          <w:lang w:val="en-GB" w:eastAsia="en-US" w:bidi="th-TH"/>
        </w:rPr>
        <w:t>Archive and Alarm Screen</w:t>
      </w:r>
    </w:p>
    <w:p w:rsidR="002F36C6" w:rsidRDefault="002F36C6" w:rsidP="005C492B">
      <w:pPr>
        <w:pStyle w:val="ListParagraph"/>
        <w:numPr>
          <w:ilvl w:val="0"/>
          <w:numId w:val="111"/>
        </w:numPr>
        <w:spacing w:line="360" w:lineRule="auto"/>
        <w:jc w:val="both"/>
        <w:rPr>
          <w:lang w:val="en-GB" w:eastAsia="en-US" w:bidi="th-TH"/>
        </w:rPr>
      </w:pPr>
      <w:r>
        <w:rPr>
          <w:lang w:val="en-GB" w:eastAsia="en-US" w:bidi="th-TH"/>
        </w:rPr>
        <w:t xml:space="preserve">CCTV </w:t>
      </w:r>
      <w:proofErr w:type="spellStart"/>
      <w:r>
        <w:rPr>
          <w:lang w:val="en-GB" w:eastAsia="en-US" w:bidi="th-TH"/>
        </w:rPr>
        <w:t>realtime</w:t>
      </w:r>
      <w:proofErr w:type="spellEnd"/>
      <w:r>
        <w:rPr>
          <w:lang w:val="en-GB" w:eastAsia="en-US" w:bidi="th-TH"/>
        </w:rPr>
        <w:t xml:space="preserve"> image screen</w:t>
      </w:r>
    </w:p>
    <w:p w:rsidR="002F36C6" w:rsidRPr="00A30291" w:rsidRDefault="002F36C6" w:rsidP="005C492B">
      <w:pPr>
        <w:spacing w:line="360" w:lineRule="auto"/>
        <w:jc w:val="both"/>
        <w:rPr>
          <w:lang w:val="en-GB" w:eastAsia="en-US" w:bidi="th-TH"/>
        </w:rPr>
      </w:pPr>
      <w:r>
        <w:rPr>
          <w:lang w:val="en-GB" w:eastAsia="en-US" w:bidi="th-TH"/>
        </w:rPr>
        <w:t xml:space="preserve">CCTV </w:t>
      </w:r>
      <w:proofErr w:type="spellStart"/>
      <w:r>
        <w:rPr>
          <w:lang w:val="en-GB" w:eastAsia="en-US" w:bidi="th-TH"/>
        </w:rPr>
        <w:t>realtime</w:t>
      </w:r>
      <w:proofErr w:type="spellEnd"/>
      <w:r>
        <w:rPr>
          <w:lang w:val="en-GB" w:eastAsia="en-US" w:bidi="th-TH"/>
        </w:rPr>
        <w:t xml:space="preserve"> image screen will be discuss more on CCTV screen design and functionality sub chapter.</w:t>
      </w:r>
    </w:p>
    <w:p w:rsidR="002F36C6" w:rsidRDefault="002F36C6" w:rsidP="005C492B">
      <w:pPr>
        <w:pStyle w:val="Heading4"/>
        <w:spacing w:line="360" w:lineRule="auto"/>
        <w:jc w:val="both"/>
        <w:rPr>
          <w:b w:val="0"/>
        </w:rPr>
      </w:pPr>
      <w:r w:rsidRPr="00A32C02">
        <w:t>Main</w:t>
      </w:r>
      <w:r>
        <w:t xml:space="preserve"> display</w:t>
      </w:r>
    </w:p>
    <w:p w:rsidR="002F36C6" w:rsidRPr="00605D4D" w:rsidRDefault="002F36C6" w:rsidP="005C492B">
      <w:pPr>
        <w:spacing w:line="360" w:lineRule="auto"/>
        <w:jc w:val="both"/>
        <w:rPr>
          <w:color w:val="000000" w:themeColor="text1"/>
        </w:rPr>
      </w:pPr>
      <w:r w:rsidRPr="00605D4D">
        <w:rPr>
          <w:color w:val="000000" w:themeColor="text1"/>
        </w:rPr>
        <w:t xml:space="preserve">SCADA main display screen is the first screen that will be show by </w:t>
      </w:r>
      <w:proofErr w:type="spellStart"/>
      <w:r w:rsidRPr="00605D4D">
        <w:rPr>
          <w:color w:val="000000" w:themeColor="text1"/>
        </w:rPr>
        <w:t>scada</w:t>
      </w:r>
      <w:proofErr w:type="spellEnd"/>
      <w:r w:rsidRPr="00605D4D">
        <w:rPr>
          <w:color w:val="000000" w:themeColor="text1"/>
        </w:rPr>
        <w:t xml:space="preserve"> workstation when Starting up. The main display will show login window as user authorization to determine which system the user is authorize to whether Building and utility system, or Traction power substations system.</w:t>
      </w:r>
    </w:p>
    <w:p w:rsidR="002F36C6" w:rsidRPr="00605D4D" w:rsidRDefault="002F36C6" w:rsidP="005C492B">
      <w:pPr>
        <w:spacing w:line="360" w:lineRule="auto"/>
        <w:jc w:val="both"/>
        <w:rPr>
          <w:color w:val="000000" w:themeColor="text1"/>
        </w:rPr>
      </w:pPr>
      <w:r w:rsidRPr="00605D4D">
        <w:rPr>
          <w:color w:val="000000" w:themeColor="text1"/>
        </w:rPr>
        <w:t>Following show the screen sample of main display in SCADA LRT Jakarta.</w:t>
      </w:r>
    </w:p>
    <w:p w:rsidR="002F36C6" w:rsidRDefault="0029230E" w:rsidP="005C492B">
      <w:pPr>
        <w:spacing w:line="360" w:lineRule="auto"/>
        <w:jc w:val="both"/>
        <w:rPr>
          <w:color w:val="00B050"/>
        </w:rPr>
      </w:pPr>
      <w:r>
        <w:rPr>
          <w:noProof/>
          <w:lang w:eastAsia="en-US"/>
        </w:rPr>
        <w:lastRenderedPageBreak/>
        <w:drawing>
          <wp:inline distT="0" distB="0" distL="0" distR="0" wp14:anchorId="4EB076AB" wp14:editId="62C569A4">
            <wp:extent cx="5549900" cy="312181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PNG"/>
                    <pic:cNvPicPr/>
                  </pic:nvPicPr>
                  <pic:blipFill>
                    <a:blip r:embed="rId80"/>
                    <a:stretch>
                      <a:fillRect/>
                    </a:stretch>
                  </pic:blipFill>
                  <pic:spPr>
                    <a:xfrm>
                      <a:off x="0" y="0"/>
                      <a:ext cx="5549900" cy="3121819"/>
                    </a:xfrm>
                    <a:prstGeom prst="rect">
                      <a:avLst/>
                    </a:prstGeom>
                  </pic:spPr>
                </pic:pic>
              </a:graphicData>
            </a:graphic>
          </wp:inline>
        </w:drawing>
      </w:r>
      <w:r w:rsidR="00E37BF2">
        <w:rPr>
          <w:color w:val="00B050"/>
        </w:rPr>
        <w:t xml:space="preserve"> </w:t>
      </w:r>
    </w:p>
    <w:p w:rsidR="00E37BF2" w:rsidRDefault="009F377D" w:rsidP="002D214B">
      <w:pPr>
        <w:pStyle w:val="Caption"/>
      </w:pPr>
      <w:bookmarkStart w:id="272" w:name="_Toc497912818"/>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30</w:t>
      </w:r>
      <w:r w:rsidR="0087586F">
        <w:rPr>
          <w:noProof/>
        </w:rPr>
        <w:fldChar w:fldCharType="end"/>
      </w:r>
      <w:r>
        <w:t xml:space="preserve"> -  SCADA HMI Main Display</w:t>
      </w:r>
      <w:bookmarkEnd w:id="272"/>
    </w:p>
    <w:p w:rsidR="009F377D" w:rsidRPr="009F377D" w:rsidRDefault="009F377D" w:rsidP="009F377D"/>
    <w:p w:rsidR="002F36C6" w:rsidRDefault="002F36C6" w:rsidP="005C492B">
      <w:pPr>
        <w:pStyle w:val="Heading4"/>
        <w:spacing w:line="360" w:lineRule="auto"/>
        <w:jc w:val="both"/>
        <w:rPr>
          <w:b w:val="0"/>
        </w:rPr>
      </w:pPr>
      <w:r w:rsidRPr="00A32C02">
        <w:t>Archive</w:t>
      </w:r>
      <w:r w:rsidRPr="0029516A">
        <w:t xml:space="preserve"> and Alarm</w:t>
      </w:r>
    </w:p>
    <w:p w:rsidR="002F36C6" w:rsidRPr="00605D4D" w:rsidRDefault="002F36C6" w:rsidP="005C492B">
      <w:pPr>
        <w:spacing w:line="360" w:lineRule="auto"/>
        <w:jc w:val="both"/>
      </w:pPr>
      <w:r w:rsidRPr="00605D4D">
        <w:t>SCADA LRT will be equipped with archive and alarm display. All Health status, data, and alarm from all system equipment that will be connected to SCADA System will be stored in the form of Archive in SCADA Server. The Archive will only store the data only if there is a data changing or if a value is passing of desired level of data. The archive will be able to store all the data minimum in the range of 6 month, based on SCADA LRT Jakarta requirement.</w:t>
      </w:r>
    </w:p>
    <w:p w:rsidR="002F36C6" w:rsidRPr="00605D4D" w:rsidRDefault="002F36C6" w:rsidP="005C492B">
      <w:pPr>
        <w:spacing w:line="360" w:lineRule="auto"/>
        <w:jc w:val="both"/>
      </w:pPr>
      <w:r w:rsidRPr="00605D4D">
        <w:t xml:space="preserve">When the alarm from a system that connected to SCADA System is arise, beside stored the data to the archive, SCADA System will also display the data on the alarm list to show the operator that there is an alarm to the system. </w:t>
      </w:r>
      <w:r>
        <w:t xml:space="preserve"> Following show the sample of Alarm user interface of SCADA LRT Jakarta.</w:t>
      </w:r>
    </w:p>
    <w:p w:rsidR="009F377D" w:rsidRDefault="009F377D" w:rsidP="005C492B">
      <w:pPr>
        <w:spacing w:line="360" w:lineRule="auto"/>
        <w:jc w:val="both"/>
        <w:sectPr w:rsidR="009F377D" w:rsidSect="002F36C6">
          <w:footerReference w:type="default" r:id="rId81"/>
          <w:pgSz w:w="11909" w:h="16834" w:code="9"/>
          <w:pgMar w:top="1729" w:right="1440" w:bottom="1134" w:left="1729" w:header="720" w:footer="720" w:gutter="0"/>
          <w:cols w:space="720"/>
          <w:titlePg/>
          <w:docGrid w:linePitch="360"/>
        </w:sectPr>
      </w:pPr>
    </w:p>
    <w:p w:rsidR="002F36C6" w:rsidRDefault="002F36C6" w:rsidP="009F377D">
      <w:pPr>
        <w:spacing w:line="360" w:lineRule="auto"/>
        <w:jc w:val="center"/>
      </w:pPr>
      <w:r>
        <w:rPr>
          <w:noProof/>
          <w:lang w:eastAsia="en-US"/>
        </w:rPr>
        <w:lastRenderedPageBreak/>
        <w:drawing>
          <wp:inline distT="0" distB="0" distL="0" distR="0" wp14:anchorId="4A72AB85" wp14:editId="2C2AD938">
            <wp:extent cx="8134350" cy="45753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PNG"/>
                    <pic:cNvPicPr/>
                  </pic:nvPicPr>
                  <pic:blipFill>
                    <a:blip r:embed="rId82"/>
                    <a:stretch>
                      <a:fillRect/>
                    </a:stretch>
                  </pic:blipFill>
                  <pic:spPr>
                    <a:xfrm>
                      <a:off x="0" y="0"/>
                      <a:ext cx="8142342" cy="4579834"/>
                    </a:xfrm>
                    <a:prstGeom prst="rect">
                      <a:avLst/>
                    </a:prstGeom>
                  </pic:spPr>
                </pic:pic>
              </a:graphicData>
            </a:graphic>
          </wp:inline>
        </w:drawing>
      </w:r>
    </w:p>
    <w:p w:rsidR="009F377D" w:rsidRDefault="009F377D" w:rsidP="002D214B">
      <w:pPr>
        <w:pStyle w:val="Caption"/>
        <w:sectPr w:rsidR="009F377D" w:rsidSect="009F377D">
          <w:pgSz w:w="16834" w:h="11909" w:orient="landscape" w:code="9"/>
          <w:pgMar w:top="1728" w:right="1728" w:bottom="1440" w:left="1138" w:header="720" w:footer="720" w:gutter="0"/>
          <w:cols w:space="720"/>
          <w:titlePg/>
          <w:docGrid w:linePitch="360"/>
        </w:sectPr>
      </w:pPr>
      <w:bookmarkStart w:id="273" w:name="_Toc497912819"/>
      <w:r>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31</w:t>
      </w:r>
      <w:r w:rsidR="0087586F">
        <w:rPr>
          <w:noProof/>
        </w:rPr>
        <w:fldChar w:fldCharType="end"/>
      </w:r>
      <w:r w:rsidR="00E37BF2">
        <w:t xml:space="preserve"> – SCADA HMI Alarm Display</w:t>
      </w:r>
      <w:bookmarkEnd w:id="273"/>
    </w:p>
    <w:p w:rsidR="002F36C6" w:rsidRDefault="002F36C6" w:rsidP="005C492B">
      <w:pPr>
        <w:pStyle w:val="Heading3"/>
        <w:jc w:val="both"/>
      </w:pPr>
      <w:bookmarkStart w:id="274" w:name="_Toc497912766"/>
      <w:r>
        <w:lastRenderedPageBreak/>
        <w:t xml:space="preserve">SCADA - </w:t>
      </w:r>
      <w:proofErr w:type="spellStart"/>
      <w:r>
        <w:t>Signalling</w:t>
      </w:r>
      <w:proofErr w:type="spellEnd"/>
      <w:r>
        <w:t xml:space="preserve"> Screen Design and </w:t>
      </w:r>
      <w:proofErr w:type="spellStart"/>
      <w:r>
        <w:t>Funtionality</w:t>
      </w:r>
      <w:bookmarkEnd w:id="274"/>
      <w:proofErr w:type="spellEnd"/>
    </w:p>
    <w:p w:rsidR="002F36C6" w:rsidRPr="004D7543" w:rsidRDefault="002F36C6" w:rsidP="005C492B">
      <w:pPr>
        <w:spacing w:line="360" w:lineRule="auto"/>
        <w:jc w:val="both"/>
        <w:rPr>
          <w:szCs w:val="22"/>
        </w:rPr>
      </w:pPr>
      <w:r w:rsidRPr="004D7543">
        <w:rPr>
          <w:szCs w:val="22"/>
        </w:rPr>
        <w:t xml:space="preserve">Following shown drawing of SCADA System and </w:t>
      </w:r>
      <w:proofErr w:type="spellStart"/>
      <w:r w:rsidRPr="004D7543">
        <w:rPr>
          <w:szCs w:val="22"/>
        </w:rPr>
        <w:t>Signalling</w:t>
      </w:r>
      <w:proofErr w:type="spellEnd"/>
      <w:r w:rsidRPr="004D7543">
        <w:rPr>
          <w:szCs w:val="22"/>
        </w:rPr>
        <w:t xml:space="preserve"> System Connection diagram</w:t>
      </w:r>
    </w:p>
    <w:p w:rsidR="002F36C6" w:rsidRPr="004D7543" w:rsidRDefault="0087586F" w:rsidP="0029230E">
      <w:pPr>
        <w:keepNext/>
        <w:spacing w:line="360" w:lineRule="auto"/>
        <w:jc w:val="center"/>
        <w:rPr>
          <w:szCs w:val="22"/>
        </w:rPr>
      </w:pPr>
      <w:r>
        <w:rPr>
          <w:noProof/>
          <w:szCs w:val="22"/>
          <w:lang w:val="en-GB" w:eastAsia="en-GB"/>
        </w:rPr>
        <w:pict w14:anchorId="6B57F979">
          <v:shape id="Text Box 462" o:spid="_x0000_s1039" type="#_x0000_t202" style="position:absolute;left:0;text-align:left;margin-left:67.55pt;margin-top:264.95pt;width:67.1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" stroked="f">
            <v:textbox style="mso-next-textbox:#Text Box 462">
              <w:txbxContent>
                <w:p w:rsidR="005E346D" w:rsidRDefault="005E346D" w:rsidP="002F36C6">
                  <w:proofErr w:type="spellStart"/>
                  <w:r>
                    <w:t>Signalling</w:t>
                  </w:r>
                  <w:proofErr w:type="spellEnd"/>
                </w:p>
              </w:txbxContent>
            </v:textbox>
          </v:shape>
        </w:pict>
      </w:r>
      <w:r>
        <w:rPr>
          <w:noProof/>
          <w:szCs w:val="22"/>
          <w:lang w:val="en-GB" w:eastAsia="en-GB"/>
        </w:rPr>
        <w:pict w14:anchorId="0266BC6D">
          <v:shape id="Text Box 461" o:spid="_x0000_s1040" type="#_x0000_t202" style="position:absolute;left:0;text-align:left;margin-left:73.55pt;margin-top:56.45pt;width:61.1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" stroked="f">
            <v:textbox style="mso-next-textbox:#Text Box 461">
              <w:txbxContent>
                <w:p w:rsidR="005E346D" w:rsidRDefault="005E346D" w:rsidP="002F36C6">
                  <w:r>
                    <w:t xml:space="preserve">SCADA </w:t>
                  </w:r>
                </w:p>
              </w:txbxContent>
            </v:textbox>
          </v:shape>
        </w:pict>
      </w:r>
      <w:r w:rsidR="002F36C6" w:rsidRPr="004D7543">
        <w:rPr>
          <w:noProof/>
          <w:szCs w:val="22"/>
          <w:lang w:eastAsia="en-US"/>
        </w:rPr>
        <w:drawing>
          <wp:inline distT="0" distB="0" distL="0" distR="0" wp14:anchorId="02DC1343" wp14:editId="4FDBA39E">
            <wp:extent cx="3867150" cy="4375200"/>
            <wp:effectExtent l="1905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67150" cy="4375200"/>
                    </a:xfrm>
                    <a:prstGeom prst="rect">
                      <a:avLst/>
                    </a:prstGeom>
                    <a:noFill/>
                    <a:ln>
                      <a:noFill/>
                    </a:ln>
                    <a:effectLst>
                      <a:reflection stA="0" endPos="65000" dist="50800" dir="5400000" sy="-100000" algn="bl" rotWithShape="0"/>
                    </a:effectLst>
                  </pic:spPr>
                </pic:pic>
              </a:graphicData>
            </a:graphic>
          </wp:inline>
        </w:drawing>
      </w:r>
    </w:p>
    <w:p w:rsidR="002F36C6" w:rsidRPr="004D7543" w:rsidRDefault="002F36C6" w:rsidP="002D214B">
      <w:pPr>
        <w:pStyle w:val="Caption"/>
      </w:pPr>
      <w:bookmarkStart w:id="275" w:name="_Toc497912820"/>
      <w:r w:rsidRPr="004D7543">
        <w:t xml:space="preserve">Figure </w:t>
      </w:r>
      <w:r w:rsidR="004E46ED">
        <w:t xml:space="preserve"> </w:t>
      </w:r>
      <w:r w:rsidR="0087586F">
        <w:fldChar w:fldCharType="begin"/>
      </w:r>
      <w:r w:rsidR="0087586F">
        <w:instrText xml:space="preserve"> SEQ Figure \* ARABIC </w:instrText>
      </w:r>
      <w:r w:rsidR="0087586F">
        <w:fldChar w:fldCharType="separate"/>
      </w:r>
      <w:r w:rsidR="004E46ED">
        <w:rPr>
          <w:noProof/>
        </w:rPr>
        <w:t>32</w:t>
      </w:r>
      <w:r w:rsidR="0087586F">
        <w:rPr>
          <w:noProof/>
        </w:rPr>
        <w:fldChar w:fldCharType="end"/>
      </w:r>
      <w:r w:rsidRPr="004D7543">
        <w:t xml:space="preserve"> - SCADA and </w:t>
      </w:r>
      <w:proofErr w:type="spellStart"/>
      <w:r w:rsidRPr="004D7543">
        <w:t>Signalling</w:t>
      </w:r>
      <w:proofErr w:type="spellEnd"/>
      <w:r w:rsidRPr="004D7543">
        <w:t xml:space="preserve"> System Connection diagram</w:t>
      </w:r>
      <w:bookmarkEnd w:id="275"/>
    </w:p>
    <w:p w:rsidR="002F36C6" w:rsidRPr="004D7543" w:rsidRDefault="002F36C6" w:rsidP="005C492B">
      <w:pPr>
        <w:spacing w:line="360" w:lineRule="auto"/>
        <w:jc w:val="both"/>
        <w:rPr>
          <w:szCs w:val="22"/>
        </w:rPr>
      </w:pPr>
    </w:p>
    <w:p w:rsidR="002F36C6" w:rsidRPr="004D7543" w:rsidRDefault="002F36C6" w:rsidP="005C492B">
      <w:pPr>
        <w:spacing w:line="360" w:lineRule="auto"/>
        <w:jc w:val="both"/>
        <w:rPr>
          <w:szCs w:val="22"/>
        </w:rPr>
      </w:pPr>
      <w:r w:rsidRPr="004D7543">
        <w:rPr>
          <w:szCs w:val="22"/>
        </w:rPr>
        <w:t xml:space="preserve">SCADA System will be connecting with the </w:t>
      </w:r>
      <w:proofErr w:type="spellStart"/>
      <w:r w:rsidRPr="004D7543">
        <w:rPr>
          <w:szCs w:val="22"/>
        </w:rPr>
        <w:t>Signalling</w:t>
      </w:r>
      <w:proofErr w:type="spellEnd"/>
      <w:r w:rsidRPr="004D7543">
        <w:rPr>
          <w:szCs w:val="22"/>
        </w:rPr>
        <w:t xml:space="preserve"> </w:t>
      </w:r>
      <w:proofErr w:type="spellStart"/>
      <w:r w:rsidRPr="004D7543">
        <w:rPr>
          <w:szCs w:val="22"/>
        </w:rPr>
        <w:t>sistem</w:t>
      </w:r>
      <w:proofErr w:type="spellEnd"/>
      <w:r w:rsidRPr="004D7543">
        <w:rPr>
          <w:szCs w:val="22"/>
        </w:rPr>
        <w:t xml:space="preserve"> through server to server at the OCC. The connection will use ethernet communication with redundancy configuration.</w:t>
      </w:r>
    </w:p>
    <w:p w:rsidR="002F36C6" w:rsidRPr="004D7543" w:rsidRDefault="002F36C6" w:rsidP="005C492B">
      <w:pPr>
        <w:spacing w:line="360" w:lineRule="auto"/>
        <w:jc w:val="both"/>
        <w:rPr>
          <w:szCs w:val="22"/>
        </w:rPr>
      </w:pPr>
      <w:r w:rsidRPr="004D7543">
        <w:rPr>
          <w:szCs w:val="22"/>
        </w:rPr>
        <w:t xml:space="preserve">Following shown block diagram of SCADA System and </w:t>
      </w:r>
      <w:proofErr w:type="spellStart"/>
      <w:r w:rsidRPr="004D7543">
        <w:rPr>
          <w:szCs w:val="22"/>
        </w:rPr>
        <w:t>Signalling</w:t>
      </w:r>
      <w:proofErr w:type="spellEnd"/>
      <w:r w:rsidRPr="004D7543">
        <w:rPr>
          <w:szCs w:val="22"/>
        </w:rPr>
        <w:t xml:space="preserve"> System operational concept. </w:t>
      </w:r>
    </w:p>
    <w:p w:rsidR="002F36C6" w:rsidRPr="004D7543" w:rsidRDefault="002F36C6" w:rsidP="005C492B">
      <w:pPr>
        <w:keepNext/>
        <w:spacing w:line="360" w:lineRule="auto"/>
        <w:jc w:val="both"/>
        <w:rPr>
          <w:szCs w:val="22"/>
        </w:rPr>
      </w:pPr>
      <w:r w:rsidRPr="004D7543">
        <w:rPr>
          <w:szCs w:val="22"/>
        </w:rPr>
        <w:object w:dxaOrig="7965" w:dyaOrig="4291" w14:anchorId="2674EB32">
          <v:shape id="_x0000_i1027" type="#_x0000_t75" style="width:397.65pt;height:213.8pt" o:ole="">
            <v:imagedata r:id="rId84" o:title=""/>
          </v:shape>
          <o:OLEObject Type="Embed" ProgID="Visio.Drawing.15" ShapeID="_x0000_i1027" DrawAspect="Content" ObjectID="_1572766380" r:id="rId85"/>
        </w:object>
      </w:r>
    </w:p>
    <w:p w:rsidR="002F36C6" w:rsidRPr="004D7543" w:rsidRDefault="002F36C6" w:rsidP="002D214B">
      <w:pPr>
        <w:pStyle w:val="Caption"/>
      </w:pPr>
      <w:bookmarkStart w:id="276" w:name="_Toc497912821"/>
      <w:r w:rsidRPr="004D7543">
        <w:t>Figure</w:t>
      </w:r>
      <w:r w:rsidR="001F3C61">
        <w:t xml:space="preserve">  </w:t>
      </w:r>
      <w:r w:rsidR="0087586F">
        <w:fldChar w:fldCharType="begin"/>
      </w:r>
      <w:r w:rsidR="0087586F">
        <w:instrText xml:space="preserve"> SEQ Figure \* ARABIC </w:instrText>
      </w:r>
      <w:r w:rsidR="0087586F">
        <w:fldChar w:fldCharType="separate"/>
      </w:r>
      <w:r w:rsidR="001F3C61">
        <w:rPr>
          <w:noProof/>
        </w:rPr>
        <w:t>33</w:t>
      </w:r>
      <w:r w:rsidR="0087586F">
        <w:rPr>
          <w:noProof/>
        </w:rPr>
        <w:fldChar w:fldCharType="end"/>
      </w:r>
      <w:r w:rsidRPr="004D7543">
        <w:t xml:space="preserve"> - SCADA and </w:t>
      </w:r>
      <w:proofErr w:type="spellStart"/>
      <w:r w:rsidRPr="004D7543">
        <w:t>Signalling</w:t>
      </w:r>
      <w:proofErr w:type="spellEnd"/>
      <w:r w:rsidRPr="004D7543">
        <w:t xml:space="preserve"> System Operational </w:t>
      </w:r>
      <w:r w:rsidRPr="0029230E">
        <w:t>Concept</w:t>
      </w:r>
      <w:bookmarkEnd w:id="276"/>
    </w:p>
    <w:p w:rsidR="002F36C6" w:rsidRPr="004D7543" w:rsidRDefault="002F36C6" w:rsidP="005C492B">
      <w:pPr>
        <w:spacing w:line="360" w:lineRule="auto"/>
        <w:jc w:val="both"/>
        <w:rPr>
          <w:szCs w:val="22"/>
        </w:rPr>
      </w:pPr>
    </w:p>
    <w:p w:rsidR="002F36C6" w:rsidRPr="004D7543" w:rsidRDefault="002F36C6" w:rsidP="005C492B">
      <w:pPr>
        <w:pStyle w:val="ListParagraph"/>
        <w:numPr>
          <w:ilvl w:val="1"/>
          <w:numId w:val="16"/>
        </w:numPr>
        <w:spacing w:line="360" w:lineRule="auto"/>
        <w:jc w:val="both"/>
        <w:rPr>
          <w:szCs w:val="22"/>
        </w:rPr>
      </w:pPr>
      <w:r w:rsidRPr="004D7543">
        <w:rPr>
          <w:szCs w:val="22"/>
        </w:rPr>
        <w:t xml:space="preserve">SCADA system will need data from </w:t>
      </w:r>
      <w:proofErr w:type="spellStart"/>
      <w:r w:rsidRPr="004D7543">
        <w:rPr>
          <w:szCs w:val="22"/>
        </w:rPr>
        <w:t>signalling</w:t>
      </w:r>
      <w:proofErr w:type="spellEnd"/>
      <w:r w:rsidRPr="004D7543">
        <w:rPr>
          <w:szCs w:val="22"/>
        </w:rPr>
        <w:t xml:space="preserve"> system for monitoring status and alarm of signaling system. So, SCADA System will need but not limited to following data from </w:t>
      </w:r>
      <w:proofErr w:type="spellStart"/>
      <w:r w:rsidRPr="004D7543">
        <w:rPr>
          <w:szCs w:val="22"/>
        </w:rPr>
        <w:t>signalling</w:t>
      </w:r>
      <w:proofErr w:type="spellEnd"/>
      <w:r w:rsidRPr="004D7543">
        <w:rPr>
          <w:szCs w:val="22"/>
        </w:rPr>
        <w:t xml:space="preserve"> system:</w:t>
      </w:r>
    </w:p>
    <w:p w:rsidR="002F36C6" w:rsidRPr="004D7543" w:rsidRDefault="002F36C6" w:rsidP="005C492B">
      <w:pPr>
        <w:pStyle w:val="ListParagraph"/>
        <w:numPr>
          <w:ilvl w:val="0"/>
          <w:numId w:val="17"/>
        </w:numPr>
        <w:spacing w:line="360" w:lineRule="auto"/>
        <w:ind w:left="1980"/>
        <w:jc w:val="both"/>
        <w:rPr>
          <w:szCs w:val="22"/>
        </w:rPr>
      </w:pPr>
      <w:proofErr w:type="spellStart"/>
      <w:r w:rsidRPr="004D7543">
        <w:rPr>
          <w:szCs w:val="22"/>
        </w:rPr>
        <w:t>Signalling</w:t>
      </w:r>
      <w:proofErr w:type="spellEnd"/>
      <w:r w:rsidRPr="004D7543">
        <w:rPr>
          <w:szCs w:val="22"/>
        </w:rPr>
        <w:t xml:space="preserve"> Equipment status and alarm</w:t>
      </w:r>
    </w:p>
    <w:p w:rsidR="002F36C6" w:rsidRPr="004D7543" w:rsidRDefault="002F36C6" w:rsidP="005C492B">
      <w:pPr>
        <w:pStyle w:val="ListParagraph"/>
        <w:numPr>
          <w:ilvl w:val="0"/>
          <w:numId w:val="17"/>
        </w:numPr>
        <w:spacing w:line="360" w:lineRule="auto"/>
        <w:ind w:left="1980"/>
        <w:jc w:val="both"/>
        <w:rPr>
          <w:szCs w:val="22"/>
        </w:rPr>
      </w:pPr>
      <w:r w:rsidRPr="004D7543">
        <w:rPr>
          <w:szCs w:val="22"/>
        </w:rPr>
        <w:t xml:space="preserve">Train Schedule </w:t>
      </w:r>
    </w:p>
    <w:p w:rsidR="002F36C6" w:rsidRPr="004D7543" w:rsidRDefault="002F36C6" w:rsidP="005C492B">
      <w:pPr>
        <w:pStyle w:val="ListParagraph"/>
        <w:numPr>
          <w:ilvl w:val="0"/>
          <w:numId w:val="17"/>
        </w:numPr>
        <w:spacing w:line="360" w:lineRule="auto"/>
        <w:ind w:left="1980"/>
        <w:jc w:val="both"/>
        <w:rPr>
          <w:szCs w:val="22"/>
        </w:rPr>
      </w:pPr>
      <w:r w:rsidRPr="004D7543">
        <w:rPr>
          <w:szCs w:val="22"/>
        </w:rPr>
        <w:t>Train position or other data that can be used to determine train approaching or departing or etc.</w:t>
      </w:r>
    </w:p>
    <w:p w:rsidR="002F36C6" w:rsidRPr="004D7543" w:rsidRDefault="002F36C6" w:rsidP="005C492B">
      <w:pPr>
        <w:pStyle w:val="ListParagraph"/>
        <w:numPr>
          <w:ilvl w:val="1"/>
          <w:numId w:val="16"/>
        </w:numPr>
        <w:spacing w:line="360" w:lineRule="auto"/>
        <w:jc w:val="both"/>
        <w:rPr>
          <w:szCs w:val="22"/>
        </w:rPr>
      </w:pPr>
      <w:r w:rsidRPr="004D7543">
        <w:rPr>
          <w:szCs w:val="22"/>
        </w:rPr>
        <w:t>SCADA system will provide data and controlling PA system</w:t>
      </w:r>
    </w:p>
    <w:p w:rsidR="002F36C6" w:rsidRPr="004D7543" w:rsidRDefault="002F36C6" w:rsidP="005C492B">
      <w:pPr>
        <w:pStyle w:val="ListParagraph"/>
        <w:numPr>
          <w:ilvl w:val="1"/>
          <w:numId w:val="16"/>
        </w:numPr>
        <w:spacing w:line="360" w:lineRule="auto"/>
        <w:jc w:val="both"/>
        <w:rPr>
          <w:szCs w:val="22"/>
        </w:rPr>
      </w:pPr>
      <w:r w:rsidRPr="004D7543">
        <w:rPr>
          <w:szCs w:val="22"/>
        </w:rPr>
        <w:t>SCADA system will provide data and controlling PID system</w:t>
      </w:r>
    </w:p>
    <w:p w:rsidR="002F36C6" w:rsidRPr="004D7543" w:rsidRDefault="002F36C6" w:rsidP="005C492B">
      <w:pPr>
        <w:pStyle w:val="ListParagraph"/>
        <w:numPr>
          <w:ilvl w:val="1"/>
          <w:numId w:val="16"/>
        </w:numPr>
        <w:spacing w:line="360" w:lineRule="auto"/>
        <w:jc w:val="both"/>
        <w:rPr>
          <w:szCs w:val="22"/>
        </w:rPr>
      </w:pPr>
      <w:r w:rsidRPr="004D7543">
        <w:rPr>
          <w:szCs w:val="22"/>
        </w:rPr>
        <w:t>TPSS system will provide status of 3</w:t>
      </w:r>
      <w:r w:rsidRPr="004D7543">
        <w:rPr>
          <w:szCs w:val="22"/>
          <w:vertAlign w:val="superscript"/>
        </w:rPr>
        <w:t>rd</w:t>
      </w:r>
      <w:r w:rsidRPr="004D7543">
        <w:rPr>
          <w:szCs w:val="22"/>
        </w:rPr>
        <w:t xml:space="preserve"> rail power availability</w:t>
      </w:r>
    </w:p>
    <w:p w:rsidR="002F36C6" w:rsidRPr="004D7543" w:rsidRDefault="002F36C6" w:rsidP="005C492B">
      <w:pPr>
        <w:pStyle w:val="ListParagraph"/>
        <w:numPr>
          <w:ilvl w:val="1"/>
          <w:numId w:val="16"/>
        </w:numPr>
        <w:spacing w:line="360" w:lineRule="auto"/>
        <w:jc w:val="both"/>
        <w:rPr>
          <w:szCs w:val="22"/>
        </w:rPr>
      </w:pPr>
      <w:r w:rsidRPr="004D7543">
        <w:rPr>
          <w:szCs w:val="22"/>
        </w:rPr>
        <w:t xml:space="preserve">The signaling system will only need data of the availability status of power supply for the train movement from SCADA system </w:t>
      </w:r>
    </w:p>
    <w:p w:rsidR="002F36C6" w:rsidRPr="004D7543" w:rsidRDefault="002F36C6" w:rsidP="005C492B">
      <w:pPr>
        <w:pStyle w:val="ListParagraph"/>
        <w:numPr>
          <w:ilvl w:val="1"/>
          <w:numId w:val="16"/>
        </w:numPr>
        <w:spacing w:line="360" w:lineRule="auto"/>
        <w:jc w:val="both"/>
        <w:rPr>
          <w:szCs w:val="22"/>
        </w:rPr>
      </w:pPr>
      <w:r w:rsidRPr="004D7543">
        <w:rPr>
          <w:szCs w:val="22"/>
        </w:rPr>
        <w:t>All status and alarm informed to SCADA operator</w:t>
      </w:r>
    </w:p>
    <w:p w:rsidR="002F36C6" w:rsidRPr="004D7543" w:rsidRDefault="002F36C6" w:rsidP="005C492B">
      <w:pPr>
        <w:pStyle w:val="ListParagraph"/>
        <w:numPr>
          <w:ilvl w:val="1"/>
          <w:numId w:val="16"/>
        </w:numPr>
        <w:spacing w:line="360" w:lineRule="auto"/>
        <w:jc w:val="both"/>
        <w:rPr>
          <w:szCs w:val="22"/>
        </w:rPr>
      </w:pPr>
      <w:r w:rsidRPr="004D7543">
        <w:rPr>
          <w:szCs w:val="22"/>
        </w:rPr>
        <w:t>SCADA operator will give response and call technician to checking related alarm</w:t>
      </w:r>
    </w:p>
    <w:p w:rsidR="002F36C6" w:rsidRPr="004D7543" w:rsidRDefault="002F36C6" w:rsidP="005C492B">
      <w:pPr>
        <w:pStyle w:val="ListParagraph"/>
        <w:numPr>
          <w:ilvl w:val="1"/>
          <w:numId w:val="16"/>
        </w:numPr>
        <w:spacing w:line="360" w:lineRule="auto"/>
        <w:jc w:val="both"/>
        <w:rPr>
          <w:szCs w:val="22"/>
        </w:rPr>
      </w:pPr>
      <w:r w:rsidRPr="004D7543">
        <w:rPr>
          <w:szCs w:val="22"/>
        </w:rPr>
        <w:t>Technician will follow up SCADA operator report and troubleshooting</w:t>
      </w:r>
    </w:p>
    <w:p w:rsidR="002F36C6" w:rsidRPr="000D6D3B" w:rsidRDefault="002F36C6" w:rsidP="005C492B">
      <w:pPr>
        <w:pStyle w:val="ListParagraph"/>
        <w:numPr>
          <w:ilvl w:val="1"/>
          <w:numId w:val="16"/>
        </w:numPr>
        <w:spacing w:line="360" w:lineRule="auto"/>
        <w:jc w:val="both"/>
        <w:rPr>
          <w:color w:val="FF0000"/>
        </w:rPr>
      </w:pPr>
      <w:r w:rsidRPr="004D7543">
        <w:rPr>
          <w:szCs w:val="22"/>
        </w:rPr>
        <w:t xml:space="preserve">After checking the alarm, technician give troubleshooting status (solved, waiting spare part, </w:t>
      </w:r>
      <w:proofErr w:type="spellStart"/>
      <w:r w:rsidRPr="004D7543">
        <w:rPr>
          <w:szCs w:val="22"/>
        </w:rPr>
        <w:t>etc</w:t>
      </w:r>
      <w:proofErr w:type="spellEnd"/>
      <w:r w:rsidRPr="004D7543">
        <w:rPr>
          <w:szCs w:val="22"/>
        </w:rPr>
        <w:t>) to SCADA operator</w:t>
      </w:r>
    </w:p>
    <w:p w:rsidR="002F36C6" w:rsidRDefault="002F36C6" w:rsidP="005C492B">
      <w:pPr>
        <w:spacing w:line="360" w:lineRule="auto"/>
        <w:jc w:val="both"/>
        <w:rPr>
          <w:lang w:val="en-GB" w:eastAsia="en-US" w:bidi="th-TH"/>
        </w:rPr>
      </w:pPr>
      <w:r>
        <w:rPr>
          <w:lang w:val="en-GB" w:eastAsia="en-US" w:bidi="th-TH"/>
        </w:rPr>
        <w:t xml:space="preserve">SCADA system will display information which gathered from interface with signalling system in the form of train schedule and information status. Operator of SCADA system will not able to change, delete, or modify the train schedule information. No command for </w:t>
      </w:r>
      <w:r>
        <w:rPr>
          <w:lang w:val="en-GB" w:eastAsia="en-US" w:bidi="th-TH"/>
        </w:rPr>
        <w:lastRenderedPageBreak/>
        <w:t>train scheduling will supplied in SCADA System. So, all data schedule and data changing should come from signalling system.</w:t>
      </w:r>
    </w:p>
    <w:p w:rsidR="002F36C6" w:rsidRDefault="002F36C6" w:rsidP="005C492B">
      <w:pPr>
        <w:spacing w:line="360" w:lineRule="auto"/>
        <w:jc w:val="both"/>
        <w:rPr>
          <w:lang w:val="en-GB" w:eastAsia="en-US" w:bidi="th-TH"/>
        </w:rPr>
      </w:pPr>
      <w:r>
        <w:rPr>
          <w:lang w:val="en-GB" w:eastAsia="en-US" w:bidi="th-TH"/>
        </w:rPr>
        <w:t>SCADA system will present the train schedule data from signalling system in the form of train journey and the status of the journey. Following table show sample of the train schedule data presentation in SCADA System.</w:t>
      </w:r>
    </w:p>
    <w:tbl>
      <w:tblPr>
        <w:tblStyle w:val="TableGrid1"/>
        <w:tblW w:w="0" w:type="auto"/>
        <w:tblLook w:val="04A0" w:firstRow="1" w:lastRow="0" w:firstColumn="1" w:lastColumn="0" w:noHBand="0" w:noVBand="1"/>
      </w:tblPr>
      <w:tblGrid>
        <w:gridCol w:w="1073"/>
        <w:gridCol w:w="1096"/>
        <w:gridCol w:w="831"/>
        <w:gridCol w:w="1073"/>
        <w:gridCol w:w="1073"/>
        <w:gridCol w:w="1073"/>
        <w:gridCol w:w="1073"/>
        <w:gridCol w:w="1664"/>
      </w:tblGrid>
      <w:tr w:rsidR="002F36C6" w:rsidTr="00A32C02">
        <w:tc>
          <w:tcPr>
            <w:tcW w:w="1795" w:type="dxa"/>
            <w:gridSpan w:val="2"/>
          </w:tcPr>
          <w:p w:rsidR="002F36C6" w:rsidRPr="00F00D81" w:rsidRDefault="002F36C6" w:rsidP="005C492B">
            <w:pPr>
              <w:spacing w:line="360" w:lineRule="auto"/>
              <w:jc w:val="both"/>
              <w:rPr>
                <w:b/>
                <w:lang w:bidi="th-TH"/>
              </w:rPr>
            </w:pPr>
            <w:r w:rsidRPr="00F00D81">
              <w:rPr>
                <w:b/>
                <w:lang w:bidi="th-TH"/>
              </w:rPr>
              <w:t>Date</w:t>
            </w:r>
          </w:p>
        </w:tc>
        <w:tc>
          <w:tcPr>
            <w:tcW w:w="6935" w:type="dxa"/>
            <w:gridSpan w:val="6"/>
          </w:tcPr>
          <w:p w:rsidR="002F36C6" w:rsidRDefault="002F36C6" w:rsidP="005C492B">
            <w:pPr>
              <w:spacing w:line="360" w:lineRule="auto"/>
              <w:jc w:val="both"/>
              <w:rPr>
                <w:lang w:bidi="th-TH"/>
              </w:rPr>
            </w:pPr>
            <w:r>
              <w:rPr>
                <w:lang w:bidi="th-TH"/>
              </w:rPr>
              <w:t>Thursday, 12 September 2019</w:t>
            </w:r>
          </w:p>
        </w:tc>
      </w:tr>
      <w:tr w:rsidR="002F36C6" w:rsidTr="00A32C02">
        <w:tc>
          <w:tcPr>
            <w:tcW w:w="1795" w:type="dxa"/>
            <w:gridSpan w:val="2"/>
          </w:tcPr>
          <w:p w:rsidR="002F36C6" w:rsidRPr="00F00D81" w:rsidRDefault="002F36C6" w:rsidP="005C492B">
            <w:pPr>
              <w:spacing w:line="360" w:lineRule="auto"/>
              <w:jc w:val="both"/>
              <w:rPr>
                <w:b/>
                <w:lang w:bidi="th-TH"/>
              </w:rPr>
            </w:pPr>
            <w:r w:rsidRPr="00F00D81">
              <w:rPr>
                <w:b/>
                <w:lang w:bidi="th-TH"/>
              </w:rPr>
              <w:t>Schedule Type</w:t>
            </w:r>
          </w:p>
        </w:tc>
        <w:tc>
          <w:tcPr>
            <w:tcW w:w="6935" w:type="dxa"/>
            <w:gridSpan w:val="6"/>
          </w:tcPr>
          <w:p w:rsidR="002F36C6" w:rsidRDefault="002F36C6" w:rsidP="005C492B">
            <w:pPr>
              <w:spacing w:line="360" w:lineRule="auto"/>
              <w:jc w:val="both"/>
              <w:rPr>
                <w:lang w:bidi="th-TH"/>
              </w:rPr>
            </w:pPr>
            <w:r>
              <w:rPr>
                <w:lang w:bidi="th-TH"/>
              </w:rPr>
              <w:t>Weekday</w:t>
            </w:r>
          </w:p>
        </w:tc>
      </w:tr>
      <w:tr w:rsidR="002F36C6" w:rsidTr="00A32C02">
        <w:tc>
          <w:tcPr>
            <w:tcW w:w="1072" w:type="dxa"/>
            <w:vMerge w:val="restart"/>
          </w:tcPr>
          <w:p w:rsidR="002F36C6" w:rsidRPr="00F00D81" w:rsidRDefault="002F36C6" w:rsidP="00F00D81">
            <w:pPr>
              <w:spacing w:line="360" w:lineRule="auto"/>
              <w:jc w:val="center"/>
              <w:rPr>
                <w:b/>
                <w:lang w:bidi="th-TH"/>
              </w:rPr>
            </w:pPr>
            <w:r w:rsidRPr="00F00D81">
              <w:rPr>
                <w:b/>
                <w:lang w:bidi="th-TH"/>
              </w:rPr>
              <w:t>Journey No</w:t>
            </w:r>
          </w:p>
        </w:tc>
        <w:tc>
          <w:tcPr>
            <w:tcW w:w="1195" w:type="dxa"/>
            <w:vMerge w:val="restart"/>
          </w:tcPr>
          <w:p w:rsidR="002F36C6" w:rsidRPr="00F00D81" w:rsidRDefault="002F36C6" w:rsidP="005C492B">
            <w:pPr>
              <w:spacing w:line="360" w:lineRule="auto"/>
              <w:jc w:val="both"/>
              <w:rPr>
                <w:b/>
                <w:lang w:bidi="th-TH"/>
              </w:rPr>
            </w:pPr>
            <w:r w:rsidRPr="00F00D81">
              <w:rPr>
                <w:b/>
                <w:lang w:bidi="th-TH"/>
              </w:rPr>
              <w:t>Train Id</w:t>
            </w:r>
          </w:p>
        </w:tc>
        <w:tc>
          <w:tcPr>
            <w:tcW w:w="843" w:type="dxa"/>
            <w:vMerge w:val="restart"/>
          </w:tcPr>
          <w:p w:rsidR="002F36C6" w:rsidRPr="00F00D81" w:rsidRDefault="002F36C6" w:rsidP="00F00D81">
            <w:pPr>
              <w:spacing w:line="360" w:lineRule="auto"/>
              <w:jc w:val="center"/>
              <w:rPr>
                <w:b/>
                <w:lang w:bidi="th-TH"/>
              </w:rPr>
            </w:pPr>
            <w:r w:rsidRPr="00F00D81">
              <w:rPr>
                <w:b/>
                <w:lang w:bidi="th-TH"/>
              </w:rPr>
              <w:t>Dir.</w:t>
            </w:r>
          </w:p>
        </w:tc>
        <w:tc>
          <w:tcPr>
            <w:tcW w:w="2146" w:type="dxa"/>
            <w:gridSpan w:val="2"/>
          </w:tcPr>
          <w:p w:rsidR="002F36C6" w:rsidRPr="00F00D81" w:rsidRDefault="002F36C6" w:rsidP="00F00D81">
            <w:pPr>
              <w:spacing w:line="360" w:lineRule="auto"/>
              <w:jc w:val="center"/>
              <w:rPr>
                <w:b/>
                <w:lang w:bidi="th-TH"/>
              </w:rPr>
            </w:pPr>
            <w:r w:rsidRPr="00F00D81">
              <w:rPr>
                <w:b/>
                <w:lang w:bidi="th-TH"/>
              </w:rPr>
              <w:t>Schedule</w:t>
            </w:r>
          </w:p>
        </w:tc>
        <w:tc>
          <w:tcPr>
            <w:tcW w:w="2146" w:type="dxa"/>
            <w:gridSpan w:val="2"/>
          </w:tcPr>
          <w:p w:rsidR="002F36C6" w:rsidRPr="00F00D81" w:rsidRDefault="002F36C6" w:rsidP="00F00D81">
            <w:pPr>
              <w:spacing w:line="360" w:lineRule="auto"/>
              <w:jc w:val="center"/>
              <w:rPr>
                <w:b/>
                <w:lang w:bidi="th-TH"/>
              </w:rPr>
            </w:pPr>
            <w:r w:rsidRPr="00F00D81">
              <w:rPr>
                <w:b/>
                <w:lang w:bidi="th-TH"/>
              </w:rPr>
              <w:t>Actual</w:t>
            </w:r>
          </w:p>
        </w:tc>
        <w:tc>
          <w:tcPr>
            <w:tcW w:w="1328" w:type="dxa"/>
            <w:vMerge w:val="restart"/>
          </w:tcPr>
          <w:p w:rsidR="002F36C6" w:rsidRPr="00F00D81" w:rsidRDefault="002F36C6" w:rsidP="00F00D81">
            <w:pPr>
              <w:spacing w:line="360" w:lineRule="auto"/>
              <w:jc w:val="center"/>
              <w:rPr>
                <w:b/>
                <w:lang w:bidi="th-TH"/>
              </w:rPr>
            </w:pPr>
            <w:r w:rsidRPr="00F00D81">
              <w:rPr>
                <w:b/>
                <w:lang w:bidi="th-TH"/>
              </w:rPr>
              <w:t>Status</w:t>
            </w:r>
          </w:p>
        </w:tc>
      </w:tr>
      <w:tr w:rsidR="002F36C6" w:rsidTr="00A32C02">
        <w:tc>
          <w:tcPr>
            <w:tcW w:w="1072" w:type="dxa"/>
            <w:vMerge/>
          </w:tcPr>
          <w:p w:rsidR="002F36C6" w:rsidRDefault="002F36C6" w:rsidP="005C492B">
            <w:pPr>
              <w:spacing w:line="360" w:lineRule="auto"/>
              <w:jc w:val="both"/>
              <w:rPr>
                <w:lang w:bidi="th-TH"/>
              </w:rPr>
            </w:pPr>
          </w:p>
        </w:tc>
        <w:tc>
          <w:tcPr>
            <w:tcW w:w="1195" w:type="dxa"/>
            <w:vMerge/>
          </w:tcPr>
          <w:p w:rsidR="002F36C6" w:rsidRDefault="002F36C6" w:rsidP="005C492B">
            <w:pPr>
              <w:spacing w:line="360" w:lineRule="auto"/>
              <w:jc w:val="both"/>
              <w:rPr>
                <w:lang w:bidi="th-TH"/>
              </w:rPr>
            </w:pPr>
          </w:p>
        </w:tc>
        <w:tc>
          <w:tcPr>
            <w:tcW w:w="843" w:type="dxa"/>
            <w:vMerge/>
          </w:tcPr>
          <w:p w:rsidR="002F36C6" w:rsidRDefault="002F36C6" w:rsidP="005C492B">
            <w:pPr>
              <w:spacing w:line="360" w:lineRule="auto"/>
              <w:jc w:val="both"/>
              <w:rPr>
                <w:lang w:bidi="th-TH"/>
              </w:rPr>
            </w:pPr>
          </w:p>
        </w:tc>
        <w:tc>
          <w:tcPr>
            <w:tcW w:w="1073" w:type="dxa"/>
          </w:tcPr>
          <w:p w:rsidR="002F36C6" w:rsidRPr="00F00D81" w:rsidRDefault="002F36C6" w:rsidP="00F00D81">
            <w:pPr>
              <w:spacing w:line="360" w:lineRule="auto"/>
              <w:jc w:val="center"/>
              <w:rPr>
                <w:b/>
                <w:lang w:bidi="th-TH"/>
              </w:rPr>
            </w:pPr>
            <w:r w:rsidRPr="00F00D81">
              <w:rPr>
                <w:b/>
                <w:lang w:bidi="th-TH"/>
              </w:rPr>
              <w:t>Start</w:t>
            </w:r>
          </w:p>
        </w:tc>
        <w:tc>
          <w:tcPr>
            <w:tcW w:w="1073" w:type="dxa"/>
          </w:tcPr>
          <w:p w:rsidR="002F36C6" w:rsidRPr="00F00D81" w:rsidRDefault="002F36C6" w:rsidP="00F00D81">
            <w:pPr>
              <w:spacing w:line="360" w:lineRule="auto"/>
              <w:jc w:val="center"/>
              <w:rPr>
                <w:b/>
                <w:lang w:bidi="th-TH"/>
              </w:rPr>
            </w:pPr>
            <w:r w:rsidRPr="00F00D81">
              <w:rPr>
                <w:b/>
                <w:lang w:bidi="th-TH"/>
              </w:rPr>
              <w:t>Stop</w:t>
            </w:r>
          </w:p>
        </w:tc>
        <w:tc>
          <w:tcPr>
            <w:tcW w:w="1073" w:type="dxa"/>
          </w:tcPr>
          <w:p w:rsidR="002F36C6" w:rsidRPr="00F00D81" w:rsidRDefault="002F36C6" w:rsidP="00F00D81">
            <w:pPr>
              <w:spacing w:line="360" w:lineRule="auto"/>
              <w:jc w:val="center"/>
              <w:rPr>
                <w:b/>
                <w:lang w:bidi="th-TH"/>
              </w:rPr>
            </w:pPr>
            <w:r w:rsidRPr="00F00D81">
              <w:rPr>
                <w:b/>
                <w:lang w:bidi="th-TH"/>
              </w:rPr>
              <w:t>Start</w:t>
            </w:r>
          </w:p>
        </w:tc>
        <w:tc>
          <w:tcPr>
            <w:tcW w:w="1073" w:type="dxa"/>
          </w:tcPr>
          <w:p w:rsidR="002F36C6" w:rsidRPr="00F00D81" w:rsidRDefault="002F36C6" w:rsidP="00F00D81">
            <w:pPr>
              <w:spacing w:line="360" w:lineRule="auto"/>
              <w:jc w:val="center"/>
              <w:rPr>
                <w:b/>
                <w:lang w:bidi="th-TH"/>
              </w:rPr>
            </w:pPr>
            <w:r w:rsidRPr="00F00D81">
              <w:rPr>
                <w:b/>
                <w:lang w:bidi="th-TH"/>
              </w:rPr>
              <w:t>Stop</w:t>
            </w:r>
          </w:p>
        </w:tc>
        <w:tc>
          <w:tcPr>
            <w:tcW w:w="1328" w:type="dxa"/>
            <w:vMerge/>
          </w:tcPr>
          <w:p w:rsidR="002F36C6" w:rsidRDefault="002F36C6" w:rsidP="005C492B">
            <w:pPr>
              <w:spacing w:line="360" w:lineRule="auto"/>
              <w:jc w:val="both"/>
              <w:rPr>
                <w:lang w:bidi="th-TH"/>
              </w:rPr>
            </w:pPr>
          </w:p>
        </w:tc>
      </w:tr>
      <w:tr w:rsidR="002F36C6" w:rsidTr="00A32C02">
        <w:tc>
          <w:tcPr>
            <w:tcW w:w="1072" w:type="dxa"/>
          </w:tcPr>
          <w:p w:rsidR="002F36C6" w:rsidRDefault="002F36C6" w:rsidP="005C492B">
            <w:pPr>
              <w:spacing w:line="360" w:lineRule="auto"/>
              <w:jc w:val="both"/>
              <w:rPr>
                <w:lang w:bidi="th-TH"/>
              </w:rPr>
            </w:pPr>
            <w:r>
              <w:rPr>
                <w:lang w:bidi="th-TH"/>
              </w:rPr>
              <w:t>1</w:t>
            </w:r>
          </w:p>
        </w:tc>
        <w:tc>
          <w:tcPr>
            <w:tcW w:w="1195" w:type="dxa"/>
          </w:tcPr>
          <w:p w:rsidR="002F36C6" w:rsidRPr="00361064" w:rsidRDefault="002F36C6" w:rsidP="006E1A7D">
            <w:pPr>
              <w:spacing w:line="360" w:lineRule="auto"/>
              <w:jc w:val="center"/>
              <w:rPr>
                <w:color w:val="0070C0"/>
                <w:u w:val="single"/>
                <w:lang w:bidi="th-TH"/>
              </w:rPr>
            </w:pPr>
            <w:r w:rsidRPr="00361064">
              <w:rPr>
                <w:color w:val="0070C0"/>
                <w:u w:val="single"/>
                <w:lang w:bidi="th-TH"/>
              </w:rPr>
              <w:t>1001</w:t>
            </w:r>
          </w:p>
        </w:tc>
        <w:tc>
          <w:tcPr>
            <w:tcW w:w="843" w:type="dxa"/>
          </w:tcPr>
          <w:p w:rsidR="002F36C6" w:rsidRPr="00495720" w:rsidRDefault="002F36C6" w:rsidP="005C492B">
            <w:pPr>
              <w:spacing w:line="360" w:lineRule="auto"/>
              <w:jc w:val="both"/>
              <w:rPr>
                <w:color w:val="A6A6A6" w:themeColor="background1" w:themeShade="A6"/>
                <w:lang w:bidi="th-TH"/>
              </w:rPr>
            </w:pPr>
            <w:r w:rsidRPr="00495720">
              <w:rPr>
                <w:color w:val="A6A6A6" w:themeColor="background1" w:themeShade="A6"/>
                <w:lang w:bidi="th-TH"/>
              </w:rPr>
              <w:t>North</w:t>
            </w:r>
          </w:p>
        </w:tc>
        <w:tc>
          <w:tcPr>
            <w:tcW w:w="1073" w:type="dxa"/>
          </w:tcPr>
          <w:p w:rsidR="002F36C6" w:rsidRPr="00495720" w:rsidRDefault="002F36C6" w:rsidP="005C492B">
            <w:pPr>
              <w:spacing w:line="360" w:lineRule="auto"/>
              <w:jc w:val="both"/>
              <w:rPr>
                <w:color w:val="A6A6A6" w:themeColor="background1" w:themeShade="A6"/>
                <w:lang w:bidi="th-TH"/>
              </w:rPr>
            </w:pPr>
            <w:r w:rsidRPr="00495720">
              <w:rPr>
                <w:color w:val="A6A6A6" w:themeColor="background1" w:themeShade="A6"/>
                <w:lang w:bidi="th-TH"/>
              </w:rPr>
              <w:t>06:00:00</w:t>
            </w:r>
          </w:p>
        </w:tc>
        <w:tc>
          <w:tcPr>
            <w:tcW w:w="1073" w:type="dxa"/>
          </w:tcPr>
          <w:p w:rsidR="002F36C6" w:rsidRPr="00495720" w:rsidRDefault="002F36C6" w:rsidP="005C492B">
            <w:pPr>
              <w:spacing w:line="360" w:lineRule="auto"/>
              <w:jc w:val="both"/>
              <w:rPr>
                <w:color w:val="A6A6A6" w:themeColor="background1" w:themeShade="A6"/>
                <w:lang w:bidi="th-TH"/>
              </w:rPr>
            </w:pPr>
            <w:r w:rsidRPr="00495720">
              <w:rPr>
                <w:color w:val="A6A6A6" w:themeColor="background1" w:themeShade="A6"/>
                <w:lang w:bidi="th-TH"/>
              </w:rPr>
              <w:t>07:30:00</w:t>
            </w:r>
          </w:p>
        </w:tc>
        <w:tc>
          <w:tcPr>
            <w:tcW w:w="1073" w:type="dxa"/>
          </w:tcPr>
          <w:p w:rsidR="002F36C6" w:rsidRPr="00495720" w:rsidRDefault="002F36C6" w:rsidP="005C492B">
            <w:pPr>
              <w:spacing w:line="360" w:lineRule="auto"/>
              <w:jc w:val="both"/>
              <w:rPr>
                <w:color w:val="A6A6A6" w:themeColor="background1" w:themeShade="A6"/>
                <w:lang w:bidi="th-TH"/>
              </w:rPr>
            </w:pPr>
            <w:r w:rsidRPr="00495720">
              <w:rPr>
                <w:color w:val="A6A6A6" w:themeColor="background1" w:themeShade="A6"/>
                <w:lang w:bidi="th-TH"/>
              </w:rPr>
              <w:t>05:58:00</w:t>
            </w:r>
          </w:p>
        </w:tc>
        <w:tc>
          <w:tcPr>
            <w:tcW w:w="1073" w:type="dxa"/>
          </w:tcPr>
          <w:p w:rsidR="002F36C6" w:rsidRPr="00495720" w:rsidRDefault="002F36C6" w:rsidP="005C492B">
            <w:pPr>
              <w:spacing w:line="360" w:lineRule="auto"/>
              <w:jc w:val="both"/>
              <w:rPr>
                <w:color w:val="A6A6A6" w:themeColor="background1" w:themeShade="A6"/>
                <w:lang w:bidi="th-TH"/>
              </w:rPr>
            </w:pPr>
            <w:r w:rsidRPr="00495720">
              <w:rPr>
                <w:color w:val="A6A6A6" w:themeColor="background1" w:themeShade="A6"/>
                <w:lang w:bidi="th-TH"/>
              </w:rPr>
              <w:t>07:27:00</w:t>
            </w:r>
          </w:p>
        </w:tc>
        <w:tc>
          <w:tcPr>
            <w:tcW w:w="1328" w:type="dxa"/>
          </w:tcPr>
          <w:p w:rsidR="002F36C6" w:rsidRDefault="002F36C6" w:rsidP="005C492B">
            <w:pPr>
              <w:spacing w:line="360" w:lineRule="auto"/>
              <w:jc w:val="both"/>
              <w:rPr>
                <w:lang w:bidi="th-TH"/>
              </w:rPr>
            </w:pPr>
            <w:r w:rsidRPr="00832B00">
              <w:rPr>
                <w:color w:val="A6A6A6" w:themeColor="background1" w:themeShade="A6"/>
                <w:lang w:bidi="th-TH"/>
              </w:rPr>
              <w:t>Finish</w:t>
            </w:r>
          </w:p>
        </w:tc>
      </w:tr>
      <w:tr w:rsidR="002F36C6" w:rsidTr="00A32C02">
        <w:tc>
          <w:tcPr>
            <w:tcW w:w="1072" w:type="dxa"/>
          </w:tcPr>
          <w:p w:rsidR="002F36C6" w:rsidRDefault="002F36C6" w:rsidP="005C492B">
            <w:pPr>
              <w:spacing w:line="360" w:lineRule="auto"/>
              <w:jc w:val="both"/>
              <w:rPr>
                <w:lang w:bidi="th-TH"/>
              </w:rPr>
            </w:pPr>
            <w:r>
              <w:rPr>
                <w:lang w:bidi="th-TH"/>
              </w:rPr>
              <w:t>2</w:t>
            </w:r>
          </w:p>
        </w:tc>
        <w:tc>
          <w:tcPr>
            <w:tcW w:w="1195" w:type="dxa"/>
          </w:tcPr>
          <w:p w:rsidR="002F36C6" w:rsidRPr="00361064" w:rsidRDefault="002F36C6" w:rsidP="006E1A7D">
            <w:pPr>
              <w:spacing w:line="360" w:lineRule="auto"/>
              <w:jc w:val="center"/>
              <w:rPr>
                <w:color w:val="0070C0"/>
                <w:u w:val="single"/>
                <w:lang w:bidi="th-TH"/>
              </w:rPr>
            </w:pPr>
            <w:r w:rsidRPr="00361064">
              <w:rPr>
                <w:color w:val="0070C0"/>
                <w:u w:val="single"/>
                <w:lang w:bidi="th-TH"/>
              </w:rPr>
              <w:t>1002</w:t>
            </w:r>
          </w:p>
        </w:tc>
        <w:tc>
          <w:tcPr>
            <w:tcW w:w="843" w:type="dxa"/>
          </w:tcPr>
          <w:p w:rsidR="002F36C6" w:rsidRPr="00382FF5" w:rsidRDefault="002F36C6" w:rsidP="005C492B">
            <w:pPr>
              <w:spacing w:line="360" w:lineRule="auto"/>
              <w:jc w:val="both"/>
              <w:rPr>
                <w:color w:val="00B050"/>
                <w:lang w:bidi="th-TH"/>
              </w:rPr>
            </w:pPr>
            <w:r w:rsidRPr="00382FF5">
              <w:rPr>
                <w:color w:val="00B050"/>
                <w:lang w:bidi="th-TH"/>
              </w:rPr>
              <w:t>South</w:t>
            </w:r>
          </w:p>
        </w:tc>
        <w:tc>
          <w:tcPr>
            <w:tcW w:w="1073" w:type="dxa"/>
          </w:tcPr>
          <w:p w:rsidR="002F36C6" w:rsidRPr="00382FF5" w:rsidRDefault="002F36C6" w:rsidP="005C492B">
            <w:pPr>
              <w:spacing w:line="360" w:lineRule="auto"/>
              <w:jc w:val="both"/>
              <w:rPr>
                <w:color w:val="00B050"/>
                <w:lang w:bidi="th-TH"/>
              </w:rPr>
            </w:pPr>
            <w:r w:rsidRPr="00382FF5">
              <w:rPr>
                <w:color w:val="00B050"/>
                <w:lang w:bidi="th-TH"/>
              </w:rPr>
              <w:t>06:15:00</w:t>
            </w:r>
          </w:p>
        </w:tc>
        <w:tc>
          <w:tcPr>
            <w:tcW w:w="1073" w:type="dxa"/>
          </w:tcPr>
          <w:p w:rsidR="002F36C6" w:rsidRPr="00382FF5" w:rsidRDefault="002F36C6" w:rsidP="005C492B">
            <w:pPr>
              <w:spacing w:line="360" w:lineRule="auto"/>
              <w:jc w:val="both"/>
              <w:rPr>
                <w:color w:val="00B050"/>
                <w:lang w:bidi="th-TH"/>
              </w:rPr>
            </w:pPr>
            <w:r w:rsidRPr="00382FF5">
              <w:rPr>
                <w:color w:val="00B050"/>
                <w:lang w:bidi="th-TH"/>
              </w:rPr>
              <w:t>07:45:00</w:t>
            </w:r>
          </w:p>
        </w:tc>
        <w:tc>
          <w:tcPr>
            <w:tcW w:w="1073" w:type="dxa"/>
          </w:tcPr>
          <w:p w:rsidR="002F36C6" w:rsidRPr="00382FF5" w:rsidRDefault="002F36C6" w:rsidP="005C492B">
            <w:pPr>
              <w:spacing w:line="360" w:lineRule="auto"/>
              <w:jc w:val="both"/>
              <w:rPr>
                <w:color w:val="00B050"/>
                <w:lang w:bidi="th-TH"/>
              </w:rPr>
            </w:pPr>
            <w:r w:rsidRPr="00382FF5">
              <w:rPr>
                <w:color w:val="00B050"/>
                <w:lang w:bidi="th-TH"/>
              </w:rPr>
              <w:t>06:17:14</w:t>
            </w:r>
          </w:p>
        </w:tc>
        <w:tc>
          <w:tcPr>
            <w:tcW w:w="1073" w:type="dxa"/>
          </w:tcPr>
          <w:p w:rsidR="002F36C6" w:rsidRDefault="002F36C6" w:rsidP="005C492B">
            <w:pPr>
              <w:spacing w:line="360" w:lineRule="auto"/>
              <w:jc w:val="both"/>
              <w:rPr>
                <w:lang w:bidi="th-TH"/>
              </w:rPr>
            </w:pPr>
          </w:p>
        </w:tc>
        <w:tc>
          <w:tcPr>
            <w:tcW w:w="1328" w:type="dxa"/>
          </w:tcPr>
          <w:p w:rsidR="002F36C6" w:rsidRDefault="002F36C6" w:rsidP="005C492B">
            <w:pPr>
              <w:spacing w:line="360" w:lineRule="auto"/>
              <w:jc w:val="both"/>
              <w:rPr>
                <w:lang w:bidi="th-TH"/>
              </w:rPr>
            </w:pPr>
            <w:r>
              <w:rPr>
                <w:color w:val="00B050"/>
                <w:lang w:bidi="th-TH"/>
              </w:rPr>
              <w:t>Running</w:t>
            </w:r>
          </w:p>
        </w:tc>
      </w:tr>
      <w:tr w:rsidR="002F36C6" w:rsidTr="00A32C02">
        <w:tc>
          <w:tcPr>
            <w:tcW w:w="1072" w:type="dxa"/>
          </w:tcPr>
          <w:p w:rsidR="002F36C6" w:rsidRDefault="002F36C6" w:rsidP="005C492B">
            <w:pPr>
              <w:spacing w:line="360" w:lineRule="auto"/>
              <w:jc w:val="both"/>
              <w:rPr>
                <w:lang w:bidi="th-TH"/>
              </w:rPr>
            </w:pPr>
            <w:r>
              <w:rPr>
                <w:lang w:bidi="th-TH"/>
              </w:rPr>
              <w:t>3</w:t>
            </w:r>
          </w:p>
        </w:tc>
        <w:tc>
          <w:tcPr>
            <w:tcW w:w="1195" w:type="dxa"/>
          </w:tcPr>
          <w:p w:rsidR="002F36C6" w:rsidRPr="00361064" w:rsidRDefault="002F36C6" w:rsidP="006E1A7D">
            <w:pPr>
              <w:spacing w:line="360" w:lineRule="auto"/>
              <w:jc w:val="center"/>
              <w:rPr>
                <w:color w:val="0070C0"/>
                <w:u w:val="single"/>
                <w:lang w:bidi="th-TH"/>
              </w:rPr>
            </w:pPr>
            <w:r w:rsidRPr="00361064">
              <w:rPr>
                <w:color w:val="0070C0"/>
                <w:u w:val="single"/>
                <w:lang w:bidi="th-TH"/>
              </w:rPr>
              <w:t>1003</w:t>
            </w:r>
          </w:p>
        </w:tc>
        <w:tc>
          <w:tcPr>
            <w:tcW w:w="843" w:type="dxa"/>
          </w:tcPr>
          <w:p w:rsidR="002F36C6" w:rsidRPr="00382FF5" w:rsidRDefault="002F36C6" w:rsidP="005C492B">
            <w:pPr>
              <w:spacing w:line="360" w:lineRule="auto"/>
              <w:jc w:val="both"/>
              <w:rPr>
                <w:color w:val="FF0000"/>
                <w:lang w:bidi="th-TH"/>
              </w:rPr>
            </w:pPr>
            <w:r w:rsidRPr="00382FF5">
              <w:rPr>
                <w:color w:val="FF0000"/>
                <w:lang w:bidi="th-TH"/>
              </w:rPr>
              <w:t>North</w:t>
            </w:r>
          </w:p>
        </w:tc>
        <w:tc>
          <w:tcPr>
            <w:tcW w:w="1073" w:type="dxa"/>
          </w:tcPr>
          <w:p w:rsidR="002F36C6" w:rsidRPr="00382FF5" w:rsidRDefault="002F36C6" w:rsidP="005C492B">
            <w:pPr>
              <w:spacing w:line="360" w:lineRule="auto"/>
              <w:jc w:val="both"/>
              <w:rPr>
                <w:color w:val="FF0000"/>
                <w:lang w:bidi="th-TH"/>
              </w:rPr>
            </w:pPr>
            <w:r w:rsidRPr="00382FF5">
              <w:rPr>
                <w:color w:val="FF0000"/>
                <w:lang w:bidi="th-TH"/>
              </w:rPr>
              <w:t>07:00:00</w:t>
            </w:r>
          </w:p>
        </w:tc>
        <w:tc>
          <w:tcPr>
            <w:tcW w:w="1073" w:type="dxa"/>
          </w:tcPr>
          <w:p w:rsidR="002F36C6" w:rsidRPr="00382FF5" w:rsidRDefault="002F36C6" w:rsidP="005C492B">
            <w:pPr>
              <w:spacing w:line="360" w:lineRule="auto"/>
              <w:jc w:val="both"/>
              <w:rPr>
                <w:color w:val="FF0000"/>
                <w:lang w:bidi="th-TH"/>
              </w:rPr>
            </w:pPr>
            <w:r w:rsidRPr="00382FF5">
              <w:rPr>
                <w:color w:val="FF0000"/>
                <w:lang w:bidi="th-TH"/>
              </w:rPr>
              <w:t>08:30:00</w:t>
            </w:r>
          </w:p>
        </w:tc>
        <w:tc>
          <w:tcPr>
            <w:tcW w:w="1073" w:type="dxa"/>
          </w:tcPr>
          <w:p w:rsidR="002F36C6" w:rsidRPr="00382FF5" w:rsidRDefault="002F36C6" w:rsidP="005C492B">
            <w:pPr>
              <w:spacing w:line="360" w:lineRule="auto"/>
              <w:jc w:val="both"/>
              <w:rPr>
                <w:color w:val="FF0000"/>
                <w:lang w:bidi="th-TH"/>
              </w:rPr>
            </w:pPr>
            <w:r w:rsidRPr="00382FF5">
              <w:rPr>
                <w:color w:val="FF0000"/>
                <w:lang w:bidi="th-TH"/>
              </w:rPr>
              <w:t>07:01:02</w:t>
            </w:r>
          </w:p>
        </w:tc>
        <w:tc>
          <w:tcPr>
            <w:tcW w:w="1073" w:type="dxa"/>
          </w:tcPr>
          <w:p w:rsidR="002F36C6" w:rsidRPr="00382FF5" w:rsidRDefault="002F36C6" w:rsidP="005C492B">
            <w:pPr>
              <w:spacing w:line="360" w:lineRule="auto"/>
              <w:jc w:val="both"/>
              <w:rPr>
                <w:color w:val="FF0000"/>
                <w:lang w:bidi="th-TH"/>
              </w:rPr>
            </w:pPr>
            <w:r w:rsidRPr="00382FF5">
              <w:rPr>
                <w:color w:val="FF0000"/>
                <w:lang w:bidi="th-TH"/>
              </w:rPr>
              <w:t>-</w:t>
            </w:r>
          </w:p>
        </w:tc>
        <w:tc>
          <w:tcPr>
            <w:tcW w:w="1328" w:type="dxa"/>
          </w:tcPr>
          <w:p w:rsidR="002F36C6" w:rsidRDefault="002F36C6" w:rsidP="005C492B">
            <w:pPr>
              <w:spacing w:line="360" w:lineRule="auto"/>
              <w:jc w:val="both"/>
              <w:rPr>
                <w:lang w:bidi="th-TH"/>
              </w:rPr>
            </w:pPr>
            <w:r w:rsidRPr="00832B00">
              <w:rPr>
                <w:color w:val="FF0000"/>
                <w:lang w:bidi="th-TH"/>
              </w:rPr>
              <w:t>Cance</w:t>
            </w:r>
            <w:r>
              <w:rPr>
                <w:color w:val="FF0000"/>
                <w:lang w:bidi="th-TH"/>
              </w:rPr>
              <w:t>lled</w:t>
            </w:r>
          </w:p>
        </w:tc>
      </w:tr>
      <w:tr w:rsidR="002F36C6" w:rsidTr="00A32C02">
        <w:tc>
          <w:tcPr>
            <w:tcW w:w="1072" w:type="dxa"/>
          </w:tcPr>
          <w:p w:rsidR="002F36C6" w:rsidRDefault="002F36C6" w:rsidP="005C492B">
            <w:pPr>
              <w:spacing w:line="360" w:lineRule="auto"/>
              <w:jc w:val="both"/>
              <w:rPr>
                <w:lang w:bidi="th-TH"/>
              </w:rPr>
            </w:pPr>
            <w:r>
              <w:rPr>
                <w:lang w:bidi="th-TH"/>
              </w:rPr>
              <w:t>4</w:t>
            </w:r>
          </w:p>
        </w:tc>
        <w:tc>
          <w:tcPr>
            <w:tcW w:w="1195" w:type="dxa"/>
          </w:tcPr>
          <w:p w:rsidR="002F36C6" w:rsidRPr="00361064" w:rsidRDefault="002F36C6" w:rsidP="006E1A7D">
            <w:pPr>
              <w:spacing w:line="360" w:lineRule="auto"/>
              <w:jc w:val="center"/>
              <w:rPr>
                <w:color w:val="0070C0"/>
                <w:u w:val="single"/>
                <w:lang w:bidi="th-TH"/>
              </w:rPr>
            </w:pPr>
            <w:r w:rsidRPr="00361064">
              <w:rPr>
                <w:color w:val="0070C0"/>
                <w:u w:val="single"/>
                <w:lang w:bidi="th-TH"/>
              </w:rPr>
              <w:t>1004</w:t>
            </w:r>
          </w:p>
        </w:tc>
        <w:tc>
          <w:tcPr>
            <w:tcW w:w="843" w:type="dxa"/>
          </w:tcPr>
          <w:p w:rsidR="002F36C6" w:rsidRDefault="002F36C6" w:rsidP="005C492B">
            <w:pPr>
              <w:spacing w:line="360" w:lineRule="auto"/>
              <w:jc w:val="both"/>
              <w:rPr>
                <w:lang w:bidi="th-TH"/>
              </w:rPr>
            </w:pPr>
            <w:r>
              <w:rPr>
                <w:lang w:bidi="th-TH"/>
              </w:rPr>
              <w:t>North</w:t>
            </w:r>
          </w:p>
        </w:tc>
        <w:tc>
          <w:tcPr>
            <w:tcW w:w="1073" w:type="dxa"/>
          </w:tcPr>
          <w:p w:rsidR="002F36C6" w:rsidRDefault="002F36C6" w:rsidP="005C492B">
            <w:pPr>
              <w:spacing w:line="360" w:lineRule="auto"/>
              <w:jc w:val="both"/>
              <w:rPr>
                <w:lang w:bidi="th-TH"/>
              </w:rPr>
            </w:pPr>
            <w:r>
              <w:rPr>
                <w:lang w:bidi="th-TH"/>
              </w:rPr>
              <w:t>09:00:00</w:t>
            </w:r>
          </w:p>
        </w:tc>
        <w:tc>
          <w:tcPr>
            <w:tcW w:w="1073" w:type="dxa"/>
          </w:tcPr>
          <w:p w:rsidR="002F36C6" w:rsidRDefault="002F36C6" w:rsidP="005C492B">
            <w:pPr>
              <w:spacing w:line="360" w:lineRule="auto"/>
              <w:jc w:val="both"/>
              <w:rPr>
                <w:lang w:bidi="th-TH"/>
              </w:rPr>
            </w:pPr>
            <w:r>
              <w:rPr>
                <w:lang w:bidi="th-TH"/>
              </w:rPr>
              <w:t>10:30:00</w:t>
            </w:r>
          </w:p>
        </w:tc>
        <w:tc>
          <w:tcPr>
            <w:tcW w:w="1073" w:type="dxa"/>
          </w:tcPr>
          <w:p w:rsidR="002F36C6" w:rsidRDefault="002F36C6" w:rsidP="005C492B">
            <w:pPr>
              <w:spacing w:line="360" w:lineRule="auto"/>
              <w:jc w:val="both"/>
              <w:rPr>
                <w:lang w:bidi="th-TH"/>
              </w:rPr>
            </w:pPr>
          </w:p>
        </w:tc>
        <w:tc>
          <w:tcPr>
            <w:tcW w:w="1073" w:type="dxa"/>
          </w:tcPr>
          <w:p w:rsidR="002F36C6" w:rsidRDefault="002F36C6" w:rsidP="005C492B">
            <w:pPr>
              <w:spacing w:line="360" w:lineRule="auto"/>
              <w:jc w:val="both"/>
              <w:rPr>
                <w:lang w:bidi="th-TH"/>
              </w:rPr>
            </w:pPr>
          </w:p>
        </w:tc>
        <w:tc>
          <w:tcPr>
            <w:tcW w:w="1328" w:type="dxa"/>
          </w:tcPr>
          <w:p w:rsidR="002F36C6" w:rsidRDefault="002F36C6" w:rsidP="005C492B">
            <w:pPr>
              <w:spacing w:line="360" w:lineRule="auto"/>
              <w:jc w:val="both"/>
              <w:rPr>
                <w:lang w:bidi="th-TH"/>
              </w:rPr>
            </w:pPr>
            <w:r>
              <w:rPr>
                <w:lang w:bidi="th-TH"/>
              </w:rPr>
              <w:t>Not Active</w:t>
            </w:r>
          </w:p>
        </w:tc>
      </w:tr>
      <w:tr w:rsidR="002F36C6" w:rsidTr="00A32C02">
        <w:tc>
          <w:tcPr>
            <w:tcW w:w="1072" w:type="dxa"/>
          </w:tcPr>
          <w:p w:rsidR="002F36C6" w:rsidRDefault="002F36C6" w:rsidP="005C492B">
            <w:pPr>
              <w:spacing w:line="360" w:lineRule="auto"/>
              <w:jc w:val="both"/>
              <w:rPr>
                <w:lang w:bidi="th-TH"/>
              </w:rPr>
            </w:pPr>
            <w:r>
              <w:rPr>
                <w:lang w:bidi="th-TH"/>
              </w:rPr>
              <w:t>5</w:t>
            </w:r>
          </w:p>
        </w:tc>
        <w:tc>
          <w:tcPr>
            <w:tcW w:w="1195" w:type="dxa"/>
          </w:tcPr>
          <w:p w:rsidR="002F36C6" w:rsidRPr="00361064" w:rsidRDefault="002F36C6" w:rsidP="006E1A7D">
            <w:pPr>
              <w:spacing w:line="360" w:lineRule="auto"/>
              <w:jc w:val="center"/>
              <w:rPr>
                <w:color w:val="0070C0"/>
                <w:u w:val="single"/>
                <w:lang w:bidi="th-TH"/>
              </w:rPr>
            </w:pPr>
            <w:r w:rsidRPr="00361064">
              <w:rPr>
                <w:color w:val="0070C0"/>
                <w:u w:val="single"/>
                <w:lang w:bidi="th-TH"/>
              </w:rPr>
              <w:t>1017</w:t>
            </w:r>
          </w:p>
        </w:tc>
        <w:tc>
          <w:tcPr>
            <w:tcW w:w="843" w:type="dxa"/>
          </w:tcPr>
          <w:p w:rsidR="002F36C6" w:rsidRDefault="002F36C6" w:rsidP="005C492B">
            <w:pPr>
              <w:spacing w:line="360" w:lineRule="auto"/>
              <w:jc w:val="both"/>
              <w:rPr>
                <w:lang w:bidi="th-TH"/>
              </w:rPr>
            </w:pPr>
            <w:r>
              <w:rPr>
                <w:lang w:bidi="th-TH"/>
              </w:rPr>
              <w:t>South</w:t>
            </w:r>
          </w:p>
        </w:tc>
        <w:tc>
          <w:tcPr>
            <w:tcW w:w="1073" w:type="dxa"/>
          </w:tcPr>
          <w:p w:rsidR="002F36C6" w:rsidRDefault="002F36C6" w:rsidP="005C492B">
            <w:pPr>
              <w:spacing w:line="360" w:lineRule="auto"/>
              <w:jc w:val="both"/>
              <w:rPr>
                <w:lang w:bidi="th-TH"/>
              </w:rPr>
            </w:pPr>
            <w:r>
              <w:rPr>
                <w:lang w:bidi="th-TH"/>
              </w:rPr>
              <w:t>12:00:00</w:t>
            </w:r>
          </w:p>
        </w:tc>
        <w:tc>
          <w:tcPr>
            <w:tcW w:w="1073" w:type="dxa"/>
          </w:tcPr>
          <w:p w:rsidR="002F36C6" w:rsidRDefault="002F36C6" w:rsidP="005C492B">
            <w:pPr>
              <w:spacing w:line="360" w:lineRule="auto"/>
              <w:jc w:val="both"/>
              <w:rPr>
                <w:lang w:bidi="th-TH"/>
              </w:rPr>
            </w:pPr>
            <w:r>
              <w:rPr>
                <w:lang w:bidi="th-TH"/>
              </w:rPr>
              <w:t>13:30:00</w:t>
            </w:r>
          </w:p>
        </w:tc>
        <w:tc>
          <w:tcPr>
            <w:tcW w:w="1073" w:type="dxa"/>
          </w:tcPr>
          <w:p w:rsidR="002F36C6" w:rsidRDefault="002F36C6" w:rsidP="005C492B">
            <w:pPr>
              <w:spacing w:line="360" w:lineRule="auto"/>
              <w:jc w:val="both"/>
              <w:rPr>
                <w:lang w:bidi="th-TH"/>
              </w:rPr>
            </w:pPr>
          </w:p>
        </w:tc>
        <w:tc>
          <w:tcPr>
            <w:tcW w:w="1073" w:type="dxa"/>
          </w:tcPr>
          <w:p w:rsidR="002F36C6" w:rsidRDefault="002F36C6" w:rsidP="005C492B">
            <w:pPr>
              <w:spacing w:line="360" w:lineRule="auto"/>
              <w:jc w:val="both"/>
              <w:rPr>
                <w:lang w:bidi="th-TH"/>
              </w:rPr>
            </w:pPr>
          </w:p>
        </w:tc>
        <w:tc>
          <w:tcPr>
            <w:tcW w:w="1328" w:type="dxa"/>
          </w:tcPr>
          <w:p w:rsidR="002F36C6" w:rsidRDefault="002F36C6" w:rsidP="005C492B">
            <w:pPr>
              <w:spacing w:line="360" w:lineRule="auto"/>
              <w:jc w:val="both"/>
              <w:rPr>
                <w:lang w:bidi="th-TH"/>
              </w:rPr>
            </w:pPr>
            <w:r>
              <w:rPr>
                <w:lang w:bidi="th-TH"/>
              </w:rPr>
              <w:t>Not Active</w:t>
            </w:r>
          </w:p>
        </w:tc>
      </w:tr>
    </w:tbl>
    <w:p w:rsidR="00E37BF2" w:rsidRDefault="004F3F32" w:rsidP="002D214B">
      <w:pPr>
        <w:pStyle w:val="Caption"/>
        <w:rPr>
          <w:lang w:val="en-GB" w:eastAsia="en-US" w:bidi="th-TH"/>
        </w:rPr>
      </w:pPr>
      <w:bookmarkStart w:id="277" w:name="_Toc497912876"/>
      <w:r>
        <w:rPr>
          <w:lang w:val="en-GB" w:eastAsia="en-US" w:bidi="th-TH"/>
        </w:rPr>
        <w:t xml:space="preserve">Table </w:t>
      </w:r>
      <w:r w:rsidR="0087586F">
        <w:fldChar w:fldCharType="begin"/>
      </w:r>
      <w:r w:rsidR="0087586F">
        <w:instrText xml:space="preserve"> SEQ Table \* ARABIC </w:instrText>
      </w:r>
      <w:r w:rsidR="0087586F">
        <w:fldChar w:fldCharType="separate"/>
      </w:r>
      <w:r w:rsidR="008E42AE">
        <w:rPr>
          <w:noProof/>
        </w:rPr>
        <w:t>19</w:t>
      </w:r>
      <w:r w:rsidR="0087586F">
        <w:rPr>
          <w:noProof/>
        </w:rPr>
        <w:fldChar w:fldCharType="end"/>
      </w:r>
      <w:r w:rsidR="00E37BF2">
        <w:rPr>
          <w:lang w:val="en-GB" w:eastAsia="en-US" w:bidi="th-TH"/>
        </w:rPr>
        <w:t xml:space="preserve"> – Train Journey Schedule</w:t>
      </w:r>
      <w:bookmarkEnd w:id="277"/>
    </w:p>
    <w:p w:rsidR="002F36C6" w:rsidRDefault="002F36C6" w:rsidP="005C492B">
      <w:pPr>
        <w:spacing w:line="360" w:lineRule="auto"/>
        <w:jc w:val="both"/>
        <w:rPr>
          <w:lang w:val="en-GB" w:eastAsia="en-US" w:bidi="th-TH"/>
        </w:rPr>
      </w:pPr>
      <w:r>
        <w:rPr>
          <w:lang w:val="en-GB" w:eastAsia="en-US" w:bidi="th-TH"/>
        </w:rPr>
        <w:t>From the Train Journey table above, the status of the Schedule will be designed as follows:</w:t>
      </w:r>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Finish – means that the train journey has been finished for the </w:t>
      </w:r>
      <w:proofErr w:type="gramStart"/>
      <w:r>
        <w:rPr>
          <w:lang w:val="en-GB" w:eastAsia="en-US" w:bidi="th-TH"/>
        </w:rPr>
        <w:t>particular schedule</w:t>
      </w:r>
      <w:proofErr w:type="gramEnd"/>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Running -  means that the train journey is running on the </w:t>
      </w:r>
      <w:proofErr w:type="gramStart"/>
      <w:r>
        <w:rPr>
          <w:lang w:val="en-GB" w:eastAsia="en-US" w:bidi="th-TH"/>
        </w:rPr>
        <w:t>particular schedule</w:t>
      </w:r>
      <w:proofErr w:type="gramEnd"/>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Cancelled -  means that the </w:t>
      </w:r>
      <w:proofErr w:type="gramStart"/>
      <w:r>
        <w:rPr>
          <w:lang w:val="en-GB" w:eastAsia="en-US" w:bidi="th-TH"/>
        </w:rPr>
        <w:t>particular train</w:t>
      </w:r>
      <w:proofErr w:type="gramEnd"/>
      <w:r>
        <w:rPr>
          <w:lang w:val="en-GB" w:eastAsia="en-US" w:bidi="th-TH"/>
        </w:rPr>
        <w:t xml:space="preserve"> journey schedule is in the process of deleting and after that the schedule will be remove.</w:t>
      </w:r>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Modified – means that the train </w:t>
      </w:r>
      <w:proofErr w:type="gramStart"/>
      <w:r>
        <w:rPr>
          <w:lang w:val="en-GB" w:eastAsia="en-US" w:bidi="th-TH"/>
        </w:rPr>
        <w:t>particular schedule</w:t>
      </w:r>
      <w:proofErr w:type="gramEnd"/>
      <w:r>
        <w:rPr>
          <w:lang w:val="en-GB" w:eastAsia="en-US" w:bidi="th-TH"/>
        </w:rPr>
        <w:t xml:space="preserve"> has been modify</w:t>
      </w:r>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Added -  means that the </w:t>
      </w:r>
      <w:proofErr w:type="spellStart"/>
      <w:r>
        <w:rPr>
          <w:lang w:val="en-GB" w:eastAsia="en-US" w:bidi="th-TH"/>
        </w:rPr>
        <w:t>the</w:t>
      </w:r>
      <w:proofErr w:type="spellEnd"/>
      <w:r>
        <w:rPr>
          <w:lang w:val="en-GB" w:eastAsia="en-US" w:bidi="th-TH"/>
        </w:rPr>
        <w:t xml:space="preserve"> </w:t>
      </w:r>
      <w:proofErr w:type="gramStart"/>
      <w:r>
        <w:rPr>
          <w:lang w:val="en-GB" w:eastAsia="en-US" w:bidi="th-TH"/>
        </w:rPr>
        <w:t>particular train</w:t>
      </w:r>
      <w:proofErr w:type="gramEnd"/>
      <w:r>
        <w:rPr>
          <w:lang w:val="en-GB" w:eastAsia="en-US" w:bidi="th-TH"/>
        </w:rPr>
        <w:t xml:space="preserve"> schedule has been added</w:t>
      </w:r>
    </w:p>
    <w:p w:rsidR="002F36C6" w:rsidRDefault="002F36C6" w:rsidP="005C492B">
      <w:pPr>
        <w:pStyle w:val="ListParagraph"/>
        <w:numPr>
          <w:ilvl w:val="0"/>
          <w:numId w:val="112"/>
        </w:numPr>
        <w:spacing w:line="360" w:lineRule="auto"/>
        <w:jc w:val="both"/>
        <w:rPr>
          <w:lang w:val="en-GB" w:eastAsia="en-US" w:bidi="th-TH"/>
        </w:rPr>
      </w:pPr>
      <w:r>
        <w:rPr>
          <w:lang w:val="en-GB" w:eastAsia="en-US" w:bidi="th-TH"/>
        </w:rPr>
        <w:t xml:space="preserve">Not active – means that the </w:t>
      </w:r>
      <w:proofErr w:type="gramStart"/>
      <w:r>
        <w:rPr>
          <w:lang w:val="en-GB" w:eastAsia="en-US" w:bidi="th-TH"/>
        </w:rPr>
        <w:t>particular train</w:t>
      </w:r>
      <w:proofErr w:type="gramEnd"/>
      <w:r>
        <w:rPr>
          <w:lang w:val="en-GB" w:eastAsia="en-US" w:bidi="th-TH"/>
        </w:rPr>
        <w:t xml:space="preserve"> schedule is not running yet.</w:t>
      </w:r>
    </w:p>
    <w:p w:rsidR="002F36C6" w:rsidRDefault="002F36C6" w:rsidP="005C492B">
      <w:pPr>
        <w:spacing w:line="360" w:lineRule="auto"/>
        <w:jc w:val="both"/>
        <w:rPr>
          <w:lang w:val="en-GB" w:eastAsia="en-US" w:bidi="th-TH"/>
        </w:rPr>
      </w:pPr>
      <w:r>
        <w:rPr>
          <w:lang w:val="en-GB" w:eastAsia="en-US" w:bidi="th-TH"/>
        </w:rPr>
        <w:t>Beside Train journey Schedule, SCADA System will also be displaying each train schedule on each station. Following are the sample of how SCADA system will be displaying each train schedule.</w:t>
      </w:r>
    </w:p>
    <w:p w:rsidR="00F00D81" w:rsidRDefault="00F00D81" w:rsidP="005C492B">
      <w:pPr>
        <w:spacing w:line="360" w:lineRule="auto"/>
        <w:jc w:val="both"/>
        <w:rPr>
          <w:lang w:val="en-GB" w:eastAsia="en-US" w:bidi="th-TH"/>
        </w:rPr>
      </w:pPr>
    </w:p>
    <w:p w:rsidR="00F00D81" w:rsidRDefault="00F00D81" w:rsidP="005C492B">
      <w:pPr>
        <w:spacing w:line="360" w:lineRule="auto"/>
        <w:jc w:val="both"/>
        <w:rPr>
          <w:lang w:val="en-GB" w:eastAsia="en-US" w:bidi="th-TH"/>
        </w:rPr>
      </w:pPr>
    </w:p>
    <w:p w:rsidR="00F00D81" w:rsidRDefault="00F00D81" w:rsidP="005C492B">
      <w:pPr>
        <w:spacing w:line="360" w:lineRule="auto"/>
        <w:jc w:val="both"/>
        <w:rPr>
          <w:lang w:val="en-GB" w:eastAsia="en-US" w:bidi="th-TH"/>
        </w:rPr>
      </w:pPr>
    </w:p>
    <w:p w:rsidR="00F00D81" w:rsidRPr="00D66A83" w:rsidRDefault="00F00D81" w:rsidP="005C492B">
      <w:pPr>
        <w:spacing w:line="360" w:lineRule="auto"/>
        <w:jc w:val="both"/>
        <w:rPr>
          <w:lang w:val="en-GB" w:eastAsia="en-US" w:bidi="th-TH"/>
        </w:rPr>
      </w:pPr>
    </w:p>
    <w:tbl>
      <w:tblPr>
        <w:tblStyle w:val="TableGrid1"/>
        <w:tblW w:w="0" w:type="auto"/>
        <w:tblLook w:val="04A0" w:firstRow="1" w:lastRow="0" w:firstColumn="1" w:lastColumn="0" w:noHBand="0" w:noVBand="1"/>
      </w:tblPr>
      <w:tblGrid>
        <w:gridCol w:w="482"/>
        <w:gridCol w:w="1181"/>
        <w:gridCol w:w="993"/>
        <w:gridCol w:w="249"/>
        <w:gridCol w:w="742"/>
        <w:gridCol w:w="993"/>
        <w:gridCol w:w="993"/>
        <w:gridCol w:w="993"/>
        <w:gridCol w:w="993"/>
        <w:gridCol w:w="1337"/>
      </w:tblGrid>
      <w:tr w:rsidR="002F36C6" w:rsidRPr="006E1A7D" w:rsidTr="006E1A7D">
        <w:tc>
          <w:tcPr>
            <w:tcW w:w="2904" w:type="dxa"/>
            <w:gridSpan w:val="4"/>
          </w:tcPr>
          <w:p w:rsidR="002F36C6" w:rsidRPr="006E1A7D" w:rsidRDefault="002F36C6" w:rsidP="005C492B">
            <w:pPr>
              <w:spacing w:line="360" w:lineRule="auto"/>
              <w:jc w:val="both"/>
              <w:rPr>
                <w:b/>
                <w:sz w:val="20"/>
                <w:szCs w:val="20"/>
                <w:lang w:bidi="th-TH"/>
              </w:rPr>
            </w:pPr>
            <w:r w:rsidRPr="006E1A7D">
              <w:rPr>
                <w:b/>
                <w:sz w:val="20"/>
                <w:szCs w:val="20"/>
                <w:lang w:bidi="th-TH"/>
              </w:rPr>
              <w:lastRenderedPageBreak/>
              <w:t>Train ID</w:t>
            </w:r>
          </w:p>
        </w:tc>
        <w:tc>
          <w:tcPr>
            <w:tcW w:w="6052" w:type="dxa"/>
            <w:gridSpan w:val="6"/>
          </w:tcPr>
          <w:p w:rsidR="002F36C6" w:rsidRPr="006E1A7D" w:rsidRDefault="002F36C6" w:rsidP="006E1A7D">
            <w:pPr>
              <w:spacing w:line="360" w:lineRule="auto"/>
              <w:jc w:val="both"/>
              <w:rPr>
                <w:sz w:val="20"/>
                <w:szCs w:val="20"/>
                <w:lang w:bidi="th-TH"/>
              </w:rPr>
            </w:pPr>
            <w:r w:rsidRPr="006E1A7D">
              <w:rPr>
                <w:sz w:val="20"/>
                <w:szCs w:val="20"/>
                <w:lang w:bidi="th-TH"/>
              </w:rPr>
              <w:t>1002</w:t>
            </w:r>
          </w:p>
        </w:tc>
      </w:tr>
      <w:tr w:rsidR="002F36C6" w:rsidRPr="006E1A7D" w:rsidTr="006E1A7D">
        <w:tc>
          <w:tcPr>
            <w:tcW w:w="2904" w:type="dxa"/>
            <w:gridSpan w:val="4"/>
          </w:tcPr>
          <w:p w:rsidR="002F36C6" w:rsidRPr="006E1A7D" w:rsidRDefault="002F36C6" w:rsidP="005C492B">
            <w:pPr>
              <w:spacing w:line="360" w:lineRule="auto"/>
              <w:jc w:val="both"/>
              <w:rPr>
                <w:b/>
                <w:sz w:val="20"/>
                <w:szCs w:val="20"/>
                <w:lang w:bidi="th-TH"/>
              </w:rPr>
            </w:pPr>
            <w:r w:rsidRPr="006E1A7D">
              <w:rPr>
                <w:b/>
                <w:sz w:val="20"/>
                <w:szCs w:val="20"/>
                <w:lang w:bidi="th-TH"/>
              </w:rPr>
              <w:t>Journey No.</w:t>
            </w:r>
          </w:p>
        </w:tc>
        <w:tc>
          <w:tcPr>
            <w:tcW w:w="6052" w:type="dxa"/>
            <w:gridSpan w:val="6"/>
          </w:tcPr>
          <w:p w:rsidR="002F36C6" w:rsidRPr="006E1A7D" w:rsidRDefault="002F36C6" w:rsidP="005C492B">
            <w:pPr>
              <w:spacing w:line="360" w:lineRule="auto"/>
              <w:jc w:val="both"/>
              <w:rPr>
                <w:sz w:val="20"/>
                <w:szCs w:val="20"/>
                <w:lang w:bidi="th-TH"/>
              </w:rPr>
            </w:pPr>
            <w:r w:rsidRPr="006E1A7D">
              <w:rPr>
                <w:sz w:val="20"/>
                <w:szCs w:val="20"/>
                <w:lang w:bidi="th-TH"/>
              </w:rPr>
              <w:t>006</w:t>
            </w:r>
          </w:p>
        </w:tc>
      </w:tr>
      <w:tr w:rsidR="002F36C6" w:rsidRPr="006E1A7D" w:rsidTr="006E1A7D">
        <w:tc>
          <w:tcPr>
            <w:tcW w:w="2904" w:type="dxa"/>
            <w:gridSpan w:val="4"/>
          </w:tcPr>
          <w:p w:rsidR="002F36C6" w:rsidRPr="006E1A7D" w:rsidRDefault="002F36C6" w:rsidP="005C492B">
            <w:pPr>
              <w:spacing w:line="360" w:lineRule="auto"/>
              <w:jc w:val="both"/>
              <w:rPr>
                <w:b/>
                <w:sz w:val="20"/>
                <w:szCs w:val="20"/>
                <w:lang w:bidi="th-TH"/>
              </w:rPr>
            </w:pPr>
            <w:r w:rsidRPr="006E1A7D">
              <w:rPr>
                <w:b/>
                <w:sz w:val="20"/>
                <w:szCs w:val="20"/>
                <w:lang w:bidi="th-TH"/>
              </w:rPr>
              <w:t>Date</w:t>
            </w:r>
          </w:p>
        </w:tc>
        <w:tc>
          <w:tcPr>
            <w:tcW w:w="6052" w:type="dxa"/>
            <w:gridSpan w:val="6"/>
          </w:tcPr>
          <w:p w:rsidR="002F36C6" w:rsidRPr="006E1A7D" w:rsidRDefault="002F36C6" w:rsidP="005C492B">
            <w:pPr>
              <w:spacing w:line="360" w:lineRule="auto"/>
              <w:jc w:val="both"/>
              <w:rPr>
                <w:sz w:val="20"/>
                <w:szCs w:val="20"/>
                <w:lang w:bidi="th-TH"/>
              </w:rPr>
            </w:pPr>
            <w:proofErr w:type="spellStart"/>
            <w:r w:rsidRPr="006E1A7D">
              <w:rPr>
                <w:sz w:val="20"/>
                <w:szCs w:val="20"/>
                <w:lang w:bidi="th-TH"/>
              </w:rPr>
              <w:t>Thusrday</w:t>
            </w:r>
            <w:proofErr w:type="spellEnd"/>
            <w:r w:rsidRPr="006E1A7D">
              <w:rPr>
                <w:sz w:val="20"/>
                <w:szCs w:val="20"/>
                <w:lang w:bidi="th-TH"/>
              </w:rPr>
              <w:t>, 12 September 2019</w:t>
            </w:r>
          </w:p>
        </w:tc>
      </w:tr>
      <w:tr w:rsidR="002F36C6" w:rsidRPr="006E1A7D" w:rsidTr="006E1A7D">
        <w:tc>
          <w:tcPr>
            <w:tcW w:w="481" w:type="dxa"/>
            <w:vMerge w:val="restart"/>
          </w:tcPr>
          <w:p w:rsidR="002F36C6" w:rsidRPr="006E1A7D" w:rsidRDefault="002F36C6" w:rsidP="00F00D81">
            <w:pPr>
              <w:spacing w:line="360" w:lineRule="auto"/>
              <w:jc w:val="center"/>
              <w:rPr>
                <w:b/>
                <w:sz w:val="20"/>
                <w:szCs w:val="20"/>
                <w:lang w:bidi="th-TH"/>
              </w:rPr>
            </w:pPr>
            <w:r w:rsidRPr="006E1A7D">
              <w:rPr>
                <w:b/>
                <w:sz w:val="20"/>
                <w:szCs w:val="20"/>
                <w:lang w:bidi="th-TH"/>
              </w:rPr>
              <w:t>No</w:t>
            </w:r>
          </w:p>
        </w:tc>
        <w:tc>
          <w:tcPr>
            <w:tcW w:w="1337" w:type="dxa"/>
            <w:vMerge w:val="restart"/>
          </w:tcPr>
          <w:p w:rsidR="002F36C6" w:rsidRPr="006E1A7D" w:rsidRDefault="002F36C6" w:rsidP="00F00D81">
            <w:pPr>
              <w:spacing w:line="360" w:lineRule="auto"/>
              <w:jc w:val="center"/>
              <w:rPr>
                <w:b/>
                <w:sz w:val="20"/>
                <w:szCs w:val="20"/>
                <w:lang w:bidi="th-TH"/>
              </w:rPr>
            </w:pPr>
            <w:r w:rsidRPr="006E1A7D">
              <w:rPr>
                <w:b/>
                <w:sz w:val="20"/>
                <w:szCs w:val="20"/>
                <w:lang w:bidi="th-TH"/>
              </w:rPr>
              <w:t>Station</w:t>
            </w:r>
          </w:p>
        </w:tc>
        <w:tc>
          <w:tcPr>
            <w:tcW w:w="2822" w:type="dxa"/>
            <w:gridSpan w:val="4"/>
          </w:tcPr>
          <w:p w:rsidR="002F36C6" w:rsidRPr="006E1A7D" w:rsidRDefault="002F36C6" w:rsidP="00F00D81">
            <w:pPr>
              <w:spacing w:line="360" w:lineRule="auto"/>
              <w:jc w:val="center"/>
              <w:rPr>
                <w:b/>
                <w:sz w:val="20"/>
                <w:szCs w:val="20"/>
                <w:lang w:bidi="th-TH"/>
              </w:rPr>
            </w:pPr>
            <w:r w:rsidRPr="006E1A7D">
              <w:rPr>
                <w:b/>
                <w:sz w:val="20"/>
                <w:szCs w:val="20"/>
                <w:lang w:bidi="th-TH"/>
              </w:rPr>
              <w:t>Schedule</w:t>
            </w:r>
          </w:p>
        </w:tc>
        <w:tc>
          <w:tcPr>
            <w:tcW w:w="2979" w:type="dxa"/>
            <w:gridSpan w:val="3"/>
          </w:tcPr>
          <w:p w:rsidR="002F36C6" w:rsidRPr="006E1A7D" w:rsidRDefault="002F36C6" w:rsidP="00F00D81">
            <w:pPr>
              <w:spacing w:line="360" w:lineRule="auto"/>
              <w:jc w:val="center"/>
              <w:rPr>
                <w:b/>
                <w:sz w:val="20"/>
                <w:szCs w:val="20"/>
                <w:lang w:bidi="th-TH"/>
              </w:rPr>
            </w:pPr>
            <w:r w:rsidRPr="006E1A7D">
              <w:rPr>
                <w:b/>
                <w:sz w:val="20"/>
                <w:szCs w:val="20"/>
                <w:lang w:bidi="th-TH"/>
              </w:rPr>
              <w:t>Actual</w:t>
            </w:r>
          </w:p>
        </w:tc>
        <w:tc>
          <w:tcPr>
            <w:tcW w:w="1337" w:type="dxa"/>
            <w:vMerge w:val="restart"/>
          </w:tcPr>
          <w:p w:rsidR="002F36C6" w:rsidRPr="006E1A7D" w:rsidRDefault="002F36C6" w:rsidP="00F00D81">
            <w:pPr>
              <w:spacing w:line="360" w:lineRule="auto"/>
              <w:jc w:val="center"/>
              <w:rPr>
                <w:b/>
                <w:sz w:val="20"/>
                <w:szCs w:val="20"/>
                <w:lang w:bidi="th-TH"/>
              </w:rPr>
            </w:pPr>
            <w:r w:rsidRPr="006E1A7D">
              <w:rPr>
                <w:b/>
                <w:sz w:val="20"/>
                <w:szCs w:val="20"/>
                <w:lang w:bidi="th-TH"/>
              </w:rPr>
              <w:t>Status</w:t>
            </w:r>
          </w:p>
        </w:tc>
      </w:tr>
      <w:tr w:rsidR="002F36C6" w:rsidRPr="006E1A7D" w:rsidTr="006E1A7D">
        <w:tc>
          <w:tcPr>
            <w:tcW w:w="481" w:type="dxa"/>
            <w:vMerge/>
          </w:tcPr>
          <w:p w:rsidR="002F36C6" w:rsidRPr="006E1A7D" w:rsidRDefault="002F36C6" w:rsidP="005C492B">
            <w:pPr>
              <w:spacing w:line="360" w:lineRule="auto"/>
              <w:jc w:val="both"/>
              <w:rPr>
                <w:sz w:val="20"/>
                <w:szCs w:val="20"/>
                <w:lang w:bidi="th-TH"/>
              </w:rPr>
            </w:pPr>
          </w:p>
        </w:tc>
        <w:tc>
          <w:tcPr>
            <w:tcW w:w="1337" w:type="dxa"/>
            <w:vMerge/>
          </w:tcPr>
          <w:p w:rsidR="002F36C6" w:rsidRPr="006E1A7D" w:rsidRDefault="002F36C6" w:rsidP="005C492B">
            <w:pPr>
              <w:spacing w:line="360" w:lineRule="auto"/>
              <w:jc w:val="both"/>
              <w:rPr>
                <w:sz w:val="20"/>
                <w:szCs w:val="20"/>
                <w:lang w:bidi="th-TH"/>
              </w:rPr>
            </w:pPr>
          </w:p>
        </w:tc>
        <w:tc>
          <w:tcPr>
            <w:tcW w:w="837" w:type="dxa"/>
          </w:tcPr>
          <w:p w:rsidR="002F36C6" w:rsidRPr="006E1A7D" w:rsidRDefault="002F36C6" w:rsidP="00F00D81">
            <w:pPr>
              <w:spacing w:line="360" w:lineRule="auto"/>
              <w:jc w:val="center"/>
              <w:rPr>
                <w:b/>
                <w:sz w:val="20"/>
                <w:szCs w:val="20"/>
                <w:lang w:bidi="th-TH"/>
              </w:rPr>
            </w:pPr>
            <w:r w:rsidRPr="006E1A7D">
              <w:rPr>
                <w:b/>
                <w:sz w:val="20"/>
                <w:szCs w:val="20"/>
                <w:lang w:bidi="th-TH"/>
              </w:rPr>
              <w:t>Arrival</w:t>
            </w:r>
          </w:p>
        </w:tc>
        <w:tc>
          <w:tcPr>
            <w:tcW w:w="992" w:type="dxa"/>
            <w:gridSpan w:val="2"/>
          </w:tcPr>
          <w:p w:rsidR="002F36C6" w:rsidRPr="006E1A7D" w:rsidRDefault="002F36C6" w:rsidP="00F00D81">
            <w:pPr>
              <w:spacing w:line="360" w:lineRule="auto"/>
              <w:jc w:val="center"/>
              <w:rPr>
                <w:b/>
                <w:sz w:val="20"/>
                <w:szCs w:val="20"/>
                <w:lang w:bidi="th-TH"/>
              </w:rPr>
            </w:pPr>
            <w:r w:rsidRPr="006E1A7D">
              <w:rPr>
                <w:b/>
                <w:sz w:val="20"/>
                <w:szCs w:val="20"/>
                <w:lang w:bidi="th-TH"/>
              </w:rPr>
              <w:t>Dwell</w:t>
            </w:r>
          </w:p>
        </w:tc>
        <w:tc>
          <w:tcPr>
            <w:tcW w:w="993" w:type="dxa"/>
          </w:tcPr>
          <w:p w:rsidR="002F36C6" w:rsidRPr="006E1A7D" w:rsidRDefault="002F36C6" w:rsidP="00F00D81">
            <w:pPr>
              <w:spacing w:line="360" w:lineRule="auto"/>
              <w:jc w:val="center"/>
              <w:rPr>
                <w:b/>
                <w:sz w:val="20"/>
                <w:szCs w:val="20"/>
                <w:lang w:bidi="th-TH"/>
              </w:rPr>
            </w:pPr>
            <w:r w:rsidRPr="006E1A7D">
              <w:rPr>
                <w:b/>
                <w:sz w:val="20"/>
                <w:szCs w:val="20"/>
                <w:lang w:bidi="th-TH"/>
              </w:rPr>
              <w:t>Depart</w:t>
            </w:r>
          </w:p>
        </w:tc>
        <w:tc>
          <w:tcPr>
            <w:tcW w:w="993" w:type="dxa"/>
          </w:tcPr>
          <w:p w:rsidR="002F36C6" w:rsidRPr="006E1A7D" w:rsidRDefault="002F36C6" w:rsidP="00F00D81">
            <w:pPr>
              <w:spacing w:line="360" w:lineRule="auto"/>
              <w:jc w:val="center"/>
              <w:rPr>
                <w:b/>
                <w:sz w:val="20"/>
                <w:szCs w:val="20"/>
                <w:lang w:bidi="th-TH"/>
              </w:rPr>
            </w:pPr>
            <w:r w:rsidRPr="006E1A7D">
              <w:rPr>
                <w:b/>
                <w:sz w:val="20"/>
                <w:szCs w:val="20"/>
                <w:lang w:bidi="th-TH"/>
              </w:rPr>
              <w:t>Arrival</w:t>
            </w:r>
          </w:p>
        </w:tc>
        <w:tc>
          <w:tcPr>
            <w:tcW w:w="993" w:type="dxa"/>
          </w:tcPr>
          <w:p w:rsidR="002F36C6" w:rsidRPr="006E1A7D" w:rsidRDefault="002F36C6" w:rsidP="00F00D81">
            <w:pPr>
              <w:spacing w:line="360" w:lineRule="auto"/>
              <w:jc w:val="center"/>
              <w:rPr>
                <w:b/>
                <w:sz w:val="20"/>
                <w:szCs w:val="20"/>
                <w:lang w:bidi="th-TH"/>
              </w:rPr>
            </w:pPr>
            <w:r w:rsidRPr="006E1A7D">
              <w:rPr>
                <w:b/>
                <w:sz w:val="20"/>
                <w:szCs w:val="20"/>
                <w:lang w:bidi="th-TH"/>
              </w:rPr>
              <w:t>Dwell</w:t>
            </w:r>
          </w:p>
        </w:tc>
        <w:tc>
          <w:tcPr>
            <w:tcW w:w="993" w:type="dxa"/>
          </w:tcPr>
          <w:p w:rsidR="002F36C6" w:rsidRPr="006E1A7D" w:rsidRDefault="002F36C6" w:rsidP="00F00D81">
            <w:pPr>
              <w:spacing w:line="360" w:lineRule="auto"/>
              <w:jc w:val="center"/>
              <w:rPr>
                <w:b/>
                <w:sz w:val="20"/>
                <w:szCs w:val="20"/>
                <w:lang w:bidi="th-TH"/>
              </w:rPr>
            </w:pPr>
            <w:r w:rsidRPr="006E1A7D">
              <w:rPr>
                <w:b/>
                <w:sz w:val="20"/>
                <w:szCs w:val="20"/>
                <w:lang w:bidi="th-TH"/>
              </w:rPr>
              <w:t>Depart</w:t>
            </w:r>
          </w:p>
        </w:tc>
        <w:tc>
          <w:tcPr>
            <w:tcW w:w="1337" w:type="dxa"/>
            <w:vMerge/>
          </w:tcPr>
          <w:p w:rsidR="002F36C6" w:rsidRPr="006E1A7D" w:rsidRDefault="002F36C6" w:rsidP="00F00D81">
            <w:pPr>
              <w:spacing w:line="360" w:lineRule="auto"/>
              <w:jc w:val="center"/>
              <w:rPr>
                <w:sz w:val="20"/>
                <w:szCs w:val="20"/>
                <w:lang w:bidi="th-TH"/>
              </w:rPr>
            </w:pP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1</w:t>
            </w: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Velodrome</w:t>
            </w:r>
          </w:p>
        </w:tc>
        <w:tc>
          <w:tcPr>
            <w:tcW w:w="837"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10:00:00</w:t>
            </w:r>
          </w:p>
        </w:tc>
        <w:tc>
          <w:tcPr>
            <w:tcW w:w="992" w:type="dxa"/>
            <w:gridSpan w:val="2"/>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00:02:00</w:t>
            </w:r>
          </w:p>
        </w:tc>
        <w:tc>
          <w:tcPr>
            <w:tcW w:w="993"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10:02:00</w:t>
            </w:r>
          </w:p>
        </w:tc>
        <w:tc>
          <w:tcPr>
            <w:tcW w:w="993"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09:59:55</w:t>
            </w:r>
          </w:p>
        </w:tc>
        <w:tc>
          <w:tcPr>
            <w:tcW w:w="993"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00:02:01</w:t>
            </w:r>
          </w:p>
        </w:tc>
        <w:tc>
          <w:tcPr>
            <w:tcW w:w="993"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10:02:00</w:t>
            </w:r>
          </w:p>
        </w:tc>
        <w:tc>
          <w:tcPr>
            <w:tcW w:w="1337" w:type="dxa"/>
          </w:tcPr>
          <w:p w:rsidR="002F36C6" w:rsidRPr="006E1A7D" w:rsidRDefault="002F36C6" w:rsidP="005C492B">
            <w:pPr>
              <w:spacing w:line="360" w:lineRule="auto"/>
              <w:jc w:val="both"/>
              <w:rPr>
                <w:color w:val="A6A6A6" w:themeColor="background1" w:themeShade="A6"/>
                <w:sz w:val="20"/>
                <w:szCs w:val="20"/>
                <w:lang w:bidi="th-TH"/>
              </w:rPr>
            </w:pPr>
            <w:r w:rsidRPr="006E1A7D">
              <w:rPr>
                <w:color w:val="A6A6A6" w:themeColor="background1" w:themeShade="A6"/>
                <w:sz w:val="20"/>
                <w:szCs w:val="20"/>
                <w:lang w:bidi="th-TH"/>
              </w:rPr>
              <w:t>Finished</w:t>
            </w: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2</w:t>
            </w:r>
          </w:p>
        </w:tc>
        <w:tc>
          <w:tcPr>
            <w:tcW w:w="1337" w:type="dxa"/>
          </w:tcPr>
          <w:p w:rsidR="002F36C6" w:rsidRPr="006E1A7D" w:rsidRDefault="002F36C6" w:rsidP="005C492B">
            <w:pPr>
              <w:spacing w:line="360" w:lineRule="auto"/>
              <w:jc w:val="both"/>
              <w:rPr>
                <w:sz w:val="20"/>
                <w:szCs w:val="20"/>
                <w:lang w:bidi="th-TH"/>
              </w:rPr>
            </w:pPr>
            <w:proofErr w:type="spellStart"/>
            <w:r w:rsidRPr="006E1A7D">
              <w:rPr>
                <w:sz w:val="20"/>
                <w:szCs w:val="20"/>
                <w:lang w:bidi="th-TH"/>
              </w:rPr>
              <w:t>Pacuan</w:t>
            </w:r>
            <w:proofErr w:type="spellEnd"/>
            <w:r w:rsidRPr="006E1A7D">
              <w:rPr>
                <w:sz w:val="20"/>
                <w:szCs w:val="20"/>
                <w:lang w:bidi="th-TH"/>
              </w:rPr>
              <w:t xml:space="preserve"> </w:t>
            </w:r>
            <w:proofErr w:type="spellStart"/>
            <w:r w:rsidRPr="006E1A7D">
              <w:rPr>
                <w:sz w:val="20"/>
                <w:szCs w:val="20"/>
                <w:lang w:bidi="th-TH"/>
              </w:rPr>
              <w:t>Kuda</w:t>
            </w:r>
            <w:proofErr w:type="spellEnd"/>
          </w:p>
        </w:tc>
        <w:tc>
          <w:tcPr>
            <w:tcW w:w="837"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10:12:00</w:t>
            </w:r>
          </w:p>
        </w:tc>
        <w:tc>
          <w:tcPr>
            <w:tcW w:w="992" w:type="dxa"/>
            <w:gridSpan w:val="2"/>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00:02:00</w:t>
            </w:r>
          </w:p>
        </w:tc>
        <w:tc>
          <w:tcPr>
            <w:tcW w:w="993"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10:14:00</w:t>
            </w:r>
          </w:p>
        </w:tc>
        <w:tc>
          <w:tcPr>
            <w:tcW w:w="993"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10:13:01</w:t>
            </w:r>
          </w:p>
        </w:tc>
        <w:tc>
          <w:tcPr>
            <w:tcW w:w="993"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00:01:59</w:t>
            </w:r>
          </w:p>
        </w:tc>
        <w:tc>
          <w:tcPr>
            <w:tcW w:w="993"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10:14:00</w:t>
            </w:r>
          </w:p>
        </w:tc>
        <w:tc>
          <w:tcPr>
            <w:tcW w:w="1337"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Departing</w:t>
            </w: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3</w:t>
            </w:r>
          </w:p>
        </w:tc>
        <w:tc>
          <w:tcPr>
            <w:tcW w:w="1337" w:type="dxa"/>
          </w:tcPr>
          <w:p w:rsidR="002F36C6" w:rsidRPr="006E1A7D" w:rsidRDefault="002F36C6" w:rsidP="005C492B">
            <w:pPr>
              <w:spacing w:line="360" w:lineRule="auto"/>
              <w:jc w:val="both"/>
              <w:rPr>
                <w:sz w:val="20"/>
                <w:szCs w:val="20"/>
                <w:lang w:bidi="th-TH"/>
              </w:rPr>
            </w:pPr>
            <w:proofErr w:type="spellStart"/>
            <w:r w:rsidRPr="006E1A7D">
              <w:rPr>
                <w:sz w:val="20"/>
                <w:szCs w:val="20"/>
                <w:lang w:bidi="th-TH"/>
              </w:rPr>
              <w:t>Pulomas</w:t>
            </w:r>
            <w:proofErr w:type="spellEnd"/>
          </w:p>
        </w:tc>
        <w:tc>
          <w:tcPr>
            <w:tcW w:w="837"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10:30:00</w:t>
            </w:r>
          </w:p>
        </w:tc>
        <w:tc>
          <w:tcPr>
            <w:tcW w:w="992" w:type="dxa"/>
            <w:gridSpan w:val="2"/>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00:02:00</w:t>
            </w:r>
          </w:p>
        </w:tc>
        <w:tc>
          <w:tcPr>
            <w:tcW w:w="993"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10:32:00</w:t>
            </w:r>
          </w:p>
        </w:tc>
        <w:tc>
          <w:tcPr>
            <w:tcW w:w="993" w:type="dxa"/>
          </w:tcPr>
          <w:p w:rsidR="002F36C6" w:rsidRPr="006E1A7D" w:rsidRDefault="002F36C6" w:rsidP="005C492B">
            <w:pPr>
              <w:spacing w:line="360" w:lineRule="auto"/>
              <w:jc w:val="both"/>
              <w:rPr>
                <w:color w:val="00B050"/>
                <w:sz w:val="20"/>
                <w:szCs w:val="20"/>
                <w:lang w:bidi="th-TH"/>
              </w:rPr>
            </w:pPr>
          </w:p>
        </w:tc>
        <w:tc>
          <w:tcPr>
            <w:tcW w:w="993" w:type="dxa"/>
          </w:tcPr>
          <w:p w:rsidR="002F36C6" w:rsidRPr="006E1A7D" w:rsidRDefault="002F36C6" w:rsidP="005C492B">
            <w:pPr>
              <w:spacing w:line="360" w:lineRule="auto"/>
              <w:jc w:val="both"/>
              <w:rPr>
                <w:color w:val="00B050"/>
                <w:sz w:val="20"/>
                <w:szCs w:val="20"/>
                <w:lang w:bidi="th-TH"/>
              </w:rPr>
            </w:pPr>
          </w:p>
        </w:tc>
        <w:tc>
          <w:tcPr>
            <w:tcW w:w="993" w:type="dxa"/>
          </w:tcPr>
          <w:p w:rsidR="002F36C6" w:rsidRPr="006E1A7D" w:rsidRDefault="002F36C6" w:rsidP="005C492B">
            <w:pPr>
              <w:spacing w:line="360" w:lineRule="auto"/>
              <w:jc w:val="both"/>
              <w:rPr>
                <w:color w:val="00B050"/>
                <w:sz w:val="20"/>
                <w:szCs w:val="20"/>
                <w:lang w:bidi="th-TH"/>
              </w:rPr>
            </w:pPr>
          </w:p>
        </w:tc>
        <w:tc>
          <w:tcPr>
            <w:tcW w:w="1337" w:type="dxa"/>
          </w:tcPr>
          <w:p w:rsidR="002F36C6" w:rsidRPr="006E1A7D" w:rsidRDefault="002F36C6" w:rsidP="005C492B">
            <w:pPr>
              <w:spacing w:line="360" w:lineRule="auto"/>
              <w:jc w:val="both"/>
              <w:rPr>
                <w:color w:val="00B050"/>
                <w:sz w:val="20"/>
                <w:szCs w:val="20"/>
                <w:lang w:bidi="th-TH"/>
              </w:rPr>
            </w:pPr>
            <w:r w:rsidRPr="006E1A7D">
              <w:rPr>
                <w:color w:val="00B050"/>
                <w:sz w:val="20"/>
                <w:szCs w:val="20"/>
                <w:lang w:bidi="th-TH"/>
              </w:rPr>
              <w:t>Approaching</w:t>
            </w: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4</w:t>
            </w: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KG. Boulevard</w:t>
            </w:r>
          </w:p>
        </w:tc>
        <w:tc>
          <w:tcPr>
            <w:tcW w:w="837" w:type="dxa"/>
          </w:tcPr>
          <w:p w:rsidR="002F36C6" w:rsidRPr="006E1A7D" w:rsidRDefault="002F36C6" w:rsidP="005C492B">
            <w:pPr>
              <w:spacing w:line="360" w:lineRule="auto"/>
              <w:jc w:val="both"/>
              <w:rPr>
                <w:sz w:val="20"/>
                <w:szCs w:val="20"/>
                <w:lang w:bidi="th-TH"/>
              </w:rPr>
            </w:pPr>
            <w:r w:rsidRPr="006E1A7D">
              <w:rPr>
                <w:sz w:val="20"/>
                <w:szCs w:val="20"/>
                <w:lang w:bidi="th-TH"/>
              </w:rPr>
              <w:t>10:47:00</w:t>
            </w:r>
          </w:p>
        </w:tc>
        <w:tc>
          <w:tcPr>
            <w:tcW w:w="992" w:type="dxa"/>
            <w:gridSpan w:val="2"/>
          </w:tcPr>
          <w:p w:rsidR="002F36C6" w:rsidRPr="006E1A7D" w:rsidRDefault="002F36C6" w:rsidP="005C492B">
            <w:pPr>
              <w:spacing w:line="360" w:lineRule="auto"/>
              <w:jc w:val="both"/>
              <w:rPr>
                <w:sz w:val="20"/>
                <w:szCs w:val="20"/>
                <w:lang w:bidi="th-TH"/>
              </w:rPr>
            </w:pPr>
            <w:r w:rsidRPr="006E1A7D">
              <w:rPr>
                <w:sz w:val="20"/>
                <w:szCs w:val="20"/>
                <w:lang w:bidi="th-TH"/>
              </w:rPr>
              <w:t>00:02:00</w:t>
            </w:r>
          </w:p>
        </w:tc>
        <w:tc>
          <w:tcPr>
            <w:tcW w:w="993" w:type="dxa"/>
          </w:tcPr>
          <w:p w:rsidR="002F36C6" w:rsidRPr="006E1A7D" w:rsidRDefault="002F36C6" w:rsidP="005C492B">
            <w:pPr>
              <w:spacing w:line="360" w:lineRule="auto"/>
              <w:jc w:val="both"/>
              <w:rPr>
                <w:sz w:val="20"/>
                <w:szCs w:val="20"/>
                <w:lang w:bidi="th-TH"/>
              </w:rPr>
            </w:pPr>
            <w:r w:rsidRPr="006E1A7D">
              <w:rPr>
                <w:sz w:val="20"/>
                <w:szCs w:val="20"/>
                <w:lang w:bidi="th-TH"/>
              </w:rPr>
              <w:t>10:49:00</w:t>
            </w:r>
          </w:p>
        </w:tc>
        <w:tc>
          <w:tcPr>
            <w:tcW w:w="993" w:type="dxa"/>
          </w:tcPr>
          <w:p w:rsidR="002F36C6" w:rsidRPr="006E1A7D" w:rsidRDefault="002F36C6" w:rsidP="005C492B">
            <w:pPr>
              <w:spacing w:line="360" w:lineRule="auto"/>
              <w:jc w:val="both"/>
              <w:rPr>
                <w:sz w:val="20"/>
                <w:szCs w:val="20"/>
                <w:lang w:bidi="th-TH"/>
              </w:rPr>
            </w:pPr>
          </w:p>
        </w:tc>
        <w:tc>
          <w:tcPr>
            <w:tcW w:w="993" w:type="dxa"/>
          </w:tcPr>
          <w:p w:rsidR="002F36C6" w:rsidRPr="006E1A7D" w:rsidRDefault="002F36C6" w:rsidP="005C492B">
            <w:pPr>
              <w:spacing w:line="360" w:lineRule="auto"/>
              <w:jc w:val="both"/>
              <w:rPr>
                <w:sz w:val="20"/>
                <w:szCs w:val="20"/>
                <w:lang w:bidi="th-TH"/>
              </w:rPr>
            </w:pPr>
          </w:p>
        </w:tc>
        <w:tc>
          <w:tcPr>
            <w:tcW w:w="993" w:type="dxa"/>
          </w:tcPr>
          <w:p w:rsidR="002F36C6" w:rsidRPr="006E1A7D" w:rsidRDefault="002F36C6" w:rsidP="005C492B">
            <w:pPr>
              <w:spacing w:line="360" w:lineRule="auto"/>
              <w:jc w:val="both"/>
              <w:rPr>
                <w:sz w:val="20"/>
                <w:szCs w:val="20"/>
                <w:lang w:bidi="th-TH"/>
              </w:rPr>
            </w:pP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Not Active</w:t>
            </w: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5</w:t>
            </w: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KG. Mall</w:t>
            </w:r>
          </w:p>
        </w:tc>
        <w:tc>
          <w:tcPr>
            <w:tcW w:w="837" w:type="dxa"/>
          </w:tcPr>
          <w:p w:rsidR="002F36C6" w:rsidRPr="006E1A7D" w:rsidRDefault="002F36C6" w:rsidP="005C492B">
            <w:pPr>
              <w:spacing w:line="360" w:lineRule="auto"/>
              <w:jc w:val="both"/>
              <w:rPr>
                <w:color w:val="FF0000"/>
                <w:sz w:val="20"/>
                <w:szCs w:val="20"/>
                <w:lang w:bidi="th-TH"/>
              </w:rPr>
            </w:pPr>
            <w:r w:rsidRPr="006E1A7D">
              <w:rPr>
                <w:color w:val="FF0000"/>
                <w:sz w:val="20"/>
                <w:szCs w:val="20"/>
                <w:lang w:bidi="th-TH"/>
              </w:rPr>
              <w:t>11:05:00</w:t>
            </w:r>
          </w:p>
        </w:tc>
        <w:tc>
          <w:tcPr>
            <w:tcW w:w="992" w:type="dxa"/>
            <w:gridSpan w:val="2"/>
          </w:tcPr>
          <w:p w:rsidR="002F36C6" w:rsidRPr="006E1A7D" w:rsidRDefault="002F36C6" w:rsidP="005C492B">
            <w:pPr>
              <w:spacing w:line="360" w:lineRule="auto"/>
              <w:jc w:val="both"/>
              <w:rPr>
                <w:color w:val="FF0000"/>
                <w:sz w:val="20"/>
                <w:szCs w:val="20"/>
                <w:lang w:bidi="th-TH"/>
              </w:rPr>
            </w:pPr>
            <w:r w:rsidRPr="006E1A7D">
              <w:rPr>
                <w:color w:val="FF0000"/>
                <w:sz w:val="20"/>
                <w:szCs w:val="20"/>
                <w:lang w:bidi="th-TH"/>
              </w:rPr>
              <w:t>00:03:00</w:t>
            </w:r>
          </w:p>
        </w:tc>
        <w:tc>
          <w:tcPr>
            <w:tcW w:w="993" w:type="dxa"/>
          </w:tcPr>
          <w:p w:rsidR="002F36C6" w:rsidRPr="006E1A7D" w:rsidRDefault="002F36C6" w:rsidP="005C492B">
            <w:pPr>
              <w:spacing w:line="360" w:lineRule="auto"/>
              <w:jc w:val="both"/>
              <w:rPr>
                <w:color w:val="FF0000"/>
                <w:sz w:val="20"/>
                <w:szCs w:val="20"/>
                <w:lang w:bidi="th-TH"/>
              </w:rPr>
            </w:pPr>
            <w:r w:rsidRPr="006E1A7D">
              <w:rPr>
                <w:color w:val="FF0000"/>
                <w:sz w:val="20"/>
                <w:szCs w:val="20"/>
                <w:lang w:bidi="th-TH"/>
              </w:rPr>
              <w:t>11:08:00</w:t>
            </w:r>
          </w:p>
        </w:tc>
        <w:tc>
          <w:tcPr>
            <w:tcW w:w="993" w:type="dxa"/>
          </w:tcPr>
          <w:p w:rsidR="002F36C6" w:rsidRPr="006E1A7D" w:rsidRDefault="002F36C6" w:rsidP="005C492B">
            <w:pPr>
              <w:spacing w:line="360" w:lineRule="auto"/>
              <w:jc w:val="both"/>
              <w:rPr>
                <w:color w:val="FF0000"/>
                <w:sz w:val="20"/>
                <w:szCs w:val="20"/>
                <w:lang w:bidi="th-TH"/>
              </w:rPr>
            </w:pPr>
          </w:p>
        </w:tc>
        <w:tc>
          <w:tcPr>
            <w:tcW w:w="993" w:type="dxa"/>
          </w:tcPr>
          <w:p w:rsidR="002F36C6" w:rsidRPr="006E1A7D" w:rsidRDefault="002F36C6" w:rsidP="005C492B">
            <w:pPr>
              <w:spacing w:line="360" w:lineRule="auto"/>
              <w:jc w:val="both"/>
              <w:rPr>
                <w:color w:val="FF0000"/>
                <w:sz w:val="20"/>
                <w:szCs w:val="20"/>
                <w:lang w:bidi="th-TH"/>
              </w:rPr>
            </w:pPr>
          </w:p>
        </w:tc>
        <w:tc>
          <w:tcPr>
            <w:tcW w:w="993" w:type="dxa"/>
          </w:tcPr>
          <w:p w:rsidR="002F36C6" w:rsidRPr="006E1A7D" w:rsidRDefault="002F36C6" w:rsidP="005C492B">
            <w:pPr>
              <w:spacing w:line="360" w:lineRule="auto"/>
              <w:jc w:val="both"/>
              <w:rPr>
                <w:color w:val="FF0000"/>
                <w:sz w:val="20"/>
                <w:szCs w:val="20"/>
                <w:lang w:bidi="th-TH"/>
              </w:rPr>
            </w:pPr>
          </w:p>
        </w:tc>
        <w:tc>
          <w:tcPr>
            <w:tcW w:w="1337" w:type="dxa"/>
          </w:tcPr>
          <w:p w:rsidR="002F36C6" w:rsidRPr="006E1A7D" w:rsidRDefault="002F36C6" w:rsidP="005C492B">
            <w:pPr>
              <w:spacing w:line="360" w:lineRule="auto"/>
              <w:jc w:val="both"/>
              <w:rPr>
                <w:color w:val="FF0000"/>
                <w:sz w:val="20"/>
                <w:szCs w:val="20"/>
                <w:lang w:bidi="th-TH"/>
              </w:rPr>
            </w:pPr>
            <w:r w:rsidRPr="006E1A7D">
              <w:rPr>
                <w:color w:val="FF0000"/>
                <w:sz w:val="20"/>
                <w:szCs w:val="20"/>
                <w:lang w:bidi="th-TH"/>
              </w:rPr>
              <w:t>Cancelled</w:t>
            </w:r>
          </w:p>
        </w:tc>
      </w:tr>
      <w:tr w:rsidR="002F36C6" w:rsidRPr="006E1A7D" w:rsidTr="006E1A7D">
        <w:tc>
          <w:tcPr>
            <w:tcW w:w="481" w:type="dxa"/>
          </w:tcPr>
          <w:p w:rsidR="002F36C6" w:rsidRPr="006E1A7D" w:rsidRDefault="002F36C6" w:rsidP="005C492B">
            <w:pPr>
              <w:spacing w:line="360" w:lineRule="auto"/>
              <w:jc w:val="both"/>
              <w:rPr>
                <w:sz w:val="20"/>
                <w:szCs w:val="20"/>
                <w:lang w:bidi="th-TH"/>
              </w:rPr>
            </w:pPr>
            <w:r w:rsidRPr="006E1A7D">
              <w:rPr>
                <w:sz w:val="20"/>
                <w:szCs w:val="20"/>
                <w:lang w:bidi="th-TH"/>
              </w:rPr>
              <w:t>6</w:t>
            </w: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Depot</w:t>
            </w:r>
          </w:p>
        </w:tc>
        <w:tc>
          <w:tcPr>
            <w:tcW w:w="837" w:type="dxa"/>
          </w:tcPr>
          <w:p w:rsidR="002F36C6" w:rsidRPr="006E1A7D" w:rsidRDefault="002F36C6" w:rsidP="005C492B">
            <w:pPr>
              <w:spacing w:line="360" w:lineRule="auto"/>
              <w:jc w:val="both"/>
              <w:rPr>
                <w:sz w:val="20"/>
                <w:szCs w:val="20"/>
                <w:lang w:bidi="th-TH"/>
              </w:rPr>
            </w:pPr>
            <w:r w:rsidRPr="006E1A7D">
              <w:rPr>
                <w:sz w:val="20"/>
                <w:szCs w:val="20"/>
                <w:lang w:bidi="th-TH"/>
              </w:rPr>
              <w:t>11:23:00</w:t>
            </w:r>
          </w:p>
        </w:tc>
        <w:tc>
          <w:tcPr>
            <w:tcW w:w="992" w:type="dxa"/>
            <w:gridSpan w:val="2"/>
          </w:tcPr>
          <w:p w:rsidR="002F36C6" w:rsidRPr="006E1A7D" w:rsidRDefault="002F36C6" w:rsidP="005C492B">
            <w:pPr>
              <w:spacing w:line="360" w:lineRule="auto"/>
              <w:jc w:val="both"/>
              <w:rPr>
                <w:sz w:val="20"/>
                <w:szCs w:val="20"/>
                <w:lang w:bidi="th-TH"/>
              </w:rPr>
            </w:pPr>
            <w:r w:rsidRPr="006E1A7D">
              <w:rPr>
                <w:sz w:val="20"/>
                <w:szCs w:val="20"/>
                <w:lang w:bidi="th-TH"/>
              </w:rPr>
              <w:t>00:05:00</w:t>
            </w:r>
          </w:p>
        </w:tc>
        <w:tc>
          <w:tcPr>
            <w:tcW w:w="993" w:type="dxa"/>
          </w:tcPr>
          <w:p w:rsidR="002F36C6" w:rsidRPr="006E1A7D" w:rsidRDefault="002F36C6" w:rsidP="005C492B">
            <w:pPr>
              <w:spacing w:line="360" w:lineRule="auto"/>
              <w:jc w:val="both"/>
              <w:rPr>
                <w:sz w:val="20"/>
                <w:szCs w:val="20"/>
                <w:lang w:bidi="th-TH"/>
              </w:rPr>
            </w:pPr>
            <w:r w:rsidRPr="006E1A7D">
              <w:rPr>
                <w:color w:val="A6A6A6" w:themeColor="background1" w:themeShade="A6"/>
                <w:sz w:val="20"/>
                <w:szCs w:val="20"/>
                <w:lang w:bidi="th-TH"/>
              </w:rPr>
              <w:t>11:28:00</w:t>
            </w:r>
          </w:p>
        </w:tc>
        <w:tc>
          <w:tcPr>
            <w:tcW w:w="993" w:type="dxa"/>
          </w:tcPr>
          <w:p w:rsidR="002F36C6" w:rsidRPr="006E1A7D" w:rsidRDefault="002F36C6" w:rsidP="005C492B">
            <w:pPr>
              <w:spacing w:line="360" w:lineRule="auto"/>
              <w:jc w:val="both"/>
              <w:rPr>
                <w:sz w:val="20"/>
                <w:szCs w:val="20"/>
                <w:lang w:bidi="th-TH"/>
              </w:rPr>
            </w:pPr>
          </w:p>
        </w:tc>
        <w:tc>
          <w:tcPr>
            <w:tcW w:w="993" w:type="dxa"/>
          </w:tcPr>
          <w:p w:rsidR="002F36C6" w:rsidRPr="006E1A7D" w:rsidRDefault="002F36C6" w:rsidP="005C492B">
            <w:pPr>
              <w:spacing w:line="360" w:lineRule="auto"/>
              <w:jc w:val="both"/>
              <w:rPr>
                <w:sz w:val="20"/>
                <w:szCs w:val="20"/>
                <w:lang w:bidi="th-TH"/>
              </w:rPr>
            </w:pPr>
          </w:p>
        </w:tc>
        <w:tc>
          <w:tcPr>
            <w:tcW w:w="993" w:type="dxa"/>
          </w:tcPr>
          <w:p w:rsidR="002F36C6" w:rsidRPr="006E1A7D" w:rsidRDefault="002F36C6" w:rsidP="005C492B">
            <w:pPr>
              <w:spacing w:line="360" w:lineRule="auto"/>
              <w:jc w:val="both"/>
              <w:rPr>
                <w:sz w:val="20"/>
                <w:szCs w:val="20"/>
                <w:lang w:bidi="th-TH"/>
              </w:rPr>
            </w:pPr>
          </w:p>
        </w:tc>
        <w:tc>
          <w:tcPr>
            <w:tcW w:w="1337" w:type="dxa"/>
          </w:tcPr>
          <w:p w:rsidR="002F36C6" w:rsidRPr="006E1A7D" w:rsidRDefault="002F36C6" w:rsidP="005C492B">
            <w:pPr>
              <w:spacing w:line="360" w:lineRule="auto"/>
              <w:jc w:val="both"/>
              <w:rPr>
                <w:sz w:val="20"/>
                <w:szCs w:val="20"/>
                <w:lang w:bidi="th-TH"/>
              </w:rPr>
            </w:pPr>
            <w:r w:rsidRPr="006E1A7D">
              <w:rPr>
                <w:sz w:val="20"/>
                <w:szCs w:val="20"/>
                <w:lang w:bidi="th-TH"/>
              </w:rPr>
              <w:t>Not Active</w:t>
            </w:r>
          </w:p>
        </w:tc>
      </w:tr>
    </w:tbl>
    <w:p w:rsidR="002F36C6" w:rsidRDefault="004F3F32" w:rsidP="002D214B">
      <w:pPr>
        <w:pStyle w:val="Caption"/>
        <w:rPr>
          <w:lang w:val="en-GB" w:eastAsia="en-US" w:bidi="th-TH"/>
        </w:rPr>
      </w:pPr>
      <w:bookmarkStart w:id="278" w:name="_Toc497912877"/>
      <w:r>
        <w:rPr>
          <w:lang w:val="en-GB" w:eastAsia="en-US" w:bidi="th-TH"/>
        </w:rPr>
        <w:t xml:space="preserve">Table </w:t>
      </w:r>
      <w:r w:rsidR="0087586F">
        <w:fldChar w:fldCharType="begin"/>
      </w:r>
      <w:r w:rsidR="0087586F">
        <w:instrText xml:space="preserve"> SEQ Table \* ARABIC </w:instrText>
      </w:r>
      <w:r w:rsidR="0087586F">
        <w:fldChar w:fldCharType="separate"/>
      </w:r>
      <w:r w:rsidR="008E42AE">
        <w:rPr>
          <w:noProof/>
        </w:rPr>
        <w:t>20</w:t>
      </w:r>
      <w:r w:rsidR="0087586F">
        <w:rPr>
          <w:noProof/>
        </w:rPr>
        <w:fldChar w:fldCharType="end"/>
      </w:r>
      <w:r w:rsidR="00E37BF2">
        <w:rPr>
          <w:lang w:val="en-GB" w:eastAsia="en-US" w:bidi="th-TH"/>
        </w:rPr>
        <w:t xml:space="preserve"> -  individual train schedule</w:t>
      </w:r>
      <w:bookmarkEnd w:id="278"/>
    </w:p>
    <w:p w:rsidR="002F36C6" w:rsidRDefault="002F36C6" w:rsidP="005C492B">
      <w:pPr>
        <w:spacing w:line="360" w:lineRule="auto"/>
        <w:jc w:val="both"/>
        <w:rPr>
          <w:lang w:val="en-GB" w:eastAsia="en-US" w:bidi="th-TH"/>
        </w:rPr>
      </w:pPr>
      <w:r>
        <w:rPr>
          <w:lang w:val="en-GB" w:eastAsia="en-US" w:bidi="th-TH"/>
        </w:rPr>
        <w:t xml:space="preserve">The status of each train schedule above will be similar with the status which will be applied on the train journey schedule, except for the running schedule status. Because in each train schedule, the status of the running schedule will be further clarified with the train status as </w:t>
      </w:r>
      <w:proofErr w:type="spellStart"/>
      <w:r>
        <w:rPr>
          <w:lang w:val="en-GB" w:eastAsia="en-US" w:bidi="th-TH"/>
        </w:rPr>
        <w:t>followes</w:t>
      </w:r>
      <w:proofErr w:type="spellEnd"/>
      <w:r>
        <w:rPr>
          <w:lang w:val="en-GB" w:eastAsia="en-US" w:bidi="th-TH"/>
        </w:rPr>
        <w:t>:</w:t>
      </w:r>
    </w:p>
    <w:p w:rsidR="002F36C6" w:rsidRDefault="002F36C6" w:rsidP="005C492B">
      <w:pPr>
        <w:pStyle w:val="ListParagraph"/>
        <w:numPr>
          <w:ilvl w:val="0"/>
          <w:numId w:val="113"/>
        </w:numPr>
        <w:spacing w:line="360" w:lineRule="auto"/>
        <w:jc w:val="both"/>
        <w:rPr>
          <w:lang w:val="en-GB" w:eastAsia="en-US" w:bidi="th-TH"/>
        </w:rPr>
      </w:pPr>
      <w:r>
        <w:rPr>
          <w:lang w:val="en-GB" w:eastAsia="en-US" w:bidi="th-TH"/>
        </w:rPr>
        <w:t xml:space="preserve">Departing – means that the train is departing from the </w:t>
      </w:r>
      <w:proofErr w:type="gramStart"/>
      <w:r>
        <w:rPr>
          <w:lang w:val="en-GB" w:eastAsia="en-US" w:bidi="th-TH"/>
        </w:rPr>
        <w:t>particular station</w:t>
      </w:r>
      <w:proofErr w:type="gramEnd"/>
    </w:p>
    <w:p w:rsidR="002F36C6" w:rsidRDefault="002F36C6" w:rsidP="005C492B">
      <w:pPr>
        <w:pStyle w:val="ListParagraph"/>
        <w:numPr>
          <w:ilvl w:val="0"/>
          <w:numId w:val="113"/>
        </w:numPr>
        <w:spacing w:line="360" w:lineRule="auto"/>
        <w:jc w:val="both"/>
        <w:rPr>
          <w:lang w:val="en-GB" w:eastAsia="en-US" w:bidi="th-TH"/>
        </w:rPr>
      </w:pPr>
      <w:r>
        <w:rPr>
          <w:lang w:val="en-GB" w:eastAsia="en-US" w:bidi="th-TH"/>
        </w:rPr>
        <w:t xml:space="preserve">Approaching – means that the train are approaching the </w:t>
      </w:r>
      <w:proofErr w:type="gramStart"/>
      <w:r>
        <w:rPr>
          <w:lang w:val="en-GB" w:eastAsia="en-US" w:bidi="th-TH"/>
        </w:rPr>
        <w:t>particular station</w:t>
      </w:r>
      <w:proofErr w:type="gramEnd"/>
    </w:p>
    <w:p w:rsidR="002F36C6" w:rsidRPr="008B44C1" w:rsidRDefault="002F36C6" w:rsidP="005C492B">
      <w:pPr>
        <w:pStyle w:val="ListParagraph"/>
        <w:numPr>
          <w:ilvl w:val="0"/>
          <w:numId w:val="113"/>
        </w:numPr>
        <w:spacing w:line="360" w:lineRule="auto"/>
        <w:jc w:val="both"/>
        <w:rPr>
          <w:lang w:val="en-GB" w:eastAsia="en-US" w:bidi="th-TH"/>
        </w:rPr>
      </w:pPr>
      <w:r>
        <w:rPr>
          <w:lang w:val="en-GB" w:eastAsia="en-US" w:bidi="th-TH"/>
        </w:rPr>
        <w:t xml:space="preserve">Arriving – mean that the train are arriving at the </w:t>
      </w:r>
      <w:proofErr w:type="gramStart"/>
      <w:r>
        <w:rPr>
          <w:lang w:val="en-GB" w:eastAsia="en-US" w:bidi="th-TH"/>
        </w:rPr>
        <w:t>particular station</w:t>
      </w:r>
      <w:proofErr w:type="gramEnd"/>
    </w:p>
    <w:p w:rsidR="002F36C6" w:rsidRDefault="002F36C6" w:rsidP="005C492B">
      <w:pPr>
        <w:pStyle w:val="Heading3"/>
        <w:spacing w:line="360" w:lineRule="auto"/>
        <w:jc w:val="both"/>
      </w:pPr>
      <w:bookmarkStart w:id="279" w:name="_Toc497912767"/>
      <w:r>
        <w:t>SCADA – Traction Power Substation Screen Design and Functionality</w:t>
      </w:r>
      <w:bookmarkEnd w:id="279"/>
    </w:p>
    <w:p w:rsidR="002F36C6" w:rsidRDefault="002F36C6" w:rsidP="005C492B">
      <w:pPr>
        <w:spacing w:line="360" w:lineRule="auto"/>
        <w:jc w:val="both"/>
      </w:pPr>
      <w:r>
        <w:t>Following shown drawing of SCADA System Traction Power Substation Connection diagram.</w:t>
      </w:r>
    </w:p>
    <w:p w:rsidR="002F36C6" w:rsidRDefault="002F36C6" w:rsidP="0029230E">
      <w:pPr>
        <w:keepNext/>
        <w:spacing w:line="360" w:lineRule="auto"/>
        <w:jc w:val="center"/>
      </w:pPr>
      <w:r w:rsidRPr="0091630F">
        <w:rPr>
          <w:noProof/>
          <w:lang w:eastAsia="en-US"/>
        </w:rPr>
        <w:lastRenderedPageBreak/>
        <w:drawing>
          <wp:inline distT="0" distB="0" distL="0" distR="0" wp14:anchorId="3820B9AC" wp14:editId="5A7FBAB9">
            <wp:extent cx="3575050" cy="4895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5050" cy="4895850"/>
                    </a:xfrm>
                    <a:prstGeom prst="rect">
                      <a:avLst/>
                    </a:prstGeom>
                    <a:noFill/>
                    <a:ln>
                      <a:noFill/>
                    </a:ln>
                  </pic:spPr>
                </pic:pic>
              </a:graphicData>
            </a:graphic>
          </wp:inline>
        </w:drawing>
      </w:r>
    </w:p>
    <w:p w:rsidR="002F36C6" w:rsidRDefault="002F36C6" w:rsidP="002D214B">
      <w:pPr>
        <w:pStyle w:val="Caption"/>
      </w:pPr>
      <w:bookmarkStart w:id="280" w:name="_Toc497912822"/>
      <w:r>
        <w:t xml:space="preserve">Figure </w:t>
      </w:r>
      <w:r w:rsidR="001F3C61">
        <w:t xml:space="preserve"> </w:t>
      </w:r>
      <w:r w:rsidR="0087586F">
        <w:fldChar w:fldCharType="begin"/>
      </w:r>
      <w:r w:rsidR="0087586F">
        <w:instrText xml:space="preserve"> SEQ Figure \* ARABIC </w:instrText>
      </w:r>
      <w:r w:rsidR="0087586F">
        <w:fldChar w:fldCharType="separate"/>
      </w:r>
      <w:r w:rsidR="001F3C61">
        <w:rPr>
          <w:noProof/>
        </w:rPr>
        <w:t>34</w:t>
      </w:r>
      <w:r w:rsidR="0087586F">
        <w:rPr>
          <w:noProof/>
        </w:rPr>
        <w:fldChar w:fldCharType="end"/>
      </w:r>
      <w:r>
        <w:t xml:space="preserve"> - </w:t>
      </w:r>
      <w:r w:rsidRPr="008A55AF">
        <w:t xml:space="preserve">SCADA Traction Power Substation </w:t>
      </w:r>
      <w:r w:rsidRPr="0029230E">
        <w:t>Connection</w:t>
      </w:r>
      <w:r w:rsidRPr="008A55AF">
        <w:t xml:space="preserve"> </w:t>
      </w:r>
      <w:r>
        <w:t>D</w:t>
      </w:r>
      <w:r w:rsidRPr="008A55AF">
        <w:t>iagram</w:t>
      </w:r>
      <w:bookmarkEnd w:id="280"/>
    </w:p>
    <w:p w:rsidR="0029230E" w:rsidRPr="0029230E" w:rsidRDefault="0029230E" w:rsidP="0029230E"/>
    <w:p w:rsidR="002F36C6" w:rsidRDefault="002F36C6" w:rsidP="005C492B">
      <w:pPr>
        <w:spacing w:line="360" w:lineRule="auto"/>
        <w:jc w:val="both"/>
      </w:pPr>
      <w:r>
        <w:t>According to the drawing above, the interface between SCADA system and Traction Power Substation system will be done in two ways, which are:</w:t>
      </w:r>
    </w:p>
    <w:p w:rsidR="002F36C6" w:rsidRDefault="002F36C6" w:rsidP="005C492B">
      <w:pPr>
        <w:pStyle w:val="ListParagraph"/>
        <w:numPr>
          <w:ilvl w:val="0"/>
          <w:numId w:val="18"/>
        </w:numPr>
        <w:spacing w:line="360" w:lineRule="auto"/>
        <w:jc w:val="both"/>
      </w:pPr>
      <w:r>
        <w:t>Through SCADA Server</w:t>
      </w:r>
    </w:p>
    <w:p w:rsidR="002F36C6" w:rsidRDefault="002F36C6" w:rsidP="005C492B">
      <w:pPr>
        <w:pStyle w:val="ListParagraph"/>
        <w:numPr>
          <w:ilvl w:val="0"/>
          <w:numId w:val="18"/>
        </w:numPr>
        <w:spacing w:line="360" w:lineRule="auto"/>
        <w:jc w:val="both"/>
      </w:pPr>
      <w:r>
        <w:t>Through SCADA RTU (I/O)</w:t>
      </w:r>
    </w:p>
    <w:p w:rsidR="002F36C6" w:rsidRDefault="002F36C6" w:rsidP="005C492B">
      <w:pPr>
        <w:spacing w:line="360" w:lineRule="auto"/>
        <w:jc w:val="both"/>
      </w:pPr>
      <w:r>
        <w:t xml:space="preserve">Connection between SCADA Server with the Traction Power Substation will be in the form of ethernet communication and is recommended using IEC 61850 protocol. The number of ethernet communication connection can be more than 1 (need to check with other party for the number of connection). The ethernet communication will preferably </w:t>
      </w:r>
      <w:proofErr w:type="spellStart"/>
      <w:r>
        <w:t>used</w:t>
      </w:r>
      <w:proofErr w:type="spellEnd"/>
      <w:r>
        <w:t xml:space="preserve"> if the Traction Power Substation device or equipment have ethernet communication feature.</w:t>
      </w:r>
    </w:p>
    <w:p w:rsidR="002F36C6" w:rsidRDefault="002F36C6" w:rsidP="005C492B">
      <w:pPr>
        <w:spacing w:line="360" w:lineRule="auto"/>
        <w:jc w:val="both"/>
      </w:pPr>
      <w:r>
        <w:t xml:space="preserve">The other scenario for SCADA System and Traction Power Substation connection is using hard wired connection through marshalling panel. For this case, SCADA system will </w:t>
      </w:r>
      <w:r>
        <w:lastRenderedPageBreak/>
        <w:t xml:space="preserve">install I/O RTU (remote terminal unit) to interface with Traction Power Substation marshalling panel through hard wire connection. </w:t>
      </w:r>
    </w:p>
    <w:p w:rsidR="002F36C6" w:rsidRDefault="002F36C6" w:rsidP="005C492B">
      <w:pPr>
        <w:tabs>
          <w:tab w:val="num" w:pos="1440"/>
        </w:tabs>
        <w:spacing w:line="360" w:lineRule="auto"/>
        <w:jc w:val="both"/>
      </w:pPr>
      <w:r>
        <w:t>SCADA System will present information from Traction Substation system in the form of graphical single line diagram. Following are the sample screen of SCADA system information presentation of Traction Power Substation</w:t>
      </w:r>
    </w:p>
    <w:p w:rsidR="00A11D17" w:rsidRDefault="00A11D17" w:rsidP="002D214B">
      <w:pPr>
        <w:pStyle w:val="Caption"/>
      </w:pPr>
      <w:r>
        <w:rPr>
          <w:noProof/>
          <w:lang w:eastAsia="en-US"/>
        </w:rPr>
        <w:drawing>
          <wp:inline distT="0" distB="0" distL="0" distR="0" wp14:anchorId="712B30BB" wp14:editId="20F97ADC">
            <wp:extent cx="5549900" cy="31203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71).png"/>
                    <pic:cNvPicPr/>
                  </pic:nvPicPr>
                  <pic:blipFill>
                    <a:blip r:embed="rId87">
                      <a:extLst>
                        <a:ext uri="{28A0092B-C50C-407E-A947-70E740481C1C}">
                          <a14:useLocalDpi xmlns:a14="http://schemas.microsoft.com/office/drawing/2010/main" val="0"/>
                        </a:ext>
                      </a:extLst>
                    </a:blip>
                    <a:stretch>
                      <a:fillRect/>
                    </a:stretch>
                  </pic:blipFill>
                  <pic:spPr>
                    <a:xfrm>
                      <a:off x="0" y="0"/>
                      <a:ext cx="5549900" cy="3120354"/>
                    </a:xfrm>
                    <a:prstGeom prst="rect">
                      <a:avLst/>
                    </a:prstGeom>
                  </pic:spPr>
                </pic:pic>
              </a:graphicData>
            </a:graphic>
          </wp:inline>
        </w:drawing>
      </w:r>
    </w:p>
    <w:p w:rsidR="00E37BF2" w:rsidRPr="00A11D17" w:rsidRDefault="004F3F32" w:rsidP="002D214B">
      <w:pPr>
        <w:pStyle w:val="Caption"/>
        <w:rPr>
          <w:strike/>
          <w:color w:val="FF0000"/>
        </w:rPr>
      </w:pPr>
      <w:bookmarkStart w:id="281" w:name="_Toc497912823"/>
      <w:r>
        <w:t xml:space="preserve">Figure </w:t>
      </w:r>
      <w:r w:rsidR="001F3C61">
        <w:t xml:space="preserve"> </w:t>
      </w:r>
      <w:r w:rsidR="0087586F">
        <w:fldChar w:fldCharType="begin"/>
      </w:r>
      <w:r w:rsidR="0087586F">
        <w:instrText xml:space="preserve"> SEQ Figure \* ARABIC </w:instrText>
      </w:r>
      <w:r w:rsidR="0087586F">
        <w:fldChar w:fldCharType="separate"/>
      </w:r>
      <w:r w:rsidR="001F3C61">
        <w:rPr>
          <w:noProof/>
        </w:rPr>
        <w:t>35</w:t>
      </w:r>
      <w:r w:rsidR="0087586F">
        <w:rPr>
          <w:noProof/>
        </w:rPr>
        <w:fldChar w:fldCharType="end"/>
      </w:r>
      <w:r w:rsidR="00E37BF2">
        <w:t xml:space="preserve"> – Traction Power Substation Display sample</w:t>
      </w:r>
      <w:bookmarkEnd w:id="281"/>
    </w:p>
    <w:p w:rsidR="00A11D17" w:rsidRPr="00A11D17" w:rsidRDefault="00A11D17" w:rsidP="00A11D17"/>
    <w:p w:rsidR="002F36C6" w:rsidRDefault="002F36C6" w:rsidP="005C492B">
      <w:pPr>
        <w:spacing w:line="360" w:lineRule="auto"/>
        <w:jc w:val="both"/>
      </w:pPr>
      <w:r>
        <w:t>The SCADA graphical interface will present the information of connection or disconnection of circuit breaker, the status of Transformer and rectifier, etc. The operator will also be able to control the traction power system through clicking the circuit breaker symbol for connection or disconnection.</w:t>
      </w:r>
      <w:r w:rsidR="00A11D17">
        <w:t xml:space="preserve"> Following show the HMI display of control for traction power operation.</w:t>
      </w:r>
    </w:p>
    <w:p w:rsidR="00A11D17" w:rsidRDefault="00A11D17" w:rsidP="005C492B">
      <w:pPr>
        <w:spacing w:line="360" w:lineRule="auto"/>
        <w:jc w:val="both"/>
      </w:pPr>
      <w:r>
        <w:rPr>
          <w:noProof/>
          <w:lang w:eastAsia="en-US"/>
        </w:rPr>
        <w:lastRenderedPageBreak/>
        <w:drawing>
          <wp:inline distT="0" distB="0" distL="0" distR="0" wp14:anchorId="1DEB0664" wp14:editId="5C60F435">
            <wp:extent cx="5549900" cy="31203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77).png"/>
                    <pic:cNvPicPr/>
                  </pic:nvPicPr>
                  <pic:blipFill>
                    <a:blip r:embed="rId88">
                      <a:extLst>
                        <a:ext uri="{28A0092B-C50C-407E-A947-70E740481C1C}">
                          <a14:useLocalDpi xmlns:a14="http://schemas.microsoft.com/office/drawing/2010/main" val="0"/>
                        </a:ext>
                      </a:extLst>
                    </a:blip>
                    <a:stretch>
                      <a:fillRect/>
                    </a:stretch>
                  </pic:blipFill>
                  <pic:spPr>
                    <a:xfrm>
                      <a:off x="0" y="0"/>
                      <a:ext cx="5549900" cy="3120354"/>
                    </a:xfrm>
                    <a:prstGeom prst="rect">
                      <a:avLst/>
                    </a:prstGeom>
                  </pic:spPr>
                </pic:pic>
              </a:graphicData>
            </a:graphic>
          </wp:inline>
        </w:drawing>
      </w:r>
    </w:p>
    <w:p w:rsidR="00A11D17" w:rsidRDefault="004F3F32" w:rsidP="002D214B">
      <w:pPr>
        <w:pStyle w:val="Caption"/>
      </w:pPr>
      <w:bookmarkStart w:id="282" w:name="_Toc497912824"/>
      <w:r>
        <w:t xml:space="preserve">Figure </w:t>
      </w:r>
      <w:r w:rsidR="001F3C61">
        <w:t xml:space="preserve"> </w:t>
      </w:r>
      <w:r w:rsidR="0087586F">
        <w:fldChar w:fldCharType="begin"/>
      </w:r>
      <w:r w:rsidR="0087586F">
        <w:instrText xml:space="preserve"> SEQ Figure \* ARABIC </w:instrText>
      </w:r>
      <w:r w:rsidR="0087586F">
        <w:fldChar w:fldCharType="separate"/>
      </w:r>
      <w:r w:rsidR="001F3C61">
        <w:rPr>
          <w:noProof/>
        </w:rPr>
        <w:t>36</w:t>
      </w:r>
      <w:r w:rsidR="0087586F">
        <w:rPr>
          <w:noProof/>
        </w:rPr>
        <w:fldChar w:fldCharType="end"/>
      </w:r>
      <w:r w:rsidR="00A11D17">
        <w:t xml:space="preserve"> – Traction Power Control Display Sample</w:t>
      </w:r>
      <w:bookmarkEnd w:id="282"/>
    </w:p>
    <w:p w:rsidR="008F733F" w:rsidRPr="008F733F" w:rsidRDefault="008F733F" w:rsidP="008F733F"/>
    <w:p w:rsidR="00A11D17" w:rsidRPr="00A11D17" w:rsidRDefault="008F733F" w:rsidP="008F733F">
      <w:pPr>
        <w:spacing w:line="360" w:lineRule="auto"/>
        <w:jc w:val="both"/>
      </w:pPr>
      <w:r>
        <w:t>From the drawing above, shows that command to the circuit breaker of traction power substation will need a confirmation from operator. This shown on the confirm button of circuit breaker control dialog. So, the operator will be aware of the command he or she is intended to send to the system</w:t>
      </w:r>
    </w:p>
    <w:p w:rsidR="002F36C6" w:rsidRPr="00A25599" w:rsidRDefault="002F36C6" w:rsidP="005C492B">
      <w:pPr>
        <w:spacing w:line="360" w:lineRule="auto"/>
        <w:jc w:val="both"/>
      </w:pPr>
      <w:r w:rsidRPr="00A25599">
        <w:t xml:space="preserve">Following shown block diagram of SCADA System and Traction Power System operational concept. </w:t>
      </w:r>
    </w:p>
    <w:p w:rsidR="002F36C6" w:rsidRDefault="002F36C6" w:rsidP="004F3F32">
      <w:pPr>
        <w:keepNext/>
        <w:jc w:val="center"/>
      </w:pPr>
      <w:r>
        <w:object w:dxaOrig="7965" w:dyaOrig="4321" w14:anchorId="043D06F4">
          <v:shape id="_x0000_i1028" type="#_x0000_t75" style="width:397.65pt;height:3in" o:ole="">
            <v:imagedata r:id="rId89" o:title=""/>
          </v:shape>
          <o:OLEObject Type="Embed" ProgID="Visio.Drawing.15" ShapeID="_x0000_i1028" DrawAspect="Content" ObjectID="_1572766381" r:id="rId90"/>
        </w:object>
      </w:r>
    </w:p>
    <w:p w:rsidR="002F36C6" w:rsidRDefault="002F36C6" w:rsidP="002D214B">
      <w:pPr>
        <w:pStyle w:val="Caption"/>
      </w:pPr>
      <w:bookmarkStart w:id="283" w:name="_Toc497912825"/>
      <w:r>
        <w:t xml:space="preserve">Figure </w:t>
      </w:r>
      <w:r w:rsidR="002476DC">
        <w:t xml:space="preserve"> </w:t>
      </w:r>
      <w:r w:rsidR="0087586F">
        <w:fldChar w:fldCharType="begin"/>
      </w:r>
      <w:r w:rsidR="0087586F">
        <w:instrText xml:space="preserve"> SEQ Figure \* ARABIC </w:instrText>
      </w:r>
      <w:r w:rsidR="0087586F">
        <w:fldChar w:fldCharType="separate"/>
      </w:r>
      <w:r w:rsidR="002476DC">
        <w:rPr>
          <w:noProof/>
        </w:rPr>
        <w:t>37</w:t>
      </w:r>
      <w:r w:rsidR="0087586F">
        <w:rPr>
          <w:noProof/>
        </w:rPr>
        <w:fldChar w:fldCharType="end"/>
      </w:r>
      <w:r>
        <w:t xml:space="preserve"> - </w:t>
      </w:r>
      <w:r w:rsidRPr="000014AD">
        <w:t xml:space="preserve">SCADA System and Traction Power System </w:t>
      </w:r>
      <w:r>
        <w:t>O</w:t>
      </w:r>
      <w:r w:rsidRPr="000014AD">
        <w:t xml:space="preserve">perational </w:t>
      </w:r>
      <w:r>
        <w:t>C</w:t>
      </w:r>
      <w:r w:rsidRPr="000014AD">
        <w:t>oncept</w:t>
      </w:r>
      <w:bookmarkEnd w:id="283"/>
    </w:p>
    <w:p w:rsidR="002F36C6" w:rsidRDefault="002F36C6" w:rsidP="005C492B">
      <w:pPr>
        <w:jc w:val="both"/>
      </w:pPr>
    </w:p>
    <w:p w:rsidR="002F36C6" w:rsidRPr="00A25599" w:rsidRDefault="002F36C6" w:rsidP="005C492B">
      <w:pPr>
        <w:pStyle w:val="ListParagraph"/>
        <w:numPr>
          <w:ilvl w:val="1"/>
          <w:numId w:val="20"/>
        </w:numPr>
        <w:spacing w:line="360" w:lineRule="auto"/>
        <w:ind w:hanging="357"/>
        <w:jc w:val="both"/>
      </w:pPr>
      <w:r w:rsidRPr="00A25599">
        <w:lastRenderedPageBreak/>
        <w:t>SCADA System will monitor status, alarm and measurement of but shall not be limited to following TPSS/APSS equipment:</w:t>
      </w:r>
    </w:p>
    <w:p w:rsidR="002F36C6" w:rsidRPr="00A25599" w:rsidRDefault="002F36C6" w:rsidP="005C492B">
      <w:pPr>
        <w:pStyle w:val="ListParagraph"/>
        <w:numPr>
          <w:ilvl w:val="0"/>
          <w:numId w:val="17"/>
        </w:numPr>
        <w:spacing w:line="360" w:lineRule="auto"/>
        <w:ind w:left="1980" w:hanging="357"/>
        <w:jc w:val="both"/>
      </w:pPr>
      <w:r w:rsidRPr="00A25599">
        <w:t>20 kV Switchgear</w:t>
      </w:r>
    </w:p>
    <w:p w:rsidR="002F36C6" w:rsidRPr="00A25599" w:rsidRDefault="002F36C6" w:rsidP="005C492B">
      <w:pPr>
        <w:pStyle w:val="ListParagraph"/>
        <w:numPr>
          <w:ilvl w:val="0"/>
          <w:numId w:val="17"/>
        </w:numPr>
        <w:spacing w:line="360" w:lineRule="auto"/>
        <w:ind w:left="1980" w:hanging="357"/>
        <w:jc w:val="both"/>
      </w:pPr>
      <w:r w:rsidRPr="00A25599">
        <w:t>Transformer</w:t>
      </w:r>
    </w:p>
    <w:p w:rsidR="002F36C6" w:rsidRPr="00A25599" w:rsidRDefault="002F36C6" w:rsidP="005C492B">
      <w:pPr>
        <w:pStyle w:val="ListParagraph"/>
        <w:numPr>
          <w:ilvl w:val="0"/>
          <w:numId w:val="17"/>
        </w:numPr>
        <w:spacing w:line="360" w:lineRule="auto"/>
        <w:ind w:left="1980" w:hanging="357"/>
        <w:jc w:val="both"/>
      </w:pPr>
      <w:r w:rsidRPr="00A25599">
        <w:t>Rectifier</w:t>
      </w:r>
    </w:p>
    <w:p w:rsidR="002F36C6" w:rsidRPr="00A25599" w:rsidRDefault="002F36C6" w:rsidP="005C492B">
      <w:pPr>
        <w:pStyle w:val="ListParagraph"/>
        <w:numPr>
          <w:ilvl w:val="0"/>
          <w:numId w:val="17"/>
        </w:numPr>
        <w:spacing w:line="360" w:lineRule="auto"/>
        <w:ind w:left="1980" w:hanging="357"/>
        <w:jc w:val="both"/>
      </w:pPr>
      <w:r w:rsidRPr="00A25599">
        <w:t>DC Switchgear</w:t>
      </w:r>
    </w:p>
    <w:p w:rsidR="002F36C6" w:rsidRPr="00A25599" w:rsidRDefault="002F36C6" w:rsidP="005C492B">
      <w:pPr>
        <w:pStyle w:val="ListParagraph"/>
        <w:numPr>
          <w:ilvl w:val="0"/>
          <w:numId w:val="17"/>
        </w:numPr>
        <w:spacing w:line="360" w:lineRule="auto"/>
        <w:ind w:left="1980" w:hanging="357"/>
        <w:jc w:val="both"/>
      </w:pPr>
      <w:r w:rsidRPr="00A25599">
        <w:t>LV Switchgear</w:t>
      </w:r>
    </w:p>
    <w:p w:rsidR="002F36C6" w:rsidRPr="00A25599" w:rsidRDefault="002F36C6" w:rsidP="005C492B">
      <w:pPr>
        <w:pStyle w:val="ListParagraph"/>
        <w:numPr>
          <w:ilvl w:val="0"/>
          <w:numId w:val="17"/>
        </w:numPr>
        <w:spacing w:line="360" w:lineRule="auto"/>
        <w:ind w:left="1980" w:hanging="357"/>
        <w:jc w:val="both"/>
      </w:pPr>
      <w:r w:rsidRPr="00A25599">
        <w:t>Battery Charger</w:t>
      </w:r>
    </w:p>
    <w:p w:rsidR="002F36C6" w:rsidRPr="00A25599" w:rsidRDefault="002F36C6" w:rsidP="005C492B">
      <w:pPr>
        <w:pStyle w:val="ListParagraph"/>
        <w:numPr>
          <w:ilvl w:val="0"/>
          <w:numId w:val="20"/>
        </w:numPr>
        <w:tabs>
          <w:tab w:val="clear" w:pos="1800"/>
        </w:tabs>
        <w:spacing w:line="360" w:lineRule="auto"/>
        <w:ind w:left="1440" w:hanging="357"/>
        <w:jc w:val="both"/>
      </w:pPr>
      <w:r w:rsidRPr="00A25599">
        <w:t>All status and alarm informed to SCADA operator</w:t>
      </w:r>
    </w:p>
    <w:p w:rsidR="002F36C6" w:rsidRPr="00A25599" w:rsidRDefault="002F36C6" w:rsidP="005C492B">
      <w:pPr>
        <w:pStyle w:val="ListParagraph"/>
        <w:numPr>
          <w:ilvl w:val="0"/>
          <w:numId w:val="20"/>
        </w:numPr>
        <w:tabs>
          <w:tab w:val="clear" w:pos="1800"/>
        </w:tabs>
        <w:spacing w:line="360" w:lineRule="auto"/>
        <w:ind w:left="1440" w:hanging="357"/>
        <w:jc w:val="both"/>
      </w:pPr>
      <w:r w:rsidRPr="00A25599">
        <w:t>SCADA operator can give command to TPSS/APSS remote operation</w:t>
      </w:r>
    </w:p>
    <w:p w:rsidR="002F36C6" w:rsidRPr="00A25599" w:rsidRDefault="002F36C6" w:rsidP="005C492B">
      <w:pPr>
        <w:pStyle w:val="ListParagraph"/>
        <w:numPr>
          <w:ilvl w:val="0"/>
          <w:numId w:val="20"/>
        </w:numPr>
        <w:tabs>
          <w:tab w:val="clear" w:pos="1800"/>
        </w:tabs>
        <w:spacing w:line="360" w:lineRule="auto"/>
        <w:ind w:left="1440" w:hanging="357"/>
        <w:jc w:val="both"/>
      </w:pPr>
      <w:r w:rsidRPr="00A25599">
        <w:t>SCADA System will send command to TPSS/APSS equipment</w:t>
      </w:r>
    </w:p>
    <w:p w:rsidR="002F36C6" w:rsidRPr="00A25599" w:rsidRDefault="002F36C6" w:rsidP="005C492B">
      <w:pPr>
        <w:pStyle w:val="ListParagraph"/>
        <w:numPr>
          <w:ilvl w:val="0"/>
          <w:numId w:val="20"/>
        </w:numPr>
        <w:tabs>
          <w:tab w:val="clear" w:pos="1800"/>
        </w:tabs>
        <w:spacing w:line="360" w:lineRule="auto"/>
        <w:ind w:left="1440" w:hanging="357"/>
        <w:jc w:val="both"/>
      </w:pPr>
      <w:r w:rsidRPr="00A25599">
        <w:t>SCADA operator will give response and call technician to checking related alarm</w:t>
      </w:r>
    </w:p>
    <w:p w:rsidR="002F36C6" w:rsidRDefault="002F36C6" w:rsidP="005C492B">
      <w:pPr>
        <w:pStyle w:val="ListParagraph"/>
        <w:numPr>
          <w:ilvl w:val="0"/>
          <w:numId w:val="20"/>
        </w:numPr>
        <w:tabs>
          <w:tab w:val="clear" w:pos="1800"/>
          <w:tab w:val="num" w:pos="1440"/>
        </w:tabs>
        <w:spacing w:line="360" w:lineRule="auto"/>
        <w:ind w:left="1440" w:hanging="357"/>
        <w:jc w:val="both"/>
      </w:pPr>
      <w:r w:rsidRPr="00A25599">
        <w:t>Technician will follow up SCADA operator report and troubleshooting. If pickup relay activated, technician need to reset at switchgear locally</w:t>
      </w:r>
    </w:p>
    <w:p w:rsidR="002F36C6" w:rsidRDefault="002F36C6" w:rsidP="005C492B">
      <w:pPr>
        <w:pStyle w:val="ListParagraph"/>
        <w:numPr>
          <w:ilvl w:val="0"/>
          <w:numId w:val="20"/>
        </w:numPr>
        <w:tabs>
          <w:tab w:val="clear" w:pos="1800"/>
          <w:tab w:val="num" w:pos="1440"/>
        </w:tabs>
        <w:spacing w:line="360" w:lineRule="auto"/>
        <w:ind w:left="1440" w:hanging="357"/>
        <w:jc w:val="both"/>
      </w:pPr>
      <w:r w:rsidRPr="00A25599">
        <w:t xml:space="preserve">After checking the alarm, technician give troubleshooting status (solved, waiting spare part, </w:t>
      </w:r>
      <w:proofErr w:type="spellStart"/>
      <w:r w:rsidRPr="00A25599">
        <w:t>etc</w:t>
      </w:r>
      <w:proofErr w:type="spellEnd"/>
      <w:r w:rsidRPr="00A25599">
        <w:t>) to SCADA operator</w:t>
      </w:r>
    </w:p>
    <w:p w:rsidR="002F36C6" w:rsidRDefault="002F36C6" w:rsidP="005C492B">
      <w:pPr>
        <w:pStyle w:val="Heading4"/>
        <w:jc w:val="both"/>
        <w:rPr>
          <w:lang w:val="en-GB" w:eastAsia="en-US" w:bidi="th-TH"/>
        </w:rPr>
      </w:pPr>
      <w:r w:rsidRPr="007B16D8">
        <w:rPr>
          <w:lang w:val="en-GB" w:eastAsia="en-US" w:bidi="th-TH"/>
        </w:rPr>
        <w:t>Emergency DC Mass Trip System</w:t>
      </w:r>
    </w:p>
    <w:p w:rsidR="002F36C6" w:rsidRPr="00C87224" w:rsidRDefault="002F36C6" w:rsidP="005C492B">
      <w:pPr>
        <w:spacing w:before="0" w:after="0" w:line="360" w:lineRule="auto"/>
        <w:jc w:val="both"/>
        <w:rPr>
          <w:rFonts w:eastAsia="HGMinchoE"/>
        </w:rPr>
      </w:pPr>
      <w:r w:rsidRPr="00C87224">
        <w:rPr>
          <w:rFonts w:eastAsia="HGMinchoE"/>
        </w:rPr>
        <w:t xml:space="preserve">Refer to the document technical specification 362748-MMI-MVI1-XX-SP-000-0010 Technical </w:t>
      </w:r>
      <w:proofErr w:type="spellStart"/>
      <w:r w:rsidRPr="00C87224">
        <w:rPr>
          <w:rFonts w:eastAsia="HGMinchoE"/>
        </w:rPr>
        <w:t>Specification_RevA</w:t>
      </w:r>
      <w:proofErr w:type="spellEnd"/>
      <w:r w:rsidRPr="00C87224">
        <w:rPr>
          <w:rFonts w:eastAsia="HGMinchoE"/>
        </w:rPr>
        <w:t xml:space="preserve"> </w:t>
      </w:r>
    </w:p>
    <w:p w:rsidR="002F36C6" w:rsidRPr="00C87224" w:rsidRDefault="002F36C6" w:rsidP="005C492B">
      <w:pPr>
        <w:spacing w:before="0" w:after="0" w:line="360" w:lineRule="auto"/>
        <w:jc w:val="both"/>
        <w:rPr>
          <w:rFonts w:eastAsia="HGMinchoE"/>
        </w:rPr>
      </w:pPr>
      <w:r w:rsidRPr="00C87224">
        <w:rPr>
          <w:rFonts w:eastAsia="HGMinchoE"/>
        </w:rPr>
        <w:t>Clause 7.12 in the Traction Power Substations (TSS)</w:t>
      </w:r>
    </w:p>
    <w:p w:rsidR="002F36C6" w:rsidRPr="00D86868" w:rsidRDefault="002F36C6" w:rsidP="005C492B">
      <w:pPr>
        <w:pStyle w:val="ListParagraph"/>
        <w:numPr>
          <w:ilvl w:val="0"/>
          <w:numId w:val="73"/>
        </w:numPr>
        <w:spacing w:before="0" w:after="0" w:line="360" w:lineRule="auto"/>
        <w:jc w:val="both"/>
        <w:rPr>
          <w:rFonts w:eastAsia="HGMinchoE"/>
        </w:rPr>
      </w:pPr>
      <w:r w:rsidRPr="00D86868">
        <w:rPr>
          <w:rFonts w:eastAsia="HGMinchoE"/>
        </w:rPr>
        <w:t>Emergency DC mass trip (based on SCADA signal or local push-button), to switch out all conductor rail sections and Transformer Rectifier Units (TRU5) at a given location (note this will require tripping of some DC CBs at adjacent sites)</w:t>
      </w:r>
    </w:p>
    <w:p w:rsidR="002F36C6" w:rsidRPr="00D86868" w:rsidRDefault="002F36C6" w:rsidP="005C492B">
      <w:pPr>
        <w:pStyle w:val="ListParagraph"/>
        <w:numPr>
          <w:ilvl w:val="0"/>
          <w:numId w:val="73"/>
        </w:numPr>
        <w:spacing w:before="0" w:after="0" w:line="360" w:lineRule="auto"/>
        <w:jc w:val="both"/>
        <w:rPr>
          <w:rFonts w:eastAsia="HGMinchoE"/>
        </w:rPr>
      </w:pPr>
      <w:r w:rsidRPr="00D86868">
        <w:rPr>
          <w:rFonts w:eastAsia="HGMinchoE"/>
        </w:rPr>
        <w:t>Emergency mainline mass-trip (all DC circuit breakers) at the Electrical Control Desk in the Operational Control Centre.</w:t>
      </w:r>
    </w:p>
    <w:p w:rsidR="002F36C6" w:rsidRPr="00C87224" w:rsidRDefault="002F36C6" w:rsidP="005C492B">
      <w:pPr>
        <w:spacing w:before="0" w:after="0" w:line="360" w:lineRule="auto"/>
        <w:jc w:val="both"/>
        <w:rPr>
          <w:rFonts w:eastAsia="HGMinchoE"/>
        </w:rPr>
      </w:pPr>
      <w:r>
        <w:rPr>
          <w:rFonts w:eastAsia="HGMinchoE"/>
        </w:rPr>
        <w:t>SCADA system will implement the emergency DC mass trip</w:t>
      </w:r>
      <w:r w:rsidRPr="00C87224">
        <w:rPr>
          <w:rFonts w:eastAsia="HGMinchoE"/>
        </w:rPr>
        <w:t xml:space="preserve"> button in th</w:t>
      </w:r>
      <w:r>
        <w:rPr>
          <w:rFonts w:eastAsia="HGMinchoE"/>
        </w:rPr>
        <w:t>e all traction power SCADA console screen. Only a</w:t>
      </w:r>
      <w:r w:rsidRPr="00C87224">
        <w:rPr>
          <w:rFonts w:eastAsia="HGMinchoE"/>
        </w:rPr>
        <w:t>uthorized operator can access t</w:t>
      </w:r>
      <w:r>
        <w:rPr>
          <w:rFonts w:eastAsia="HGMinchoE"/>
        </w:rPr>
        <w:t>his authority with specific log</w:t>
      </w:r>
      <w:r w:rsidRPr="00C87224">
        <w:rPr>
          <w:rFonts w:eastAsia="HGMinchoE"/>
        </w:rPr>
        <w:t xml:space="preserve">in. </w:t>
      </w:r>
      <w:r>
        <w:rPr>
          <w:rFonts w:eastAsia="HGMinchoE"/>
        </w:rPr>
        <w:t xml:space="preserve">The </w:t>
      </w:r>
      <w:r w:rsidRPr="00C87224">
        <w:rPr>
          <w:rFonts w:eastAsia="HGMinchoE"/>
        </w:rPr>
        <w:t xml:space="preserve">Procedure to </w:t>
      </w:r>
      <w:proofErr w:type="spellStart"/>
      <w:r w:rsidRPr="00C87224">
        <w:rPr>
          <w:rFonts w:eastAsia="HGMinchoE"/>
        </w:rPr>
        <w:t>ac</w:t>
      </w:r>
      <w:r>
        <w:rPr>
          <w:rFonts w:eastAsia="HGMinchoE"/>
        </w:rPr>
        <w:t>tivate</w:t>
      </w:r>
      <w:r>
        <w:rPr>
          <w:noProof/>
          <w:lang w:eastAsia="ko-KR"/>
        </w:rPr>
        <w:t>emergency</w:t>
      </w:r>
      <w:proofErr w:type="spellEnd"/>
      <w:r>
        <w:rPr>
          <w:noProof/>
          <w:lang w:eastAsia="ko-KR"/>
        </w:rPr>
        <w:t xml:space="preserve"> trip button</w:t>
      </w:r>
      <w:r>
        <w:rPr>
          <w:rFonts w:eastAsia="HGMinchoE"/>
        </w:rPr>
        <w:t xml:space="preserve"> system are as follows:</w:t>
      </w:r>
    </w:p>
    <w:p w:rsidR="002F36C6" w:rsidRPr="009673F9" w:rsidRDefault="002F36C6" w:rsidP="005C492B">
      <w:pPr>
        <w:pStyle w:val="ListParagraph"/>
        <w:numPr>
          <w:ilvl w:val="0"/>
          <w:numId w:val="71"/>
        </w:numPr>
        <w:spacing w:before="0" w:after="0" w:line="360" w:lineRule="auto"/>
        <w:jc w:val="both"/>
        <w:rPr>
          <w:rFonts w:eastAsia="HGMinchoE"/>
        </w:rPr>
      </w:pPr>
      <w:r>
        <w:rPr>
          <w:rFonts w:eastAsia="HGMinchoE"/>
        </w:rPr>
        <w:t xml:space="preserve">OCC </w:t>
      </w:r>
      <w:r w:rsidRPr="009673F9">
        <w:rPr>
          <w:rFonts w:eastAsia="HGMinchoE"/>
        </w:rPr>
        <w:t>Operator with the authority access display th</w:t>
      </w:r>
      <w:r>
        <w:rPr>
          <w:rFonts w:eastAsia="HGMinchoE"/>
        </w:rPr>
        <w:t>e traction power SCADA console</w:t>
      </w:r>
    </w:p>
    <w:p w:rsidR="002F36C6" w:rsidRPr="009673F9" w:rsidRDefault="002F36C6" w:rsidP="005C492B">
      <w:pPr>
        <w:pStyle w:val="ListParagraph"/>
        <w:numPr>
          <w:ilvl w:val="0"/>
          <w:numId w:val="71"/>
        </w:numPr>
        <w:spacing w:before="0" w:after="0" w:line="360" w:lineRule="auto"/>
        <w:jc w:val="both"/>
        <w:rPr>
          <w:rFonts w:eastAsia="HGMinchoE"/>
        </w:rPr>
      </w:pPr>
      <w:r w:rsidRPr="009673F9">
        <w:rPr>
          <w:rFonts w:eastAsia="HGMinchoE"/>
        </w:rPr>
        <w:t>If any emerge</w:t>
      </w:r>
      <w:r>
        <w:rPr>
          <w:rFonts w:eastAsia="HGMinchoE"/>
        </w:rPr>
        <w:t>ncy condition</w:t>
      </w:r>
      <w:r w:rsidRPr="009673F9">
        <w:rPr>
          <w:rFonts w:eastAsia="HGMinchoE"/>
        </w:rPr>
        <w:t xml:space="preserve"> or special case </w:t>
      </w:r>
      <w:r>
        <w:rPr>
          <w:rFonts w:eastAsia="HGMinchoE"/>
        </w:rPr>
        <w:t xml:space="preserve">which in turn </w:t>
      </w:r>
      <w:r w:rsidRPr="009673F9">
        <w:rPr>
          <w:rFonts w:eastAsia="HGMinchoE"/>
        </w:rPr>
        <w:t xml:space="preserve">need </w:t>
      </w:r>
      <w:r>
        <w:rPr>
          <w:rFonts w:eastAsia="HGMinchoE"/>
        </w:rPr>
        <w:t xml:space="preserve">to </w:t>
      </w:r>
      <w:proofErr w:type="spellStart"/>
      <w:r w:rsidRPr="009673F9">
        <w:rPr>
          <w:rFonts w:eastAsia="HGMinchoE"/>
        </w:rPr>
        <w:t>shutdown</w:t>
      </w:r>
      <w:proofErr w:type="spellEnd"/>
      <w:r w:rsidRPr="009673F9">
        <w:rPr>
          <w:rFonts w:eastAsia="HGMinchoE"/>
        </w:rPr>
        <w:t xml:space="preserve"> all </w:t>
      </w:r>
      <w:r w:rsidRPr="00D86868">
        <w:rPr>
          <w:rFonts w:eastAsia="HGMinchoE"/>
        </w:rPr>
        <w:t>conductor rail sections</w:t>
      </w:r>
      <w:r w:rsidRPr="009673F9">
        <w:rPr>
          <w:rFonts w:eastAsia="HGMinchoE"/>
        </w:rPr>
        <w:t xml:space="preserve">, </w:t>
      </w:r>
      <w:r>
        <w:rPr>
          <w:rFonts w:eastAsia="HGMinchoE"/>
        </w:rPr>
        <w:t xml:space="preserve">the </w:t>
      </w:r>
      <w:r w:rsidRPr="009673F9">
        <w:rPr>
          <w:rFonts w:eastAsia="HGMinchoE"/>
        </w:rPr>
        <w:t xml:space="preserve">operator </w:t>
      </w:r>
      <w:r>
        <w:rPr>
          <w:rFonts w:eastAsia="HGMinchoE"/>
        </w:rPr>
        <w:t xml:space="preserve">can </w:t>
      </w:r>
      <w:r w:rsidRPr="009673F9">
        <w:rPr>
          <w:rFonts w:eastAsia="HGMinchoE"/>
        </w:rPr>
        <w:t xml:space="preserve">push the </w:t>
      </w:r>
      <w:proofErr w:type="spellStart"/>
      <w:r w:rsidRPr="009673F9">
        <w:rPr>
          <w:rFonts w:eastAsia="HGMinchoE"/>
        </w:rPr>
        <w:t>the</w:t>
      </w:r>
      <w:proofErr w:type="spellEnd"/>
      <w:r w:rsidRPr="009673F9">
        <w:rPr>
          <w:rFonts w:eastAsia="HGMinchoE"/>
        </w:rPr>
        <w:t xml:space="preserve"> emergency trip button</w:t>
      </w:r>
    </w:p>
    <w:p w:rsidR="002F36C6" w:rsidRDefault="002F36C6" w:rsidP="005C492B">
      <w:pPr>
        <w:pStyle w:val="ListParagraph"/>
        <w:numPr>
          <w:ilvl w:val="0"/>
          <w:numId w:val="71"/>
        </w:numPr>
        <w:spacing w:before="0" w:after="0" w:line="360" w:lineRule="auto"/>
        <w:jc w:val="both"/>
        <w:rPr>
          <w:rFonts w:eastAsia="HGMinchoE"/>
        </w:rPr>
      </w:pPr>
      <w:r w:rsidRPr="009673F9">
        <w:rPr>
          <w:rFonts w:eastAsia="HGMinchoE"/>
        </w:rPr>
        <w:t>Message window confirmation will appear to confirm with yes or no choice</w:t>
      </w:r>
    </w:p>
    <w:p w:rsidR="002F36C6" w:rsidRPr="009673F9" w:rsidRDefault="002F36C6" w:rsidP="005C492B">
      <w:pPr>
        <w:pStyle w:val="ListParagraph"/>
        <w:numPr>
          <w:ilvl w:val="0"/>
          <w:numId w:val="71"/>
        </w:numPr>
        <w:spacing w:before="0" w:after="0" w:line="360" w:lineRule="auto"/>
        <w:jc w:val="both"/>
        <w:rPr>
          <w:rFonts w:eastAsia="HGMinchoE"/>
        </w:rPr>
      </w:pPr>
      <w:r>
        <w:rPr>
          <w:rFonts w:eastAsia="HGMinchoE"/>
        </w:rPr>
        <w:lastRenderedPageBreak/>
        <w:t xml:space="preserve">If operator confirm to </w:t>
      </w:r>
      <w:proofErr w:type="spellStart"/>
      <w:r>
        <w:rPr>
          <w:rFonts w:eastAsia="HGMinchoE"/>
        </w:rPr>
        <w:t>shutdown</w:t>
      </w:r>
      <w:proofErr w:type="spellEnd"/>
      <w:r>
        <w:rPr>
          <w:rFonts w:eastAsia="HGMinchoE"/>
        </w:rPr>
        <w:t>, SCADA system through RTU will send opening command to all DC switchgear in each traction power substation. To prevent any closing command from local / remote, inhibit signal will also be activated.</w:t>
      </w:r>
    </w:p>
    <w:p w:rsidR="002F36C6" w:rsidRPr="009673F9" w:rsidRDefault="002F36C6" w:rsidP="005C492B">
      <w:pPr>
        <w:pStyle w:val="ListParagraph"/>
        <w:jc w:val="both"/>
        <w:rPr>
          <w:rFonts w:eastAsia="HGMinchoE"/>
        </w:rPr>
      </w:pPr>
    </w:p>
    <w:p w:rsidR="002F36C6" w:rsidRDefault="0087586F" w:rsidP="005C492B">
      <w:pPr>
        <w:keepNext/>
        <w:jc w:val="both"/>
      </w:pPr>
      <w:r>
        <w:rPr>
          <w:rFonts w:eastAsia="HGMinchoE"/>
          <w:noProof/>
          <w:lang w:val="en-GB" w:eastAsia="en-GB"/>
        </w:rPr>
        <w:pict w14:anchorId="32B2A21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815" o:spid="_x0000_s1041" type="#_x0000_t61" style="position:absolute;left:0;text-align:left;margin-left:50.05pt;margin-top:54.55pt;width:80.25pt;height:5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" adj="29313,16563" fillcolor="#00a0b8 [3204]" strokecolor="#004f5b [1604]" strokeweight="2pt">
            <v:textbox style="mso-next-textbox:#Rectangular Callout 3815">
              <w:txbxContent>
                <w:p w:rsidR="005E346D" w:rsidRDefault="005E346D" w:rsidP="002F36C6">
                  <w:pPr>
                    <w:jc w:val="center"/>
                  </w:pPr>
                  <w:r>
                    <w:t>Confirmation windows</w:t>
                  </w:r>
                </w:p>
              </w:txbxContent>
            </v:textbox>
          </v:shape>
        </w:pict>
      </w:r>
      <w:r>
        <w:rPr>
          <w:rFonts w:eastAsia="HGMinchoE"/>
          <w:noProof/>
          <w:lang w:val="en-GB" w:eastAsia="en-GB"/>
        </w:rPr>
        <w:pict w14:anchorId="7765892C">
          <v:shape id="Rectangular Callout 3816" o:spid="_x0000_s1042" type="#_x0000_t61" style="position:absolute;left:0;text-align:left;margin-left:-.2pt;margin-top:157.3pt;width:78pt;height:47.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" adj="9469,31843" fillcolor="#00a0b8 [3204]" strokecolor="#004f5b [1604]" strokeweight="2pt">
            <v:textbox style="mso-next-textbox:#Rectangular Callout 3816">
              <w:txbxContent>
                <w:p w:rsidR="005E346D" w:rsidRDefault="005E346D" w:rsidP="002F36C6">
                  <w:pPr>
                    <w:jc w:val="center"/>
                  </w:pPr>
                  <w:r>
                    <w:rPr>
                      <w:noProof/>
                      <w:lang w:eastAsia="ko-KR"/>
                    </w:rPr>
                    <w:t>Emergency trip button</w:t>
                  </w:r>
                </w:p>
              </w:txbxContent>
            </v:textbox>
          </v:shape>
        </w:pict>
      </w:r>
      <w:r w:rsidR="002F36C6">
        <w:rPr>
          <w:rFonts w:eastAsia="HGMinchoE"/>
          <w:noProof/>
          <w:lang w:eastAsia="en-US"/>
        </w:rPr>
        <w:drawing>
          <wp:inline distT="0" distB="0" distL="0" distR="0" wp14:anchorId="0E8572D8" wp14:editId="309376ED">
            <wp:extent cx="5549900" cy="3121660"/>
            <wp:effectExtent l="0" t="0" r="0" b="2540"/>
            <wp:docPr id="3837" name="Picture 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ip button.PNG"/>
                    <pic:cNvPicPr/>
                  </pic:nvPicPr>
                  <pic:blipFill>
                    <a:blip r:embed="rId91">
                      <a:extLst>
                        <a:ext uri="{28A0092B-C50C-407E-A947-70E740481C1C}">
                          <a14:useLocalDpi xmlns:a14="http://schemas.microsoft.com/office/drawing/2010/main" val="0"/>
                        </a:ext>
                      </a:extLst>
                    </a:blip>
                    <a:stretch>
                      <a:fillRect/>
                    </a:stretch>
                  </pic:blipFill>
                  <pic:spPr>
                    <a:xfrm>
                      <a:off x="0" y="0"/>
                      <a:ext cx="5549900" cy="3121660"/>
                    </a:xfrm>
                    <a:prstGeom prst="rect">
                      <a:avLst/>
                    </a:prstGeom>
                  </pic:spPr>
                </pic:pic>
              </a:graphicData>
            </a:graphic>
          </wp:inline>
        </w:drawing>
      </w:r>
    </w:p>
    <w:p w:rsidR="002F36C6" w:rsidRDefault="002F36C6" w:rsidP="002D214B">
      <w:pPr>
        <w:pStyle w:val="Caption"/>
        <w:rPr>
          <w:rFonts w:eastAsia="HGMinchoE"/>
        </w:rPr>
      </w:pPr>
      <w:bookmarkStart w:id="284" w:name="_Toc497912826"/>
      <w:r>
        <w:t xml:space="preserve">Figure </w:t>
      </w:r>
      <w:r w:rsidR="002476DC">
        <w:t xml:space="preserve"> </w:t>
      </w:r>
      <w:r w:rsidR="0087586F">
        <w:fldChar w:fldCharType="begin"/>
      </w:r>
      <w:r w:rsidR="0087586F">
        <w:instrText xml:space="preserve"> SEQ Figure \* ARABIC </w:instrText>
      </w:r>
      <w:r w:rsidR="0087586F">
        <w:fldChar w:fldCharType="separate"/>
      </w:r>
      <w:r w:rsidR="002476DC">
        <w:rPr>
          <w:noProof/>
        </w:rPr>
        <w:t>38</w:t>
      </w:r>
      <w:r w:rsidR="0087586F">
        <w:rPr>
          <w:noProof/>
        </w:rPr>
        <w:fldChar w:fldCharType="end"/>
      </w:r>
      <w:r>
        <w:t xml:space="preserve"> - </w:t>
      </w:r>
      <w:r w:rsidRPr="0029230E">
        <w:t>Emergency</w:t>
      </w:r>
      <w:r w:rsidRPr="00656C4B">
        <w:t xml:space="preserve"> trip button</w:t>
      </w:r>
      <w:bookmarkEnd w:id="284"/>
    </w:p>
    <w:p w:rsidR="002F36C6" w:rsidRDefault="002F36C6" w:rsidP="005C492B">
      <w:pPr>
        <w:pStyle w:val="ListParagraph"/>
        <w:spacing w:line="360" w:lineRule="auto"/>
        <w:ind w:left="0"/>
        <w:jc w:val="both"/>
        <w:rPr>
          <w:noProof/>
          <w:lang w:eastAsia="ko-KR"/>
        </w:rPr>
      </w:pPr>
    </w:p>
    <w:p w:rsidR="002F36C6" w:rsidRPr="00C87224" w:rsidRDefault="002F36C6" w:rsidP="005C492B">
      <w:pPr>
        <w:spacing w:line="360" w:lineRule="auto"/>
        <w:jc w:val="both"/>
        <w:rPr>
          <w:rFonts w:eastAsia="HGMinchoE"/>
        </w:rPr>
      </w:pPr>
      <w:r>
        <w:rPr>
          <w:noProof/>
          <w:lang w:eastAsia="ko-KR"/>
        </w:rPr>
        <w:t xml:space="preserve">After all condition has been check and conclude that there will be safe to operate the traction substation system normally, Operator than can release the emergency trip condition by operating emergency trip release button which are located on each circuit breaker symbol that affected by emergency trip condition. </w:t>
      </w:r>
      <w:r>
        <w:rPr>
          <w:rFonts w:eastAsia="HGMinchoE"/>
        </w:rPr>
        <w:t xml:space="preserve">Procedure for </w:t>
      </w:r>
      <w:proofErr w:type="spellStart"/>
      <w:r>
        <w:rPr>
          <w:rFonts w:eastAsia="HGMinchoE"/>
        </w:rPr>
        <w:t>releasing</w:t>
      </w:r>
      <w:r>
        <w:rPr>
          <w:noProof/>
          <w:lang w:eastAsia="ko-KR"/>
        </w:rPr>
        <w:t>emergency</w:t>
      </w:r>
      <w:proofErr w:type="spellEnd"/>
      <w:r>
        <w:rPr>
          <w:noProof/>
          <w:lang w:eastAsia="ko-KR"/>
        </w:rPr>
        <w:t xml:space="preserve"> trip button</w:t>
      </w:r>
      <w:r>
        <w:rPr>
          <w:rFonts w:eastAsia="HGMinchoE"/>
        </w:rPr>
        <w:t xml:space="preserve"> system are as follows:</w:t>
      </w:r>
    </w:p>
    <w:p w:rsidR="002F36C6" w:rsidRDefault="002F36C6" w:rsidP="005C492B">
      <w:pPr>
        <w:pStyle w:val="ListParagraph"/>
        <w:numPr>
          <w:ilvl w:val="0"/>
          <w:numId w:val="72"/>
        </w:numPr>
        <w:spacing w:before="0" w:after="0" w:line="360" w:lineRule="auto"/>
        <w:jc w:val="both"/>
        <w:rPr>
          <w:rFonts w:eastAsia="HGMinchoE"/>
        </w:rPr>
      </w:pPr>
      <w:r>
        <w:rPr>
          <w:rFonts w:eastAsia="HGMinchoE"/>
        </w:rPr>
        <w:t>After normal condition confirmed, OCC operator can push release button on each circuit breaker that affected by emergency trip condition.</w:t>
      </w:r>
    </w:p>
    <w:p w:rsidR="002F36C6" w:rsidRDefault="002F36C6" w:rsidP="005C492B">
      <w:pPr>
        <w:pStyle w:val="ListParagraph"/>
        <w:numPr>
          <w:ilvl w:val="0"/>
          <w:numId w:val="72"/>
        </w:numPr>
        <w:spacing w:before="0" w:after="0" w:line="360" w:lineRule="auto"/>
        <w:jc w:val="both"/>
        <w:rPr>
          <w:rFonts w:eastAsia="HGMinchoE"/>
        </w:rPr>
      </w:pPr>
      <w:r w:rsidRPr="009673F9">
        <w:rPr>
          <w:rFonts w:eastAsia="HGMinchoE"/>
        </w:rPr>
        <w:t>Message window confirmation will appear to confirm with yes or no choice</w:t>
      </w:r>
    </w:p>
    <w:p w:rsidR="002F36C6" w:rsidRDefault="002F36C6" w:rsidP="005C492B">
      <w:pPr>
        <w:pStyle w:val="ListParagraph"/>
        <w:numPr>
          <w:ilvl w:val="0"/>
          <w:numId w:val="72"/>
        </w:numPr>
        <w:spacing w:before="0" w:after="0" w:line="360" w:lineRule="auto"/>
        <w:jc w:val="both"/>
        <w:rPr>
          <w:rFonts w:eastAsia="HGMinchoE"/>
        </w:rPr>
      </w:pPr>
      <w:r>
        <w:rPr>
          <w:rFonts w:eastAsia="HGMinchoE"/>
        </w:rPr>
        <w:t>If operator confirm to release, SCADA System through RTU will deactivate the inhibit signal.</w:t>
      </w:r>
    </w:p>
    <w:p w:rsidR="002F36C6" w:rsidRDefault="002F36C6" w:rsidP="005C492B">
      <w:pPr>
        <w:pStyle w:val="ListParagraph"/>
        <w:numPr>
          <w:ilvl w:val="0"/>
          <w:numId w:val="72"/>
        </w:numPr>
        <w:spacing w:before="0" w:after="0" w:line="360" w:lineRule="auto"/>
        <w:jc w:val="both"/>
        <w:rPr>
          <w:rFonts w:eastAsia="HGMinchoE"/>
        </w:rPr>
      </w:pPr>
      <w:r>
        <w:rPr>
          <w:rFonts w:eastAsia="HGMinchoE"/>
        </w:rPr>
        <w:t>Then OCC operator can give closing command to each DC switchgear by sequence.</w:t>
      </w:r>
    </w:p>
    <w:p w:rsidR="002F36C6" w:rsidRPr="007B16D8" w:rsidRDefault="002F36C6" w:rsidP="005C492B">
      <w:pPr>
        <w:spacing w:before="0" w:after="0" w:line="360" w:lineRule="auto"/>
        <w:jc w:val="both"/>
        <w:rPr>
          <w:rFonts w:eastAsia="HGMinchoE"/>
        </w:rPr>
      </w:pPr>
    </w:p>
    <w:p w:rsidR="002F36C6" w:rsidRDefault="002F36C6" w:rsidP="005C492B">
      <w:pPr>
        <w:pStyle w:val="Heading3"/>
        <w:spacing w:line="360" w:lineRule="auto"/>
        <w:jc w:val="both"/>
      </w:pPr>
      <w:bookmarkStart w:id="285" w:name="_Toc497912768"/>
      <w:r>
        <w:lastRenderedPageBreak/>
        <w:t xml:space="preserve">SCADA – BMS Screen Design and </w:t>
      </w:r>
      <w:proofErr w:type="spellStart"/>
      <w:r>
        <w:t>Funtionality</w:t>
      </w:r>
      <w:bookmarkEnd w:id="285"/>
      <w:proofErr w:type="spellEnd"/>
    </w:p>
    <w:p w:rsidR="002F36C6" w:rsidRPr="00173E41" w:rsidRDefault="002F36C6" w:rsidP="005C492B">
      <w:pPr>
        <w:spacing w:line="360" w:lineRule="auto"/>
        <w:jc w:val="both"/>
      </w:pPr>
      <w:r w:rsidRPr="00173E41">
        <w:t>Building Management System (BMS) is a local control system which control all equipment for running service on building. Building Management System will consist of but not limited to BMS Processor Unit, analog and/or digital I/O unit, and BMS Workstation. All operator interface to control building equipment locally will be done by BMS Workstation and will be processed by BMS Processor Unit.</w:t>
      </w:r>
    </w:p>
    <w:p w:rsidR="002F36C6" w:rsidRPr="00173E41" w:rsidRDefault="002F36C6" w:rsidP="005C492B">
      <w:pPr>
        <w:spacing w:line="360" w:lineRule="auto"/>
        <w:jc w:val="both"/>
      </w:pPr>
      <w:r w:rsidRPr="00173E41">
        <w:t xml:space="preserve">SCADA System will be interfaced and connected to Building </w:t>
      </w:r>
      <w:proofErr w:type="spellStart"/>
      <w:r w:rsidRPr="00173E41">
        <w:t>Managemen</w:t>
      </w:r>
      <w:proofErr w:type="spellEnd"/>
      <w:r w:rsidRPr="00173E41">
        <w:t xml:space="preserve"> System (BMS) in the form of Ethernet Communication to BMS Processor or Workstation. SCADA System will be connected to all Building Management System on each Station. Following are the drawing that shown connection diagram between SCADA System and Building Management System.</w:t>
      </w:r>
    </w:p>
    <w:p w:rsidR="002F36C6" w:rsidRDefault="008D137F" w:rsidP="0029230E">
      <w:pPr>
        <w:keepNext/>
        <w:jc w:val="center"/>
      </w:pPr>
      <w:r>
        <w:rPr>
          <w:noProof/>
          <w:lang w:eastAsia="en-US"/>
        </w:rPr>
        <w:drawing>
          <wp:inline distT="0" distB="0" distL="0" distR="0" wp14:anchorId="24462D41" wp14:editId="3342D135">
            <wp:extent cx="4095750" cy="445921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098163" cy="4461841"/>
                    </a:xfrm>
                    <a:prstGeom prst="rect">
                      <a:avLst/>
                    </a:prstGeom>
                    <a:noFill/>
                    <a:ln w="9525">
                      <a:noFill/>
                      <a:miter lim="800000"/>
                      <a:headEnd/>
                      <a:tailEnd/>
                    </a:ln>
                  </pic:spPr>
                </pic:pic>
              </a:graphicData>
            </a:graphic>
          </wp:inline>
        </w:drawing>
      </w:r>
    </w:p>
    <w:p w:rsidR="002F36C6" w:rsidRDefault="002F36C6" w:rsidP="002D214B">
      <w:pPr>
        <w:pStyle w:val="Caption"/>
      </w:pPr>
      <w:bookmarkStart w:id="286" w:name="_Toc497912827"/>
      <w:r>
        <w:t xml:space="preserve">Figure </w:t>
      </w:r>
      <w:r w:rsidR="004F6169">
        <w:t xml:space="preserve"> </w:t>
      </w:r>
      <w:r w:rsidR="0087586F">
        <w:fldChar w:fldCharType="begin"/>
      </w:r>
      <w:r w:rsidR="0087586F">
        <w:instrText xml:space="preserve"> SEQ Figure \* ARABIC </w:instrText>
      </w:r>
      <w:r w:rsidR="0087586F">
        <w:fldChar w:fldCharType="separate"/>
      </w:r>
      <w:r w:rsidR="004F6169">
        <w:rPr>
          <w:noProof/>
        </w:rPr>
        <w:t>39</w:t>
      </w:r>
      <w:r w:rsidR="0087586F">
        <w:rPr>
          <w:noProof/>
        </w:rPr>
        <w:fldChar w:fldCharType="end"/>
      </w:r>
      <w:r>
        <w:t xml:space="preserve"> - </w:t>
      </w:r>
      <w:r w:rsidRPr="0099377F">
        <w:t xml:space="preserve">SCADA System and </w:t>
      </w:r>
      <w:r w:rsidRPr="0029230E">
        <w:t>Building</w:t>
      </w:r>
      <w:r w:rsidRPr="0099377F">
        <w:t xml:space="preserve"> Management System</w:t>
      </w:r>
      <w:r>
        <w:t xml:space="preserve"> Connection Diagram</w:t>
      </w:r>
      <w:bookmarkEnd w:id="286"/>
    </w:p>
    <w:p w:rsidR="002F36C6" w:rsidRPr="00173E41" w:rsidRDefault="002F36C6" w:rsidP="005C492B">
      <w:pPr>
        <w:jc w:val="both"/>
      </w:pPr>
    </w:p>
    <w:p w:rsidR="002F36C6" w:rsidRDefault="002F36C6" w:rsidP="005C492B">
      <w:pPr>
        <w:spacing w:line="360" w:lineRule="auto"/>
        <w:jc w:val="both"/>
      </w:pPr>
      <w:r>
        <w:t>Building Management System (BMS) are controlling and monitoring but not be limited to the following subsystem:</w:t>
      </w:r>
    </w:p>
    <w:tbl>
      <w:tblPr>
        <w:tblStyle w:val="TableGrid1"/>
        <w:tblW w:w="8838" w:type="dxa"/>
        <w:tblLook w:val="0420" w:firstRow="1" w:lastRow="0" w:firstColumn="0" w:lastColumn="0" w:noHBand="0" w:noVBand="1"/>
      </w:tblPr>
      <w:tblGrid>
        <w:gridCol w:w="4068"/>
        <w:gridCol w:w="2160"/>
        <w:gridCol w:w="2610"/>
      </w:tblGrid>
      <w:tr w:rsidR="002F36C6" w:rsidRPr="00A32C02" w:rsidTr="00A32C02">
        <w:trPr>
          <w:trHeight w:val="375"/>
        </w:trPr>
        <w:tc>
          <w:tcPr>
            <w:tcW w:w="4068" w:type="dxa"/>
            <w:hideMark/>
          </w:tcPr>
          <w:p w:rsidR="002F36C6" w:rsidRPr="00A32C02" w:rsidRDefault="002F36C6" w:rsidP="005C492B">
            <w:pPr>
              <w:spacing w:line="360" w:lineRule="auto"/>
              <w:jc w:val="both"/>
              <w:rPr>
                <w:rFonts w:eastAsia="Times New Roman" w:cs="Arial"/>
                <w:b/>
                <w:bCs/>
                <w:color w:val="000000" w:themeColor="text1"/>
              </w:rPr>
            </w:pPr>
            <w:r w:rsidRPr="00A32C02">
              <w:rPr>
                <w:rFonts w:eastAsia="Times New Roman" w:cs="Arial"/>
                <w:b/>
                <w:bCs/>
                <w:color w:val="000000" w:themeColor="text1"/>
              </w:rPr>
              <w:lastRenderedPageBreak/>
              <w:t>Equipment</w:t>
            </w:r>
          </w:p>
        </w:tc>
        <w:tc>
          <w:tcPr>
            <w:tcW w:w="2160" w:type="dxa"/>
            <w:hideMark/>
          </w:tcPr>
          <w:p w:rsidR="002F36C6" w:rsidRPr="00A32C02" w:rsidRDefault="002F36C6" w:rsidP="005C492B">
            <w:pPr>
              <w:spacing w:line="360" w:lineRule="auto"/>
              <w:jc w:val="both"/>
              <w:rPr>
                <w:rFonts w:eastAsia="Times New Roman" w:cs="Arial"/>
                <w:b/>
                <w:bCs/>
                <w:color w:val="000000" w:themeColor="text1"/>
              </w:rPr>
            </w:pPr>
            <w:r w:rsidRPr="00A32C02">
              <w:rPr>
                <w:rFonts w:eastAsia="Times New Roman" w:cs="Arial"/>
                <w:b/>
                <w:bCs/>
                <w:color w:val="000000" w:themeColor="text1"/>
              </w:rPr>
              <w:t>BMS</w:t>
            </w:r>
          </w:p>
        </w:tc>
        <w:tc>
          <w:tcPr>
            <w:tcW w:w="2610" w:type="dxa"/>
            <w:hideMark/>
          </w:tcPr>
          <w:p w:rsidR="002F36C6" w:rsidRPr="00A32C02" w:rsidRDefault="002F36C6" w:rsidP="005C492B">
            <w:pPr>
              <w:spacing w:line="360" w:lineRule="auto"/>
              <w:jc w:val="both"/>
              <w:rPr>
                <w:rFonts w:eastAsia="Times New Roman" w:cs="Arial"/>
                <w:b/>
                <w:bCs/>
                <w:color w:val="000000" w:themeColor="text1"/>
              </w:rPr>
            </w:pPr>
            <w:r w:rsidRPr="00A32C02">
              <w:rPr>
                <w:rFonts w:eastAsia="Times New Roman" w:cs="Arial"/>
                <w:b/>
                <w:bCs/>
                <w:color w:val="000000" w:themeColor="text1"/>
              </w:rPr>
              <w:t>SCADA</w:t>
            </w:r>
          </w:p>
        </w:tc>
      </w:tr>
      <w:tr w:rsidR="002F36C6" w:rsidRPr="00140C64" w:rsidTr="00A32C02">
        <w:trPr>
          <w:trHeight w:val="360"/>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MCFA</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Fire Fighting Pump (Electric pump)</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Fire Fighting Pump (Diesel pump)</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Fire Fighting Pump (Jockey pump)</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Water Pump (Filter pump)</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Water Pump (Booster pump)</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Domestic Water Tank</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Rain Water Tank</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Fire Water Tank</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Lighting</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ECS (Exhaust fan)</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ECS (VRV)</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Generator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Weekly tank (Generator)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Power Meter (Transformer)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UPS</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Control &amp; 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Elevator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Escalator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r w:rsidR="002F36C6" w:rsidRPr="00140C64" w:rsidTr="00A32C02">
        <w:trPr>
          <w:trHeight w:val="345"/>
        </w:trPr>
        <w:tc>
          <w:tcPr>
            <w:tcW w:w="4068"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LV Switchgear</w:t>
            </w:r>
          </w:p>
        </w:tc>
        <w:tc>
          <w:tcPr>
            <w:tcW w:w="216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c>
          <w:tcPr>
            <w:tcW w:w="2610" w:type="dxa"/>
            <w:hideMark/>
          </w:tcPr>
          <w:p w:rsidR="002F36C6" w:rsidRPr="00140C64" w:rsidRDefault="002F36C6" w:rsidP="005C492B">
            <w:pPr>
              <w:spacing w:line="360" w:lineRule="auto"/>
              <w:jc w:val="both"/>
              <w:rPr>
                <w:rFonts w:eastAsia="Times New Roman" w:cs="Arial"/>
                <w:color w:val="000000"/>
              </w:rPr>
            </w:pPr>
            <w:r w:rsidRPr="00140C64">
              <w:rPr>
                <w:rFonts w:eastAsia="Times New Roman" w:cs="Arial"/>
                <w:color w:val="000000"/>
              </w:rPr>
              <w:t>Monitor</w:t>
            </w:r>
          </w:p>
        </w:tc>
      </w:tr>
    </w:tbl>
    <w:p w:rsidR="002F36C6" w:rsidRDefault="002F36C6" w:rsidP="002D214B">
      <w:pPr>
        <w:pStyle w:val="Caption"/>
      </w:pPr>
      <w:bookmarkStart w:id="287" w:name="_Toc497912878"/>
      <w:r>
        <w:t xml:space="preserve">Table </w:t>
      </w:r>
      <w:r w:rsidR="0087586F">
        <w:fldChar w:fldCharType="begin"/>
      </w:r>
      <w:r w:rsidR="0087586F">
        <w:instrText xml:space="preserve"> SEQ Table \* ARABIC </w:instrText>
      </w:r>
      <w:r w:rsidR="0087586F">
        <w:fldChar w:fldCharType="separate"/>
      </w:r>
      <w:r w:rsidR="008E42AE">
        <w:rPr>
          <w:noProof/>
        </w:rPr>
        <w:t>21</w:t>
      </w:r>
      <w:r w:rsidR="0087586F">
        <w:rPr>
          <w:noProof/>
        </w:rPr>
        <w:fldChar w:fldCharType="end"/>
      </w:r>
      <w:r>
        <w:t xml:space="preserve"> - BMS and SCADA C</w:t>
      </w:r>
      <w:r w:rsidRPr="00332F9D">
        <w:t xml:space="preserve">ontrolling and </w:t>
      </w:r>
      <w:r>
        <w:t>M</w:t>
      </w:r>
      <w:r w:rsidRPr="00332F9D">
        <w:t>onitoring</w:t>
      </w:r>
      <w:r>
        <w:t xml:space="preserve"> List</w:t>
      </w:r>
      <w:bookmarkEnd w:id="287"/>
    </w:p>
    <w:p w:rsidR="008F733F" w:rsidRPr="008F733F" w:rsidRDefault="008F733F" w:rsidP="008F733F"/>
    <w:p w:rsidR="002F36C6" w:rsidRPr="00DF5CFA" w:rsidRDefault="002F36C6" w:rsidP="005C492B">
      <w:pPr>
        <w:spacing w:line="360" w:lineRule="auto"/>
        <w:jc w:val="both"/>
        <w:rPr>
          <w:color w:val="FED36B" w:themeColor="accent3" w:themeTint="99"/>
          <w:szCs w:val="22"/>
        </w:rPr>
      </w:pPr>
      <w:r w:rsidRPr="00173E41">
        <w:rPr>
          <w:szCs w:val="22"/>
        </w:rPr>
        <w:t xml:space="preserve">SCADA system will monitor and control all the subsystem above through Building Management System (BMS). SCADA system will control Building </w:t>
      </w:r>
      <w:r>
        <w:rPr>
          <w:szCs w:val="22"/>
        </w:rPr>
        <w:t xml:space="preserve">Management </w:t>
      </w:r>
      <w:r w:rsidRPr="00173E41">
        <w:rPr>
          <w:szCs w:val="22"/>
        </w:rPr>
        <w:t xml:space="preserve">System </w:t>
      </w:r>
      <w:r>
        <w:rPr>
          <w:szCs w:val="22"/>
        </w:rPr>
        <w:t>on</w:t>
      </w:r>
      <w:r w:rsidRPr="00173E41">
        <w:rPr>
          <w:szCs w:val="22"/>
        </w:rPr>
        <w:t xml:space="preserve"> normal operation</w:t>
      </w:r>
      <w:r>
        <w:rPr>
          <w:szCs w:val="22"/>
        </w:rPr>
        <w:t xml:space="preserve"> only</w:t>
      </w:r>
      <w:r w:rsidRPr="00173E41">
        <w:rPr>
          <w:szCs w:val="22"/>
        </w:rPr>
        <w:t xml:space="preserve">. </w:t>
      </w:r>
    </w:p>
    <w:p w:rsidR="002F36C6" w:rsidRDefault="002F36C6" w:rsidP="005C492B">
      <w:pPr>
        <w:spacing w:line="360" w:lineRule="auto"/>
        <w:jc w:val="both"/>
      </w:pPr>
      <w:r w:rsidRPr="0051224C">
        <w:t>If some subsystem or equipment need to be service,</w:t>
      </w:r>
      <w:r w:rsidR="005C492B">
        <w:t xml:space="preserve"> </w:t>
      </w:r>
      <w:r w:rsidRPr="005C492B">
        <w:rPr>
          <w:color w:val="000000" w:themeColor="text1"/>
        </w:rPr>
        <w:t>SCADA System will release the control authority to be taken by</w:t>
      </w:r>
      <w:r w:rsidR="008F733F">
        <w:rPr>
          <w:color w:val="000000" w:themeColor="text1"/>
        </w:rPr>
        <w:t xml:space="preserve"> local workstation of</w:t>
      </w:r>
      <w:r w:rsidRPr="005C492B">
        <w:rPr>
          <w:color w:val="000000" w:themeColor="text1"/>
        </w:rPr>
        <w:t xml:space="preserve"> BMS</w:t>
      </w:r>
      <w:r w:rsidRPr="0051224C">
        <w:t xml:space="preserve">. In this mode, Control authority will be set locally through BMS Workstation and SCADA system will not be allowed to send control command to the BMS. In service mode, BMS will be allowed to control the subsystem or equipment </w:t>
      </w:r>
      <w:proofErr w:type="spellStart"/>
      <w:r w:rsidRPr="0051224C">
        <w:t>individualy</w:t>
      </w:r>
      <w:proofErr w:type="spellEnd"/>
      <w:r w:rsidRPr="0051224C">
        <w:t xml:space="preserve"> for service purposes.</w:t>
      </w:r>
      <w:r>
        <w:t xml:space="preserve"> Following are the sample screen of SCADA system information presentation of Building Management System</w:t>
      </w:r>
    </w:p>
    <w:p w:rsidR="002F36C6" w:rsidRDefault="002F36C6" w:rsidP="005C492B">
      <w:pPr>
        <w:spacing w:line="360" w:lineRule="auto"/>
        <w:jc w:val="both"/>
      </w:pPr>
      <w:r>
        <w:rPr>
          <w:noProof/>
          <w:lang w:eastAsia="en-US"/>
        </w:rPr>
        <w:lastRenderedPageBreak/>
        <w:drawing>
          <wp:inline distT="0" distB="0" distL="0" distR="0" wp14:anchorId="2560B9BE" wp14:editId="0AC27F8D">
            <wp:extent cx="5549900" cy="312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93"/>
                    <a:stretch>
                      <a:fillRect/>
                    </a:stretch>
                  </pic:blipFill>
                  <pic:spPr>
                    <a:xfrm>
                      <a:off x="0" y="0"/>
                      <a:ext cx="5549900" cy="3121660"/>
                    </a:xfrm>
                    <a:prstGeom prst="rect">
                      <a:avLst/>
                    </a:prstGeom>
                  </pic:spPr>
                </pic:pic>
              </a:graphicData>
            </a:graphic>
          </wp:inline>
        </w:drawing>
      </w:r>
    </w:p>
    <w:p w:rsidR="00E37BF2" w:rsidRDefault="004F3F32" w:rsidP="002D214B">
      <w:pPr>
        <w:pStyle w:val="Caption"/>
      </w:pPr>
      <w:bookmarkStart w:id="288" w:name="_Toc497912828"/>
      <w:r>
        <w:t xml:space="preserve">Figure </w:t>
      </w:r>
      <w:r w:rsidR="004F6169">
        <w:t xml:space="preserve"> </w:t>
      </w:r>
      <w:r w:rsidR="0087586F">
        <w:fldChar w:fldCharType="begin"/>
      </w:r>
      <w:r w:rsidR="0087586F">
        <w:instrText xml:space="preserve"> SEQ Figure \* ARABIC </w:instrText>
      </w:r>
      <w:r w:rsidR="0087586F">
        <w:fldChar w:fldCharType="separate"/>
      </w:r>
      <w:r w:rsidR="004F6169">
        <w:rPr>
          <w:noProof/>
        </w:rPr>
        <w:t>40</w:t>
      </w:r>
      <w:r w:rsidR="0087586F">
        <w:rPr>
          <w:noProof/>
        </w:rPr>
        <w:fldChar w:fldCharType="end"/>
      </w:r>
      <w:r w:rsidR="00E37BF2">
        <w:t xml:space="preserve"> – BMS </w:t>
      </w:r>
      <w:proofErr w:type="spellStart"/>
      <w:r w:rsidR="00E37BF2">
        <w:t>Ligthing</w:t>
      </w:r>
      <w:proofErr w:type="spellEnd"/>
      <w:r w:rsidR="00E37BF2">
        <w:t xml:space="preserve"> HMI Display Sample</w:t>
      </w:r>
      <w:bookmarkEnd w:id="288"/>
    </w:p>
    <w:p w:rsidR="002F36C6" w:rsidRDefault="002F36C6" w:rsidP="005C492B">
      <w:pPr>
        <w:spacing w:line="360" w:lineRule="auto"/>
        <w:jc w:val="both"/>
      </w:pPr>
      <w:r>
        <w:rPr>
          <w:noProof/>
          <w:lang w:eastAsia="en-US"/>
        </w:rPr>
        <w:drawing>
          <wp:inline distT="0" distB="0" distL="0" distR="0" wp14:anchorId="62A3E94F" wp14:editId="453A7888">
            <wp:extent cx="5549900" cy="3121660"/>
            <wp:effectExtent l="0" t="0" r="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4.PNG"/>
                    <pic:cNvPicPr/>
                  </pic:nvPicPr>
                  <pic:blipFill>
                    <a:blip r:embed="rId94"/>
                    <a:stretch>
                      <a:fillRect/>
                    </a:stretch>
                  </pic:blipFill>
                  <pic:spPr>
                    <a:xfrm>
                      <a:off x="0" y="0"/>
                      <a:ext cx="5549900" cy="3121660"/>
                    </a:xfrm>
                    <a:prstGeom prst="rect">
                      <a:avLst/>
                    </a:prstGeom>
                  </pic:spPr>
                </pic:pic>
              </a:graphicData>
            </a:graphic>
          </wp:inline>
        </w:drawing>
      </w:r>
    </w:p>
    <w:p w:rsidR="00E37BF2" w:rsidRPr="005062C0" w:rsidRDefault="004F3F32" w:rsidP="002D214B">
      <w:pPr>
        <w:pStyle w:val="Caption"/>
      </w:pPr>
      <w:bookmarkStart w:id="289" w:name="_Toc497912829"/>
      <w:r>
        <w:t xml:space="preserve">Figure </w:t>
      </w:r>
      <w:r w:rsidR="004F6169">
        <w:t xml:space="preserve"> </w:t>
      </w:r>
      <w:r w:rsidR="0087586F">
        <w:fldChar w:fldCharType="begin"/>
      </w:r>
      <w:r w:rsidR="0087586F">
        <w:instrText xml:space="preserve"> SEQ Figure \* ARABIC </w:instrText>
      </w:r>
      <w:r w:rsidR="0087586F">
        <w:fldChar w:fldCharType="separate"/>
      </w:r>
      <w:r w:rsidR="004F6169">
        <w:rPr>
          <w:noProof/>
        </w:rPr>
        <w:t>41</w:t>
      </w:r>
      <w:r w:rsidR="0087586F">
        <w:rPr>
          <w:noProof/>
        </w:rPr>
        <w:fldChar w:fldCharType="end"/>
      </w:r>
      <w:r w:rsidR="00E37BF2">
        <w:t xml:space="preserve"> – Building equipment HMI Display sample</w:t>
      </w:r>
      <w:bookmarkEnd w:id="289"/>
    </w:p>
    <w:p w:rsidR="002F36C6" w:rsidRDefault="002F36C6" w:rsidP="005C492B">
      <w:pPr>
        <w:pStyle w:val="Heading3"/>
        <w:spacing w:line="360" w:lineRule="auto"/>
        <w:jc w:val="both"/>
      </w:pPr>
      <w:bookmarkStart w:id="290" w:name="_Toc497912769"/>
      <w:r>
        <w:t>SCADA – PA/PID/VoIP/PHP Screen Design and functionality</w:t>
      </w:r>
      <w:bookmarkEnd w:id="290"/>
    </w:p>
    <w:p w:rsidR="002F36C6" w:rsidRDefault="002F36C6" w:rsidP="005C492B">
      <w:pPr>
        <w:spacing w:line="360" w:lineRule="auto"/>
        <w:jc w:val="both"/>
      </w:pPr>
      <w:r>
        <w:t>To Monitor and Control of PA/PID/VoIP/PHP System, SCADA System will have server to server connection with the PA/PID/VoIP/PHP system at the OCC. Following shown drawing of SCADA and PA/PID/VoIP/PHP System connection diagram.</w:t>
      </w:r>
    </w:p>
    <w:p w:rsidR="002F36C6" w:rsidRDefault="0087586F" w:rsidP="00EF34B8">
      <w:pPr>
        <w:keepNext/>
        <w:jc w:val="center"/>
      </w:pPr>
      <w:r>
        <w:rPr>
          <w:i/>
          <w:noProof/>
          <w:lang w:val="en-GB" w:eastAsia="en-GB"/>
        </w:rPr>
        <w:lastRenderedPageBreak/>
        <w:pict w14:anchorId="0F90167A">
          <v:shape id="Text Box 466" o:spid="_x0000_s1043" type="#_x0000_t202" style="position:absolute;left:0;text-align:left;margin-left:31.05pt;margin-top:277pt;width:109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" stroked="f">
            <v:textbox style="mso-next-textbox:#Text Box 466">
              <w:txbxContent>
                <w:p w:rsidR="005E346D" w:rsidRDefault="005E346D" w:rsidP="002F36C6">
                  <w:r>
                    <w:t xml:space="preserve">PA/PID/VoIP/PHP </w:t>
                  </w:r>
                </w:p>
              </w:txbxContent>
            </v:textbox>
          </v:shape>
        </w:pict>
      </w:r>
      <w:r>
        <w:rPr>
          <w:i/>
          <w:noProof/>
          <w:lang w:val="en-GB" w:eastAsia="en-GB"/>
        </w:rPr>
        <w:pict w14:anchorId="15A3940D">
          <v:shape id="Text Box 465" o:spid="_x0000_s1044" type="#_x0000_t202" style="position:absolute;left:0;text-align:left;margin-left:52.55pt;margin-top:69.5pt;width:61.1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" stroked="f">
            <v:textbox style="mso-next-textbox:#Text Box 465">
              <w:txbxContent>
                <w:p w:rsidR="005E346D" w:rsidRDefault="005E346D" w:rsidP="002F36C6">
                  <w:r>
                    <w:t xml:space="preserve">SCADA </w:t>
                  </w:r>
                </w:p>
              </w:txbxContent>
            </v:textbox>
          </v:shape>
        </w:pict>
      </w:r>
      <w:r w:rsidR="002F36C6" w:rsidRPr="00B32321">
        <w:rPr>
          <w:i/>
          <w:noProof/>
          <w:lang w:eastAsia="en-US"/>
        </w:rPr>
        <w:drawing>
          <wp:inline distT="0" distB="0" distL="0" distR="0" wp14:anchorId="6F2EC468" wp14:editId="7031C32A">
            <wp:extent cx="3981450" cy="4591050"/>
            <wp:effectExtent l="0" t="0" r="0" b="0"/>
            <wp:docPr id="3817" name="Pictur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1450" cy="4591050"/>
                    </a:xfrm>
                    <a:prstGeom prst="rect">
                      <a:avLst/>
                    </a:prstGeom>
                    <a:noFill/>
                    <a:ln>
                      <a:noFill/>
                    </a:ln>
                  </pic:spPr>
                </pic:pic>
              </a:graphicData>
            </a:graphic>
          </wp:inline>
        </w:drawing>
      </w:r>
    </w:p>
    <w:p w:rsidR="002F36C6" w:rsidRDefault="004F6169" w:rsidP="002D214B">
      <w:pPr>
        <w:pStyle w:val="Caption"/>
      </w:pPr>
      <w:bookmarkStart w:id="291" w:name="_Toc497912830"/>
      <w:r>
        <w:t xml:space="preserve">Figure </w:t>
      </w:r>
      <w:r w:rsidR="0087586F">
        <w:fldChar w:fldCharType="begin"/>
      </w:r>
      <w:r w:rsidR="0087586F">
        <w:instrText xml:space="preserve"> SEQ Figure \* ARABIC </w:instrText>
      </w:r>
      <w:r w:rsidR="0087586F">
        <w:fldChar w:fldCharType="separate"/>
      </w:r>
      <w:r>
        <w:rPr>
          <w:noProof/>
        </w:rPr>
        <w:t>42</w:t>
      </w:r>
      <w:r w:rsidR="0087586F">
        <w:rPr>
          <w:noProof/>
        </w:rPr>
        <w:fldChar w:fldCharType="end"/>
      </w:r>
      <w:r w:rsidR="002F36C6">
        <w:t xml:space="preserve"> - </w:t>
      </w:r>
      <w:r w:rsidR="002F36C6" w:rsidRPr="00B01C0D">
        <w:t>SCADA and PA/PI</w:t>
      </w:r>
      <w:r w:rsidR="002F36C6">
        <w:t>D/VoIP/PHP System Connection D</w:t>
      </w:r>
      <w:r w:rsidR="002F36C6" w:rsidRPr="00B01C0D">
        <w:t>iagram</w:t>
      </w:r>
      <w:bookmarkEnd w:id="291"/>
    </w:p>
    <w:p w:rsidR="002F36C6" w:rsidRPr="00A12551" w:rsidRDefault="002F36C6" w:rsidP="005C492B">
      <w:pPr>
        <w:jc w:val="both"/>
      </w:pPr>
    </w:p>
    <w:p w:rsidR="002F36C6" w:rsidRDefault="002F36C6" w:rsidP="005C492B">
      <w:pPr>
        <w:spacing w:line="360" w:lineRule="auto"/>
        <w:jc w:val="both"/>
        <w:rPr>
          <w:lang w:val="en-GB" w:eastAsia="en-US" w:bidi="th-TH"/>
        </w:rPr>
      </w:pPr>
      <w:r>
        <w:t xml:space="preserve">So, </w:t>
      </w:r>
      <w:proofErr w:type="gramStart"/>
      <w:r>
        <w:t>All of</w:t>
      </w:r>
      <w:proofErr w:type="gramEnd"/>
      <w:r>
        <w:t xml:space="preserve"> PA/PID/VoIP/PHP System will have an integrated server in redundant configuration for all subsystem to be connected with SCADA System.</w:t>
      </w:r>
    </w:p>
    <w:p w:rsidR="002F36C6" w:rsidRDefault="002F36C6" w:rsidP="005C492B">
      <w:pPr>
        <w:pStyle w:val="Heading4"/>
        <w:jc w:val="both"/>
        <w:rPr>
          <w:b w:val="0"/>
          <w:lang w:val="en-GB" w:eastAsia="en-US" w:bidi="th-TH"/>
        </w:rPr>
      </w:pPr>
      <w:r w:rsidRPr="0051224C">
        <w:rPr>
          <w:lang w:val="en-GB" w:eastAsia="en-US" w:bidi="th-TH"/>
        </w:rPr>
        <w:t xml:space="preserve">SCADA – </w:t>
      </w:r>
      <w:r w:rsidRPr="00A32C02">
        <w:t>Public</w:t>
      </w:r>
      <w:r w:rsidRPr="0051224C">
        <w:rPr>
          <w:lang w:val="en-GB" w:eastAsia="en-US" w:bidi="th-TH"/>
        </w:rPr>
        <w:t xml:space="preserve"> Announcement System.</w:t>
      </w:r>
    </w:p>
    <w:p w:rsidR="002F36C6" w:rsidRDefault="002F36C6" w:rsidP="005C492B">
      <w:pPr>
        <w:spacing w:line="360" w:lineRule="auto"/>
        <w:jc w:val="both"/>
      </w:pPr>
      <w:r>
        <w:t xml:space="preserve">Public Announcement (PA) System is system which handle of voice announcement to the </w:t>
      </w:r>
      <w:proofErr w:type="spellStart"/>
      <w:r>
        <w:t>passanger</w:t>
      </w:r>
      <w:proofErr w:type="spellEnd"/>
      <w:r>
        <w:t xml:space="preserve"> as well as to the operator and station authority according to the purposes of the announcement. Public Announcement (PA) system will be installed on each station and should have but not be limited to the following zoning for announcement:</w:t>
      </w:r>
    </w:p>
    <w:p w:rsidR="002F36C6" w:rsidRDefault="002F36C6" w:rsidP="005C492B">
      <w:pPr>
        <w:pStyle w:val="ListParagraph"/>
        <w:numPr>
          <w:ilvl w:val="0"/>
          <w:numId w:val="21"/>
        </w:numPr>
        <w:spacing w:line="360" w:lineRule="auto"/>
        <w:jc w:val="both"/>
      </w:pPr>
      <w:r>
        <w:t>Platform Area</w:t>
      </w:r>
    </w:p>
    <w:p w:rsidR="002F36C6" w:rsidRDefault="002F36C6" w:rsidP="005C492B">
      <w:pPr>
        <w:pStyle w:val="ListParagraph"/>
        <w:numPr>
          <w:ilvl w:val="0"/>
          <w:numId w:val="21"/>
        </w:numPr>
        <w:spacing w:line="360" w:lineRule="auto"/>
        <w:jc w:val="both"/>
      </w:pPr>
      <w:r>
        <w:t>Public Area</w:t>
      </w:r>
    </w:p>
    <w:p w:rsidR="002F36C6" w:rsidRDefault="002F36C6" w:rsidP="005C492B">
      <w:pPr>
        <w:pStyle w:val="ListParagraph"/>
        <w:numPr>
          <w:ilvl w:val="0"/>
          <w:numId w:val="21"/>
        </w:numPr>
        <w:spacing w:line="360" w:lineRule="auto"/>
        <w:jc w:val="both"/>
      </w:pPr>
      <w:r>
        <w:t>Non-Public Area</w:t>
      </w:r>
    </w:p>
    <w:p w:rsidR="002F36C6" w:rsidRDefault="002F36C6" w:rsidP="005C492B">
      <w:pPr>
        <w:spacing w:line="360" w:lineRule="auto"/>
        <w:jc w:val="both"/>
      </w:pPr>
      <w:r>
        <w:t xml:space="preserve">Public Announcement system will also have server which located at the OCC to centralize </w:t>
      </w:r>
      <w:proofErr w:type="gramStart"/>
      <w:r>
        <w:t>all of</w:t>
      </w:r>
      <w:proofErr w:type="gramEnd"/>
      <w:r>
        <w:t xml:space="preserve"> the PA system. SCADA System will monitor for health status and alarm of </w:t>
      </w:r>
      <w:r>
        <w:lastRenderedPageBreak/>
        <w:t>the PA system through the above connection. SCADA System will also be allowed to control PA System in the form of the following command:</w:t>
      </w:r>
    </w:p>
    <w:p w:rsidR="002F36C6" w:rsidRDefault="00280B55" w:rsidP="005C492B">
      <w:pPr>
        <w:pStyle w:val="ListParagraph"/>
        <w:numPr>
          <w:ilvl w:val="0"/>
          <w:numId w:val="22"/>
        </w:numPr>
        <w:spacing w:line="360" w:lineRule="auto"/>
        <w:jc w:val="both"/>
      </w:pPr>
      <w:r>
        <w:t>Make</w:t>
      </w:r>
      <w:r w:rsidR="002F36C6">
        <w:t xml:space="preserve"> Long Line Public Address (LLPA)</w:t>
      </w:r>
    </w:p>
    <w:p w:rsidR="002F36C6" w:rsidRDefault="00280B55" w:rsidP="005C492B">
      <w:pPr>
        <w:pStyle w:val="ListParagraph"/>
        <w:numPr>
          <w:ilvl w:val="0"/>
          <w:numId w:val="22"/>
        </w:numPr>
        <w:spacing w:line="360" w:lineRule="auto"/>
        <w:jc w:val="both"/>
      </w:pPr>
      <w:r>
        <w:t>Make</w:t>
      </w:r>
      <w:r w:rsidR="002F36C6">
        <w:t xml:space="preserve"> Automatic Long Line Public Address (ALLPA) based on signaling system information</w:t>
      </w:r>
    </w:p>
    <w:p w:rsidR="002F36C6" w:rsidRDefault="00280B55" w:rsidP="005C492B">
      <w:pPr>
        <w:pStyle w:val="ListParagraph"/>
        <w:numPr>
          <w:ilvl w:val="0"/>
          <w:numId w:val="22"/>
        </w:numPr>
        <w:spacing w:line="360" w:lineRule="auto"/>
        <w:jc w:val="both"/>
      </w:pPr>
      <w:r>
        <w:t>Make</w:t>
      </w:r>
      <w:r w:rsidR="002F36C6">
        <w:t xml:space="preserve"> Pre-Recorded announcement</w:t>
      </w:r>
    </w:p>
    <w:p w:rsidR="002F36C6" w:rsidRDefault="00280B55" w:rsidP="005C492B">
      <w:pPr>
        <w:spacing w:line="360" w:lineRule="auto"/>
        <w:jc w:val="both"/>
      </w:pPr>
      <w:r w:rsidRPr="00280B55">
        <w:rPr>
          <w:color w:val="000000" w:themeColor="text1"/>
        </w:rPr>
        <w:t>Make LLPA</w:t>
      </w:r>
      <w:r w:rsidR="002F36C6">
        <w:t xml:space="preserve"> means that the announcement operation process will be done manually by the operator. In </w:t>
      </w:r>
      <w:r>
        <w:t>LLPA</w:t>
      </w:r>
      <w:r w:rsidR="002F36C6">
        <w:t xml:space="preserve">, Operator can make live announcement as well as pre-recorded announcement. </w:t>
      </w:r>
      <w:r>
        <w:t xml:space="preserve">Also </w:t>
      </w:r>
      <w:r w:rsidR="002F36C6">
        <w:t xml:space="preserve">In </w:t>
      </w:r>
      <w:r>
        <w:t>LLPA</w:t>
      </w:r>
      <w:r w:rsidR="002F36C6">
        <w:t xml:space="preserve">, Operator should select manually for the station, zone, </w:t>
      </w:r>
      <w:proofErr w:type="gramStart"/>
      <w:r w:rsidR="002F36C6">
        <w:t>and also</w:t>
      </w:r>
      <w:proofErr w:type="gramEnd"/>
      <w:r w:rsidR="002F36C6">
        <w:t xml:space="preserve"> for the pre-recorded announcement if the operator decides to make pre-recorded announcement. This announcement also can be configured to be cyclical or just one-time announcement.</w:t>
      </w:r>
    </w:p>
    <w:p w:rsidR="002F36C6" w:rsidRDefault="00280B55" w:rsidP="005C492B">
      <w:pPr>
        <w:spacing w:line="360" w:lineRule="auto"/>
        <w:jc w:val="both"/>
      </w:pPr>
      <w:r>
        <w:t>ALLPA command</w:t>
      </w:r>
      <w:r w:rsidR="002F36C6">
        <w:t xml:space="preserve"> will only use pre-recorded announcement. </w:t>
      </w:r>
      <w:r>
        <w:t>the ALLPA command</w:t>
      </w:r>
      <w:r w:rsidR="002F36C6">
        <w:t xml:space="preserve"> will be applied </w:t>
      </w:r>
      <w:r>
        <w:t>for</w:t>
      </w:r>
      <w:r w:rsidR="002F36C6">
        <w:t xml:space="preserve"> the following operation:</w:t>
      </w:r>
    </w:p>
    <w:p w:rsidR="002F36C6" w:rsidRDefault="002F36C6" w:rsidP="005C492B">
      <w:pPr>
        <w:pStyle w:val="ListParagraph"/>
        <w:numPr>
          <w:ilvl w:val="0"/>
          <w:numId w:val="23"/>
        </w:numPr>
        <w:spacing w:line="360" w:lineRule="auto"/>
        <w:jc w:val="both"/>
      </w:pPr>
      <w:r>
        <w:t>Train Information Announcement</w:t>
      </w:r>
    </w:p>
    <w:p w:rsidR="002F36C6" w:rsidRDefault="002F36C6" w:rsidP="005C492B">
      <w:pPr>
        <w:pStyle w:val="ListParagraph"/>
        <w:numPr>
          <w:ilvl w:val="0"/>
          <w:numId w:val="23"/>
        </w:numPr>
        <w:spacing w:line="360" w:lineRule="auto"/>
        <w:jc w:val="both"/>
      </w:pPr>
      <w:r>
        <w:t xml:space="preserve">Pre-Configured Information on the </w:t>
      </w:r>
      <w:proofErr w:type="gramStart"/>
      <w:r>
        <w:t>particular station</w:t>
      </w:r>
      <w:proofErr w:type="gramEnd"/>
      <w:r>
        <w:t>.</w:t>
      </w:r>
    </w:p>
    <w:p w:rsidR="002F36C6" w:rsidRDefault="002F36C6" w:rsidP="005C492B">
      <w:pPr>
        <w:spacing w:line="360" w:lineRule="auto"/>
        <w:jc w:val="both"/>
      </w:pPr>
      <w:r>
        <w:t>Train information Announcement consist of the following information:</w:t>
      </w:r>
    </w:p>
    <w:p w:rsidR="002F36C6" w:rsidRDefault="002F36C6" w:rsidP="005C492B">
      <w:pPr>
        <w:pStyle w:val="ListParagraph"/>
        <w:numPr>
          <w:ilvl w:val="0"/>
          <w:numId w:val="24"/>
        </w:numPr>
        <w:spacing w:line="360" w:lineRule="auto"/>
        <w:jc w:val="both"/>
      </w:pPr>
      <w:r>
        <w:t>Next Train expected arrival time announcement</w:t>
      </w:r>
    </w:p>
    <w:p w:rsidR="002F36C6" w:rsidRDefault="002F36C6" w:rsidP="005C492B">
      <w:pPr>
        <w:pStyle w:val="ListParagraph"/>
        <w:numPr>
          <w:ilvl w:val="0"/>
          <w:numId w:val="24"/>
        </w:numPr>
        <w:spacing w:line="360" w:lineRule="auto"/>
        <w:jc w:val="both"/>
      </w:pPr>
      <w:r>
        <w:t xml:space="preserve">Train Approaching and </w:t>
      </w:r>
      <w:proofErr w:type="spellStart"/>
      <w:r>
        <w:t>passanger</w:t>
      </w:r>
      <w:proofErr w:type="spellEnd"/>
      <w:r>
        <w:t xml:space="preserve"> warning according to the train approaching announcement.</w:t>
      </w:r>
    </w:p>
    <w:p w:rsidR="002F36C6" w:rsidRDefault="002F36C6" w:rsidP="005C492B">
      <w:pPr>
        <w:spacing w:line="360" w:lineRule="auto"/>
        <w:jc w:val="both"/>
      </w:pPr>
      <w:r>
        <w:t xml:space="preserve">Train Information Announcement will only announce at the zone platform to give information to the </w:t>
      </w:r>
      <w:proofErr w:type="spellStart"/>
      <w:r>
        <w:t>passanger</w:t>
      </w:r>
      <w:proofErr w:type="spellEnd"/>
      <w:r>
        <w:t xml:space="preserve"> at the related platform area.</w:t>
      </w:r>
    </w:p>
    <w:p w:rsidR="002F36C6" w:rsidRDefault="002F36C6" w:rsidP="005C492B">
      <w:pPr>
        <w:spacing w:line="360" w:lineRule="auto"/>
        <w:jc w:val="both"/>
      </w:pPr>
      <w:r>
        <w:t>Alarm information announcement will be categorize based on the alarm purpose. This can be based on alarm level, location, or intended actor (public or non-public).</w:t>
      </w:r>
    </w:p>
    <w:p w:rsidR="002F36C6" w:rsidRDefault="002F36C6" w:rsidP="005C492B">
      <w:pPr>
        <w:spacing w:line="360" w:lineRule="auto"/>
        <w:jc w:val="both"/>
      </w:pPr>
      <w:r>
        <w:t xml:space="preserve">Pre-Configured Information </w:t>
      </w:r>
      <w:proofErr w:type="spellStart"/>
      <w:r>
        <w:t>Announncement</w:t>
      </w:r>
      <w:proofErr w:type="spellEnd"/>
      <w:r>
        <w:t xml:space="preserve"> is the announcement on the </w:t>
      </w:r>
      <w:proofErr w:type="gramStart"/>
      <w:r>
        <w:t>particular station</w:t>
      </w:r>
      <w:proofErr w:type="gramEnd"/>
      <w:r>
        <w:t xml:space="preserve"> and zone that will be created by the operator and it will be synchronized with PIDS. Following show the sample screen of Public Announcement Display.</w:t>
      </w:r>
    </w:p>
    <w:p w:rsidR="002F36C6" w:rsidRDefault="002F36C6" w:rsidP="005C492B">
      <w:pPr>
        <w:jc w:val="both"/>
      </w:pPr>
      <w:r>
        <w:rPr>
          <w:noProof/>
          <w:lang w:eastAsia="en-US"/>
        </w:rPr>
        <w:lastRenderedPageBreak/>
        <w:drawing>
          <wp:inline distT="0" distB="0" distL="0" distR="0" wp14:anchorId="401905FD" wp14:editId="1B078BC3">
            <wp:extent cx="5549900" cy="312166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9.PNG"/>
                    <pic:cNvPicPr/>
                  </pic:nvPicPr>
                  <pic:blipFill>
                    <a:blip r:embed="rId96"/>
                    <a:stretch>
                      <a:fillRect/>
                    </a:stretch>
                  </pic:blipFill>
                  <pic:spPr>
                    <a:xfrm>
                      <a:off x="0" y="0"/>
                      <a:ext cx="5549900" cy="3121660"/>
                    </a:xfrm>
                    <a:prstGeom prst="rect">
                      <a:avLst/>
                    </a:prstGeom>
                  </pic:spPr>
                </pic:pic>
              </a:graphicData>
            </a:graphic>
          </wp:inline>
        </w:drawing>
      </w:r>
    </w:p>
    <w:p w:rsidR="00E37BF2" w:rsidRDefault="004F6169" w:rsidP="002D214B">
      <w:pPr>
        <w:pStyle w:val="Caption"/>
      </w:pPr>
      <w:bookmarkStart w:id="292" w:name="_Toc497912831"/>
      <w:r>
        <w:t xml:space="preserve">Figure </w:t>
      </w:r>
      <w:r w:rsidR="0087586F">
        <w:fldChar w:fldCharType="begin"/>
      </w:r>
      <w:r w:rsidR="0087586F">
        <w:instrText xml:space="preserve"> SEQ Figure \* ARABIC </w:instrText>
      </w:r>
      <w:r w:rsidR="0087586F">
        <w:fldChar w:fldCharType="separate"/>
      </w:r>
      <w:r>
        <w:rPr>
          <w:noProof/>
        </w:rPr>
        <w:t>43</w:t>
      </w:r>
      <w:r w:rsidR="0087586F">
        <w:rPr>
          <w:noProof/>
        </w:rPr>
        <w:fldChar w:fldCharType="end"/>
      </w:r>
      <w:r w:rsidR="00E37BF2">
        <w:t xml:space="preserve"> – Public Announcement HMI Display Sample</w:t>
      </w:r>
      <w:bookmarkEnd w:id="292"/>
    </w:p>
    <w:p w:rsidR="002F36C6" w:rsidRDefault="002F36C6" w:rsidP="005C492B">
      <w:pPr>
        <w:pStyle w:val="Heading4"/>
        <w:jc w:val="both"/>
        <w:rPr>
          <w:lang w:val="en-GB" w:eastAsia="en-US" w:bidi="th-TH"/>
        </w:rPr>
      </w:pPr>
      <w:r w:rsidRPr="0051224C">
        <w:rPr>
          <w:lang w:val="en-GB" w:eastAsia="en-US" w:bidi="th-TH"/>
        </w:rPr>
        <w:t>SCADA</w:t>
      </w:r>
      <w:r>
        <w:rPr>
          <w:lang w:val="en-GB" w:eastAsia="en-US" w:bidi="th-TH"/>
        </w:rPr>
        <w:t xml:space="preserve"> – Public Information Display (PID)</w:t>
      </w:r>
    </w:p>
    <w:p w:rsidR="002F36C6" w:rsidRDefault="002F36C6" w:rsidP="005C492B">
      <w:pPr>
        <w:spacing w:line="360" w:lineRule="auto"/>
        <w:jc w:val="both"/>
      </w:pPr>
      <w:r>
        <w:t xml:space="preserve">Public Information Display (PID) is a system or equipment that will be displayed a text message information. PID system should be integrated with the PA System, So SCADA System will automatically be interconnected with the PID system, because it has </w:t>
      </w:r>
      <w:proofErr w:type="gramStart"/>
      <w:r>
        <w:t>been connected with</w:t>
      </w:r>
      <w:proofErr w:type="gramEnd"/>
      <w:r>
        <w:t xml:space="preserve"> PA System at PA Server in the OCC.</w:t>
      </w:r>
    </w:p>
    <w:p w:rsidR="002F36C6" w:rsidRDefault="002F36C6" w:rsidP="005C492B">
      <w:pPr>
        <w:spacing w:line="360" w:lineRule="auto"/>
        <w:jc w:val="both"/>
      </w:pPr>
      <w:r>
        <w:t xml:space="preserve">The PID Display will be in the form of LED dot matrix display panels, so it will be mainly used to display real time train arrival information. SCADA System will monitor PID system equipment for health status and alarm. </w:t>
      </w:r>
      <w:proofErr w:type="gramStart"/>
      <w:r>
        <w:t>And also</w:t>
      </w:r>
      <w:proofErr w:type="gramEnd"/>
      <w:r>
        <w:t>, SCADA system will be allowed to send command control to the PID system in the form of the following:</w:t>
      </w:r>
    </w:p>
    <w:p w:rsidR="002F36C6" w:rsidRDefault="002F36C6" w:rsidP="005C492B">
      <w:pPr>
        <w:pStyle w:val="ListParagraph"/>
        <w:numPr>
          <w:ilvl w:val="0"/>
          <w:numId w:val="25"/>
        </w:numPr>
        <w:spacing w:line="360" w:lineRule="auto"/>
        <w:jc w:val="both"/>
      </w:pPr>
      <w:r>
        <w:t>Sending Text Message.</w:t>
      </w:r>
    </w:p>
    <w:p w:rsidR="002F36C6" w:rsidRDefault="002F36C6" w:rsidP="005C492B">
      <w:pPr>
        <w:spacing w:line="360" w:lineRule="auto"/>
        <w:jc w:val="both"/>
      </w:pPr>
      <w:r>
        <w:t>There will be two mode of messaging PID System by SCADA System, which are:</w:t>
      </w:r>
    </w:p>
    <w:p w:rsidR="002F36C6" w:rsidRDefault="002F36C6" w:rsidP="005C492B">
      <w:pPr>
        <w:pStyle w:val="ListParagraph"/>
        <w:numPr>
          <w:ilvl w:val="0"/>
          <w:numId w:val="25"/>
        </w:numPr>
        <w:spacing w:line="360" w:lineRule="auto"/>
        <w:jc w:val="both"/>
      </w:pPr>
      <w:r>
        <w:t>Manual Messaging Mode</w:t>
      </w:r>
    </w:p>
    <w:p w:rsidR="002F36C6" w:rsidRDefault="002F36C6" w:rsidP="005C492B">
      <w:pPr>
        <w:pStyle w:val="ListParagraph"/>
        <w:numPr>
          <w:ilvl w:val="0"/>
          <w:numId w:val="25"/>
        </w:numPr>
        <w:spacing w:line="360" w:lineRule="auto"/>
        <w:jc w:val="both"/>
      </w:pPr>
      <w:r>
        <w:t>Automatic Messaging Mode</w:t>
      </w:r>
    </w:p>
    <w:p w:rsidR="002F36C6" w:rsidRDefault="002F36C6" w:rsidP="005C492B">
      <w:pPr>
        <w:spacing w:line="360" w:lineRule="auto"/>
        <w:jc w:val="both"/>
      </w:pPr>
      <w:r>
        <w:t xml:space="preserve">Manual </w:t>
      </w:r>
      <w:proofErr w:type="spellStart"/>
      <w:r>
        <w:t>Messsaging</w:t>
      </w:r>
      <w:proofErr w:type="spellEnd"/>
      <w:r>
        <w:t xml:space="preserve"> Mode will be used for operator to display message on the PID display manually. In this mode, operator need to enter the message he or she want to display. The Message will also able to be configured cyclical in the specific time or just </w:t>
      </w:r>
      <w:proofErr w:type="gramStart"/>
      <w:r>
        <w:t>one time</w:t>
      </w:r>
      <w:proofErr w:type="gramEnd"/>
      <w:r>
        <w:t xml:space="preserve"> message.</w:t>
      </w:r>
    </w:p>
    <w:p w:rsidR="002F36C6" w:rsidRDefault="002F36C6" w:rsidP="005C492B">
      <w:pPr>
        <w:spacing w:line="360" w:lineRule="auto"/>
        <w:jc w:val="both"/>
      </w:pPr>
      <w:r>
        <w:t>Automatic Messaging Mode will be applied regarding of the following operation:</w:t>
      </w:r>
    </w:p>
    <w:p w:rsidR="002F36C6" w:rsidRDefault="002F36C6" w:rsidP="005C492B">
      <w:pPr>
        <w:pStyle w:val="ListParagraph"/>
        <w:numPr>
          <w:ilvl w:val="0"/>
          <w:numId w:val="26"/>
        </w:numPr>
        <w:spacing w:line="360" w:lineRule="auto"/>
        <w:jc w:val="both"/>
      </w:pPr>
      <w:r>
        <w:lastRenderedPageBreak/>
        <w:t>Train information message</w:t>
      </w:r>
    </w:p>
    <w:p w:rsidR="002F36C6" w:rsidRDefault="002F36C6" w:rsidP="005C492B">
      <w:pPr>
        <w:spacing w:line="360" w:lineRule="auto"/>
        <w:jc w:val="both"/>
      </w:pPr>
      <w:r>
        <w:t>Train Information Message will be displayed but should not be limited to the following information:</w:t>
      </w:r>
    </w:p>
    <w:p w:rsidR="002F36C6" w:rsidRDefault="002F36C6" w:rsidP="005C492B">
      <w:pPr>
        <w:pStyle w:val="ListParagraph"/>
        <w:numPr>
          <w:ilvl w:val="0"/>
          <w:numId w:val="27"/>
        </w:numPr>
        <w:spacing w:line="360" w:lineRule="auto"/>
        <w:jc w:val="both"/>
      </w:pPr>
      <w:r>
        <w:t>Next Train Expected Arrival Time</w:t>
      </w:r>
    </w:p>
    <w:p w:rsidR="002F36C6" w:rsidRDefault="002F36C6" w:rsidP="005C492B">
      <w:pPr>
        <w:pStyle w:val="ListParagraph"/>
        <w:numPr>
          <w:ilvl w:val="0"/>
          <w:numId w:val="27"/>
        </w:numPr>
        <w:spacing w:line="360" w:lineRule="auto"/>
        <w:jc w:val="both"/>
      </w:pPr>
      <w:r>
        <w:t>Train Approaching.</w:t>
      </w:r>
    </w:p>
    <w:p w:rsidR="002F36C6" w:rsidRDefault="002F36C6" w:rsidP="005C492B">
      <w:pPr>
        <w:spacing w:line="360" w:lineRule="auto"/>
        <w:jc w:val="both"/>
      </w:pPr>
      <w:r>
        <w:t>Following are the sample screen of PID display on SCADA system</w:t>
      </w:r>
    </w:p>
    <w:p w:rsidR="002F36C6" w:rsidRDefault="002F36C6" w:rsidP="005C492B">
      <w:pPr>
        <w:spacing w:line="360" w:lineRule="auto"/>
        <w:jc w:val="both"/>
      </w:pPr>
      <w:r>
        <w:rPr>
          <w:noProof/>
          <w:lang w:eastAsia="en-US"/>
        </w:rPr>
        <w:drawing>
          <wp:inline distT="0" distB="0" distL="0" distR="0" wp14:anchorId="0B896AF2" wp14:editId="31D874BF">
            <wp:extent cx="5549900" cy="3121660"/>
            <wp:effectExtent l="0" t="0" r="0" b="2540"/>
            <wp:docPr id="3838" name="Pictur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0.PNG"/>
                    <pic:cNvPicPr/>
                  </pic:nvPicPr>
                  <pic:blipFill>
                    <a:blip r:embed="rId97"/>
                    <a:stretch>
                      <a:fillRect/>
                    </a:stretch>
                  </pic:blipFill>
                  <pic:spPr>
                    <a:xfrm>
                      <a:off x="0" y="0"/>
                      <a:ext cx="5549900" cy="3121660"/>
                    </a:xfrm>
                    <a:prstGeom prst="rect">
                      <a:avLst/>
                    </a:prstGeom>
                  </pic:spPr>
                </pic:pic>
              </a:graphicData>
            </a:graphic>
          </wp:inline>
        </w:drawing>
      </w:r>
    </w:p>
    <w:p w:rsidR="00E37BF2" w:rsidRDefault="004F6169" w:rsidP="002D214B">
      <w:pPr>
        <w:pStyle w:val="Caption"/>
      </w:pPr>
      <w:bookmarkStart w:id="293" w:name="_Toc497912832"/>
      <w:r>
        <w:t xml:space="preserve">Figure </w:t>
      </w:r>
      <w:r w:rsidR="0087586F">
        <w:fldChar w:fldCharType="begin"/>
      </w:r>
      <w:r w:rsidR="0087586F">
        <w:instrText xml:space="preserve"> SEQ Figure \* ARABIC </w:instrText>
      </w:r>
      <w:r w:rsidR="0087586F">
        <w:fldChar w:fldCharType="separate"/>
      </w:r>
      <w:r>
        <w:rPr>
          <w:noProof/>
        </w:rPr>
        <w:t>44</w:t>
      </w:r>
      <w:r w:rsidR="0087586F">
        <w:rPr>
          <w:noProof/>
        </w:rPr>
        <w:fldChar w:fldCharType="end"/>
      </w:r>
      <w:r w:rsidR="00E37BF2">
        <w:t xml:space="preserve"> – PID HMI Display sample</w:t>
      </w:r>
      <w:bookmarkEnd w:id="293"/>
    </w:p>
    <w:p w:rsidR="002F36C6" w:rsidRPr="0051224C" w:rsidRDefault="002F36C6" w:rsidP="005C492B">
      <w:pPr>
        <w:pStyle w:val="Heading4"/>
        <w:spacing w:line="360" w:lineRule="auto"/>
        <w:jc w:val="both"/>
        <w:rPr>
          <w:lang w:val="en-GB" w:eastAsia="en-US" w:bidi="th-TH"/>
        </w:rPr>
      </w:pPr>
      <w:r>
        <w:rPr>
          <w:lang w:val="en-GB" w:eastAsia="en-US" w:bidi="th-TH"/>
        </w:rPr>
        <w:t xml:space="preserve">SCADA -  VoIP and </w:t>
      </w:r>
      <w:proofErr w:type="spellStart"/>
      <w:r>
        <w:rPr>
          <w:lang w:val="en-GB" w:eastAsia="en-US" w:bidi="th-TH"/>
        </w:rPr>
        <w:t>Passanger</w:t>
      </w:r>
      <w:proofErr w:type="spellEnd"/>
      <w:r>
        <w:rPr>
          <w:lang w:val="en-GB" w:eastAsia="en-US" w:bidi="th-TH"/>
        </w:rPr>
        <w:t xml:space="preserve"> Help Point (PHP)</w:t>
      </w:r>
    </w:p>
    <w:p w:rsidR="002F36C6" w:rsidRDefault="002F36C6" w:rsidP="005C492B">
      <w:pPr>
        <w:spacing w:line="360" w:lineRule="auto"/>
        <w:jc w:val="both"/>
      </w:pPr>
      <w:r>
        <w:t xml:space="preserve">For the Voice Over IP (VoIP) System, SCADA system will only monitor for equipment health status and alarm. So, there will be no command control from SCADA system to the VoIP System. </w:t>
      </w:r>
    </w:p>
    <w:p w:rsidR="002F36C6" w:rsidRDefault="002F36C6" w:rsidP="005C492B">
      <w:pPr>
        <w:spacing w:line="360" w:lineRule="auto"/>
        <w:jc w:val="both"/>
      </w:pPr>
      <w:proofErr w:type="spellStart"/>
      <w:r>
        <w:t>Passanger</w:t>
      </w:r>
      <w:proofErr w:type="spellEnd"/>
      <w:r>
        <w:t xml:space="preserve"> Help Point (PHP) System will consist of intercom like communication equipment which will be installed usually at the elevator to allow for the passenger to communicate with the operator. </w:t>
      </w:r>
    </w:p>
    <w:p w:rsidR="002F36C6" w:rsidRPr="00130CD3" w:rsidRDefault="002F36C6" w:rsidP="005C492B">
      <w:pPr>
        <w:spacing w:line="360" w:lineRule="auto"/>
        <w:jc w:val="both"/>
      </w:pPr>
      <w:r w:rsidRPr="00130CD3">
        <w:t xml:space="preserve">Following shown block diagram of SCADA System and PHP system operational concept. </w:t>
      </w:r>
    </w:p>
    <w:p w:rsidR="002F36C6" w:rsidRPr="00130CD3" w:rsidRDefault="002F36C6" w:rsidP="004F3F32">
      <w:pPr>
        <w:keepNext/>
        <w:jc w:val="center"/>
      </w:pPr>
      <w:r w:rsidRPr="00130CD3">
        <w:object w:dxaOrig="7965" w:dyaOrig="4291" w14:anchorId="6B74B640">
          <v:shape id="_x0000_i1029" type="#_x0000_t75" style="width:397.65pt;height:213.8pt" o:ole="">
            <v:imagedata r:id="rId98" o:title=""/>
          </v:shape>
          <o:OLEObject Type="Embed" ProgID="Visio.Drawing.15" ShapeID="_x0000_i1029" DrawAspect="Content" ObjectID="_1572766382" r:id="rId99"/>
        </w:object>
      </w:r>
    </w:p>
    <w:p w:rsidR="002F36C6" w:rsidRDefault="002F36C6" w:rsidP="002D214B">
      <w:pPr>
        <w:pStyle w:val="Caption"/>
      </w:pPr>
      <w:bookmarkStart w:id="294" w:name="_Toc497912833"/>
      <w:r w:rsidRPr="00130CD3">
        <w:t xml:space="preserve">Figure </w:t>
      </w:r>
      <w:r w:rsidR="00A35348">
        <w:fldChar w:fldCharType="begin"/>
      </w:r>
      <w:r>
        <w:instrText xml:space="preserve"> SEQ Figure \* ARABIC </w:instrText>
      </w:r>
      <w:r w:rsidR="00A35348">
        <w:fldChar w:fldCharType="separate"/>
      </w:r>
      <w:r w:rsidR="004F6169">
        <w:t>45</w:t>
      </w:r>
      <w:r w:rsidR="00A35348">
        <w:rPr>
          <w:noProof/>
        </w:rPr>
        <w:fldChar w:fldCharType="end"/>
      </w:r>
      <w:r w:rsidRPr="00130CD3">
        <w:t xml:space="preserve"> - SCADA System and PHP system Operational Concept</w:t>
      </w:r>
      <w:bookmarkEnd w:id="294"/>
    </w:p>
    <w:p w:rsidR="004F3F32" w:rsidRPr="004F3F32" w:rsidRDefault="004F3F32" w:rsidP="004F3F32"/>
    <w:p w:rsidR="002F36C6" w:rsidRPr="00130CD3" w:rsidRDefault="002F36C6" w:rsidP="005C492B">
      <w:pPr>
        <w:pStyle w:val="ListParagraph"/>
        <w:numPr>
          <w:ilvl w:val="1"/>
          <w:numId w:val="20"/>
        </w:numPr>
        <w:spacing w:line="360" w:lineRule="auto"/>
        <w:jc w:val="both"/>
      </w:pPr>
      <w:r w:rsidRPr="00130CD3">
        <w:t xml:space="preserve">When a </w:t>
      </w:r>
      <w:proofErr w:type="spellStart"/>
      <w:r w:rsidRPr="00130CD3">
        <w:t>passanger</w:t>
      </w:r>
      <w:proofErr w:type="spellEnd"/>
      <w:r w:rsidRPr="00130CD3">
        <w:t xml:space="preserve"> initiate communication with the operator through PHP device, </w:t>
      </w:r>
    </w:p>
    <w:p w:rsidR="002F36C6" w:rsidRPr="00130CD3" w:rsidRDefault="002F36C6" w:rsidP="005C492B">
      <w:pPr>
        <w:pStyle w:val="ListParagraph"/>
        <w:numPr>
          <w:ilvl w:val="1"/>
          <w:numId w:val="20"/>
        </w:numPr>
        <w:spacing w:line="360" w:lineRule="auto"/>
        <w:jc w:val="both"/>
      </w:pPr>
      <w:r w:rsidRPr="00130CD3">
        <w:t xml:space="preserve">PHP system will pass to </w:t>
      </w:r>
      <w:r>
        <w:t>CXS Server which will further send the status of PHP to SCADA System.</w:t>
      </w:r>
    </w:p>
    <w:p w:rsidR="002F36C6" w:rsidRPr="00130CD3" w:rsidRDefault="002F36C6" w:rsidP="005C492B">
      <w:pPr>
        <w:pStyle w:val="ListParagraph"/>
        <w:numPr>
          <w:ilvl w:val="1"/>
          <w:numId w:val="20"/>
        </w:numPr>
        <w:spacing w:line="360" w:lineRule="auto"/>
        <w:jc w:val="both"/>
      </w:pPr>
      <w:r w:rsidRPr="00130CD3">
        <w:t>SCADA system will monitor this action, indication for the active PHP equipment in SCADA Workstation to inform the operator at OCC that there is a call from the passenger through PHP System.</w:t>
      </w:r>
    </w:p>
    <w:p w:rsidR="002F36C6" w:rsidRPr="00130CD3" w:rsidRDefault="002F36C6" w:rsidP="005C492B">
      <w:pPr>
        <w:pStyle w:val="ListParagraph"/>
        <w:numPr>
          <w:ilvl w:val="1"/>
          <w:numId w:val="20"/>
        </w:numPr>
        <w:spacing w:line="360" w:lineRule="auto"/>
        <w:jc w:val="both"/>
      </w:pPr>
      <w:r w:rsidRPr="00130CD3">
        <w:t xml:space="preserve">Send the information to the CCTV process to point </w:t>
      </w:r>
      <w:proofErr w:type="gramStart"/>
      <w:r w:rsidRPr="00130CD3">
        <w:t>particular camera</w:t>
      </w:r>
      <w:proofErr w:type="gramEnd"/>
      <w:r w:rsidRPr="00130CD3">
        <w:t xml:space="preserve"> to the active PHP equipment, and zoom in if necessary</w:t>
      </w:r>
    </w:p>
    <w:p w:rsidR="002F36C6" w:rsidRDefault="002F36C6"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FA7D0B" w:rsidRDefault="00FA7D0B" w:rsidP="005C492B">
      <w:pPr>
        <w:jc w:val="both"/>
        <w:rPr>
          <w:lang w:val="en-GB" w:eastAsia="en-US" w:bidi="th-TH"/>
        </w:rPr>
      </w:pPr>
    </w:p>
    <w:p w:rsidR="002F36C6" w:rsidRDefault="002F36C6" w:rsidP="005C492B">
      <w:pPr>
        <w:pStyle w:val="Heading3"/>
        <w:jc w:val="both"/>
      </w:pPr>
      <w:bookmarkStart w:id="295" w:name="_Toc497912770"/>
      <w:r>
        <w:t xml:space="preserve">SCADA AMS/CCTV Screen Design and </w:t>
      </w:r>
      <w:proofErr w:type="spellStart"/>
      <w:r>
        <w:t>Funtionality</w:t>
      </w:r>
      <w:bookmarkEnd w:id="295"/>
      <w:proofErr w:type="spellEnd"/>
    </w:p>
    <w:p w:rsidR="002F36C6" w:rsidRPr="00634056" w:rsidRDefault="002F36C6" w:rsidP="005C492B">
      <w:pPr>
        <w:spacing w:line="360" w:lineRule="auto"/>
        <w:jc w:val="both"/>
      </w:pPr>
      <w:r>
        <w:t>Following Shown drawing of SCADA – AMS/CCTV Connection diagram.</w:t>
      </w:r>
    </w:p>
    <w:p w:rsidR="002F36C6" w:rsidRDefault="002F36C6" w:rsidP="005C492B">
      <w:pPr>
        <w:keepNext/>
        <w:jc w:val="both"/>
      </w:pPr>
      <w:r w:rsidRPr="007F7517">
        <w:rPr>
          <w:noProof/>
          <w:lang w:eastAsia="en-US"/>
        </w:rPr>
        <w:drawing>
          <wp:inline distT="0" distB="0" distL="0" distR="0" wp14:anchorId="58038B04" wp14:editId="1AF90B2C">
            <wp:extent cx="5549900" cy="45181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9900" cy="4518151"/>
                    </a:xfrm>
                    <a:prstGeom prst="rect">
                      <a:avLst/>
                    </a:prstGeom>
                    <a:noFill/>
                    <a:ln>
                      <a:noFill/>
                    </a:ln>
                  </pic:spPr>
                </pic:pic>
              </a:graphicData>
            </a:graphic>
          </wp:inline>
        </w:drawing>
      </w:r>
    </w:p>
    <w:p w:rsidR="002F36C6" w:rsidRDefault="002F36C6" w:rsidP="002D214B">
      <w:pPr>
        <w:pStyle w:val="Caption"/>
      </w:pPr>
      <w:bookmarkStart w:id="296" w:name="_Toc497912834"/>
      <w:r>
        <w:t xml:space="preserve">Figure </w:t>
      </w:r>
      <w:r w:rsidR="00A35348">
        <w:fldChar w:fldCharType="begin"/>
      </w:r>
      <w:r>
        <w:instrText xml:space="preserve"> SEQ Figure \* ARABIC </w:instrText>
      </w:r>
      <w:r w:rsidR="00A35348">
        <w:fldChar w:fldCharType="separate"/>
      </w:r>
      <w:r w:rsidR="004F6169">
        <w:t xml:space="preserve"> </w:t>
      </w:r>
      <w:r w:rsidR="0087586F">
        <w:fldChar w:fldCharType="begin"/>
      </w:r>
      <w:r w:rsidR="0087586F">
        <w:instrText xml:space="preserve"> SEQ Figure \* ARABIC </w:instrText>
      </w:r>
      <w:r w:rsidR="0087586F">
        <w:fldChar w:fldCharType="separate"/>
      </w:r>
      <w:r w:rsidR="004F6169">
        <w:rPr>
          <w:noProof/>
        </w:rPr>
        <w:t>46</w:t>
      </w:r>
      <w:r w:rsidR="0087586F">
        <w:rPr>
          <w:noProof/>
        </w:rPr>
        <w:fldChar w:fldCharType="end"/>
      </w:r>
      <w:r w:rsidR="00A35348">
        <w:rPr>
          <w:noProof/>
        </w:rPr>
        <w:fldChar w:fldCharType="end"/>
      </w:r>
      <w:r>
        <w:t xml:space="preserve"> - </w:t>
      </w:r>
      <w:r w:rsidRPr="00ED407C">
        <w:t xml:space="preserve">SCADA – AMS/CCTV </w:t>
      </w:r>
      <w:r>
        <w:t xml:space="preserve">System </w:t>
      </w:r>
      <w:r w:rsidRPr="00ED407C">
        <w:t xml:space="preserve">Connection </w:t>
      </w:r>
      <w:r>
        <w:t>D</w:t>
      </w:r>
      <w:r w:rsidRPr="00ED407C">
        <w:t>iagram</w:t>
      </w:r>
      <w:bookmarkEnd w:id="296"/>
    </w:p>
    <w:p w:rsidR="002F36C6" w:rsidRPr="00BF38EB" w:rsidRDefault="002F36C6" w:rsidP="005C492B">
      <w:pPr>
        <w:jc w:val="both"/>
      </w:pPr>
    </w:p>
    <w:p w:rsidR="002F36C6" w:rsidRDefault="002F36C6" w:rsidP="005C492B">
      <w:pPr>
        <w:spacing w:line="360" w:lineRule="auto"/>
        <w:jc w:val="both"/>
      </w:pPr>
      <w:r>
        <w:t>For the Access Management System (AMS), SCADA system will only monitor for equipment health status and alarm. So, there will be no command control from SCADA system to the AMS. The status and alarm data will be gather from AMS/CCTV Server.</w:t>
      </w:r>
    </w:p>
    <w:p w:rsidR="002F36C6" w:rsidRDefault="002F36C6" w:rsidP="005C492B">
      <w:pPr>
        <w:spacing w:line="360" w:lineRule="auto"/>
        <w:jc w:val="both"/>
      </w:pPr>
      <w:r>
        <w:t xml:space="preserve">CCTV System will consist of IP Based Camera that can be accessed using TCP/IP communication. SCADA system will require to access CCTV camera for live streaming only. All recording will be done by CCTV </w:t>
      </w:r>
      <w:proofErr w:type="gramStart"/>
      <w:r>
        <w:t>Server.</w:t>
      </w:r>
      <w:r w:rsidRPr="00127259">
        <w:rPr>
          <w:color w:val="FFFF00"/>
        </w:rPr>
        <w:t>.</w:t>
      </w:r>
      <w:proofErr w:type="gramEnd"/>
    </w:p>
    <w:p w:rsidR="002F36C6" w:rsidRDefault="002F36C6" w:rsidP="005C492B">
      <w:pPr>
        <w:spacing w:line="360" w:lineRule="auto"/>
        <w:jc w:val="both"/>
      </w:pPr>
      <w:r>
        <w:t xml:space="preserve">Beside for </w:t>
      </w:r>
      <w:proofErr w:type="spellStart"/>
      <w:r>
        <w:t>realtime</w:t>
      </w:r>
      <w:proofErr w:type="spellEnd"/>
      <w:r>
        <w:t xml:space="preserve"> live streaming, SCADA system will also be able to control the PTZ camera to point </w:t>
      </w:r>
      <w:r w:rsidR="00393E65">
        <w:t>of</w:t>
      </w:r>
      <w:r>
        <w:t xml:space="preserve"> required position.  When there is necessary alarm need to show for live streaming image or PHP Intercom active, SCADA System will detect such information </w:t>
      </w:r>
      <w:r>
        <w:lastRenderedPageBreak/>
        <w:t xml:space="preserve">and will access </w:t>
      </w:r>
      <w:proofErr w:type="gramStart"/>
      <w:r>
        <w:t>particular CCTV</w:t>
      </w:r>
      <w:proofErr w:type="gramEnd"/>
      <w:r>
        <w:t xml:space="preserve"> camera, point to appropriate location and zoom in if possible. Then SCADA Workstation will display the image from </w:t>
      </w:r>
      <w:proofErr w:type="gramStart"/>
      <w:r>
        <w:t>particular CCTV</w:t>
      </w:r>
      <w:proofErr w:type="gramEnd"/>
      <w:r>
        <w:t xml:space="preserve"> Camera.</w:t>
      </w:r>
    </w:p>
    <w:p w:rsidR="002F36C6" w:rsidRDefault="002F36C6" w:rsidP="005C492B">
      <w:pPr>
        <w:spacing w:line="360" w:lineRule="auto"/>
        <w:jc w:val="both"/>
      </w:pPr>
      <w:r>
        <w:t>SCADA System will also monitor CCTV System equipment for health status and alarm. The status and alarm data can be gather from AMS/CCTV Server, or from CCTV Camera device directly. Following show sample screen of CCTV monitoring display on SCADA system.</w:t>
      </w:r>
    </w:p>
    <w:p w:rsidR="002F36C6" w:rsidRDefault="002F36C6" w:rsidP="005C492B">
      <w:pPr>
        <w:spacing w:line="360" w:lineRule="auto"/>
        <w:jc w:val="both"/>
      </w:pPr>
      <w:r>
        <w:rPr>
          <w:noProof/>
          <w:lang w:eastAsia="en-US"/>
        </w:rPr>
        <w:drawing>
          <wp:inline distT="0" distB="0" distL="0" distR="0" wp14:anchorId="5F2E4DFB" wp14:editId="0E727C77">
            <wp:extent cx="5549900" cy="3121660"/>
            <wp:effectExtent l="0" t="0" r="0" b="2540"/>
            <wp:docPr id="3839" name="Pictur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28.PNG"/>
                    <pic:cNvPicPr/>
                  </pic:nvPicPr>
                  <pic:blipFill>
                    <a:blip r:embed="rId101"/>
                    <a:stretch>
                      <a:fillRect/>
                    </a:stretch>
                  </pic:blipFill>
                  <pic:spPr>
                    <a:xfrm>
                      <a:off x="0" y="0"/>
                      <a:ext cx="5549900" cy="3121660"/>
                    </a:xfrm>
                    <a:prstGeom prst="rect">
                      <a:avLst/>
                    </a:prstGeom>
                  </pic:spPr>
                </pic:pic>
              </a:graphicData>
            </a:graphic>
          </wp:inline>
        </w:drawing>
      </w:r>
    </w:p>
    <w:p w:rsidR="00E37BF2" w:rsidRDefault="004F6169" w:rsidP="002D214B">
      <w:pPr>
        <w:pStyle w:val="Caption"/>
      </w:pPr>
      <w:bookmarkStart w:id="297" w:name="_Toc497912835"/>
      <w:r>
        <w:t xml:space="preserve">Figure </w:t>
      </w:r>
      <w:r w:rsidR="0087586F">
        <w:fldChar w:fldCharType="begin"/>
      </w:r>
      <w:r w:rsidR="0087586F">
        <w:instrText xml:space="preserve"> SEQ Figure \* ARABIC </w:instrText>
      </w:r>
      <w:r w:rsidR="0087586F">
        <w:fldChar w:fldCharType="separate"/>
      </w:r>
      <w:r>
        <w:rPr>
          <w:noProof/>
        </w:rPr>
        <w:t>47</w:t>
      </w:r>
      <w:r w:rsidR="0087586F">
        <w:rPr>
          <w:noProof/>
        </w:rPr>
        <w:fldChar w:fldCharType="end"/>
      </w:r>
      <w:r w:rsidR="00E37BF2">
        <w:t xml:space="preserve"> – CCTV Monitoring HMI Display Sample</w:t>
      </w:r>
      <w:bookmarkEnd w:id="297"/>
    </w:p>
    <w:p w:rsidR="002F36C6" w:rsidRDefault="002F36C6" w:rsidP="005C492B">
      <w:pPr>
        <w:pStyle w:val="Heading3"/>
        <w:spacing w:line="360" w:lineRule="auto"/>
        <w:jc w:val="both"/>
      </w:pPr>
      <w:bookmarkStart w:id="298" w:name="_Toc497912771"/>
      <w:r>
        <w:t xml:space="preserve">SCADA – Other System Screen Design and </w:t>
      </w:r>
      <w:proofErr w:type="spellStart"/>
      <w:r>
        <w:t>Funtionality</w:t>
      </w:r>
      <w:bookmarkEnd w:id="298"/>
      <w:proofErr w:type="spellEnd"/>
    </w:p>
    <w:p w:rsidR="002F36C6" w:rsidRDefault="002F36C6" w:rsidP="005C492B">
      <w:pPr>
        <w:spacing w:line="360" w:lineRule="auto"/>
        <w:jc w:val="both"/>
      </w:pPr>
      <w:r>
        <w:t>For other system, SCADA system will only monitor for health status and alarm of the equipment. There will be three kinds of connection between SCADA System and Other system, which are:</w:t>
      </w:r>
    </w:p>
    <w:p w:rsidR="002F36C6" w:rsidRDefault="002F36C6" w:rsidP="005C492B">
      <w:pPr>
        <w:pStyle w:val="ListParagraph"/>
        <w:numPr>
          <w:ilvl w:val="0"/>
          <w:numId w:val="28"/>
        </w:numPr>
        <w:spacing w:line="360" w:lineRule="auto"/>
        <w:jc w:val="both"/>
      </w:pPr>
      <w:r>
        <w:t>Server to Server Connection</w:t>
      </w:r>
    </w:p>
    <w:p w:rsidR="002F36C6" w:rsidRDefault="002F36C6" w:rsidP="005C492B">
      <w:pPr>
        <w:pStyle w:val="ListParagraph"/>
        <w:numPr>
          <w:ilvl w:val="0"/>
          <w:numId w:val="28"/>
        </w:numPr>
        <w:spacing w:line="360" w:lineRule="auto"/>
        <w:jc w:val="both"/>
      </w:pPr>
      <w:r>
        <w:t xml:space="preserve">SCADA </w:t>
      </w:r>
      <w:r w:rsidR="00393E65">
        <w:t>Server</w:t>
      </w:r>
      <w:r>
        <w:t xml:space="preserve"> </w:t>
      </w:r>
      <w:r w:rsidR="00393E65">
        <w:t xml:space="preserve">to </w:t>
      </w:r>
      <w:proofErr w:type="gramStart"/>
      <w:r w:rsidR="00393E65">
        <w:t>other</w:t>
      </w:r>
      <w:proofErr w:type="gramEnd"/>
      <w:r w:rsidR="00393E65">
        <w:t xml:space="preserve"> controller</w:t>
      </w:r>
    </w:p>
    <w:p w:rsidR="002F36C6" w:rsidRDefault="002F36C6" w:rsidP="005C492B">
      <w:pPr>
        <w:pStyle w:val="ListParagraph"/>
        <w:numPr>
          <w:ilvl w:val="0"/>
          <w:numId w:val="28"/>
        </w:numPr>
        <w:spacing w:line="360" w:lineRule="auto"/>
        <w:jc w:val="both"/>
      </w:pPr>
      <w:r>
        <w:t>SCADA Server to device directly.</w:t>
      </w:r>
    </w:p>
    <w:p w:rsidR="002F36C6" w:rsidRDefault="002F36C6" w:rsidP="005C492B">
      <w:pPr>
        <w:spacing w:line="360" w:lineRule="auto"/>
        <w:jc w:val="both"/>
      </w:pPr>
      <w:r>
        <w:t xml:space="preserve">Following are table of the other system connection type plan to </w:t>
      </w:r>
      <w:proofErr w:type="spellStart"/>
      <w:r>
        <w:t>scada</w:t>
      </w:r>
      <w:proofErr w:type="spellEnd"/>
      <w:r>
        <w:t xml:space="preserve"> server (this connection type can be changed based on the interface with other party).</w:t>
      </w:r>
    </w:p>
    <w:p w:rsidR="004F3F32" w:rsidRDefault="004F3F32" w:rsidP="005C492B">
      <w:pPr>
        <w:spacing w:line="360" w:lineRule="auto"/>
        <w:jc w:val="both"/>
      </w:pPr>
    </w:p>
    <w:p w:rsidR="004F3F32" w:rsidRDefault="004F3F32" w:rsidP="005C492B">
      <w:pPr>
        <w:spacing w:line="360" w:lineRule="auto"/>
        <w:jc w:val="both"/>
      </w:pPr>
    </w:p>
    <w:tbl>
      <w:tblPr>
        <w:tblStyle w:val="TableGrid1"/>
        <w:tblW w:w="8725" w:type="dxa"/>
        <w:tblLayout w:type="fixed"/>
        <w:tblLook w:val="04A0" w:firstRow="1" w:lastRow="0" w:firstColumn="1" w:lastColumn="0" w:noHBand="0" w:noVBand="1"/>
      </w:tblPr>
      <w:tblGrid>
        <w:gridCol w:w="535"/>
        <w:gridCol w:w="3150"/>
        <w:gridCol w:w="2610"/>
        <w:gridCol w:w="2430"/>
      </w:tblGrid>
      <w:tr w:rsidR="002F36C6" w:rsidTr="00A32C02">
        <w:tc>
          <w:tcPr>
            <w:tcW w:w="535" w:type="dxa"/>
          </w:tcPr>
          <w:p w:rsidR="002F36C6" w:rsidRPr="00F4312C" w:rsidRDefault="002F36C6" w:rsidP="005C492B">
            <w:pPr>
              <w:spacing w:after="120" w:line="360" w:lineRule="auto"/>
              <w:jc w:val="both"/>
              <w:rPr>
                <w:b/>
              </w:rPr>
            </w:pPr>
            <w:r w:rsidRPr="00F4312C">
              <w:rPr>
                <w:b/>
              </w:rPr>
              <w:lastRenderedPageBreak/>
              <w:t>No</w:t>
            </w:r>
          </w:p>
        </w:tc>
        <w:tc>
          <w:tcPr>
            <w:tcW w:w="3150" w:type="dxa"/>
          </w:tcPr>
          <w:p w:rsidR="002F36C6" w:rsidRPr="00F4312C" w:rsidRDefault="002F36C6" w:rsidP="005C492B">
            <w:pPr>
              <w:spacing w:after="120" w:line="360" w:lineRule="auto"/>
              <w:jc w:val="both"/>
              <w:rPr>
                <w:b/>
              </w:rPr>
            </w:pPr>
            <w:r w:rsidRPr="00F4312C">
              <w:rPr>
                <w:b/>
              </w:rPr>
              <w:t>System</w:t>
            </w:r>
          </w:p>
        </w:tc>
        <w:tc>
          <w:tcPr>
            <w:tcW w:w="2610" w:type="dxa"/>
          </w:tcPr>
          <w:p w:rsidR="002F36C6" w:rsidRPr="00F4312C" w:rsidRDefault="002F36C6" w:rsidP="005C492B">
            <w:pPr>
              <w:spacing w:line="360" w:lineRule="auto"/>
              <w:jc w:val="both"/>
              <w:rPr>
                <w:b/>
              </w:rPr>
            </w:pPr>
            <w:r w:rsidRPr="00F4312C">
              <w:rPr>
                <w:b/>
              </w:rPr>
              <w:t xml:space="preserve">Connection Type </w:t>
            </w:r>
            <w:r w:rsidR="00EF34B8" w:rsidRPr="00F4312C">
              <w:rPr>
                <w:b/>
              </w:rPr>
              <w:t>Plan</w:t>
            </w:r>
          </w:p>
        </w:tc>
        <w:tc>
          <w:tcPr>
            <w:tcW w:w="2430" w:type="dxa"/>
          </w:tcPr>
          <w:p w:rsidR="002F36C6" w:rsidRPr="00F4312C" w:rsidRDefault="002F36C6" w:rsidP="005C492B">
            <w:pPr>
              <w:spacing w:line="360" w:lineRule="auto"/>
              <w:jc w:val="both"/>
              <w:rPr>
                <w:b/>
              </w:rPr>
            </w:pPr>
            <w:r w:rsidRPr="00F4312C">
              <w:rPr>
                <w:b/>
              </w:rPr>
              <w:t>Protocol</w:t>
            </w:r>
          </w:p>
        </w:tc>
      </w:tr>
      <w:tr w:rsidR="002F36C6" w:rsidTr="00A32C02">
        <w:tc>
          <w:tcPr>
            <w:tcW w:w="535" w:type="dxa"/>
          </w:tcPr>
          <w:p w:rsidR="002F36C6" w:rsidRDefault="002F36C6" w:rsidP="005C492B">
            <w:pPr>
              <w:spacing w:after="120" w:line="360" w:lineRule="auto"/>
              <w:jc w:val="both"/>
            </w:pPr>
            <w:r>
              <w:t>1</w:t>
            </w:r>
          </w:p>
        </w:tc>
        <w:tc>
          <w:tcPr>
            <w:tcW w:w="3150" w:type="dxa"/>
          </w:tcPr>
          <w:p w:rsidR="002F36C6" w:rsidRDefault="002F36C6" w:rsidP="005C492B">
            <w:pPr>
              <w:spacing w:after="120" w:line="360" w:lineRule="auto"/>
              <w:jc w:val="both"/>
            </w:pPr>
            <w:r>
              <w:t>Radio Tetra</w:t>
            </w:r>
          </w:p>
        </w:tc>
        <w:tc>
          <w:tcPr>
            <w:tcW w:w="2610" w:type="dxa"/>
          </w:tcPr>
          <w:p w:rsidR="002F36C6" w:rsidRDefault="002F36C6" w:rsidP="005C492B">
            <w:pPr>
              <w:spacing w:after="120" w:line="360" w:lineRule="auto"/>
              <w:jc w:val="both"/>
            </w:pPr>
            <w:r>
              <w:t xml:space="preserve">Server to Server </w:t>
            </w:r>
          </w:p>
        </w:tc>
        <w:tc>
          <w:tcPr>
            <w:tcW w:w="2430" w:type="dxa"/>
          </w:tcPr>
          <w:p w:rsidR="002F36C6" w:rsidRDefault="002F36C6" w:rsidP="005C492B">
            <w:pPr>
              <w:spacing w:after="120" w:line="360" w:lineRule="auto"/>
              <w:jc w:val="both"/>
            </w:pPr>
            <w:r>
              <w:t>SNMP</w:t>
            </w:r>
          </w:p>
        </w:tc>
      </w:tr>
      <w:tr w:rsidR="002F36C6" w:rsidTr="00A32C02">
        <w:tc>
          <w:tcPr>
            <w:tcW w:w="535" w:type="dxa"/>
          </w:tcPr>
          <w:p w:rsidR="002F36C6" w:rsidRDefault="002F36C6" w:rsidP="005C492B">
            <w:pPr>
              <w:spacing w:after="120" w:line="360" w:lineRule="auto"/>
              <w:jc w:val="both"/>
            </w:pPr>
            <w:r>
              <w:t>2</w:t>
            </w:r>
          </w:p>
        </w:tc>
        <w:tc>
          <w:tcPr>
            <w:tcW w:w="3150" w:type="dxa"/>
          </w:tcPr>
          <w:p w:rsidR="002F36C6" w:rsidRDefault="002F36C6" w:rsidP="005C492B">
            <w:pPr>
              <w:spacing w:after="120" w:line="360" w:lineRule="auto"/>
              <w:jc w:val="both"/>
            </w:pPr>
            <w:r>
              <w:t>Master Clock System</w:t>
            </w:r>
          </w:p>
        </w:tc>
        <w:tc>
          <w:tcPr>
            <w:tcW w:w="2610" w:type="dxa"/>
          </w:tcPr>
          <w:p w:rsidR="002F36C6" w:rsidRDefault="002F36C6" w:rsidP="005C492B">
            <w:pPr>
              <w:spacing w:after="120" w:line="360" w:lineRule="auto"/>
              <w:jc w:val="both"/>
            </w:pPr>
            <w:r>
              <w:t>Server to Server</w:t>
            </w:r>
          </w:p>
        </w:tc>
        <w:tc>
          <w:tcPr>
            <w:tcW w:w="2430" w:type="dxa"/>
          </w:tcPr>
          <w:p w:rsidR="002F36C6" w:rsidRDefault="002F36C6" w:rsidP="005C492B">
            <w:pPr>
              <w:spacing w:after="120" w:line="360" w:lineRule="auto"/>
              <w:jc w:val="both"/>
            </w:pPr>
            <w:r>
              <w:t>SNMP</w:t>
            </w:r>
          </w:p>
        </w:tc>
      </w:tr>
      <w:tr w:rsidR="002F36C6" w:rsidTr="00A32C02">
        <w:tc>
          <w:tcPr>
            <w:tcW w:w="535" w:type="dxa"/>
          </w:tcPr>
          <w:p w:rsidR="002F36C6" w:rsidRDefault="002F36C6" w:rsidP="005C492B">
            <w:pPr>
              <w:spacing w:after="120" w:line="360" w:lineRule="auto"/>
              <w:jc w:val="both"/>
            </w:pPr>
            <w:r>
              <w:t>3</w:t>
            </w:r>
          </w:p>
        </w:tc>
        <w:tc>
          <w:tcPr>
            <w:tcW w:w="3150" w:type="dxa"/>
          </w:tcPr>
          <w:p w:rsidR="002F36C6" w:rsidRDefault="002F36C6" w:rsidP="005C492B">
            <w:pPr>
              <w:spacing w:after="120" w:line="360" w:lineRule="auto"/>
              <w:jc w:val="both"/>
            </w:pPr>
            <w:r>
              <w:t>Automatic Fair Collection (AFC)</w:t>
            </w:r>
          </w:p>
        </w:tc>
        <w:tc>
          <w:tcPr>
            <w:tcW w:w="2610" w:type="dxa"/>
          </w:tcPr>
          <w:p w:rsidR="002F36C6" w:rsidRDefault="002F36C6" w:rsidP="005C492B">
            <w:pPr>
              <w:spacing w:after="120" w:line="360" w:lineRule="auto"/>
              <w:jc w:val="both"/>
            </w:pPr>
            <w:r>
              <w:t xml:space="preserve">Server to Server </w:t>
            </w:r>
          </w:p>
        </w:tc>
        <w:tc>
          <w:tcPr>
            <w:tcW w:w="2430" w:type="dxa"/>
          </w:tcPr>
          <w:p w:rsidR="002F36C6" w:rsidRDefault="002F36C6" w:rsidP="005C492B">
            <w:pPr>
              <w:spacing w:after="120" w:line="360" w:lineRule="auto"/>
              <w:jc w:val="both"/>
            </w:pPr>
            <w:r>
              <w:t>SNMP</w:t>
            </w:r>
          </w:p>
        </w:tc>
      </w:tr>
      <w:tr w:rsidR="002F36C6" w:rsidTr="00A32C02">
        <w:tc>
          <w:tcPr>
            <w:tcW w:w="535" w:type="dxa"/>
          </w:tcPr>
          <w:p w:rsidR="002F36C6" w:rsidRDefault="002F36C6" w:rsidP="005C492B">
            <w:pPr>
              <w:spacing w:after="120" w:line="360" w:lineRule="auto"/>
              <w:jc w:val="both"/>
            </w:pPr>
            <w:r>
              <w:t>4</w:t>
            </w:r>
          </w:p>
        </w:tc>
        <w:tc>
          <w:tcPr>
            <w:tcW w:w="3150" w:type="dxa"/>
          </w:tcPr>
          <w:p w:rsidR="002F36C6" w:rsidRDefault="002F36C6" w:rsidP="005C492B">
            <w:pPr>
              <w:spacing w:after="120" w:line="360" w:lineRule="auto"/>
              <w:jc w:val="both"/>
            </w:pPr>
            <w:r>
              <w:t>Fibre Optic Transmission System (FOTS)</w:t>
            </w:r>
          </w:p>
        </w:tc>
        <w:tc>
          <w:tcPr>
            <w:tcW w:w="2610" w:type="dxa"/>
          </w:tcPr>
          <w:p w:rsidR="002F36C6" w:rsidRDefault="002F36C6" w:rsidP="005C492B">
            <w:pPr>
              <w:spacing w:after="120" w:line="360" w:lineRule="auto"/>
              <w:jc w:val="both"/>
            </w:pPr>
            <w:r>
              <w:t>Server to Server</w:t>
            </w:r>
          </w:p>
        </w:tc>
        <w:tc>
          <w:tcPr>
            <w:tcW w:w="2430" w:type="dxa"/>
          </w:tcPr>
          <w:p w:rsidR="002F36C6" w:rsidRDefault="002F36C6" w:rsidP="005C492B">
            <w:pPr>
              <w:spacing w:after="120" w:line="360" w:lineRule="auto"/>
              <w:jc w:val="both"/>
            </w:pPr>
            <w:r>
              <w:t>SNMP</w:t>
            </w:r>
          </w:p>
        </w:tc>
      </w:tr>
      <w:tr w:rsidR="002F36C6" w:rsidTr="00A32C02">
        <w:tc>
          <w:tcPr>
            <w:tcW w:w="535" w:type="dxa"/>
          </w:tcPr>
          <w:p w:rsidR="002F36C6" w:rsidRDefault="002F36C6" w:rsidP="005C492B">
            <w:pPr>
              <w:spacing w:after="120" w:line="360" w:lineRule="auto"/>
              <w:jc w:val="both"/>
            </w:pPr>
            <w:r>
              <w:t>5</w:t>
            </w:r>
          </w:p>
        </w:tc>
        <w:tc>
          <w:tcPr>
            <w:tcW w:w="3150" w:type="dxa"/>
          </w:tcPr>
          <w:p w:rsidR="002F36C6" w:rsidRDefault="002F36C6" w:rsidP="005C492B">
            <w:pPr>
              <w:spacing w:after="120" w:line="360" w:lineRule="auto"/>
              <w:jc w:val="both"/>
            </w:pPr>
            <w:r>
              <w:t>Platform Screen Door (PSD)</w:t>
            </w:r>
          </w:p>
        </w:tc>
        <w:tc>
          <w:tcPr>
            <w:tcW w:w="2610" w:type="dxa"/>
          </w:tcPr>
          <w:p w:rsidR="002F36C6" w:rsidRDefault="002F36C6" w:rsidP="005C492B">
            <w:pPr>
              <w:spacing w:after="120" w:line="360" w:lineRule="auto"/>
              <w:jc w:val="both"/>
            </w:pPr>
            <w:r>
              <w:t xml:space="preserve">SCADA Server to PSD </w:t>
            </w:r>
            <w:r w:rsidR="00393E65">
              <w:t>Controller</w:t>
            </w:r>
          </w:p>
        </w:tc>
        <w:tc>
          <w:tcPr>
            <w:tcW w:w="2430" w:type="dxa"/>
          </w:tcPr>
          <w:p w:rsidR="002F36C6" w:rsidRDefault="002F36C6" w:rsidP="005C492B">
            <w:pPr>
              <w:spacing w:after="120" w:line="360" w:lineRule="auto"/>
              <w:jc w:val="both"/>
            </w:pPr>
            <w:r>
              <w:t>Modbus TCP</w:t>
            </w:r>
          </w:p>
        </w:tc>
      </w:tr>
      <w:tr w:rsidR="002F36C6" w:rsidTr="00A32C02">
        <w:tc>
          <w:tcPr>
            <w:tcW w:w="535" w:type="dxa"/>
          </w:tcPr>
          <w:p w:rsidR="002F36C6" w:rsidRDefault="002F36C6" w:rsidP="005C492B">
            <w:pPr>
              <w:spacing w:after="120" w:line="360" w:lineRule="auto"/>
              <w:jc w:val="both"/>
            </w:pPr>
            <w:r>
              <w:t>6</w:t>
            </w:r>
          </w:p>
        </w:tc>
        <w:tc>
          <w:tcPr>
            <w:tcW w:w="3150" w:type="dxa"/>
          </w:tcPr>
          <w:p w:rsidR="002F36C6" w:rsidRDefault="002F36C6" w:rsidP="005C492B">
            <w:pPr>
              <w:spacing w:after="120" w:line="360" w:lineRule="auto"/>
              <w:jc w:val="both"/>
            </w:pPr>
            <w:r>
              <w:t>Wide Area Network (WAN)</w:t>
            </w:r>
          </w:p>
        </w:tc>
        <w:tc>
          <w:tcPr>
            <w:tcW w:w="2610" w:type="dxa"/>
          </w:tcPr>
          <w:p w:rsidR="002F36C6" w:rsidRDefault="002F36C6" w:rsidP="005C492B">
            <w:pPr>
              <w:keepNext/>
              <w:spacing w:after="120" w:line="360" w:lineRule="auto"/>
              <w:jc w:val="both"/>
            </w:pPr>
            <w:r>
              <w:t>SCADA Server to device directly</w:t>
            </w:r>
          </w:p>
        </w:tc>
        <w:tc>
          <w:tcPr>
            <w:tcW w:w="2430" w:type="dxa"/>
          </w:tcPr>
          <w:p w:rsidR="002F36C6" w:rsidRDefault="002F36C6" w:rsidP="005C492B">
            <w:pPr>
              <w:keepNext/>
              <w:spacing w:after="120" w:line="360" w:lineRule="auto"/>
              <w:jc w:val="both"/>
            </w:pPr>
            <w:r>
              <w:t>SNMP</w:t>
            </w:r>
          </w:p>
        </w:tc>
      </w:tr>
    </w:tbl>
    <w:p w:rsidR="002D214B" w:rsidRDefault="002D214B" w:rsidP="002D214B">
      <w:pPr>
        <w:pStyle w:val="Caption"/>
      </w:pPr>
      <w:bookmarkStart w:id="299" w:name="_Toc497912879"/>
      <w:r>
        <w:t xml:space="preserve">Table </w:t>
      </w:r>
      <w:r w:rsidR="0087586F">
        <w:fldChar w:fldCharType="begin"/>
      </w:r>
      <w:r w:rsidR="0087586F">
        <w:instrText xml:space="preserve"> SEQ Table \* ARABIC </w:instrText>
      </w:r>
      <w:r w:rsidR="0087586F">
        <w:fldChar w:fldCharType="separate"/>
      </w:r>
      <w:r w:rsidR="005B767C">
        <w:rPr>
          <w:noProof/>
        </w:rPr>
        <w:t>22</w:t>
      </w:r>
      <w:r w:rsidR="0087586F">
        <w:rPr>
          <w:noProof/>
        </w:rPr>
        <w:fldChar w:fldCharType="end"/>
      </w:r>
      <w:r>
        <w:t xml:space="preserve"> - SCADA Interface with other Party</w:t>
      </w:r>
      <w:bookmarkEnd w:id="299"/>
    </w:p>
    <w:p w:rsidR="002F36C6" w:rsidRDefault="002F36C6" w:rsidP="005C492B">
      <w:pPr>
        <w:spacing w:line="360" w:lineRule="auto"/>
        <w:jc w:val="both"/>
      </w:pPr>
      <w:r>
        <w:t>Following are drawing of the connection type between SCADA System and Other System, and the screen sample of PSD system monitoring display.</w:t>
      </w:r>
    </w:p>
    <w:p w:rsidR="002F36C6" w:rsidRDefault="002F36C6" w:rsidP="005C492B">
      <w:pPr>
        <w:keepNext/>
        <w:jc w:val="both"/>
      </w:pPr>
      <w:r w:rsidRPr="003D1901">
        <w:rPr>
          <w:noProof/>
          <w:lang w:eastAsia="en-US"/>
        </w:rPr>
        <w:drawing>
          <wp:inline distT="0" distB="0" distL="0" distR="0" wp14:anchorId="591D9262" wp14:editId="5E85996F">
            <wp:extent cx="5549900" cy="219405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9900" cy="2194052"/>
                    </a:xfrm>
                    <a:prstGeom prst="rect">
                      <a:avLst/>
                    </a:prstGeom>
                    <a:noFill/>
                    <a:ln>
                      <a:noFill/>
                    </a:ln>
                  </pic:spPr>
                </pic:pic>
              </a:graphicData>
            </a:graphic>
          </wp:inline>
        </w:drawing>
      </w:r>
    </w:p>
    <w:p w:rsidR="002F36C6" w:rsidRDefault="002F36C6" w:rsidP="002D214B">
      <w:pPr>
        <w:pStyle w:val="Caption"/>
      </w:pPr>
      <w:bookmarkStart w:id="300" w:name="_Toc497912836"/>
      <w:r>
        <w:t xml:space="preserve">Figure </w:t>
      </w:r>
      <w:r w:rsidR="0087586F">
        <w:fldChar w:fldCharType="begin"/>
      </w:r>
      <w:r w:rsidR="0087586F">
        <w:instrText xml:space="preserve"> SEQ</w:instrText>
      </w:r>
      <w:r w:rsidR="0087586F">
        <w:instrText xml:space="preserve"> Figure \* ARABIC </w:instrText>
      </w:r>
      <w:r w:rsidR="0087586F">
        <w:fldChar w:fldCharType="separate"/>
      </w:r>
      <w:r w:rsidR="004F6169">
        <w:rPr>
          <w:noProof/>
        </w:rPr>
        <w:t>48</w:t>
      </w:r>
      <w:r w:rsidR="0087586F">
        <w:rPr>
          <w:noProof/>
        </w:rPr>
        <w:fldChar w:fldCharType="end"/>
      </w:r>
      <w:r>
        <w:t xml:space="preserve"> - SCADA Connection with Other Party</w:t>
      </w:r>
      <w:bookmarkEnd w:id="300"/>
    </w:p>
    <w:p w:rsidR="002F36C6" w:rsidRDefault="002F36C6" w:rsidP="005C492B">
      <w:pPr>
        <w:jc w:val="both"/>
        <w:rPr>
          <w:lang w:val="en-GB" w:eastAsia="en-US" w:bidi="th-TH"/>
        </w:rPr>
      </w:pPr>
      <w:r>
        <w:rPr>
          <w:noProof/>
          <w:lang w:eastAsia="en-US"/>
        </w:rPr>
        <w:lastRenderedPageBreak/>
        <w:drawing>
          <wp:inline distT="0" distB="0" distL="0" distR="0" wp14:anchorId="465C1D60" wp14:editId="56DFD4D9">
            <wp:extent cx="5549900" cy="3113405"/>
            <wp:effectExtent l="0" t="0" r="0" b="0"/>
            <wp:docPr id="3816" name="Pictur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17.PNG"/>
                    <pic:cNvPicPr/>
                  </pic:nvPicPr>
                  <pic:blipFill>
                    <a:blip r:embed="rId103"/>
                    <a:stretch>
                      <a:fillRect/>
                    </a:stretch>
                  </pic:blipFill>
                  <pic:spPr>
                    <a:xfrm>
                      <a:off x="0" y="0"/>
                      <a:ext cx="5549900" cy="3113405"/>
                    </a:xfrm>
                    <a:prstGeom prst="rect">
                      <a:avLst/>
                    </a:prstGeom>
                  </pic:spPr>
                </pic:pic>
              </a:graphicData>
            </a:graphic>
          </wp:inline>
        </w:drawing>
      </w:r>
    </w:p>
    <w:p w:rsidR="00E37BF2" w:rsidRPr="004A5C53" w:rsidRDefault="004F3F32" w:rsidP="002D214B">
      <w:pPr>
        <w:pStyle w:val="Caption"/>
        <w:rPr>
          <w:lang w:val="en-GB" w:eastAsia="en-US" w:bidi="th-TH"/>
        </w:rPr>
      </w:pPr>
      <w:bookmarkStart w:id="301" w:name="_Toc497912837"/>
      <w:r>
        <w:rPr>
          <w:lang w:val="en-GB" w:eastAsia="en-US" w:bidi="th-TH"/>
        </w:rPr>
        <w:t xml:space="preserve">Figure </w:t>
      </w:r>
      <w:r w:rsidR="0087586F">
        <w:fldChar w:fldCharType="begin"/>
      </w:r>
      <w:r w:rsidR="0087586F">
        <w:instrText xml:space="preserve"> SEQ Figure \* ARABIC </w:instrText>
      </w:r>
      <w:r w:rsidR="0087586F">
        <w:fldChar w:fldCharType="separate"/>
      </w:r>
      <w:r w:rsidR="004F6169">
        <w:rPr>
          <w:noProof/>
        </w:rPr>
        <w:t>49</w:t>
      </w:r>
      <w:r w:rsidR="0087586F">
        <w:rPr>
          <w:noProof/>
        </w:rPr>
        <w:fldChar w:fldCharType="end"/>
      </w:r>
      <w:r w:rsidR="00E37BF2">
        <w:rPr>
          <w:lang w:val="en-GB" w:eastAsia="en-US" w:bidi="th-TH"/>
        </w:rPr>
        <w:t xml:space="preserve"> – PSD Monitoring HMI Display Sample</w:t>
      </w:r>
      <w:bookmarkEnd w:id="301"/>
    </w:p>
    <w:p w:rsidR="002F36C6" w:rsidRDefault="002F36C6" w:rsidP="005C492B">
      <w:pPr>
        <w:pStyle w:val="Heading3"/>
        <w:jc w:val="both"/>
      </w:pPr>
      <w:bookmarkStart w:id="302" w:name="_Toc497912772"/>
      <w:r>
        <w:t xml:space="preserve">SCADA – Wall Display Screen Design and </w:t>
      </w:r>
      <w:proofErr w:type="spellStart"/>
      <w:r>
        <w:t>Funtionality</w:t>
      </w:r>
      <w:bookmarkEnd w:id="302"/>
      <w:proofErr w:type="spellEnd"/>
    </w:p>
    <w:p w:rsidR="002F36C6" w:rsidRDefault="002F36C6" w:rsidP="005C492B">
      <w:pPr>
        <w:spacing w:line="360" w:lineRule="auto"/>
        <w:jc w:val="both"/>
      </w:pPr>
      <w:r>
        <w:t>SCADA System will be equipped with a computer that will be use as SCADA wall display controller. This SCADA wall display controller will organize the basic overall view of the subsystem being controlled by SCADA System. SCADA Wall Display Controller will be the client of SCADA Server.  Following are the plan of the overall view that will be displayed by wall display controller:</w:t>
      </w:r>
    </w:p>
    <w:p w:rsidR="002F36C6" w:rsidRDefault="002F36C6" w:rsidP="005C492B">
      <w:pPr>
        <w:pStyle w:val="ListParagraph"/>
        <w:numPr>
          <w:ilvl w:val="0"/>
          <w:numId w:val="29"/>
        </w:numPr>
        <w:spacing w:line="360" w:lineRule="auto"/>
        <w:jc w:val="both"/>
      </w:pPr>
      <w:r>
        <w:t>Traction Power Substation Overview</w:t>
      </w:r>
    </w:p>
    <w:p w:rsidR="002F36C6" w:rsidRDefault="002F36C6" w:rsidP="005C492B">
      <w:pPr>
        <w:pStyle w:val="ListParagraph"/>
        <w:numPr>
          <w:ilvl w:val="0"/>
          <w:numId w:val="29"/>
        </w:numPr>
        <w:spacing w:line="360" w:lineRule="auto"/>
        <w:jc w:val="both"/>
      </w:pPr>
      <w:r>
        <w:t>Building and utility Overview</w:t>
      </w:r>
    </w:p>
    <w:p w:rsidR="002F36C6" w:rsidRDefault="002F36C6" w:rsidP="005C492B">
      <w:pPr>
        <w:spacing w:line="360" w:lineRule="auto"/>
        <w:jc w:val="both"/>
      </w:pPr>
      <w:r>
        <w:t>Following shown drawing of SCADA Wall Display Design Interface diagram.</w:t>
      </w:r>
    </w:p>
    <w:p w:rsidR="002F36C6" w:rsidRDefault="002F36C6" w:rsidP="00EF34B8">
      <w:pPr>
        <w:keepNext/>
        <w:jc w:val="center"/>
      </w:pPr>
      <w:r w:rsidRPr="00B32321">
        <w:rPr>
          <w:noProof/>
          <w:color w:val="FF0000"/>
          <w:lang w:eastAsia="en-US"/>
        </w:rPr>
        <w:lastRenderedPageBreak/>
        <w:drawing>
          <wp:inline distT="0" distB="0" distL="0" distR="0" wp14:anchorId="63F57507" wp14:editId="5A977278">
            <wp:extent cx="3327400" cy="3417844"/>
            <wp:effectExtent l="0" t="0" r="6350" b="0"/>
            <wp:docPr id="3818" name="Pictur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7175" cy="3427885"/>
                    </a:xfrm>
                    <a:prstGeom prst="rect">
                      <a:avLst/>
                    </a:prstGeom>
                    <a:noFill/>
                    <a:ln>
                      <a:noFill/>
                    </a:ln>
                  </pic:spPr>
                </pic:pic>
              </a:graphicData>
            </a:graphic>
          </wp:inline>
        </w:drawing>
      </w:r>
    </w:p>
    <w:p w:rsidR="002F36C6" w:rsidRPr="004F3F32" w:rsidRDefault="002F36C6" w:rsidP="002D214B">
      <w:pPr>
        <w:pStyle w:val="Caption"/>
        <w:rPr>
          <w:color w:val="FF0000"/>
        </w:rPr>
        <w:sectPr w:rsidR="002F36C6" w:rsidRPr="004F3F32" w:rsidSect="002F36C6">
          <w:pgSz w:w="11909" w:h="16834" w:code="9"/>
          <w:pgMar w:top="1729" w:right="1440" w:bottom="1134" w:left="1729" w:header="720" w:footer="720" w:gutter="0"/>
          <w:cols w:space="720"/>
          <w:titlePg/>
          <w:docGrid w:linePitch="360"/>
        </w:sectPr>
      </w:pPr>
      <w:bookmarkStart w:id="303" w:name="_Toc497912838"/>
      <w:r w:rsidRPr="00EF34B8">
        <w:t xml:space="preserve">Figure </w:t>
      </w:r>
      <w:r w:rsidR="0087586F">
        <w:fldChar w:fldCharType="begin"/>
      </w:r>
      <w:r w:rsidR="0087586F">
        <w:instrText xml:space="preserve"> SEQ Figure \* ARABIC </w:instrText>
      </w:r>
      <w:r w:rsidR="0087586F">
        <w:fldChar w:fldCharType="separate"/>
      </w:r>
      <w:r w:rsidR="004F6169">
        <w:rPr>
          <w:noProof/>
        </w:rPr>
        <w:t>50</w:t>
      </w:r>
      <w:r w:rsidR="0087586F">
        <w:rPr>
          <w:noProof/>
        </w:rPr>
        <w:fldChar w:fldCharType="end"/>
      </w:r>
      <w:r>
        <w:t xml:space="preserve"> - </w:t>
      </w:r>
      <w:r w:rsidRPr="00463FE7">
        <w:t xml:space="preserve">SCADA Wall Display Design </w:t>
      </w:r>
      <w:r w:rsidRPr="00EF34B8">
        <w:t>Interface</w:t>
      </w:r>
      <w:r w:rsidRPr="00463FE7">
        <w:t xml:space="preserve"> </w:t>
      </w:r>
      <w:r>
        <w:t>D</w:t>
      </w:r>
      <w:r w:rsidRPr="00463FE7">
        <w:t>iagram</w:t>
      </w:r>
      <w:bookmarkEnd w:id="303"/>
    </w:p>
    <w:p w:rsidR="00281992" w:rsidRDefault="0032125D" w:rsidP="005C492B">
      <w:pPr>
        <w:pStyle w:val="Heading2"/>
        <w:jc w:val="both"/>
      </w:pPr>
      <w:bookmarkStart w:id="304" w:name="_Toc497912773"/>
      <w:r>
        <w:lastRenderedPageBreak/>
        <w:t>H</w:t>
      </w:r>
      <w:r w:rsidR="00281992">
        <w:t xml:space="preserve">MI SCADA </w:t>
      </w:r>
      <w:proofErr w:type="spellStart"/>
      <w:r w:rsidR="00281992">
        <w:t>Sytem</w:t>
      </w:r>
      <w:proofErr w:type="spellEnd"/>
      <w:r w:rsidR="00281992">
        <w:t xml:space="preserve"> </w:t>
      </w:r>
      <w:proofErr w:type="spellStart"/>
      <w:r w:rsidR="00281992">
        <w:t>BoQ</w:t>
      </w:r>
      <w:bookmarkEnd w:id="304"/>
      <w:proofErr w:type="spellEnd"/>
    </w:p>
    <w:tbl>
      <w:tblPr>
        <w:tblW w:w="16357" w:type="dxa"/>
        <w:tblInd w:w="-1452" w:type="dxa"/>
        <w:tblLook w:val="04A0" w:firstRow="1" w:lastRow="0" w:firstColumn="1" w:lastColumn="0" w:noHBand="0" w:noVBand="1"/>
      </w:tblPr>
      <w:tblGrid>
        <w:gridCol w:w="486"/>
        <w:gridCol w:w="4900"/>
        <w:gridCol w:w="877"/>
        <w:gridCol w:w="1900"/>
        <w:gridCol w:w="960"/>
        <w:gridCol w:w="980"/>
        <w:gridCol w:w="917"/>
        <w:gridCol w:w="636"/>
        <w:gridCol w:w="473"/>
        <w:gridCol w:w="473"/>
        <w:gridCol w:w="473"/>
        <w:gridCol w:w="473"/>
        <w:gridCol w:w="473"/>
        <w:gridCol w:w="473"/>
        <w:gridCol w:w="473"/>
        <w:gridCol w:w="473"/>
        <w:gridCol w:w="473"/>
        <w:gridCol w:w="473"/>
      </w:tblGrid>
      <w:tr w:rsidR="0032125D" w:rsidRPr="0032125D" w:rsidTr="0032125D">
        <w:trPr>
          <w:trHeight w:val="552"/>
        </w:trPr>
        <w:tc>
          <w:tcPr>
            <w:tcW w:w="483" w:type="dxa"/>
            <w:tcBorders>
              <w:top w:val="single" w:sz="4" w:space="0" w:color="auto"/>
              <w:left w:val="single" w:sz="4" w:space="0" w:color="auto"/>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bookmarkStart w:id="305" w:name="_Toc497912880"/>
            <w:r w:rsidRPr="0032125D">
              <w:rPr>
                <w:rFonts w:eastAsia="Times New Roman" w:cs="Arial"/>
                <w:b/>
                <w:bCs/>
                <w:color w:val="FFFFFF"/>
                <w:sz w:val="18"/>
                <w:szCs w:val="18"/>
                <w:lang w:val="en-GB" w:eastAsia="en-GB"/>
              </w:rPr>
              <w:t>NO</w:t>
            </w:r>
          </w:p>
        </w:tc>
        <w:tc>
          <w:tcPr>
            <w:tcW w:w="4900"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DESCRIPTION</w:t>
            </w:r>
          </w:p>
        </w:tc>
        <w:tc>
          <w:tcPr>
            <w:tcW w:w="863" w:type="dxa"/>
            <w:tcBorders>
              <w:top w:val="single" w:sz="4" w:space="0" w:color="auto"/>
              <w:left w:val="nil"/>
              <w:bottom w:val="single" w:sz="4" w:space="0" w:color="auto"/>
              <w:right w:val="single" w:sz="4" w:space="0" w:color="auto"/>
            </w:tcBorders>
            <w:shd w:val="clear" w:color="000000" w:fill="222B35"/>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BRAND</w:t>
            </w:r>
          </w:p>
        </w:tc>
        <w:tc>
          <w:tcPr>
            <w:tcW w:w="1900"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PART #</w:t>
            </w:r>
          </w:p>
        </w:tc>
        <w:tc>
          <w:tcPr>
            <w:tcW w:w="960" w:type="dxa"/>
            <w:tcBorders>
              <w:top w:val="single" w:sz="4" w:space="0" w:color="auto"/>
              <w:left w:val="nil"/>
              <w:bottom w:val="single" w:sz="4" w:space="0" w:color="auto"/>
              <w:right w:val="single" w:sz="4" w:space="0" w:color="auto"/>
            </w:tcBorders>
            <w:shd w:val="clear" w:color="000000" w:fill="222B35"/>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QTY Need</w:t>
            </w:r>
          </w:p>
        </w:tc>
        <w:tc>
          <w:tcPr>
            <w:tcW w:w="980" w:type="dxa"/>
            <w:tcBorders>
              <w:top w:val="single" w:sz="4" w:space="0" w:color="auto"/>
              <w:left w:val="nil"/>
              <w:bottom w:val="single" w:sz="4" w:space="0" w:color="auto"/>
              <w:right w:val="single" w:sz="4" w:space="0" w:color="auto"/>
            </w:tcBorders>
            <w:shd w:val="clear" w:color="000000" w:fill="222B35"/>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QTY Spare</w:t>
            </w:r>
          </w:p>
        </w:tc>
        <w:tc>
          <w:tcPr>
            <w:tcW w:w="910" w:type="dxa"/>
            <w:tcBorders>
              <w:top w:val="single" w:sz="4" w:space="0" w:color="auto"/>
              <w:left w:val="nil"/>
              <w:bottom w:val="single" w:sz="4" w:space="0" w:color="auto"/>
              <w:right w:val="single" w:sz="4" w:space="0" w:color="auto"/>
            </w:tcBorders>
            <w:shd w:val="clear" w:color="000000" w:fill="222B35"/>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QTY Ordered</w:t>
            </w:r>
          </w:p>
        </w:tc>
        <w:tc>
          <w:tcPr>
            <w:tcW w:w="631"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UNIT</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c>
          <w:tcPr>
            <w:tcW w:w="473" w:type="dxa"/>
            <w:tcBorders>
              <w:top w:val="single" w:sz="4" w:space="0" w:color="auto"/>
              <w:left w:val="nil"/>
              <w:bottom w:val="single" w:sz="4" w:space="0" w:color="auto"/>
              <w:right w:val="single" w:sz="4" w:space="0" w:color="auto"/>
            </w:tcBorders>
            <w:shd w:val="clear" w:color="000000" w:fill="222B35"/>
            <w:noWrap/>
            <w:vAlign w:val="center"/>
            <w:hideMark/>
          </w:tcPr>
          <w:p w:rsidR="0032125D" w:rsidRPr="0032125D" w:rsidRDefault="0032125D" w:rsidP="00BA15CC">
            <w:pPr>
              <w:spacing w:before="0" w:after="0" w:line="240" w:lineRule="auto"/>
              <w:jc w:val="center"/>
              <w:rPr>
                <w:rFonts w:eastAsia="Times New Roman" w:cs="Arial"/>
                <w:b/>
                <w:bCs/>
                <w:color w:val="FFFFFF"/>
                <w:sz w:val="18"/>
                <w:szCs w:val="18"/>
                <w:lang w:val="en-GB" w:eastAsia="en-GB"/>
              </w:rPr>
            </w:pPr>
            <w:r w:rsidRPr="0032125D">
              <w:rPr>
                <w:rFonts w:eastAsia="Times New Roman" w:cs="Arial"/>
                <w:b/>
                <w:bCs/>
                <w:color w:val="FFFFFF"/>
                <w:sz w:val="18"/>
                <w:szCs w:val="18"/>
                <w:lang w:val="en-GB" w:eastAsia="en-GB"/>
              </w:rPr>
              <w:t> </w:t>
            </w:r>
          </w:p>
        </w:tc>
      </w:tr>
      <w:tr w:rsidR="0032125D" w:rsidRPr="0032125D" w:rsidTr="0032125D">
        <w:trPr>
          <w:trHeight w:val="2352"/>
        </w:trPr>
        <w:tc>
          <w:tcPr>
            <w:tcW w:w="483" w:type="dxa"/>
            <w:tcBorders>
              <w:top w:val="nil"/>
              <w:left w:val="single" w:sz="4" w:space="0" w:color="auto"/>
              <w:bottom w:val="nil"/>
              <w:right w:val="single" w:sz="4" w:space="0" w:color="auto"/>
            </w:tcBorders>
            <w:shd w:val="clear" w:color="000000" w:fill="BDD7EE"/>
            <w:noWrap/>
            <w:hideMark/>
          </w:tcPr>
          <w:p w:rsidR="0032125D" w:rsidRPr="0032125D" w:rsidRDefault="0032125D" w:rsidP="00BA15CC">
            <w:pPr>
              <w:spacing w:before="0" w:after="0" w:line="240" w:lineRule="auto"/>
              <w:jc w:val="center"/>
              <w:rPr>
                <w:rFonts w:eastAsia="Times New Roman" w:cs="Arial"/>
                <w:b/>
                <w:bCs/>
                <w:color w:val="000000"/>
                <w:sz w:val="18"/>
                <w:szCs w:val="18"/>
                <w:lang w:val="en-GB" w:eastAsia="en-GB"/>
              </w:rPr>
            </w:pPr>
            <w:r w:rsidRPr="0032125D">
              <w:rPr>
                <w:rFonts w:eastAsia="Times New Roman" w:cs="Arial"/>
                <w:b/>
                <w:bCs/>
                <w:color w:val="000000"/>
                <w:sz w:val="18"/>
                <w:szCs w:val="18"/>
                <w:lang w:val="en-GB" w:eastAsia="en-GB"/>
              </w:rPr>
              <w:t> </w:t>
            </w:r>
          </w:p>
        </w:tc>
        <w:tc>
          <w:tcPr>
            <w:tcW w:w="4900" w:type="dxa"/>
            <w:tcBorders>
              <w:top w:val="nil"/>
              <w:left w:val="nil"/>
              <w:bottom w:val="nil"/>
              <w:right w:val="single" w:sz="4" w:space="0" w:color="auto"/>
            </w:tcBorders>
            <w:shd w:val="clear" w:color="000000" w:fill="BDD7EE"/>
            <w:noWrap/>
            <w:hideMark/>
          </w:tcPr>
          <w:p w:rsidR="0032125D" w:rsidRPr="0032125D" w:rsidRDefault="0032125D" w:rsidP="00BA15CC">
            <w:pPr>
              <w:spacing w:before="0" w:after="0" w:line="240" w:lineRule="auto"/>
              <w:rPr>
                <w:rFonts w:eastAsia="Times New Roman" w:cs="Arial"/>
                <w:b/>
                <w:bCs/>
                <w:color w:val="000000"/>
                <w:sz w:val="18"/>
                <w:szCs w:val="18"/>
                <w:lang w:val="en-GB" w:eastAsia="en-GB"/>
              </w:rPr>
            </w:pPr>
            <w:r w:rsidRPr="0032125D">
              <w:rPr>
                <w:rFonts w:eastAsia="Times New Roman" w:cs="Arial"/>
                <w:b/>
                <w:bCs/>
                <w:color w:val="000000"/>
                <w:sz w:val="18"/>
                <w:szCs w:val="18"/>
                <w:lang w:val="en-GB" w:eastAsia="en-GB"/>
              </w:rPr>
              <w:t> </w:t>
            </w:r>
          </w:p>
        </w:tc>
        <w:tc>
          <w:tcPr>
            <w:tcW w:w="863" w:type="dxa"/>
            <w:tcBorders>
              <w:top w:val="nil"/>
              <w:left w:val="nil"/>
              <w:bottom w:val="single" w:sz="4" w:space="0" w:color="auto"/>
              <w:right w:val="single" w:sz="4" w:space="0" w:color="auto"/>
            </w:tcBorders>
            <w:shd w:val="clear" w:color="000000" w:fill="BDD7EE"/>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1900" w:type="dxa"/>
            <w:tcBorders>
              <w:top w:val="nil"/>
              <w:left w:val="nil"/>
              <w:bottom w:val="single" w:sz="4" w:space="0" w:color="auto"/>
              <w:right w:val="single" w:sz="4" w:space="0" w:color="auto"/>
            </w:tcBorders>
            <w:shd w:val="clear" w:color="000000" w:fill="BDD7EE"/>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60" w:type="dxa"/>
            <w:tcBorders>
              <w:top w:val="nil"/>
              <w:left w:val="nil"/>
              <w:bottom w:val="single" w:sz="4" w:space="0" w:color="auto"/>
              <w:right w:val="single" w:sz="4" w:space="0" w:color="auto"/>
            </w:tcBorders>
            <w:shd w:val="clear" w:color="000000" w:fill="BDD7EE"/>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80" w:type="dxa"/>
            <w:tcBorders>
              <w:top w:val="nil"/>
              <w:left w:val="nil"/>
              <w:bottom w:val="single" w:sz="4" w:space="0" w:color="auto"/>
              <w:right w:val="single" w:sz="4" w:space="0" w:color="auto"/>
            </w:tcBorders>
            <w:shd w:val="clear" w:color="000000" w:fill="BDD7EE"/>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000000" w:fill="BDD7EE"/>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631" w:type="dxa"/>
            <w:tcBorders>
              <w:top w:val="nil"/>
              <w:left w:val="nil"/>
              <w:bottom w:val="single" w:sz="4" w:space="0" w:color="auto"/>
              <w:right w:val="single" w:sz="4" w:space="0" w:color="auto"/>
            </w:tcBorders>
            <w:shd w:val="clear" w:color="000000" w:fill="BDD7EE"/>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MAIN SERVER RACK</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OCC WORKSTATION</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OCC PRINTER</w:t>
            </w:r>
          </w:p>
        </w:tc>
        <w:tc>
          <w:tcPr>
            <w:tcW w:w="473" w:type="dxa"/>
            <w:tcBorders>
              <w:top w:val="nil"/>
              <w:left w:val="nil"/>
              <w:bottom w:val="single" w:sz="4" w:space="0" w:color="auto"/>
              <w:right w:val="single" w:sz="4" w:space="0" w:color="auto"/>
            </w:tcBorders>
            <w:shd w:val="clear" w:color="000000" w:fill="FFFF00"/>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LARGE DISPLAY PNL</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BACKUP SERVER RACK</w:t>
            </w:r>
          </w:p>
        </w:tc>
        <w:tc>
          <w:tcPr>
            <w:tcW w:w="473" w:type="dxa"/>
            <w:tcBorders>
              <w:top w:val="nil"/>
              <w:left w:val="nil"/>
              <w:bottom w:val="single" w:sz="4" w:space="0" w:color="auto"/>
              <w:right w:val="single" w:sz="4" w:space="0" w:color="auto"/>
            </w:tcBorders>
            <w:shd w:val="clear" w:color="000000" w:fill="FFFF00"/>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BCC WORKSTATION</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TYP. LOCAL WORKSTATION</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DEPOT APSS RTU</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DEPOT TPSS RTU</w:t>
            </w:r>
          </w:p>
        </w:tc>
        <w:tc>
          <w:tcPr>
            <w:tcW w:w="473" w:type="dxa"/>
            <w:tcBorders>
              <w:top w:val="nil"/>
              <w:left w:val="nil"/>
              <w:bottom w:val="single" w:sz="4" w:space="0" w:color="auto"/>
              <w:right w:val="single" w:sz="4" w:space="0" w:color="auto"/>
            </w:tcBorders>
            <w:shd w:val="clear" w:color="000000" w:fill="BDD7EE"/>
            <w:noWrap/>
            <w:textDirection w:val="btLr"/>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TYP. STATION TPSS RTU</w:t>
            </w:r>
          </w:p>
        </w:tc>
      </w:tr>
      <w:tr w:rsidR="0032125D" w:rsidRPr="0032125D" w:rsidTr="0032125D">
        <w:trPr>
          <w:trHeight w:val="288"/>
        </w:trPr>
        <w:tc>
          <w:tcPr>
            <w:tcW w:w="483" w:type="dxa"/>
            <w:tcBorders>
              <w:top w:val="single" w:sz="4" w:space="0" w:color="auto"/>
              <w:left w:val="single" w:sz="4" w:space="0" w:color="auto"/>
              <w:bottom w:val="single" w:sz="4" w:space="0" w:color="auto"/>
              <w:right w:val="single" w:sz="4" w:space="0" w:color="auto"/>
            </w:tcBorders>
            <w:shd w:val="clear" w:color="000000" w:fill="A6A6A6"/>
            <w:noWrap/>
            <w:hideMark/>
          </w:tcPr>
          <w:p w:rsidR="0032125D" w:rsidRPr="0032125D" w:rsidRDefault="0032125D" w:rsidP="00BA15CC">
            <w:pPr>
              <w:spacing w:before="0" w:after="0" w:line="240" w:lineRule="auto"/>
              <w:jc w:val="center"/>
              <w:rPr>
                <w:rFonts w:eastAsia="Times New Roman" w:cs="Arial"/>
                <w:b/>
                <w:bCs/>
                <w:color w:val="000000"/>
                <w:sz w:val="18"/>
                <w:szCs w:val="18"/>
                <w:lang w:val="en-GB" w:eastAsia="en-GB"/>
              </w:rPr>
            </w:pPr>
            <w:r w:rsidRPr="0032125D">
              <w:rPr>
                <w:rFonts w:eastAsia="Times New Roman" w:cs="Arial"/>
                <w:b/>
                <w:bCs/>
                <w:color w:val="000000"/>
                <w:sz w:val="18"/>
                <w:szCs w:val="18"/>
                <w:lang w:val="en-GB" w:eastAsia="en-GB"/>
              </w:rPr>
              <w:t>A</w:t>
            </w:r>
          </w:p>
        </w:tc>
        <w:tc>
          <w:tcPr>
            <w:tcW w:w="4900" w:type="dxa"/>
            <w:tcBorders>
              <w:top w:val="single" w:sz="4" w:space="0" w:color="auto"/>
              <w:left w:val="nil"/>
              <w:bottom w:val="single" w:sz="4" w:space="0" w:color="auto"/>
              <w:right w:val="single" w:sz="4" w:space="0" w:color="auto"/>
            </w:tcBorders>
            <w:shd w:val="clear" w:color="000000" w:fill="A6A6A6"/>
            <w:noWrap/>
            <w:hideMark/>
          </w:tcPr>
          <w:p w:rsidR="0032125D" w:rsidRPr="0032125D" w:rsidRDefault="0032125D" w:rsidP="00BA15CC">
            <w:pPr>
              <w:spacing w:before="0" w:after="0" w:line="240" w:lineRule="auto"/>
              <w:rPr>
                <w:rFonts w:eastAsia="Times New Roman" w:cs="Arial"/>
                <w:b/>
                <w:bCs/>
                <w:color w:val="000000"/>
                <w:sz w:val="18"/>
                <w:szCs w:val="18"/>
                <w:lang w:val="en-GB" w:eastAsia="en-GB"/>
              </w:rPr>
            </w:pPr>
            <w:r w:rsidRPr="0032125D">
              <w:rPr>
                <w:rFonts w:eastAsia="Times New Roman" w:cs="Arial"/>
                <w:b/>
                <w:bCs/>
                <w:color w:val="000000"/>
                <w:sz w:val="18"/>
                <w:szCs w:val="18"/>
                <w:lang w:val="en-GB" w:eastAsia="en-GB"/>
              </w:rPr>
              <w:t>SERVER / WORKSTATION</w:t>
            </w:r>
          </w:p>
        </w:tc>
        <w:tc>
          <w:tcPr>
            <w:tcW w:w="863" w:type="dxa"/>
            <w:tcBorders>
              <w:top w:val="nil"/>
              <w:left w:val="nil"/>
              <w:bottom w:val="single" w:sz="4" w:space="0" w:color="auto"/>
              <w:right w:val="single" w:sz="4" w:space="0" w:color="auto"/>
            </w:tcBorders>
            <w:shd w:val="clear" w:color="000000" w:fill="A6A6A6"/>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1900" w:type="dxa"/>
            <w:tcBorders>
              <w:top w:val="nil"/>
              <w:left w:val="nil"/>
              <w:bottom w:val="single" w:sz="4" w:space="0" w:color="auto"/>
              <w:right w:val="single" w:sz="4" w:space="0" w:color="auto"/>
            </w:tcBorders>
            <w:shd w:val="clear" w:color="000000" w:fill="AEAAAA"/>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60"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80"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631"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000000" w:fill="AEAAAA"/>
            <w:noWrap/>
            <w:vAlign w:val="bottom"/>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2895"/>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Server PC</w:t>
            </w:r>
            <w:r w:rsidRPr="0032125D">
              <w:rPr>
                <w:rFonts w:eastAsia="Times New Roman" w:cs="Arial"/>
                <w:color w:val="000000"/>
                <w:sz w:val="18"/>
                <w:szCs w:val="18"/>
                <w:lang w:val="en-GB" w:eastAsia="en-GB"/>
              </w:rPr>
              <w:br/>
              <w:t>Processor Intel Xeon E5-2637v4</w:t>
            </w:r>
            <w:r w:rsidRPr="0032125D">
              <w:rPr>
                <w:rFonts w:eastAsia="Times New Roman" w:cs="Arial"/>
                <w:color w:val="000000"/>
                <w:sz w:val="18"/>
                <w:szCs w:val="18"/>
                <w:lang w:val="en-GB" w:eastAsia="en-GB"/>
              </w:rPr>
              <w:br/>
              <w:t>Windows Server 2016 x64</w:t>
            </w:r>
            <w:r w:rsidRPr="0032125D">
              <w:rPr>
                <w:rFonts w:eastAsia="Times New Roman" w:cs="Arial"/>
                <w:color w:val="000000"/>
                <w:sz w:val="18"/>
                <w:szCs w:val="18"/>
                <w:lang w:val="en-GB" w:eastAsia="en-GB"/>
              </w:rPr>
              <w:br/>
              <w:t>Memory 32 GB (2x HPE 16GB 1Rx4 PC4-2400T-R Kit)</w:t>
            </w:r>
            <w:r w:rsidRPr="0032125D">
              <w:rPr>
                <w:rFonts w:eastAsia="Times New Roman" w:cs="Arial"/>
                <w:color w:val="000000"/>
                <w:sz w:val="18"/>
                <w:szCs w:val="18"/>
                <w:lang w:val="en-GB" w:eastAsia="en-GB"/>
              </w:rPr>
              <w:br/>
              <w:t>HP Smart Array P440ar/2G FIO Controller</w:t>
            </w:r>
            <w:r w:rsidRPr="0032125D">
              <w:rPr>
                <w:rFonts w:eastAsia="Times New Roman" w:cs="Arial"/>
                <w:color w:val="000000"/>
                <w:sz w:val="18"/>
                <w:szCs w:val="18"/>
                <w:lang w:val="en-GB" w:eastAsia="en-GB"/>
              </w:rPr>
              <w:br/>
              <w:t>2x HPE 300GB SAS 10k SFF SC HDD</w:t>
            </w:r>
            <w:r w:rsidRPr="0032125D">
              <w:rPr>
                <w:rFonts w:eastAsia="Times New Roman" w:cs="Arial"/>
                <w:color w:val="000000"/>
                <w:sz w:val="18"/>
                <w:szCs w:val="18"/>
                <w:lang w:val="en-GB" w:eastAsia="en-GB"/>
              </w:rPr>
              <w:br/>
              <w:t>12x HPE 600GB SAS 15K SFF SC HDD</w:t>
            </w:r>
            <w:r w:rsidRPr="0032125D">
              <w:rPr>
                <w:rFonts w:eastAsia="Times New Roman" w:cs="Arial"/>
                <w:color w:val="000000"/>
                <w:sz w:val="18"/>
                <w:szCs w:val="18"/>
                <w:lang w:val="en-GB" w:eastAsia="en-GB"/>
              </w:rPr>
              <w:br/>
              <w:t>HP Embedded 1Gb Ethernet 4-port 331i Adapter</w:t>
            </w:r>
            <w:r w:rsidRPr="0032125D">
              <w:rPr>
                <w:rFonts w:eastAsia="Times New Roman" w:cs="Arial"/>
                <w:color w:val="000000"/>
                <w:sz w:val="18"/>
                <w:szCs w:val="18"/>
                <w:lang w:val="en-GB" w:eastAsia="en-GB"/>
              </w:rPr>
              <w:br/>
              <w:t>2x HPE 800W FS Plat Hot Plug Power Supply Kit</w:t>
            </w:r>
            <w:r w:rsidRPr="0032125D">
              <w:rPr>
                <w:rFonts w:eastAsia="Times New Roman" w:cs="Arial"/>
                <w:color w:val="000000"/>
                <w:sz w:val="18"/>
                <w:szCs w:val="18"/>
                <w:lang w:val="en-GB" w:eastAsia="en-GB"/>
              </w:rPr>
              <w:br/>
              <w:t xml:space="preserve">HPE </w:t>
            </w:r>
            <w:proofErr w:type="spellStart"/>
            <w:r w:rsidRPr="0032125D">
              <w:rPr>
                <w:rFonts w:eastAsia="Times New Roman" w:cs="Arial"/>
                <w:color w:val="000000"/>
                <w:sz w:val="18"/>
                <w:szCs w:val="18"/>
                <w:lang w:val="en-GB" w:eastAsia="en-GB"/>
              </w:rPr>
              <w:t>iLO</w:t>
            </w:r>
            <w:proofErr w:type="spellEnd"/>
            <w:r w:rsidRPr="0032125D">
              <w:rPr>
                <w:rFonts w:eastAsia="Times New Roman" w:cs="Arial"/>
                <w:color w:val="000000"/>
                <w:sz w:val="18"/>
                <w:szCs w:val="18"/>
                <w:lang w:val="en-GB" w:eastAsia="en-GB"/>
              </w:rPr>
              <w:t xml:space="preserve"> Adv </w:t>
            </w:r>
            <w:proofErr w:type="spellStart"/>
            <w:r w:rsidRPr="0032125D">
              <w:rPr>
                <w:rFonts w:eastAsia="Times New Roman" w:cs="Arial"/>
                <w:color w:val="000000"/>
                <w:sz w:val="18"/>
                <w:szCs w:val="18"/>
                <w:lang w:val="en-GB" w:eastAsia="en-GB"/>
              </w:rPr>
              <w:t>incl</w:t>
            </w:r>
            <w:proofErr w:type="spellEnd"/>
            <w:r w:rsidRPr="0032125D">
              <w:rPr>
                <w:rFonts w:eastAsia="Times New Roman" w:cs="Arial"/>
                <w:color w:val="000000"/>
                <w:sz w:val="18"/>
                <w:szCs w:val="18"/>
                <w:lang w:val="en-GB" w:eastAsia="en-GB"/>
              </w:rPr>
              <w:t xml:space="preserve"> 3yr TSU 1-Server License</w:t>
            </w:r>
            <w:r w:rsidRPr="0032125D">
              <w:rPr>
                <w:rFonts w:eastAsia="Times New Roman" w:cs="Arial"/>
                <w:color w:val="000000"/>
                <w:sz w:val="18"/>
                <w:szCs w:val="18"/>
                <w:lang w:val="en-GB" w:eastAsia="en-GB"/>
              </w:rPr>
              <w:br/>
              <w:t>HPE 5Y Proactive Care 24x7 Service</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ProLiant DL380 Gen9</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6348"/>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lastRenderedPageBreak/>
              <w:t>2</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Workstation PC</w:t>
            </w:r>
            <w:r w:rsidRPr="0032125D">
              <w:rPr>
                <w:rFonts w:eastAsia="Times New Roman" w:cs="Arial"/>
                <w:color w:val="000000"/>
                <w:sz w:val="18"/>
                <w:szCs w:val="18"/>
                <w:lang w:val="en-GB" w:eastAsia="en-GB"/>
              </w:rPr>
              <w:br/>
              <w:t>Windows 10 Pro 64 - HP recommends Windows 10 Pro</w:t>
            </w:r>
            <w:r w:rsidRPr="0032125D">
              <w:rPr>
                <w:rFonts w:eastAsia="Times New Roman" w:cs="Arial"/>
                <w:color w:val="000000"/>
                <w:sz w:val="18"/>
                <w:szCs w:val="18"/>
                <w:lang w:val="en-GB" w:eastAsia="en-GB"/>
              </w:rPr>
              <w:br/>
              <w:t>Intel® Xeon® E5-2620 v4 Processor (2.1 GHz, up to 3 GHz w/Turbo Boost, 20 MB cache, 2133 MHz, 8 core)</w:t>
            </w:r>
            <w:r w:rsidRPr="0032125D">
              <w:rPr>
                <w:rFonts w:eastAsia="Times New Roman" w:cs="Arial"/>
                <w:color w:val="000000"/>
                <w:sz w:val="18"/>
                <w:szCs w:val="18"/>
                <w:lang w:val="en-GB" w:eastAsia="en-GB"/>
              </w:rPr>
              <w:br/>
              <w:t>HP Z840 850W 88 Percent Efficient Chassis</w:t>
            </w:r>
            <w:r w:rsidRPr="0032125D">
              <w:rPr>
                <w:rFonts w:eastAsia="Times New Roman" w:cs="Arial"/>
                <w:color w:val="000000"/>
                <w:sz w:val="18"/>
                <w:szCs w:val="18"/>
                <w:lang w:val="en-GB" w:eastAsia="en-GB"/>
              </w:rPr>
              <w:br/>
              <w:t>16GB DDR4-2400 (2x8GB) 1 CPU Registered RAM</w:t>
            </w:r>
            <w:r w:rsidRPr="0032125D">
              <w:rPr>
                <w:rFonts w:eastAsia="Times New Roman" w:cs="Arial"/>
                <w:color w:val="000000"/>
                <w:sz w:val="18"/>
                <w:szCs w:val="18"/>
                <w:lang w:val="en-GB" w:eastAsia="en-GB"/>
              </w:rPr>
              <w:br/>
              <w:t>Operating System Load to SATA/SAS</w:t>
            </w:r>
            <w:r w:rsidRPr="0032125D">
              <w:rPr>
                <w:rFonts w:eastAsia="Times New Roman" w:cs="Arial"/>
                <w:color w:val="000000"/>
                <w:sz w:val="18"/>
                <w:szCs w:val="18"/>
                <w:lang w:val="en-GB" w:eastAsia="en-GB"/>
              </w:rPr>
              <w:br/>
              <w:t>1 TB 7200 RPM SATA HDD</w:t>
            </w:r>
            <w:r w:rsidRPr="0032125D">
              <w:rPr>
                <w:rFonts w:eastAsia="Times New Roman" w:cs="Arial"/>
                <w:color w:val="000000"/>
                <w:sz w:val="18"/>
                <w:szCs w:val="18"/>
                <w:lang w:val="en-GB" w:eastAsia="en-GB"/>
              </w:rPr>
              <w:br/>
              <w:t>1 TB 7200 RPM SATA 2nd HDD</w:t>
            </w:r>
            <w:r w:rsidRPr="0032125D">
              <w:rPr>
                <w:rFonts w:eastAsia="Times New Roman" w:cs="Arial"/>
                <w:color w:val="000000"/>
                <w:sz w:val="18"/>
                <w:szCs w:val="18"/>
                <w:lang w:val="en-GB" w:eastAsia="en-GB"/>
              </w:rPr>
              <w:br/>
              <w:t>1 TB 7200 RPM SATA 3rd HDD</w:t>
            </w:r>
            <w:r w:rsidRPr="0032125D">
              <w:rPr>
                <w:rFonts w:eastAsia="Times New Roman" w:cs="Arial"/>
                <w:color w:val="000000"/>
                <w:sz w:val="18"/>
                <w:szCs w:val="18"/>
                <w:lang w:val="en-GB" w:eastAsia="en-GB"/>
              </w:rPr>
              <w:br/>
              <w:t>NVIDIA Quadro M4000 8GB 4xDP 1st No cable included Graphics</w:t>
            </w:r>
            <w:r w:rsidRPr="0032125D">
              <w:rPr>
                <w:rFonts w:eastAsia="Times New Roman" w:cs="Arial"/>
                <w:color w:val="000000"/>
                <w:sz w:val="18"/>
                <w:szCs w:val="18"/>
                <w:lang w:val="en-GB" w:eastAsia="en-GB"/>
              </w:rPr>
              <w:br/>
              <w:t>HP Remote Graphics Software (RGS) for Z</w:t>
            </w:r>
            <w:r w:rsidRPr="0032125D">
              <w:rPr>
                <w:rFonts w:eastAsia="Times New Roman" w:cs="Arial"/>
                <w:color w:val="000000"/>
                <w:sz w:val="18"/>
                <w:szCs w:val="18"/>
                <w:lang w:val="en-GB" w:eastAsia="en-GB"/>
              </w:rPr>
              <w:br/>
              <w:t>9.5 mm Slim DVD-Writer Optical Disc Drive</w:t>
            </w:r>
            <w:r w:rsidRPr="0032125D">
              <w:rPr>
                <w:rFonts w:eastAsia="Times New Roman" w:cs="Arial"/>
                <w:color w:val="000000"/>
                <w:sz w:val="18"/>
                <w:szCs w:val="18"/>
                <w:lang w:val="en-GB" w:eastAsia="en-GB"/>
              </w:rPr>
              <w:br/>
              <w:t>HP USB Keyboard</w:t>
            </w:r>
            <w:r w:rsidRPr="0032125D">
              <w:rPr>
                <w:rFonts w:eastAsia="Times New Roman" w:cs="Arial"/>
                <w:color w:val="000000"/>
                <w:sz w:val="18"/>
                <w:szCs w:val="18"/>
                <w:lang w:val="en-GB" w:eastAsia="en-GB"/>
              </w:rPr>
              <w:br/>
              <w:t>HP USB Optical Mouse</w:t>
            </w:r>
            <w:r w:rsidRPr="0032125D">
              <w:rPr>
                <w:rFonts w:eastAsia="Times New Roman" w:cs="Arial"/>
                <w:color w:val="000000"/>
                <w:sz w:val="18"/>
                <w:szCs w:val="18"/>
                <w:lang w:val="en-GB" w:eastAsia="en-GB"/>
              </w:rPr>
              <w:br/>
              <w:t>RAID 5 Parity Array Configuration</w:t>
            </w:r>
            <w:r w:rsidRPr="0032125D">
              <w:rPr>
                <w:rFonts w:eastAsia="Times New Roman" w:cs="Arial"/>
                <w:color w:val="000000"/>
                <w:sz w:val="18"/>
                <w:szCs w:val="18"/>
                <w:lang w:val="en-GB" w:eastAsia="en-GB"/>
              </w:rPr>
              <w:br/>
              <w:t>HP DisplayPort To DVI-D Adapter (4-Pack)</w:t>
            </w:r>
            <w:r w:rsidRPr="0032125D">
              <w:rPr>
                <w:rFonts w:eastAsia="Times New Roman" w:cs="Arial"/>
                <w:color w:val="000000"/>
                <w:sz w:val="18"/>
                <w:szCs w:val="18"/>
                <w:lang w:val="en-GB" w:eastAsia="en-GB"/>
              </w:rPr>
              <w:br/>
              <w:t>HP X520 10GbE Dual Port Adapter</w:t>
            </w:r>
            <w:r w:rsidRPr="0032125D">
              <w:rPr>
                <w:rFonts w:eastAsia="Times New Roman" w:cs="Arial"/>
                <w:color w:val="000000"/>
                <w:sz w:val="18"/>
                <w:szCs w:val="18"/>
                <w:lang w:val="en-GB" w:eastAsia="en-GB"/>
              </w:rPr>
              <w:br/>
              <w:t>HP Single Processor Air Cooling Kit</w:t>
            </w:r>
            <w:r w:rsidRPr="0032125D">
              <w:rPr>
                <w:rFonts w:eastAsia="Times New Roman" w:cs="Arial"/>
                <w:color w:val="000000"/>
                <w:sz w:val="18"/>
                <w:szCs w:val="18"/>
                <w:lang w:val="en-GB" w:eastAsia="en-GB"/>
              </w:rPr>
              <w:br/>
              <w:t>HP 3/3/3 Warranty</w:t>
            </w:r>
            <w:r w:rsidRPr="0032125D">
              <w:rPr>
                <w:rFonts w:eastAsia="Times New Roman" w:cs="Arial"/>
                <w:color w:val="000000"/>
                <w:sz w:val="18"/>
                <w:szCs w:val="18"/>
                <w:lang w:val="en-GB" w:eastAsia="en-GB"/>
              </w:rPr>
              <w:br/>
              <w:t>HP Single Unit Packaging</w:t>
            </w:r>
            <w:r w:rsidRPr="0032125D">
              <w:rPr>
                <w:rFonts w:eastAsia="Times New Roman" w:cs="Arial"/>
                <w:color w:val="000000"/>
                <w:sz w:val="18"/>
                <w:szCs w:val="18"/>
                <w:lang w:val="en-GB" w:eastAsia="en-GB"/>
              </w:rPr>
              <w:br/>
              <w:t>HP Z840 Country Kit</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Z840 Workstation</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3</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3</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6348"/>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lastRenderedPageBreak/>
              <w:t>3</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Workstation PC</w:t>
            </w:r>
            <w:r w:rsidRPr="0032125D">
              <w:rPr>
                <w:rFonts w:eastAsia="Times New Roman" w:cs="Arial"/>
                <w:color w:val="000000"/>
                <w:sz w:val="18"/>
                <w:szCs w:val="18"/>
                <w:lang w:val="en-GB" w:eastAsia="en-GB"/>
              </w:rPr>
              <w:br/>
              <w:t>Windows 10 Pro 64 - HP recommends Windows 10 Pro</w:t>
            </w:r>
            <w:r w:rsidRPr="0032125D">
              <w:rPr>
                <w:rFonts w:eastAsia="Times New Roman" w:cs="Arial"/>
                <w:color w:val="000000"/>
                <w:sz w:val="18"/>
                <w:szCs w:val="18"/>
                <w:lang w:val="en-GB" w:eastAsia="en-GB"/>
              </w:rPr>
              <w:br/>
              <w:t>Intel® Xeon® E5-2640 v4 Processor (2.4 GHz, up to 3.4 GHz w/Turbo Boost, 25 MB cache, 2133 MHz, 10 core)</w:t>
            </w:r>
            <w:r w:rsidRPr="0032125D">
              <w:rPr>
                <w:rFonts w:eastAsia="Times New Roman" w:cs="Arial"/>
                <w:color w:val="000000"/>
                <w:sz w:val="18"/>
                <w:szCs w:val="18"/>
                <w:lang w:val="en-GB" w:eastAsia="en-GB"/>
              </w:rPr>
              <w:br/>
              <w:t>HP Z840 850W 88 Percent Efficient Chassis</w:t>
            </w:r>
            <w:r w:rsidRPr="0032125D">
              <w:rPr>
                <w:rFonts w:eastAsia="Times New Roman" w:cs="Arial"/>
                <w:color w:val="000000"/>
                <w:sz w:val="18"/>
                <w:szCs w:val="18"/>
                <w:lang w:val="en-GB" w:eastAsia="en-GB"/>
              </w:rPr>
              <w:br/>
              <w:t>32GB DDR4-2400 (2x16GB) 1 CPU Registered RAM</w:t>
            </w:r>
            <w:r w:rsidRPr="0032125D">
              <w:rPr>
                <w:rFonts w:eastAsia="Times New Roman" w:cs="Arial"/>
                <w:color w:val="000000"/>
                <w:sz w:val="18"/>
                <w:szCs w:val="18"/>
                <w:lang w:val="en-GB" w:eastAsia="en-GB"/>
              </w:rPr>
              <w:br/>
              <w:t>Operating System Load to SATA/SAS</w:t>
            </w:r>
            <w:r w:rsidRPr="0032125D">
              <w:rPr>
                <w:rFonts w:eastAsia="Times New Roman" w:cs="Arial"/>
                <w:color w:val="000000"/>
                <w:sz w:val="18"/>
                <w:szCs w:val="18"/>
                <w:lang w:val="en-GB" w:eastAsia="en-GB"/>
              </w:rPr>
              <w:br/>
              <w:t>1 TB 7200 RPM SATA HDD</w:t>
            </w:r>
            <w:r w:rsidRPr="0032125D">
              <w:rPr>
                <w:rFonts w:eastAsia="Times New Roman" w:cs="Arial"/>
                <w:color w:val="000000"/>
                <w:sz w:val="18"/>
                <w:szCs w:val="18"/>
                <w:lang w:val="en-GB" w:eastAsia="en-GB"/>
              </w:rPr>
              <w:br/>
              <w:t>1 TB 7200 RPM SATA 2nd HDD</w:t>
            </w:r>
            <w:r w:rsidRPr="0032125D">
              <w:rPr>
                <w:rFonts w:eastAsia="Times New Roman" w:cs="Arial"/>
                <w:color w:val="000000"/>
                <w:sz w:val="18"/>
                <w:szCs w:val="18"/>
                <w:lang w:val="en-GB" w:eastAsia="en-GB"/>
              </w:rPr>
              <w:br/>
              <w:t>1 TB 7200 RPM SATA 3rd HDD</w:t>
            </w:r>
            <w:r w:rsidRPr="0032125D">
              <w:rPr>
                <w:rFonts w:eastAsia="Times New Roman" w:cs="Arial"/>
                <w:color w:val="000000"/>
                <w:sz w:val="18"/>
                <w:szCs w:val="18"/>
                <w:lang w:val="en-GB" w:eastAsia="en-GB"/>
              </w:rPr>
              <w:br/>
              <w:t>NVIDIA Quadro M4000 8GB 4xDP 1st No cable included Graphics</w:t>
            </w:r>
            <w:r w:rsidRPr="0032125D">
              <w:rPr>
                <w:rFonts w:eastAsia="Times New Roman" w:cs="Arial"/>
                <w:color w:val="000000"/>
                <w:sz w:val="18"/>
                <w:szCs w:val="18"/>
                <w:lang w:val="en-GB" w:eastAsia="en-GB"/>
              </w:rPr>
              <w:br/>
              <w:t>HP Remote Graphics Software (RGS) for Z</w:t>
            </w:r>
            <w:r w:rsidRPr="0032125D">
              <w:rPr>
                <w:rFonts w:eastAsia="Times New Roman" w:cs="Arial"/>
                <w:color w:val="000000"/>
                <w:sz w:val="18"/>
                <w:szCs w:val="18"/>
                <w:lang w:val="en-GB" w:eastAsia="en-GB"/>
              </w:rPr>
              <w:br/>
              <w:t>9.5 mm Slim DVD-Writer Optical Disc Drive</w:t>
            </w:r>
            <w:r w:rsidRPr="0032125D">
              <w:rPr>
                <w:rFonts w:eastAsia="Times New Roman" w:cs="Arial"/>
                <w:color w:val="000000"/>
                <w:sz w:val="18"/>
                <w:szCs w:val="18"/>
                <w:lang w:val="en-GB" w:eastAsia="en-GB"/>
              </w:rPr>
              <w:br/>
              <w:t>HP USB Keyboard</w:t>
            </w:r>
            <w:r w:rsidRPr="0032125D">
              <w:rPr>
                <w:rFonts w:eastAsia="Times New Roman" w:cs="Arial"/>
                <w:color w:val="000000"/>
                <w:sz w:val="18"/>
                <w:szCs w:val="18"/>
                <w:lang w:val="en-GB" w:eastAsia="en-GB"/>
              </w:rPr>
              <w:br/>
              <w:t>HP USB Optical Mouse</w:t>
            </w:r>
            <w:r w:rsidRPr="0032125D">
              <w:rPr>
                <w:rFonts w:eastAsia="Times New Roman" w:cs="Arial"/>
                <w:color w:val="000000"/>
                <w:sz w:val="18"/>
                <w:szCs w:val="18"/>
                <w:lang w:val="en-GB" w:eastAsia="en-GB"/>
              </w:rPr>
              <w:br/>
              <w:t>RAID 5 Parity Array Configuration</w:t>
            </w:r>
            <w:r w:rsidRPr="0032125D">
              <w:rPr>
                <w:rFonts w:eastAsia="Times New Roman" w:cs="Arial"/>
                <w:color w:val="000000"/>
                <w:sz w:val="18"/>
                <w:szCs w:val="18"/>
                <w:lang w:val="en-GB" w:eastAsia="en-GB"/>
              </w:rPr>
              <w:br/>
              <w:t>HP DisplayPort To DVI-D Adapter (4-Pack)</w:t>
            </w:r>
            <w:r w:rsidRPr="0032125D">
              <w:rPr>
                <w:rFonts w:eastAsia="Times New Roman" w:cs="Arial"/>
                <w:color w:val="000000"/>
                <w:sz w:val="18"/>
                <w:szCs w:val="18"/>
                <w:lang w:val="en-GB" w:eastAsia="en-GB"/>
              </w:rPr>
              <w:br/>
              <w:t>HP X520 10GbE Dual Port Adapter</w:t>
            </w:r>
            <w:r w:rsidRPr="0032125D">
              <w:rPr>
                <w:rFonts w:eastAsia="Times New Roman" w:cs="Arial"/>
                <w:color w:val="000000"/>
                <w:sz w:val="18"/>
                <w:szCs w:val="18"/>
                <w:lang w:val="en-GB" w:eastAsia="en-GB"/>
              </w:rPr>
              <w:br/>
              <w:t>HP Single Processor Air Cooling Kit</w:t>
            </w:r>
            <w:r w:rsidRPr="0032125D">
              <w:rPr>
                <w:rFonts w:eastAsia="Times New Roman" w:cs="Arial"/>
                <w:color w:val="000000"/>
                <w:sz w:val="18"/>
                <w:szCs w:val="18"/>
                <w:lang w:val="en-GB" w:eastAsia="en-GB"/>
              </w:rPr>
              <w:br/>
              <w:t>HP 3/3/3 Warranty</w:t>
            </w:r>
            <w:r w:rsidRPr="0032125D">
              <w:rPr>
                <w:rFonts w:eastAsia="Times New Roman" w:cs="Arial"/>
                <w:color w:val="000000"/>
                <w:sz w:val="18"/>
                <w:szCs w:val="18"/>
                <w:lang w:val="en-GB" w:eastAsia="en-GB"/>
              </w:rPr>
              <w:br/>
              <w:t>HP Single Unit Packaging</w:t>
            </w:r>
            <w:r w:rsidRPr="0032125D">
              <w:rPr>
                <w:rFonts w:eastAsia="Times New Roman" w:cs="Arial"/>
                <w:color w:val="000000"/>
                <w:sz w:val="18"/>
                <w:szCs w:val="18"/>
                <w:lang w:val="en-GB" w:eastAsia="en-GB"/>
              </w:rPr>
              <w:br/>
              <w:t>HP Z840 Country Kit</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Z840 Workstation</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6</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6</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6</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7176"/>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lastRenderedPageBreak/>
              <w:t>4</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Workstation PC</w:t>
            </w:r>
            <w:r w:rsidRPr="0032125D">
              <w:rPr>
                <w:rFonts w:eastAsia="Times New Roman" w:cs="Arial"/>
                <w:color w:val="000000"/>
                <w:sz w:val="18"/>
                <w:szCs w:val="18"/>
                <w:lang w:val="en-GB" w:eastAsia="en-GB"/>
              </w:rPr>
              <w:br/>
              <w:t>Windows 10 Pro 64 - HP recommends Windows 10 Pro</w:t>
            </w:r>
            <w:r w:rsidRPr="0032125D">
              <w:rPr>
                <w:rFonts w:eastAsia="Times New Roman" w:cs="Arial"/>
                <w:color w:val="000000"/>
                <w:sz w:val="18"/>
                <w:szCs w:val="18"/>
                <w:lang w:val="en-GB" w:eastAsia="en-GB"/>
              </w:rPr>
              <w:br/>
              <w:t>Intel® Xeon® E5-2640 v4 Processor (2.4 GHz, up to 3.4 GHz w/Turbo Boost, 25 MB cache, 2133 MHz, 10 core)</w:t>
            </w:r>
            <w:r w:rsidRPr="0032125D">
              <w:rPr>
                <w:rFonts w:eastAsia="Times New Roman" w:cs="Arial"/>
                <w:color w:val="000000"/>
                <w:sz w:val="18"/>
                <w:szCs w:val="18"/>
                <w:lang w:val="en-GB" w:eastAsia="en-GB"/>
              </w:rPr>
              <w:br/>
              <w:t>HP Z840 1125W (1450W/200V) 90 Percent Efficient Chassis</w:t>
            </w:r>
            <w:r w:rsidRPr="0032125D">
              <w:rPr>
                <w:rFonts w:eastAsia="Times New Roman" w:cs="Arial"/>
                <w:color w:val="000000"/>
                <w:sz w:val="18"/>
                <w:szCs w:val="18"/>
                <w:lang w:val="en-GB" w:eastAsia="en-GB"/>
              </w:rPr>
              <w:br/>
              <w:t>16GB DDR4-2400 (2x8GB) 1 CPU Registered RAM</w:t>
            </w:r>
            <w:r w:rsidRPr="0032125D">
              <w:rPr>
                <w:rFonts w:eastAsia="Times New Roman" w:cs="Arial"/>
                <w:color w:val="000000"/>
                <w:sz w:val="18"/>
                <w:szCs w:val="18"/>
                <w:lang w:val="en-GB" w:eastAsia="en-GB"/>
              </w:rPr>
              <w:br/>
              <w:t>Operating System Load to SATA/SAS</w:t>
            </w:r>
            <w:r w:rsidRPr="0032125D">
              <w:rPr>
                <w:rFonts w:eastAsia="Times New Roman" w:cs="Arial"/>
                <w:color w:val="000000"/>
                <w:sz w:val="18"/>
                <w:szCs w:val="18"/>
                <w:lang w:val="en-GB" w:eastAsia="en-GB"/>
              </w:rPr>
              <w:br/>
              <w:t>1 TB 7200 RPM SATA HDD</w:t>
            </w:r>
            <w:r w:rsidRPr="0032125D">
              <w:rPr>
                <w:rFonts w:eastAsia="Times New Roman" w:cs="Arial"/>
                <w:color w:val="000000"/>
                <w:sz w:val="18"/>
                <w:szCs w:val="18"/>
                <w:lang w:val="en-GB" w:eastAsia="en-GB"/>
              </w:rPr>
              <w:br/>
              <w:t>1 TB 7200 RPM SATA 2nd HDD</w:t>
            </w:r>
            <w:r w:rsidRPr="0032125D">
              <w:rPr>
                <w:rFonts w:eastAsia="Times New Roman" w:cs="Arial"/>
                <w:color w:val="000000"/>
                <w:sz w:val="18"/>
                <w:szCs w:val="18"/>
                <w:lang w:val="en-GB" w:eastAsia="en-GB"/>
              </w:rPr>
              <w:br/>
              <w:t>1 TB 7200 RPM SATA 3rd HDD</w:t>
            </w:r>
            <w:r w:rsidRPr="0032125D">
              <w:rPr>
                <w:rFonts w:eastAsia="Times New Roman" w:cs="Arial"/>
                <w:color w:val="000000"/>
                <w:sz w:val="18"/>
                <w:szCs w:val="18"/>
                <w:lang w:val="en-GB" w:eastAsia="en-GB"/>
              </w:rPr>
              <w:br/>
              <w:t>NVIDIA Quadro M4000 8GB 4xDP 1st No cable included Graphics</w:t>
            </w:r>
            <w:r w:rsidRPr="0032125D">
              <w:rPr>
                <w:rFonts w:eastAsia="Times New Roman" w:cs="Arial"/>
                <w:color w:val="000000"/>
                <w:sz w:val="18"/>
                <w:szCs w:val="18"/>
                <w:lang w:val="en-GB" w:eastAsia="en-GB"/>
              </w:rPr>
              <w:br/>
              <w:t>NVIDIA Quadro M4000 8GB 4xDP 2nd No cable included Graphics</w:t>
            </w:r>
            <w:r w:rsidRPr="0032125D">
              <w:rPr>
                <w:rFonts w:eastAsia="Times New Roman" w:cs="Arial"/>
                <w:color w:val="000000"/>
                <w:sz w:val="18"/>
                <w:szCs w:val="18"/>
                <w:lang w:val="en-GB" w:eastAsia="en-GB"/>
              </w:rPr>
              <w:br/>
              <w:t>HP Remote Graphics Software (RGS) for Z</w:t>
            </w:r>
            <w:r w:rsidRPr="0032125D">
              <w:rPr>
                <w:rFonts w:eastAsia="Times New Roman" w:cs="Arial"/>
                <w:color w:val="000000"/>
                <w:sz w:val="18"/>
                <w:szCs w:val="18"/>
                <w:lang w:val="en-GB" w:eastAsia="en-GB"/>
              </w:rPr>
              <w:br/>
              <w:t>9.5 mm Slim DVD-Writer Optical Disc Drive</w:t>
            </w:r>
            <w:r w:rsidRPr="0032125D">
              <w:rPr>
                <w:rFonts w:eastAsia="Times New Roman" w:cs="Arial"/>
                <w:color w:val="000000"/>
                <w:sz w:val="18"/>
                <w:szCs w:val="18"/>
                <w:lang w:val="en-GB" w:eastAsia="en-GB"/>
              </w:rPr>
              <w:br/>
              <w:t>HP USB Keyboard</w:t>
            </w:r>
            <w:r w:rsidRPr="0032125D">
              <w:rPr>
                <w:rFonts w:eastAsia="Times New Roman" w:cs="Arial"/>
                <w:color w:val="000000"/>
                <w:sz w:val="18"/>
                <w:szCs w:val="18"/>
                <w:lang w:val="en-GB" w:eastAsia="en-GB"/>
              </w:rPr>
              <w:br/>
              <w:t>HP USB Optical Mouse</w:t>
            </w:r>
            <w:r w:rsidRPr="0032125D">
              <w:rPr>
                <w:rFonts w:eastAsia="Times New Roman" w:cs="Arial"/>
                <w:color w:val="000000"/>
                <w:sz w:val="18"/>
                <w:szCs w:val="18"/>
                <w:lang w:val="en-GB" w:eastAsia="en-GB"/>
              </w:rPr>
              <w:br/>
              <w:t>RAID 5 Parity Array Configuration</w:t>
            </w:r>
            <w:r w:rsidRPr="0032125D">
              <w:rPr>
                <w:rFonts w:eastAsia="Times New Roman" w:cs="Arial"/>
                <w:color w:val="000000"/>
                <w:sz w:val="18"/>
                <w:szCs w:val="18"/>
                <w:lang w:val="en-GB" w:eastAsia="en-GB"/>
              </w:rPr>
              <w:br/>
              <w:t>HP DisplayPort To DVI-D Adapter (6-Pack)</w:t>
            </w:r>
            <w:r w:rsidRPr="0032125D">
              <w:rPr>
                <w:rFonts w:eastAsia="Times New Roman" w:cs="Arial"/>
                <w:color w:val="000000"/>
                <w:sz w:val="18"/>
                <w:szCs w:val="18"/>
                <w:lang w:val="en-GB" w:eastAsia="en-GB"/>
              </w:rPr>
              <w:br/>
              <w:t>HP X520 10GbE Dual Port Adapter</w:t>
            </w:r>
            <w:r w:rsidRPr="0032125D">
              <w:rPr>
                <w:rFonts w:eastAsia="Times New Roman" w:cs="Arial"/>
                <w:color w:val="000000"/>
                <w:sz w:val="18"/>
                <w:szCs w:val="18"/>
                <w:lang w:val="en-GB" w:eastAsia="en-GB"/>
              </w:rPr>
              <w:br/>
              <w:t>HP Single Processor Air Cooling Kit</w:t>
            </w:r>
            <w:r w:rsidRPr="0032125D">
              <w:rPr>
                <w:rFonts w:eastAsia="Times New Roman" w:cs="Arial"/>
                <w:color w:val="000000"/>
                <w:sz w:val="18"/>
                <w:szCs w:val="18"/>
                <w:lang w:val="en-GB" w:eastAsia="en-GB"/>
              </w:rPr>
              <w:br/>
              <w:t>HP 3/3/3 Warranty</w:t>
            </w:r>
            <w:r w:rsidRPr="0032125D">
              <w:rPr>
                <w:rFonts w:eastAsia="Times New Roman" w:cs="Arial"/>
                <w:color w:val="000000"/>
                <w:sz w:val="18"/>
                <w:szCs w:val="18"/>
                <w:lang w:val="en-GB" w:eastAsia="en-GB"/>
              </w:rPr>
              <w:br/>
              <w:t>HP Single Unit Packaging</w:t>
            </w:r>
            <w:r w:rsidRPr="0032125D">
              <w:rPr>
                <w:rFonts w:eastAsia="Times New Roman" w:cs="Arial"/>
                <w:color w:val="000000"/>
                <w:sz w:val="18"/>
                <w:szCs w:val="18"/>
                <w:lang w:val="en-GB" w:eastAsia="en-GB"/>
              </w:rPr>
              <w:br/>
              <w:t>HP Z840 Country Kit</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Z840 Workstation</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552"/>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5</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HP Z6/Z8 Rack Mount Kit</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B8S55AA</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1104"/>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lastRenderedPageBreak/>
              <w:t>6</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LED Monitor</w:t>
            </w:r>
            <w:r w:rsidRPr="0032125D">
              <w:rPr>
                <w:rFonts w:eastAsia="Times New Roman" w:cs="Arial"/>
                <w:color w:val="000000"/>
                <w:sz w:val="18"/>
                <w:szCs w:val="18"/>
                <w:lang w:val="en-GB" w:eastAsia="en-GB"/>
              </w:rPr>
              <w:br/>
              <w:t>27-inch IPS LED</w:t>
            </w:r>
            <w:r w:rsidRPr="0032125D">
              <w:rPr>
                <w:rFonts w:eastAsia="Times New Roman" w:cs="Arial"/>
                <w:color w:val="000000"/>
                <w:sz w:val="18"/>
                <w:szCs w:val="18"/>
                <w:lang w:val="en-GB" w:eastAsia="en-GB"/>
              </w:rPr>
              <w:br/>
              <w:t>Resolution 1920 x 1080 (16:9)</w:t>
            </w:r>
            <w:r w:rsidRPr="0032125D">
              <w:rPr>
                <w:rFonts w:eastAsia="Times New Roman" w:cs="Arial"/>
                <w:color w:val="000000"/>
                <w:sz w:val="18"/>
                <w:szCs w:val="18"/>
                <w:lang w:val="en-GB" w:eastAsia="en-GB"/>
              </w:rPr>
              <w:br/>
            </w:r>
            <w:proofErr w:type="gramStart"/>
            <w:r w:rsidRPr="0032125D">
              <w:rPr>
                <w:rFonts w:eastAsia="Times New Roman" w:cs="Arial"/>
                <w:color w:val="000000"/>
                <w:sz w:val="18"/>
                <w:szCs w:val="18"/>
                <w:lang w:val="en-GB" w:eastAsia="en-GB"/>
              </w:rPr>
              <w:t>Input  DVI</w:t>
            </w:r>
            <w:proofErr w:type="gramEnd"/>
            <w:r w:rsidRPr="0032125D">
              <w:rPr>
                <w:rFonts w:eastAsia="Times New Roman" w:cs="Arial"/>
                <w:color w:val="000000"/>
                <w:sz w:val="18"/>
                <w:szCs w:val="18"/>
                <w:lang w:val="en-GB" w:eastAsia="en-GB"/>
              </w:rPr>
              <w:t>-D, DP, VGA &amp; HDMI</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V272</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30</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30</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8</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4</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18</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552"/>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7</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Colour Printer</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proofErr w:type="spellStart"/>
            <w:r w:rsidRPr="0032125D">
              <w:rPr>
                <w:rFonts w:eastAsia="Times New Roman" w:cs="Arial"/>
                <w:sz w:val="18"/>
                <w:szCs w:val="18"/>
                <w:lang w:val="en-GB" w:eastAsia="en-GB"/>
              </w:rPr>
              <w:t>Laserjet</w:t>
            </w:r>
            <w:proofErr w:type="spellEnd"/>
            <w:r w:rsidRPr="0032125D">
              <w:rPr>
                <w:rFonts w:eastAsia="Times New Roman" w:cs="Arial"/>
                <w:sz w:val="18"/>
                <w:szCs w:val="18"/>
                <w:lang w:val="en-GB" w:eastAsia="en-GB"/>
              </w:rPr>
              <w:t xml:space="preserve"> Pro M177fw</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1</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r w:rsidR="0032125D" w:rsidRPr="0032125D" w:rsidTr="0032125D">
        <w:trPr>
          <w:trHeight w:val="552"/>
        </w:trPr>
        <w:tc>
          <w:tcPr>
            <w:tcW w:w="483" w:type="dxa"/>
            <w:tcBorders>
              <w:top w:val="nil"/>
              <w:left w:val="single" w:sz="4" w:space="0" w:color="auto"/>
              <w:bottom w:val="single" w:sz="4" w:space="0" w:color="auto"/>
              <w:right w:val="single" w:sz="4" w:space="0" w:color="auto"/>
            </w:tcBorders>
            <w:shd w:val="clear" w:color="auto" w:fill="auto"/>
            <w:noWrap/>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8</w:t>
            </w:r>
          </w:p>
        </w:tc>
        <w:tc>
          <w:tcPr>
            <w:tcW w:w="4900"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rPr>
                <w:rFonts w:eastAsia="Times New Roman" w:cs="Arial"/>
                <w:color w:val="000000"/>
                <w:sz w:val="18"/>
                <w:szCs w:val="18"/>
                <w:lang w:val="en-GB" w:eastAsia="en-GB"/>
              </w:rPr>
            </w:pPr>
            <w:r w:rsidRPr="0032125D">
              <w:rPr>
                <w:rFonts w:eastAsia="Times New Roman" w:cs="Arial"/>
                <w:color w:val="000000"/>
                <w:sz w:val="18"/>
                <w:szCs w:val="18"/>
                <w:lang w:val="en-GB" w:eastAsia="en-GB"/>
              </w:rPr>
              <w:t>Black / White Printer</w:t>
            </w:r>
          </w:p>
        </w:tc>
        <w:tc>
          <w:tcPr>
            <w:tcW w:w="863" w:type="dxa"/>
            <w:tcBorders>
              <w:top w:val="nil"/>
              <w:left w:val="nil"/>
              <w:bottom w:val="single" w:sz="4" w:space="0" w:color="auto"/>
              <w:right w:val="single" w:sz="4" w:space="0" w:color="auto"/>
            </w:tcBorders>
            <w:shd w:val="clear" w:color="auto" w:fill="auto"/>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Hewlett Packard</w:t>
            </w:r>
          </w:p>
        </w:tc>
        <w:tc>
          <w:tcPr>
            <w:tcW w:w="190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sz w:val="18"/>
                <w:szCs w:val="18"/>
                <w:lang w:val="en-GB" w:eastAsia="en-GB"/>
              </w:rPr>
            </w:pPr>
            <w:r w:rsidRPr="0032125D">
              <w:rPr>
                <w:rFonts w:eastAsia="Times New Roman" w:cs="Arial"/>
                <w:sz w:val="18"/>
                <w:szCs w:val="18"/>
                <w:lang w:val="en-GB" w:eastAsia="en-GB"/>
              </w:rPr>
              <w:t>Officejet Pro 8210</w:t>
            </w:r>
          </w:p>
        </w:tc>
        <w:tc>
          <w:tcPr>
            <w:tcW w:w="96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98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910"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631"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EA</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2</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c>
          <w:tcPr>
            <w:tcW w:w="473" w:type="dxa"/>
            <w:tcBorders>
              <w:top w:val="nil"/>
              <w:left w:val="nil"/>
              <w:bottom w:val="single" w:sz="4" w:space="0" w:color="auto"/>
              <w:right w:val="single" w:sz="4" w:space="0" w:color="auto"/>
            </w:tcBorders>
            <w:shd w:val="clear" w:color="auto" w:fill="auto"/>
            <w:noWrap/>
            <w:vAlign w:val="center"/>
            <w:hideMark/>
          </w:tcPr>
          <w:p w:rsidR="0032125D" w:rsidRPr="0032125D" w:rsidRDefault="0032125D" w:rsidP="00BA15CC">
            <w:pPr>
              <w:spacing w:before="0" w:after="0" w:line="240" w:lineRule="auto"/>
              <w:jc w:val="center"/>
              <w:rPr>
                <w:rFonts w:eastAsia="Times New Roman" w:cs="Arial"/>
                <w:color w:val="000000"/>
                <w:sz w:val="18"/>
                <w:szCs w:val="18"/>
                <w:lang w:val="en-GB" w:eastAsia="en-GB"/>
              </w:rPr>
            </w:pPr>
            <w:r w:rsidRPr="0032125D">
              <w:rPr>
                <w:rFonts w:eastAsia="Times New Roman" w:cs="Arial"/>
                <w:color w:val="000000"/>
                <w:sz w:val="18"/>
                <w:szCs w:val="18"/>
                <w:lang w:val="en-GB" w:eastAsia="en-GB"/>
              </w:rPr>
              <w:t> </w:t>
            </w:r>
          </w:p>
        </w:tc>
      </w:tr>
    </w:tbl>
    <w:p w:rsidR="00281992" w:rsidRPr="00A8715C" w:rsidRDefault="00A8715C" w:rsidP="00A8715C">
      <w:pPr>
        <w:spacing w:before="100" w:beforeAutospacing="1" w:after="100" w:afterAutospacing="1" w:line="240" w:lineRule="auto"/>
        <w:jc w:val="center"/>
        <w:rPr>
          <w:rFonts w:eastAsia="Times New Roman" w:cs="Arial"/>
          <w:i/>
          <w:color w:val="000000" w:themeColor="text1"/>
          <w:szCs w:val="22"/>
          <w:lang w:eastAsia="en-ID"/>
        </w:rPr>
      </w:pPr>
      <w:r w:rsidRPr="00A8715C">
        <w:rPr>
          <w:rFonts w:eastAsia="Times New Roman" w:cs="Arial"/>
          <w:i/>
          <w:color w:val="000000" w:themeColor="text1"/>
          <w:szCs w:val="22"/>
          <w:lang w:eastAsia="en-ID"/>
        </w:rPr>
        <w:t xml:space="preserve">Table </w:t>
      </w:r>
      <w:r w:rsidR="00F02490">
        <w:t xml:space="preserve"> </w:t>
      </w:r>
      <w:r w:rsidR="0087586F">
        <w:fldChar w:fldCharType="begin"/>
      </w:r>
      <w:r w:rsidR="0087586F">
        <w:instrText xml:space="preserve"> SEQ Table \* ARABIC </w:instrText>
      </w:r>
      <w:r w:rsidR="0087586F">
        <w:fldChar w:fldCharType="separate"/>
      </w:r>
      <w:r w:rsidR="00F02490">
        <w:rPr>
          <w:noProof/>
        </w:rPr>
        <w:t>23</w:t>
      </w:r>
      <w:r w:rsidR="0087586F">
        <w:rPr>
          <w:noProof/>
        </w:rPr>
        <w:fldChar w:fldCharType="end"/>
      </w:r>
      <w:r w:rsidRPr="00A8715C">
        <w:rPr>
          <w:rFonts w:eastAsia="Times New Roman" w:cs="Arial"/>
          <w:i/>
          <w:color w:val="000000" w:themeColor="text1"/>
          <w:szCs w:val="22"/>
          <w:lang w:eastAsia="en-ID"/>
        </w:rPr>
        <w:t xml:space="preserve"> – SCADA </w:t>
      </w:r>
      <w:proofErr w:type="spellStart"/>
      <w:r w:rsidRPr="00A8715C">
        <w:rPr>
          <w:rFonts w:eastAsia="Times New Roman" w:cs="Arial"/>
          <w:i/>
          <w:color w:val="000000" w:themeColor="text1"/>
          <w:szCs w:val="22"/>
          <w:lang w:eastAsia="en-ID"/>
        </w:rPr>
        <w:t>BoQ</w:t>
      </w:r>
      <w:bookmarkEnd w:id="305"/>
      <w:proofErr w:type="spellEnd"/>
    </w:p>
    <w:p w:rsidR="00A8715C" w:rsidRDefault="00A8715C" w:rsidP="005C492B">
      <w:pPr>
        <w:spacing w:before="100" w:beforeAutospacing="1" w:after="100" w:afterAutospacing="1" w:line="240" w:lineRule="auto"/>
        <w:jc w:val="both"/>
        <w:rPr>
          <w:rFonts w:eastAsia="Times New Roman" w:cs="Arial"/>
          <w:color w:val="000000" w:themeColor="text1"/>
          <w:sz w:val="24"/>
          <w:szCs w:val="24"/>
          <w:lang w:eastAsia="en-ID"/>
        </w:rPr>
      </w:pPr>
    </w:p>
    <w:p w:rsidR="00A8715C" w:rsidRDefault="00A8715C" w:rsidP="005C492B">
      <w:pPr>
        <w:spacing w:before="100" w:beforeAutospacing="1" w:after="100" w:afterAutospacing="1" w:line="240" w:lineRule="auto"/>
        <w:jc w:val="both"/>
        <w:rPr>
          <w:rFonts w:eastAsia="Times New Roman" w:cs="Arial"/>
          <w:color w:val="000000" w:themeColor="text1"/>
          <w:sz w:val="24"/>
          <w:szCs w:val="24"/>
          <w:lang w:eastAsia="en-ID"/>
        </w:rPr>
        <w:sectPr w:rsidR="00A8715C" w:rsidSect="003229F8">
          <w:headerReference w:type="default" r:id="rId105"/>
          <w:footerReference w:type="default" r:id="rId106"/>
          <w:headerReference w:type="first" r:id="rId107"/>
          <w:footerReference w:type="first" r:id="rId108"/>
          <w:pgSz w:w="16834" w:h="11909" w:orient="landscape" w:code="9"/>
          <w:pgMar w:top="1440" w:right="1134" w:bottom="1729" w:left="1729" w:header="720" w:footer="720" w:gutter="0"/>
          <w:cols w:space="720"/>
          <w:titlePg/>
          <w:docGrid w:linePitch="360"/>
        </w:sectPr>
      </w:pPr>
    </w:p>
    <w:p w:rsidR="001E579C" w:rsidRDefault="00B938E2" w:rsidP="005C492B">
      <w:pPr>
        <w:pStyle w:val="Heading2"/>
        <w:jc w:val="both"/>
      </w:pPr>
      <w:bookmarkStart w:id="306" w:name="_Toc497912774"/>
      <w:bookmarkStart w:id="307" w:name="_Toc490126470"/>
      <w:r>
        <w:lastRenderedPageBreak/>
        <w:t>Cabling System</w:t>
      </w:r>
      <w:bookmarkEnd w:id="306"/>
    </w:p>
    <w:p w:rsidR="001E579C" w:rsidRDefault="001E579C" w:rsidP="005C492B">
      <w:pPr>
        <w:pStyle w:val="Heading3"/>
        <w:jc w:val="both"/>
      </w:pPr>
      <w:bookmarkStart w:id="308" w:name="_Toc491111740"/>
      <w:bookmarkStart w:id="309" w:name="_Toc497912775"/>
      <w:r>
        <w:t>CAT 6 Cable</w:t>
      </w:r>
      <w:bookmarkEnd w:id="308"/>
      <w:bookmarkEnd w:id="309"/>
    </w:p>
    <w:p w:rsidR="001E579C" w:rsidRPr="00D3522C" w:rsidRDefault="001E579C" w:rsidP="005C492B">
      <w:pPr>
        <w:spacing w:line="360" w:lineRule="auto"/>
        <w:jc w:val="both"/>
        <w:rPr>
          <w:rFonts w:cs="Arial"/>
          <w:color w:val="000000"/>
          <w:szCs w:val="22"/>
        </w:rPr>
      </w:pPr>
      <w:r w:rsidRPr="00D3522C">
        <w:rPr>
          <w:rFonts w:cs="Arial"/>
          <w:color w:val="000000"/>
          <w:szCs w:val="22"/>
        </w:rPr>
        <w:t xml:space="preserve">SCADA </w:t>
      </w:r>
      <w:proofErr w:type="spellStart"/>
      <w:r w:rsidRPr="00D3522C">
        <w:rPr>
          <w:rFonts w:cs="Arial"/>
          <w:color w:val="000000"/>
          <w:szCs w:val="22"/>
        </w:rPr>
        <w:t>equipments</w:t>
      </w:r>
      <w:proofErr w:type="spellEnd"/>
      <w:r w:rsidRPr="00D3522C">
        <w:rPr>
          <w:rFonts w:cs="Arial"/>
          <w:color w:val="000000"/>
          <w:szCs w:val="22"/>
        </w:rPr>
        <w:t xml:space="preserve"> connected to the SCADA LAN as well as Ethernet cable </w:t>
      </w:r>
      <w:proofErr w:type="spellStart"/>
      <w:r w:rsidRPr="00D3522C">
        <w:rPr>
          <w:rFonts w:cs="Arial"/>
          <w:color w:val="000000"/>
          <w:szCs w:val="22"/>
        </w:rPr>
        <w:t>willbe</w:t>
      </w:r>
      <w:proofErr w:type="spellEnd"/>
      <w:r w:rsidRPr="00D3522C">
        <w:rPr>
          <w:rFonts w:cs="Arial"/>
          <w:color w:val="000000"/>
          <w:szCs w:val="22"/>
        </w:rPr>
        <w:t xml:space="preserve"> using Cat 6 cable.</w:t>
      </w:r>
    </w:p>
    <w:tbl>
      <w:tblPr>
        <w:tblW w:w="0" w:type="auto"/>
        <w:tblLook w:val="04A0" w:firstRow="1" w:lastRow="0" w:firstColumn="1" w:lastColumn="0" w:noHBand="0" w:noVBand="1"/>
      </w:tblPr>
      <w:tblGrid>
        <w:gridCol w:w="562"/>
        <w:gridCol w:w="2977"/>
        <w:gridCol w:w="5191"/>
      </w:tblGrid>
      <w:tr w:rsidR="001E579C" w:rsidTr="00FD4735">
        <w:tc>
          <w:tcPr>
            <w:tcW w:w="8730" w:type="dxa"/>
            <w:gridSpan w:val="3"/>
            <w:shd w:val="clear" w:color="auto" w:fill="007DEB" w:themeFill="background2" w:themeFillShade="80"/>
          </w:tcPr>
          <w:p w:rsidR="001E579C" w:rsidRPr="00C3581A" w:rsidRDefault="001E579C" w:rsidP="005C492B">
            <w:pPr>
              <w:spacing w:after="120"/>
              <w:jc w:val="both"/>
              <w:rPr>
                <w:rFonts w:cs="Arial"/>
                <w:szCs w:val="22"/>
                <w:lang w:val="en-GB" w:eastAsia="en-US" w:bidi="th-TH"/>
              </w:rPr>
            </w:pPr>
            <w:proofErr w:type="spellStart"/>
            <w:r w:rsidRPr="00A2640E">
              <w:rPr>
                <w:rFonts w:cs="Arial"/>
                <w:b/>
                <w:bCs/>
                <w:szCs w:val="22"/>
              </w:rPr>
              <w:t>Actassi</w:t>
            </w:r>
            <w:proofErr w:type="spellEnd"/>
            <w:r w:rsidRPr="00A2640E">
              <w:rPr>
                <w:rFonts w:cs="Arial"/>
                <w:b/>
                <w:bCs/>
                <w:szCs w:val="22"/>
              </w:rPr>
              <w:t xml:space="preserve"> F2 Category 6 UTP Cable</w:t>
            </w:r>
            <w:r>
              <w:rPr>
                <w:rFonts w:cs="Arial"/>
                <w:b/>
                <w:bCs/>
                <w:szCs w:val="22"/>
              </w:rPr>
              <w:t xml:space="preserve"> or Equivalent</w:t>
            </w:r>
          </w:p>
        </w:tc>
      </w:tr>
      <w:tr w:rsidR="001E579C" w:rsidTr="00FD4735">
        <w:tc>
          <w:tcPr>
            <w:tcW w:w="562"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No</w:t>
            </w:r>
          </w:p>
        </w:tc>
        <w:tc>
          <w:tcPr>
            <w:tcW w:w="2977"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Description</w:t>
            </w:r>
          </w:p>
        </w:tc>
        <w:tc>
          <w:tcPr>
            <w:tcW w:w="5191"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 xml:space="preserve">Technical </w:t>
            </w:r>
            <w:proofErr w:type="spellStart"/>
            <w:r w:rsidRPr="006420D5">
              <w:rPr>
                <w:rFonts w:cs="Arial"/>
                <w:szCs w:val="22"/>
                <w:lang w:val="en-GB" w:eastAsia="en-US" w:bidi="th-TH"/>
              </w:rPr>
              <w:t>Spesifications</w:t>
            </w:r>
            <w:proofErr w:type="spellEnd"/>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1</w:t>
            </w:r>
          </w:p>
        </w:tc>
        <w:tc>
          <w:tcPr>
            <w:tcW w:w="2977"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Conductor</w:t>
            </w:r>
          </w:p>
        </w:tc>
        <w:tc>
          <w:tcPr>
            <w:tcW w:w="5191"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Solid Bare Copper</w:t>
            </w:r>
          </w:p>
        </w:tc>
      </w:tr>
      <w:tr w:rsidR="001E579C" w:rsidTr="00FD4735">
        <w:tc>
          <w:tcPr>
            <w:tcW w:w="562"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2</w:t>
            </w:r>
          </w:p>
        </w:tc>
        <w:tc>
          <w:tcPr>
            <w:tcW w:w="2977"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Jacket</w:t>
            </w:r>
          </w:p>
        </w:tc>
        <w:tc>
          <w:tcPr>
            <w:tcW w:w="5191"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PVC</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3</w:t>
            </w:r>
          </w:p>
        </w:tc>
        <w:tc>
          <w:tcPr>
            <w:tcW w:w="2977"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Separator</w:t>
            </w:r>
          </w:p>
        </w:tc>
        <w:tc>
          <w:tcPr>
            <w:tcW w:w="5191" w:type="dxa"/>
          </w:tcPr>
          <w:p w:rsidR="001E579C" w:rsidRPr="006420D5" w:rsidRDefault="001E579C" w:rsidP="005C492B">
            <w:pPr>
              <w:spacing w:after="120"/>
              <w:jc w:val="both"/>
              <w:rPr>
                <w:rFonts w:cs="Arial"/>
                <w:szCs w:val="22"/>
              </w:rPr>
            </w:pPr>
            <w:r>
              <w:rPr>
                <w:rFonts w:cs="Arial"/>
                <w:szCs w:val="22"/>
              </w:rPr>
              <w:t>F2 Construction (PE)</w:t>
            </w:r>
          </w:p>
        </w:tc>
      </w:tr>
      <w:tr w:rsidR="001E579C" w:rsidTr="00FD4735">
        <w:tc>
          <w:tcPr>
            <w:tcW w:w="562"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4</w:t>
            </w:r>
          </w:p>
        </w:tc>
        <w:tc>
          <w:tcPr>
            <w:tcW w:w="2977"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Insulation</w:t>
            </w:r>
          </w:p>
        </w:tc>
        <w:tc>
          <w:tcPr>
            <w:tcW w:w="5191"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PE</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5</w:t>
            </w:r>
          </w:p>
        </w:tc>
        <w:tc>
          <w:tcPr>
            <w:tcW w:w="2977"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AWG</w:t>
            </w:r>
          </w:p>
        </w:tc>
        <w:tc>
          <w:tcPr>
            <w:tcW w:w="5191"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23 (0.58mm)</w:t>
            </w:r>
          </w:p>
        </w:tc>
      </w:tr>
      <w:tr w:rsidR="001E579C" w:rsidTr="00FD4735">
        <w:tc>
          <w:tcPr>
            <w:tcW w:w="562"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6</w:t>
            </w:r>
          </w:p>
        </w:tc>
        <w:tc>
          <w:tcPr>
            <w:tcW w:w="2977"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Reference Standard</w:t>
            </w:r>
          </w:p>
        </w:tc>
        <w:tc>
          <w:tcPr>
            <w:tcW w:w="5191" w:type="dxa"/>
            <w:shd w:val="clear" w:color="auto" w:fill="A8D6FF" w:themeFill="background2" w:themeFillShade="E6"/>
          </w:tcPr>
          <w:p w:rsidR="001E579C" w:rsidRPr="006420D5" w:rsidRDefault="001E579C" w:rsidP="005C492B">
            <w:pPr>
              <w:spacing w:after="120"/>
              <w:jc w:val="both"/>
              <w:rPr>
                <w:rFonts w:cs="Arial"/>
                <w:szCs w:val="22"/>
                <w:lang w:val="en-GB" w:eastAsia="en-US" w:bidi="th-TH"/>
              </w:rPr>
            </w:pPr>
            <w:r w:rsidRPr="00A2640E">
              <w:rPr>
                <w:rFonts w:cs="Arial"/>
                <w:szCs w:val="22"/>
                <w:lang w:val="en-GB" w:eastAsia="en-US" w:bidi="th-TH"/>
              </w:rPr>
              <w:t>TIA/EIA 568B.2-1 &amp; ISO/IEC 11801, IEC61156-5</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7</w:t>
            </w:r>
          </w:p>
        </w:tc>
        <w:tc>
          <w:tcPr>
            <w:tcW w:w="2977" w:type="dxa"/>
          </w:tcPr>
          <w:p w:rsidR="001E579C" w:rsidRPr="006420D5" w:rsidRDefault="001E579C" w:rsidP="005C492B">
            <w:pPr>
              <w:spacing w:after="120"/>
              <w:jc w:val="both"/>
              <w:rPr>
                <w:rFonts w:cs="Arial"/>
                <w:szCs w:val="22"/>
                <w:lang w:val="en-GB" w:eastAsia="en-US" w:bidi="th-TH"/>
              </w:rPr>
            </w:pPr>
            <w:r w:rsidRPr="00A2640E">
              <w:rPr>
                <w:rFonts w:cs="Arial"/>
                <w:szCs w:val="22"/>
                <w:lang w:val="en-GB" w:eastAsia="en-US" w:bidi="th-TH"/>
              </w:rPr>
              <w:t>Product Standard</w:t>
            </w:r>
          </w:p>
        </w:tc>
        <w:tc>
          <w:tcPr>
            <w:tcW w:w="5191"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UL</w:t>
            </w:r>
          </w:p>
        </w:tc>
      </w:tr>
      <w:tr w:rsidR="001E579C" w:rsidTr="00FD4735">
        <w:tc>
          <w:tcPr>
            <w:tcW w:w="562" w:type="dxa"/>
            <w:shd w:val="clear" w:color="auto" w:fill="D6ECFF" w:themeFill="background2"/>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8</w:t>
            </w:r>
          </w:p>
        </w:tc>
        <w:tc>
          <w:tcPr>
            <w:tcW w:w="2977" w:type="dxa"/>
            <w:shd w:val="clear" w:color="auto" w:fill="D6ECFF" w:themeFill="background2"/>
          </w:tcPr>
          <w:p w:rsidR="001E579C" w:rsidRPr="00A2640E" w:rsidRDefault="001E579C" w:rsidP="005C492B">
            <w:pPr>
              <w:spacing w:after="120"/>
              <w:jc w:val="both"/>
              <w:rPr>
                <w:rFonts w:cs="Arial"/>
                <w:szCs w:val="22"/>
                <w:lang w:val="en-GB" w:eastAsia="en-US" w:bidi="th-TH"/>
              </w:rPr>
            </w:pPr>
            <w:r w:rsidRPr="00A2640E">
              <w:rPr>
                <w:rFonts w:cs="Arial"/>
                <w:szCs w:val="22"/>
                <w:lang w:val="en-GB" w:eastAsia="en-US" w:bidi="th-TH"/>
              </w:rPr>
              <w:t>Certification</w:t>
            </w:r>
          </w:p>
        </w:tc>
        <w:tc>
          <w:tcPr>
            <w:tcW w:w="5191" w:type="dxa"/>
            <w:shd w:val="clear" w:color="auto" w:fill="D6ECFF" w:themeFill="background2"/>
          </w:tcPr>
          <w:p w:rsidR="001E579C" w:rsidRDefault="001E579C" w:rsidP="005C492B">
            <w:pPr>
              <w:keepNext/>
              <w:spacing w:after="120"/>
              <w:jc w:val="both"/>
              <w:rPr>
                <w:rFonts w:cs="Arial"/>
                <w:szCs w:val="22"/>
                <w:lang w:val="en-GB" w:eastAsia="en-US" w:bidi="th-TH"/>
              </w:rPr>
            </w:pPr>
            <w:r w:rsidRPr="00A2640E">
              <w:rPr>
                <w:rFonts w:cs="Arial"/>
                <w:szCs w:val="22"/>
                <w:lang w:val="en-GB" w:eastAsia="en-US" w:bidi="th-TH"/>
              </w:rPr>
              <w:t>Flammability Test CM Fire rated</w:t>
            </w:r>
          </w:p>
        </w:tc>
      </w:tr>
    </w:tbl>
    <w:p w:rsidR="001E579C" w:rsidRDefault="001E579C" w:rsidP="002D214B">
      <w:pPr>
        <w:pStyle w:val="Caption"/>
        <w:rPr>
          <w:lang w:val="en-GB" w:eastAsia="en-US" w:bidi="th-TH"/>
        </w:rPr>
      </w:pPr>
      <w:bookmarkStart w:id="310" w:name="_Toc491108681"/>
      <w:bookmarkStart w:id="311" w:name="_Toc497912881"/>
      <w:r>
        <w:t>Table</w:t>
      </w:r>
      <w:r w:rsidR="00F02490">
        <w:t xml:space="preserve">  </w:t>
      </w:r>
      <w:r w:rsidR="0087586F">
        <w:fldChar w:fldCharType="begin"/>
      </w:r>
      <w:r w:rsidR="0087586F">
        <w:instrText xml:space="preserve"> SEQ Table \* ARABIC </w:instrText>
      </w:r>
      <w:r w:rsidR="0087586F">
        <w:fldChar w:fldCharType="separate"/>
      </w:r>
      <w:r w:rsidR="00F02490">
        <w:rPr>
          <w:noProof/>
        </w:rPr>
        <w:t>24</w:t>
      </w:r>
      <w:r w:rsidR="0087586F">
        <w:rPr>
          <w:noProof/>
        </w:rPr>
        <w:fldChar w:fldCharType="end"/>
      </w:r>
      <w:r w:rsidR="00A8715C">
        <w:t xml:space="preserve"> - </w:t>
      </w:r>
      <w:r>
        <w:t xml:space="preserve">CAT 6 Cable's </w:t>
      </w:r>
      <w:proofErr w:type="spellStart"/>
      <w:r>
        <w:t>Spesification</w:t>
      </w:r>
      <w:bookmarkEnd w:id="310"/>
      <w:bookmarkEnd w:id="311"/>
      <w:proofErr w:type="spellEnd"/>
    </w:p>
    <w:p w:rsidR="001E579C" w:rsidRPr="0097341B" w:rsidRDefault="001E579C" w:rsidP="005C492B">
      <w:pPr>
        <w:jc w:val="both"/>
        <w:rPr>
          <w:lang w:val="en-GB" w:eastAsia="en-US" w:bidi="th-TH"/>
        </w:rPr>
      </w:pPr>
    </w:p>
    <w:p w:rsidR="001E579C" w:rsidRDefault="00F078E8" w:rsidP="005C492B">
      <w:pPr>
        <w:pStyle w:val="Heading3"/>
        <w:jc w:val="both"/>
      </w:pPr>
      <w:bookmarkStart w:id="312" w:name="_Toc491111741"/>
      <w:bookmarkStart w:id="313" w:name="_Toc497912776"/>
      <w:r>
        <w:t>AC Power Cable 4</w:t>
      </w:r>
      <w:r w:rsidR="001E579C">
        <w:t xml:space="preserve"> Core</w:t>
      </w:r>
      <w:bookmarkEnd w:id="312"/>
      <w:bookmarkEnd w:id="313"/>
    </w:p>
    <w:p w:rsidR="001E579C" w:rsidRPr="00824E7E" w:rsidRDefault="00F078E8" w:rsidP="005C492B">
      <w:pPr>
        <w:pStyle w:val="ic"/>
        <w:spacing w:line="360" w:lineRule="auto"/>
        <w:ind w:left="0"/>
        <w:jc w:val="both"/>
        <w:rPr>
          <w:b w:val="0"/>
          <w:color w:val="auto"/>
          <w:sz w:val="22"/>
          <w:szCs w:val="22"/>
        </w:rPr>
      </w:pPr>
      <w:r w:rsidRPr="00824E7E">
        <w:rPr>
          <w:b w:val="0"/>
          <w:color w:val="auto"/>
          <w:sz w:val="22"/>
          <w:szCs w:val="22"/>
        </w:rPr>
        <w:t>Copper Conductor PVC Insulated &amp; PVC Sheathed Armoured Power Cable</w:t>
      </w:r>
      <w:r w:rsidR="001E579C" w:rsidRPr="00824E7E">
        <w:rPr>
          <w:b w:val="0"/>
          <w:color w:val="auto"/>
          <w:sz w:val="22"/>
          <w:szCs w:val="22"/>
        </w:rPr>
        <w:t xml:space="preserve"> 4</w:t>
      </w:r>
      <w:r w:rsidRPr="00824E7E">
        <w:rPr>
          <w:b w:val="0"/>
          <w:color w:val="auto"/>
          <w:sz w:val="22"/>
          <w:szCs w:val="22"/>
        </w:rPr>
        <w:t>1</w:t>
      </w:r>
      <w:r w:rsidR="001E579C" w:rsidRPr="00824E7E">
        <w:rPr>
          <w:b w:val="0"/>
          <w:color w:val="auto"/>
          <w:sz w:val="22"/>
          <w:szCs w:val="22"/>
        </w:rPr>
        <w:t xml:space="preserve"> A  is used to connect the power source from existing electrical distribution board to the </w:t>
      </w:r>
      <w:r w:rsidRPr="00824E7E">
        <w:rPr>
          <w:b w:val="0"/>
          <w:color w:val="auto"/>
          <w:sz w:val="22"/>
          <w:szCs w:val="22"/>
        </w:rPr>
        <w:t>server, switch and workstation of SCADA</w:t>
      </w:r>
      <w:r w:rsidR="001E579C" w:rsidRPr="00824E7E">
        <w:rPr>
          <w:b w:val="0"/>
          <w:color w:val="auto"/>
          <w:sz w:val="22"/>
          <w:szCs w:val="22"/>
        </w:rPr>
        <w:t>.</w:t>
      </w:r>
    </w:p>
    <w:tbl>
      <w:tblPr>
        <w:tblW w:w="0" w:type="auto"/>
        <w:tblLook w:val="04A0" w:firstRow="1" w:lastRow="0" w:firstColumn="1" w:lastColumn="0" w:noHBand="0" w:noVBand="1"/>
      </w:tblPr>
      <w:tblGrid>
        <w:gridCol w:w="562"/>
        <w:gridCol w:w="2977"/>
        <w:gridCol w:w="5191"/>
      </w:tblGrid>
      <w:tr w:rsidR="001E579C" w:rsidTr="00985E16">
        <w:trPr>
          <w:tblHeader/>
        </w:trPr>
        <w:tc>
          <w:tcPr>
            <w:tcW w:w="8730" w:type="dxa"/>
            <w:gridSpan w:val="3"/>
            <w:shd w:val="clear" w:color="auto" w:fill="007DEB" w:themeFill="background2" w:themeFillShade="80"/>
          </w:tcPr>
          <w:p w:rsidR="001E579C" w:rsidRPr="00C3581A" w:rsidRDefault="00F078E8" w:rsidP="005C492B">
            <w:pPr>
              <w:spacing w:after="120"/>
              <w:jc w:val="both"/>
              <w:rPr>
                <w:rFonts w:cs="Arial"/>
                <w:szCs w:val="22"/>
                <w:lang w:val="en-GB" w:eastAsia="en-US" w:bidi="th-TH"/>
              </w:rPr>
            </w:pPr>
            <w:r w:rsidRPr="00F078E8">
              <w:rPr>
                <w:rFonts w:cs="Arial"/>
                <w:b/>
                <w:bCs/>
                <w:szCs w:val="22"/>
              </w:rPr>
              <w:t>Cu/PVC/SWA/PVC 0.6/1 kV (</w:t>
            </w:r>
            <w:proofErr w:type="spellStart"/>
            <w:r w:rsidRPr="00F078E8">
              <w:rPr>
                <w:rFonts w:cs="Arial"/>
                <w:b/>
                <w:bCs/>
                <w:szCs w:val="22"/>
              </w:rPr>
              <w:t>NYRGbY</w:t>
            </w:r>
            <w:proofErr w:type="spellEnd"/>
            <w:r w:rsidRPr="00F078E8">
              <w:rPr>
                <w:rFonts w:cs="Arial"/>
                <w:b/>
                <w:bCs/>
                <w:szCs w:val="22"/>
              </w:rPr>
              <w:t>)</w:t>
            </w:r>
          </w:p>
        </w:tc>
      </w:tr>
      <w:tr w:rsidR="001E579C" w:rsidTr="00985E16">
        <w:trPr>
          <w:tblHeader/>
        </w:trPr>
        <w:tc>
          <w:tcPr>
            <w:tcW w:w="562"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No</w:t>
            </w:r>
          </w:p>
        </w:tc>
        <w:tc>
          <w:tcPr>
            <w:tcW w:w="2977"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Description</w:t>
            </w:r>
          </w:p>
        </w:tc>
        <w:tc>
          <w:tcPr>
            <w:tcW w:w="5191" w:type="dxa"/>
            <w:shd w:val="clear" w:color="auto" w:fill="60B4FF" w:themeFill="background2" w:themeFillShade="BF"/>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 xml:space="preserve">Technical </w:t>
            </w:r>
            <w:proofErr w:type="spellStart"/>
            <w:r w:rsidRPr="006420D5">
              <w:rPr>
                <w:rFonts w:cs="Arial"/>
                <w:szCs w:val="22"/>
                <w:lang w:val="en-GB" w:eastAsia="en-US" w:bidi="th-TH"/>
              </w:rPr>
              <w:t>Spesifications</w:t>
            </w:r>
            <w:proofErr w:type="spellEnd"/>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1</w:t>
            </w:r>
          </w:p>
        </w:tc>
        <w:tc>
          <w:tcPr>
            <w:tcW w:w="2977" w:type="dxa"/>
          </w:tcPr>
          <w:p w:rsidR="001E579C" w:rsidRPr="006420D5" w:rsidRDefault="00787A7E" w:rsidP="005C492B">
            <w:pPr>
              <w:spacing w:after="120"/>
              <w:jc w:val="both"/>
              <w:rPr>
                <w:rFonts w:cs="Arial"/>
                <w:szCs w:val="22"/>
                <w:lang w:val="en-GB" w:eastAsia="en-US" w:bidi="th-TH"/>
              </w:rPr>
            </w:pPr>
            <w:proofErr w:type="spellStart"/>
            <w:r>
              <w:rPr>
                <w:rFonts w:cs="Arial"/>
                <w:szCs w:val="22"/>
                <w:lang w:val="en-GB" w:eastAsia="en-US" w:bidi="th-TH"/>
              </w:rPr>
              <w:t>Spesification</w:t>
            </w:r>
            <w:proofErr w:type="spellEnd"/>
            <w:r>
              <w:rPr>
                <w:rFonts w:cs="Arial"/>
                <w:szCs w:val="22"/>
                <w:lang w:val="en-GB" w:eastAsia="en-US" w:bidi="th-TH"/>
              </w:rPr>
              <w:t xml:space="preserve"> </w:t>
            </w:r>
          </w:p>
        </w:tc>
        <w:tc>
          <w:tcPr>
            <w:tcW w:w="5191" w:type="dxa"/>
          </w:tcPr>
          <w:p w:rsidR="00787A7E" w:rsidRPr="00787A7E" w:rsidRDefault="00787A7E" w:rsidP="005C492B">
            <w:pPr>
              <w:jc w:val="both"/>
              <w:rPr>
                <w:rFonts w:cs="Arial"/>
                <w:color w:val="000000"/>
                <w:szCs w:val="22"/>
              </w:rPr>
            </w:pPr>
            <w:r w:rsidRPr="00787A7E">
              <w:rPr>
                <w:rFonts w:cs="Arial"/>
                <w:color w:val="000000"/>
                <w:szCs w:val="22"/>
              </w:rPr>
              <w:t>SPLN 43-</w:t>
            </w:r>
            <w:proofErr w:type="gramStart"/>
            <w:r w:rsidRPr="00787A7E">
              <w:rPr>
                <w:rFonts w:cs="Arial"/>
                <w:color w:val="000000"/>
                <w:szCs w:val="22"/>
              </w:rPr>
              <w:t>2 :</w:t>
            </w:r>
            <w:proofErr w:type="gramEnd"/>
            <w:r w:rsidRPr="00787A7E">
              <w:rPr>
                <w:rFonts w:cs="Arial"/>
                <w:color w:val="000000"/>
                <w:szCs w:val="22"/>
              </w:rPr>
              <w:t xml:space="preserve"> 1994</w:t>
            </w:r>
          </w:p>
          <w:p w:rsidR="00787A7E" w:rsidRPr="00787A7E" w:rsidRDefault="00787A7E" w:rsidP="005C492B">
            <w:pPr>
              <w:jc w:val="both"/>
              <w:rPr>
                <w:rFonts w:cs="Arial"/>
                <w:color w:val="000000"/>
                <w:szCs w:val="22"/>
              </w:rPr>
            </w:pPr>
            <w:r w:rsidRPr="00787A7E">
              <w:rPr>
                <w:rFonts w:cs="Arial"/>
                <w:color w:val="000000"/>
                <w:szCs w:val="22"/>
              </w:rPr>
              <w:t>IEC 60502-</w:t>
            </w:r>
            <w:proofErr w:type="gramStart"/>
            <w:r w:rsidRPr="00787A7E">
              <w:rPr>
                <w:rFonts w:cs="Arial"/>
                <w:color w:val="000000"/>
                <w:szCs w:val="22"/>
              </w:rPr>
              <w:t>1 :</w:t>
            </w:r>
            <w:proofErr w:type="gramEnd"/>
            <w:r w:rsidRPr="00787A7E">
              <w:rPr>
                <w:rFonts w:cs="Arial"/>
                <w:color w:val="000000"/>
                <w:szCs w:val="22"/>
              </w:rPr>
              <w:t xml:space="preserve"> 2004</w:t>
            </w:r>
          </w:p>
          <w:p w:rsidR="001E579C" w:rsidRPr="006420D5" w:rsidRDefault="00787A7E" w:rsidP="005C492B">
            <w:pPr>
              <w:jc w:val="both"/>
              <w:rPr>
                <w:rFonts w:cs="Arial"/>
                <w:szCs w:val="22"/>
                <w:lang w:val="en-GB" w:eastAsia="en-US" w:bidi="th-TH"/>
              </w:rPr>
            </w:pPr>
            <w:r w:rsidRPr="00787A7E">
              <w:rPr>
                <w:rFonts w:cs="Arial"/>
                <w:color w:val="000000"/>
                <w:szCs w:val="22"/>
              </w:rPr>
              <w:t>SNI IEC 60502-</w:t>
            </w:r>
            <w:proofErr w:type="gramStart"/>
            <w:r w:rsidRPr="00787A7E">
              <w:rPr>
                <w:rFonts w:cs="Arial"/>
                <w:color w:val="000000"/>
                <w:szCs w:val="22"/>
              </w:rPr>
              <w:t>1 :</w:t>
            </w:r>
            <w:proofErr w:type="gramEnd"/>
            <w:r w:rsidRPr="00787A7E">
              <w:rPr>
                <w:rFonts w:cs="Arial"/>
                <w:color w:val="000000"/>
                <w:szCs w:val="22"/>
              </w:rPr>
              <w:t xml:space="preserve"> 2009</w:t>
            </w:r>
          </w:p>
        </w:tc>
      </w:tr>
      <w:tr w:rsidR="001E579C" w:rsidTr="00FD4735">
        <w:tc>
          <w:tcPr>
            <w:tcW w:w="562"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2</w:t>
            </w:r>
          </w:p>
        </w:tc>
        <w:tc>
          <w:tcPr>
            <w:tcW w:w="2977"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Conductor</w:t>
            </w:r>
          </w:p>
        </w:tc>
        <w:tc>
          <w:tcPr>
            <w:tcW w:w="5191" w:type="dxa"/>
            <w:shd w:val="clear" w:color="auto" w:fill="D6ECFF" w:themeFill="background2"/>
          </w:tcPr>
          <w:p w:rsidR="001E579C" w:rsidRPr="006420D5" w:rsidRDefault="00787A7E" w:rsidP="005C492B">
            <w:pPr>
              <w:spacing w:after="120"/>
              <w:jc w:val="both"/>
              <w:rPr>
                <w:rFonts w:cs="Arial"/>
                <w:szCs w:val="22"/>
                <w:lang w:val="en-GB" w:eastAsia="en-US" w:bidi="th-TH"/>
              </w:rPr>
            </w:pPr>
            <w:r w:rsidRPr="00787A7E">
              <w:rPr>
                <w:rFonts w:cs="Arial"/>
                <w:color w:val="231F20"/>
                <w:szCs w:val="22"/>
              </w:rPr>
              <w:t xml:space="preserve">Annealed plain copper round circular stranded according to SPLN 41 - </w:t>
            </w:r>
            <w:proofErr w:type="gramStart"/>
            <w:r w:rsidRPr="00787A7E">
              <w:rPr>
                <w:rFonts w:cs="Arial"/>
                <w:color w:val="231F20"/>
                <w:szCs w:val="22"/>
              </w:rPr>
              <w:t>1 ;</w:t>
            </w:r>
            <w:proofErr w:type="gramEnd"/>
            <w:r w:rsidRPr="00787A7E">
              <w:rPr>
                <w:rFonts w:cs="Arial"/>
                <w:color w:val="231F20"/>
                <w:szCs w:val="22"/>
              </w:rPr>
              <w:t xml:space="preserve"> IEC 60228</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lastRenderedPageBreak/>
              <w:t>3</w:t>
            </w:r>
          </w:p>
        </w:tc>
        <w:tc>
          <w:tcPr>
            <w:tcW w:w="2977"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Insulator</w:t>
            </w:r>
          </w:p>
        </w:tc>
        <w:tc>
          <w:tcPr>
            <w:tcW w:w="5191" w:type="dxa"/>
          </w:tcPr>
          <w:p w:rsidR="001E579C" w:rsidRPr="006420D5" w:rsidRDefault="00787A7E" w:rsidP="005C492B">
            <w:pPr>
              <w:spacing w:after="120"/>
              <w:jc w:val="both"/>
              <w:rPr>
                <w:rFonts w:cs="Arial"/>
                <w:szCs w:val="22"/>
                <w:lang w:val="en-GB" w:eastAsia="en-US" w:bidi="th-TH"/>
              </w:rPr>
            </w:pPr>
            <w:r w:rsidRPr="00787A7E">
              <w:rPr>
                <w:rFonts w:cs="Arial"/>
                <w:color w:val="231F20"/>
                <w:szCs w:val="22"/>
              </w:rPr>
              <w:t>Extruded layer of Polyvinyl Chloride (PVC] complied with SPLN 41-</w:t>
            </w:r>
            <w:proofErr w:type="gramStart"/>
            <w:r w:rsidRPr="00787A7E">
              <w:rPr>
                <w:rFonts w:cs="Arial"/>
                <w:color w:val="231F20"/>
                <w:szCs w:val="22"/>
              </w:rPr>
              <w:t>2 :IEC</w:t>
            </w:r>
            <w:proofErr w:type="gramEnd"/>
            <w:r w:rsidRPr="00787A7E">
              <w:rPr>
                <w:rFonts w:cs="Arial"/>
                <w:color w:val="231F20"/>
                <w:szCs w:val="22"/>
              </w:rPr>
              <w:t xml:space="preserve"> 60502-1</w:t>
            </w:r>
          </w:p>
        </w:tc>
      </w:tr>
      <w:tr w:rsidR="001E579C" w:rsidTr="00FD4735">
        <w:tc>
          <w:tcPr>
            <w:tcW w:w="562"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4</w:t>
            </w:r>
          </w:p>
        </w:tc>
        <w:tc>
          <w:tcPr>
            <w:tcW w:w="2977" w:type="dxa"/>
            <w:shd w:val="clear" w:color="auto" w:fill="D6ECFF" w:themeFill="background2"/>
          </w:tcPr>
          <w:p w:rsidR="001E579C" w:rsidRPr="006420D5" w:rsidRDefault="001E579C" w:rsidP="005C492B">
            <w:pPr>
              <w:spacing w:after="120"/>
              <w:jc w:val="both"/>
              <w:rPr>
                <w:rFonts w:cs="Arial"/>
                <w:szCs w:val="22"/>
                <w:lang w:val="en-GB" w:eastAsia="en-US" w:bidi="th-TH"/>
              </w:rPr>
            </w:pPr>
            <w:proofErr w:type="spellStart"/>
            <w:r>
              <w:rPr>
                <w:rFonts w:cs="Arial"/>
                <w:color w:val="231F20"/>
                <w:szCs w:val="22"/>
              </w:rPr>
              <w:t>Armour</w:t>
            </w:r>
            <w:proofErr w:type="spellEnd"/>
            <w:r>
              <w:rPr>
                <w:rFonts w:cs="Arial"/>
                <w:color w:val="231F20"/>
                <w:szCs w:val="22"/>
              </w:rPr>
              <w:t xml:space="preserve"> Material</w:t>
            </w:r>
          </w:p>
        </w:tc>
        <w:tc>
          <w:tcPr>
            <w:tcW w:w="5191" w:type="dxa"/>
            <w:shd w:val="clear" w:color="auto" w:fill="D6ECFF" w:themeFill="background2"/>
          </w:tcPr>
          <w:p w:rsidR="001E579C" w:rsidRPr="006420D5" w:rsidRDefault="00787A7E" w:rsidP="005C492B">
            <w:pPr>
              <w:spacing w:after="120"/>
              <w:jc w:val="both"/>
              <w:rPr>
                <w:rFonts w:cs="Arial"/>
                <w:szCs w:val="22"/>
              </w:rPr>
            </w:pPr>
            <w:r w:rsidRPr="00787A7E">
              <w:rPr>
                <w:rFonts w:cs="Arial"/>
                <w:color w:val="231F20"/>
                <w:szCs w:val="22"/>
              </w:rPr>
              <w:t xml:space="preserve">A layer of galvanized round steel wires with a counter </w:t>
            </w:r>
            <w:proofErr w:type="spellStart"/>
            <w:r w:rsidRPr="00787A7E">
              <w:rPr>
                <w:rFonts w:cs="Arial"/>
                <w:color w:val="231F20"/>
                <w:szCs w:val="22"/>
              </w:rPr>
              <w:t>helixlayer</w:t>
            </w:r>
            <w:proofErr w:type="spellEnd"/>
            <w:r w:rsidRPr="00787A7E">
              <w:rPr>
                <w:rFonts w:cs="Arial"/>
                <w:color w:val="231F20"/>
                <w:szCs w:val="22"/>
              </w:rPr>
              <w:t xml:space="preserve"> of galvanized steel tape</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5</w:t>
            </w:r>
          </w:p>
        </w:tc>
        <w:tc>
          <w:tcPr>
            <w:tcW w:w="2977" w:type="dxa"/>
          </w:tcPr>
          <w:p w:rsidR="001E579C" w:rsidRPr="006420D5" w:rsidRDefault="00787A7E" w:rsidP="005C492B">
            <w:pPr>
              <w:spacing w:after="120"/>
              <w:jc w:val="both"/>
              <w:rPr>
                <w:rFonts w:cs="Arial"/>
                <w:szCs w:val="22"/>
                <w:lang w:val="en-GB" w:eastAsia="en-US" w:bidi="th-TH"/>
              </w:rPr>
            </w:pPr>
            <w:r>
              <w:rPr>
                <w:rFonts w:cs="Arial"/>
                <w:color w:val="231F20"/>
                <w:szCs w:val="22"/>
              </w:rPr>
              <w:t xml:space="preserve">Outer Sheath </w:t>
            </w:r>
          </w:p>
        </w:tc>
        <w:tc>
          <w:tcPr>
            <w:tcW w:w="5191" w:type="dxa"/>
          </w:tcPr>
          <w:p w:rsidR="001E579C" w:rsidRPr="006420D5" w:rsidRDefault="00787A7E" w:rsidP="005C492B">
            <w:pPr>
              <w:spacing w:after="120"/>
              <w:jc w:val="both"/>
              <w:rPr>
                <w:rFonts w:cs="Arial"/>
                <w:szCs w:val="22"/>
              </w:rPr>
            </w:pPr>
            <w:r w:rsidRPr="00787A7E">
              <w:rPr>
                <w:rFonts w:cs="Arial"/>
                <w:color w:val="231F20"/>
                <w:szCs w:val="22"/>
              </w:rPr>
              <w:t>Extruded Polyvinyl Chloride [PVC]</w:t>
            </w:r>
            <w:r w:rsidR="008134DA">
              <w:rPr>
                <w:rFonts w:cs="Arial"/>
                <w:color w:val="231F20"/>
                <w:szCs w:val="22"/>
              </w:rPr>
              <w:t xml:space="preserve"> Black color</w:t>
            </w:r>
          </w:p>
        </w:tc>
      </w:tr>
      <w:tr w:rsidR="001E579C" w:rsidTr="00FD4735">
        <w:tc>
          <w:tcPr>
            <w:tcW w:w="562"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6</w:t>
            </w:r>
          </w:p>
        </w:tc>
        <w:tc>
          <w:tcPr>
            <w:tcW w:w="2977" w:type="dxa"/>
            <w:shd w:val="clear" w:color="auto" w:fill="D6ECFF" w:themeFill="background2"/>
          </w:tcPr>
          <w:p w:rsidR="001E579C" w:rsidRPr="006420D5" w:rsidRDefault="001E579C" w:rsidP="005C492B">
            <w:pPr>
              <w:jc w:val="both"/>
              <w:rPr>
                <w:rFonts w:cs="Arial"/>
                <w:szCs w:val="22"/>
                <w:lang w:val="en-GB" w:eastAsia="en-US" w:bidi="th-TH"/>
              </w:rPr>
            </w:pPr>
            <w:r w:rsidRPr="006420D5">
              <w:rPr>
                <w:rFonts w:cs="Arial"/>
                <w:szCs w:val="22"/>
                <w:lang w:val="en-GB" w:eastAsia="en-US" w:bidi="th-TH"/>
              </w:rPr>
              <w:t>No. of cores and cross</w:t>
            </w:r>
          </w:p>
          <w:p w:rsidR="001E579C" w:rsidRPr="006420D5" w:rsidRDefault="001E579C" w:rsidP="005C492B">
            <w:pPr>
              <w:jc w:val="both"/>
              <w:rPr>
                <w:rFonts w:cs="Arial"/>
                <w:szCs w:val="22"/>
                <w:lang w:val="en-GB" w:eastAsia="en-US" w:bidi="th-TH"/>
              </w:rPr>
            </w:pPr>
            <w:proofErr w:type="spellStart"/>
            <w:r w:rsidRPr="006420D5">
              <w:rPr>
                <w:rFonts w:cs="Arial"/>
                <w:szCs w:val="22"/>
                <w:lang w:val="en-GB" w:eastAsia="en-US" w:bidi="th-TH"/>
              </w:rPr>
              <w:t>secton</w:t>
            </w:r>
            <w:proofErr w:type="spellEnd"/>
            <w:r w:rsidRPr="006420D5">
              <w:rPr>
                <w:rFonts w:cs="Arial"/>
                <w:szCs w:val="22"/>
                <w:lang w:val="en-GB" w:eastAsia="en-US" w:bidi="th-TH"/>
              </w:rPr>
              <w:t xml:space="preserve"> area</w:t>
            </w:r>
          </w:p>
        </w:tc>
        <w:tc>
          <w:tcPr>
            <w:tcW w:w="5191" w:type="dxa"/>
            <w:shd w:val="clear" w:color="auto" w:fill="D6ECFF" w:themeFill="background2"/>
          </w:tcPr>
          <w:p w:rsidR="001E579C" w:rsidRPr="006420D5" w:rsidRDefault="00787A7E" w:rsidP="005C492B">
            <w:pPr>
              <w:spacing w:after="120"/>
              <w:jc w:val="both"/>
              <w:rPr>
                <w:rFonts w:cs="Arial"/>
                <w:szCs w:val="22"/>
                <w:lang w:val="en-GB" w:eastAsia="en-US" w:bidi="th-TH"/>
              </w:rPr>
            </w:pPr>
            <w:r>
              <w:rPr>
                <w:rFonts w:cs="Arial"/>
                <w:szCs w:val="22"/>
                <w:lang w:val="en-GB" w:eastAsia="en-US" w:bidi="th-TH"/>
              </w:rPr>
              <w:t>4</w:t>
            </w:r>
            <w:r w:rsidR="001E579C">
              <w:rPr>
                <w:rFonts w:cs="Arial"/>
                <w:szCs w:val="22"/>
                <w:lang w:val="en-GB" w:eastAsia="en-US" w:bidi="th-TH"/>
              </w:rPr>
              <w:t xml:space="preserve"> x 4</w:t>
            </w:r>
            <w:r w:rsidR="001E579C" w:rsidRPr="006420D5">
              <w:rPr>
                <w:rFonts w:cs="Arial"/>
                <w:szCs w:val="22"/>
                <w:lang w:val="en-GB" w:eastAsia="en-US" w:bidi="th-TH"/>
              </w:rPr>
              <w:t xml:space="preserve"> sq.mm</w:t>
            </w:r>
          </w:p>
        </w:tc>
      </w:tr>
      <w:tr w:rsidR="001E579C" w:rsidTr="00FD4735">
        <w:tc>
          <w:tcPr>
            <w:tcW w:w="562" w:type="dxa"/>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7</w:t>
            </w:r>
          </w:p>
        </w:tc>
        <w:tc>
          <w:tcPr>
            <w:tcW w:w="2977"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Current Rating</w:t>
            </w:r>
          </w:p>
        </w:tc>
        <w:tc>
          <w:tcPr>
            <w:tcW w:w="5191" w:type="dxa"/>
          </w:tcPr>
          <w:p w:rsidR="001E579C" w:rsidRPr="006420D5" w:rsidRDefault="001E579C" w:rsidP="005C492B">
            <w:pPr>
              <w:spacing w:after="120"/>
              <w:jc w:val="both"/>
              <w:rPr>
                <w:rFonts w:cs="Arial"/>
                <w:szCs w:val="22"/>
                <w:lang w:val="en-GB" w:eastAsia="en-US" w:bidi="th-TH"/>
              </w:rPr>
            </w:pPr>
            <w:r>
              <w:rPr>
                <w:rFonts w:cs="Arial"/>
                <w:szCs w:val="22"/>
                <w:lang w:val="en-GB" w:eastAsia="en-US" w:bidi="th-TH"/>
              </w:rPr>
              <w:t>4</w:t>
            </w:r>
            <w:r w:rsidR="00787A7E">
              <w:rPr>
                <w:rFonts w:cs="Arial"/>
                <w:szCs w:val="22"/>
                <w:lang w:val="en-GB" w:eastAsia="en-US" w:bidi="th-TH"/>
              </w:rPr>
              <w:t>1</w:t>
            </w:r>
            <w:r>
              <w:rPr>
                <w:rFonts w:cs="Arial"/>
                <w:szCs w:val="22"/>
                <w:lang w:val="en-GB" w:eastAsia="en-US" w:bidi="th-TH"/>
              </w:rPr>
              <w:t xml:space="preserve"> A</w:t>
            </w:r>
          </w:p>
        </w:tc>
      </w:tr>
      <w:tr w:rsidR="001E579C" w:rsidTr="00FD4735">
        <w:tc>
          <w:tcPr>
            <w:tcW w:w="562"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8</w:t>
            </w:r>
          </w:p>
        </w:tc>
        <w:tc>
          <w:tcPr>
            <w:tcW w:w="2977" w:type="dxa"/>
            <w:shd w:val="clear" w:color="auto" w:fill="D6ECFF" w:themeFill="background2"/>
          </w:tcPr>
          <w:p w:rsidR="001E579C" w:rsidRDefault="001E579C" w:rsidP="005C492B">
            <w:pPr>
              <w:spacing w:after="120"/>
              <w:jc w:val="both"/>
              <w:rPr>
                <w:rFonts w:cs="Arial"/>
                <w:szCs w:val="22"/>
                <w:lang w:val="en-GB" w:eastAsia="en-US" w:bidi="th-TH"/>
              </w:rPr>
            </w:pPr>
            <w:r>
              <w:rPr>
                <w:rFonts w:cs="Arial"/>
                <w:szCs w:val="22"/>
                <w:lang w:val="en-GB" w:eastAsia="en-US" w:bidi="th-TH"/>
              </w:rPr>
              <w:t>Voltage Rating</w:t>
            </w:r>
          </w:p>
        </w:tc>
        <w:tc>
          <w:tcPr>
            <w:tcW w:w="5191" w:type="dxa"/>
            <w:shd w:val="clear" w:color="auto" w:fill="D6ECFF" w:themeFill="background2"/>
          </w:tcPr>
          <w:p w:rsidR="001E579C" w:rsidRDefault="001E579C" w:rsidP="005C492B">
            <w:pPr>
              <w:spacing w:after="120"/>
              <w:jc w:val="both"/>
              <w:rPr>
                <w:rFonts w:cs="Arial"/>
                <w:szCs w:val="22"/>
                <w:lang w:val="en-GB" w:eastAsia="en-US" w:bidi="th-TH"/>
              </w:rPr>
            </w:pPr>
            <w:r>
              <w:rPr>
                <w:rFonts w:cs="Arial"/>
                <w:szCs w:val="22"/>
                <w:lang w:val="en-GB" w:eastAsia="en-US" w:bidi="th-TH"/>
              </w:rPr>
              <w:t>1kV</w:t>
            </w:r>
          </w:p>
        </w:tc>
      </w:tr>
      <w:tr w:rsidR="001E579C" w:rsidTr="00881F6D">
        <w:tc>
          <w:tcPr>
            <w:tcW w:w="562" w:type="dxa"/>
            <w:shd w:val="clear" w:color="auto" w:fill="auto"/>
          </w:tcPr>
          <w:p w:rsidR="001E579C" w:rsidRPr="006420D5" w:rsidRDefault="00824E7E" w:rsidP="005C492B">
            <w:pPr>
              <w:spacing w:after="120"/>
              <w:jc w:val="both"/>
              <w:rPr>
                <w:rFonts w:cs="Arial"/>
                <w:szCs w:val="22"/>
                <w:lang w:val="en-GB" w:eastAsia="en-US" w:bidi="th-TH"/>
              </w:rPr>
            </w:pPr>
            <w:r>
              <w:rPr>
                <w:rFonts w:cs="Arial"/>
                <w:szCs w:val="22"/>
                <w:lang w:val="en-GB" w:eastAsia="en-US" w:bidi="th-TH"/>
              </w:rPr>
              <w:t>9</w:t>
            </w:r>
          </w:p>
        </w:tc>
        <w:tc>
          <w:tcPr>
            <w:tcW w:w="2977" w:type="dxa"/>
            <w:shd w:val="clear" w:color="auto" w:fill="auto"/>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DC Resistance at 20C</w:t>
            </w:r>
          </w:p>
        </w:tc>
        <w:tc>
          <w:tcPr>
            <w:tcW w:w="5191" w:type="dxa"/>
            <w:shd w:val="clear" w:color="auto" w:fill="auto"/>
          </w:tcPr>
          <w:p w:rsidR="001E579C" w:rsidRPr="006420D5" w:rsidRDefault="00787A7E" w:rsidP="005C492B">
            <w:pPr>
              <w:spacing w:after="120"/>
              <w:jc w:val="both"/>
              <w:rPr>
                <w:rFonts w:cs="Arial"/>
                <w:szCs w:val="22"/>
                <w:lang w:val="en-GB" w:eastAsia="en-US" w:bidi="th-TH"/>
              </w:rPr>
            </w:pPr>
            <w:r>
              <w:rPr>
                <w:rFonts w:cs="Arial"/>
                <w:szCs w:val="22"/>
                <w:lang w:val="en-GB" w:eastAsia="en-US" w:bidi="th-TH"/>
              </w:rPr>
              <w:t>50</w:t>
            </w:r>
            <w:r w:rsidR="001E579C" w:rsidRPr="006420D5">
              <w:rPr>
                <w:rFonts w:cs="Arial"/>
                <w:szCs w:val="22"/>
                <w:lang w:val="en-GB" w:eastAsia="en-US" w:bidi="th-TH"/>
              </w:rPr>
              <w:t xml:space="preserve"> Ohm/Km</w:t>
            </w:r>
          </w:p>
        </w:tc>
      </w:tr>
      <w:tr w:rsidR="001E579C" w:rsidTr="00881F6D">
        <w:tc>
          <w:tcPr>
            <w:tcW w:w="562" w:type="dxa"/>
            <w:shd w:val="clear" w:color="auto" w:fill="D6ECFF" w:themeFill="background2"/>
          </w:tcPr>
          <w:p w:rsidR="001E579C" w:rsidRPr="006420D5" w:rsidRDefault="00824E7E" w:rsidP="005C492B">
            <w:pPr>
              <w:spacing w:after="120"/>
              <w:jc w:val="both"/>
              <w:rPr>
                <w:rFonts w:cs="Arial"/>
                <w:szCs w:val="22"/>
                <w:lang w:val="en-GB" w:eastAsia="en-US" w:bidi="th-TH"/>
              </w:rPr>
            </w:pPr>
            <w:r>
              <w:rPr>
                <w:rFonts w:cs="Arial"/>
                <w:szCs w:val="22"/>
                <w:lang w:val="en-GB" w:eastAsia="en-US" w:bidi="th-TH"/>
              </w:rPr>
              <w:t>10</w:t>
            </w:r>
          </w:p>
        </w:tc>
        <w:tc>
          <w:tcPr>
            <w:tcW w:w="2977" w:type="dxa"/>
            <w:shd w:val="clear" w:color="auto" w:fill="D6ECFF" w:themeFill="background2"/>
          </w:tcPr>
          <w:p w:rsidR="001E579C" w:rsidRPr="006420D5" w:rsidRDefault="001E579C" w:rsidP="005C492B">
            <w:pPr>
              <w:spacing w:after="120"/>
              <w:jc w:val="both"/>
              <w:rPr>
                <w:rFonts w:cs="Arial"/>
                <w:szCs w:val="22"/>
                <w:lang w:val="en-GB" w:eastAsia="en-US" w:bidi="th-TH"/>
              </w:rPr>
            </w:pPr>
            <w:r w:rsidRPr="006420D5">
              <w:rPr>
                <w:rFonts w:cs="Arial"/>
                <w:szCs w:val="22"/>
                <w:lang w:val="en-GB" w:eastAsia="en-US" w:bidi="th-TH"/>
              </w:rPr>
              <w:t>Temperature</w:t>
            </w:r>
          </w:p>
        </w:tc>
        <w:tc>
          <w:tcPr>
            <w:tcW w:w="5191" w:type="dxa"/>
            <w:shd w:val="clear" w:color="auto" w:fill="D6ECFF" w:themeFill="background2"/>
          </w:tcPr>
          <w:p w:rsidR="001E579C" w:rsidRPr="006420D5" w:rsidRDefault="00787A7E" w:rsidP="005C492B">
            <w:pPr>
              <w:spacing w:after="120"/>
              <w:jc w:val="both"/>
              <w:rPr>
                <w:rFonts w:cs="Arial"/>
                <w:szCs w:val="22"/>
                <w:lang w:val="en-GB" w:eastAsia="en-US" w:bidi="th-TH"/>
              </w:rPr>
            </w:pPr>
            <w:r>
              <w:rPr>
                <w:rFonts w:cs="Arial"/>
                <w:szCs w:val="22"/>
                <w:lang w:val="en-GB" w:eastAsia="en-US" w:bidi="th-TH"/>
              </w:rPr>
              <w:t>7</w:t>
            </w:r>
            <w:r w:rsidR="001E579C">
              <w:rPr>
                <w:rFonts w:cs="Arial"/>
                <w:szCs w:val="22"/>
                <w:lang w:val="en-GB" w:eastAsia="en-US" w:bidi="th-TH"/>
              </w:rPr>
              <w:t>0C</w:t>
            </w:r>
          </w:p>
        </w:tc>
      </w:tr>
      <w:tr w:rsidR="001E579C" w:rsidTr="00881F6D">
        <w:tc>
          <w:tcPr>
            <w:tcW w:w="562" w:type="dxa"/>
            <w:shd w:val="clear" w:color="auto" w:fill="auto"/>
          </w:tcPr>
          <w:p w:rsidR="001E579C" w:rsidRPr="006420D5" w:rsidRDefault="00824E7E" w:rsidP="005C492B">
            <w:pPr>
              <w:spacing w:after="120"/>
              <w:jc w:val="both"/>
              <w:rPr>
                <w:rFonts w:cs="Arial"/>
                <w:szCs w:val="22"/>
                <w:lang w:val="en-GB" w:eastAsia="en-US" w:bidi="th-TH"/>
              </w:rPr>
            </w:pPr>
            <w:r>
              <w:rPr>
                <w:rFonts w:cs="Arial"/>
                <w:szCs w:val="22"/>
                <w:lang w:val="en-GB" w:eastAsia="en-US" w:bidi="th-TH"/>
              </w:rPr>
              <w:t>11</w:t>
            </w:r>
          </w:p>
        </w:tc>
        <w:tc>
          <w:tcPr>
            <w:tcW w:w="2977" w:type="dxa"/>
            <w:shd w:val="clear" w:color="auto" w:fill="auto"/>
          </w:tcPr>
          <w:p w:rsidR="001E579C" w:rsidRPr="006420D5" w:rsidRDefault="001E579C" w:rsidP="005C492B">
            <w:pPr>
              <w:spacing w:after="120"/>
              <w:jc w:val="both"/>
              <w:rPr>
                <w:rFonts w:cs="Arial"/>
                <w:szCs w:val="22"/>
                <w:lang w:val="en-GB" w:eastAsia="en-US" w:bidi="th-TH"/>
              </w:rPr>
            </w:pPr>
            <w:proofErr w:type="spellStart"/>
            <w:r w:rsidRPr="006420D5">
              <w:rPr>
                <w:rFonts w:cs="Arial"/>
                <w:szCs w:val="22"/>
                <w:lang w:val="en-GB" w:eastAsia="en-US" w:bidi="th-TH"/>
              </w:rPr>
              <w:t>Indentification</w:t>
            </w:r>
            <w:proofErr w:type="spellEnd"/>
          </w:p>
        </w:tc>
        <w:tc>
          <w:tcPr>
            <w:tcW w:w="5191" w:type="dxa"/>
            <w:shd w:val="clear" w:color="auto" w:fill="auto"/>
          </w:tcPr>
          <w:p w:rsidR="001E579C" w:rsidRPr="006420D5" w:rsidRDefault="00787A7E" w:rsidP="005C492B">
            <w:pPr>
              <w:keepNext/>
              <w:spacing w:after="120"/>
              <w:jc w:val="both"/>
              <w:rPr>
                <w:rFonts w:cs="Arial"/>
                <w:szCs w:val="22"/>
                <w:lang w:val="en-GB" w:eastAsia="en-US" w:bidi="th-TH"/>
              </w:rPr>
            </w:pPr>
            <w:r w:rsidRPr="00787A7E">
              <w:rPr>
                <w:rFonts w:cs="Arial"/>
                <w:color w:val="231F20"/>
                <w:szCs w:val="22"/>
              </w:rPr>
              <w:t xml:space="preserve">(SNI IEC) Yellow/Green Strip, Light </w:t>
            </w:r>
            <w:proofErr w:type="spellStart"/>
            <w:proofErr w:type="gramStart"/>
            <w:r w:rsidRPr="00787A7E">
              <w:rPr>
                <w:rFonts w:cs="Arial"/>
                <w:color w:val="231F20"/>
                <w:szCs w:val="22"/>
              </w:rPr>
              <w:t>Blue,Brown</w:t>
            </w:r>
            <w:proofErr w:type="spellEnd"/>
            <w:proofErr w:type="gramEnd"/>
            <w:r w:rsidRPr="00787A7E">
              <w:rPr>
                <w:rFonts w:cs="Arial"/>
                <w:color w:val="231F20"/>
                <w:szCs w:val="22"/>
              </w:rPr>
              <w:t>.</w:t>
            </w:r>
          </w:p>
        </w:tc>
      </w:tr>
      <w:tr w:rsidR="00824E7E" w:rsidTr="00881F6D">
        <w:trPr>
          <w:trHeight w:val="475"/>
        </w:trPr>
        <w:tc>
          <w:tcPr>
            <w:tcW w:w="562" w:type="dxa"/>
            <w:shd w:val="clear" w:color="auto" w:fill="D6ECFF" w:themeFill="background2"/>
          </w:tcPr>
          <w:p w:rsidR="00824E7E" w:rsidRDefault="00824E7E" w:rsidP="005C492B">
            <w:pPr>
              <w:spacing w:after="120"/>
              <w:jc w:val="both"/>
              <w:rPr>
                <w:rFonts w:cs="Arial"/>
                <w:szCs w:val="22"/>
                <w:lang w:val="en-GB" w:eastAsia="en-US" w:bidi="th-TH"/>
              </w:rPr>
            </w:pPr>
            <w:r>
              <w:rPr>
                <w:rFonts w:cs="Arial"/>
                <w:szCs w:val="22"/>
                <w:lang w:val="en-GB" w:eastAsia="en-US" w:bidi="th-TH"/>
              </w:rPr>
              <w:t>12</w:t>
            </w:r>
          </w:p>
        </w:tc>
        <w:tc>
          <w:tcPr>
            <w:tcW w:w="2977" w:type="dxa"/>
            <w:shd w:val="clear" w:color="auto" w:fill="D6ECFF" w:themeFill="background2"/>
          </w:tcPr>
          <w:p w:rsidR="00824E7E" w:rsidRPr="006420D5" w:rsidRDefault="00824E7E" w:rsidP="005C492B">
            <w:pPr>
              <w:spacing w:after="120"/>
              <w:jc w:val="both"/>
              <w:rPr>
                <w:rFonts w:cs="Arial"/>
                <w:szCs w:val="22"/>
                <w:lang w:val="en-GB" w:eastAsia="en-US" w:bidi="th-TH"/>
              </w:rPr>
            </w:pPr>
            <w:r>
              <w:rPr>
                <w:rFonts w:cs="Arial"/>
                <w:szCs w:val="22"/>
                <w:lang w:val="en-GB" w:eastAsia="en-US" w:bidi="th-TH"/>
              </w:rPr>
              <w:t>Special Feature</w:t>
            </w:r>
          </w:p>
        </w:tc>
        <w:tc>
          <w:tcPr>
            <w:tcW w:w="5191" w:type="dxa"/>
            <w:shd w:val="clear" w:color="auto" w:fill="D6ECFF" w:themeFill="background2"/>
          </w:tcPr>
          <w:p w:rsidR="00824E7E" w:rsidRPr="00787A7E" w:rsidRDefault="00824E7E" w:rsidP="005C492B">
            <w:pPr>
              <w:keepNext/>
              <w:spacing w:after="120"/>
              <w:jc w:val="both"/>
              <w:rPr>
                <w:rFonts w:cs="Arial"/>
                <w:color w:val="231F20"/>
                <w:szCs w:val="22"/>
              </w:rPr>
            </w:pPr>
            <w:r>
              <w:rPr>
                <w:rFonts w:cs="Arial"/>
                <w:color w:val="231F20"/>
                <w:szCs w:val="22"/>
              </w:rPr>
              <w:t>Low Smoke Zero Halogen</w:t>
            </w:r>
          </w:p>
        </w:tc>
      </w:tr>
    </w:tbl>
    <w:p w:rsidR="001E579C" w:rsidRDefault="001E579C" w:rsidP="002D214B">
      <w:pPr>
        <w:pStyle w:val="Caption"/>
      </w:pPr>
      <w:bookmarkStart w:id="314" w:name="_Toc491108682"/>
      <w:bookmarkStart w:id="315" w:name="_Toc497912882"/>
      <w:r>
        <w:t xml:space="preserve">Table </w:t>
      </w:r>
      <w:r w:rsidR="00F02490">
        <w:t xml:space="preserve"> </w:t>
      </w:r>
      <w:r w:rsidR="0087586F">
        <w:fldChar w:fldCharType="begin"/>
      </w:r>
      <w:r w:rsidR="0087586F">
        <w:instrText xml:space="preserve"> SEQ Table \* ARABIC </w:instrText>
      </w:r>
      <w:r w:rsidR="0087586F">
        <w:fldChar w:fldCharType="separate"/>
      </w:r>
      <w:r w:rsidR="00F02490">
        <w:rPr>
          <w:noProof/>
        </w:rPr>
        <w:t>25</w:t>
      </w:r>
      <w:r w:rsidR="0087586F">
        <w:rPr>
          <w:noProof/>
        </w:rPr>
        <w:fldChar w:fldCharType="end"/>
      </w:r>
      <w:r w:rsidR="00A8715C">
        <w:t xml:space="preserve"> - </w:t>
      </w:r>
      <w:proofErr w:type="spellStart"/>
      <w:r w:rsidRPr="00163EA3">
        <w:t>Tehnical</w:t>
      </w:r>
      <w:proofErr w:type="spellEnd"/>
      <w:r w:rsidRPr="00163EA3">
        <w:t xml:space="preserve"> Cable</w:t>
      </w:r>
      <w:r>
        <w:t>'</w:t>
      </w:r>
      <w:r w:rsidRPr="00163EA3">
        <w:t xml:space="preserve">s </w:t>
      </w:r>
      <w:proofErr w:type="spellStart"/>
      <w:r w:rsidRPr="00163EA3">
        <w:t>Spesification</w:t>
      </w:r>
      <w:proofErr w:type="spellEnd"/>
      <w:r w:rsidRPr="00163EA3">
        <w:t xml:space="preserve"> for AC Power</w:t>
      </w:r>
      <w:bookmarkEnd w:id="314"/>
      <w:bookmarkEnd w:id="315"/>
    </w:p>
    <w:p w:rsidR="00CD7C4D" w:rsidRPr="00CD7C4D" w:rsidRDefault="00CD7C4D" w:rsidP="005C492B">
      <w:pPr>
        <w:jc w:val="both"/>
      </w:pPr>
    </w:p>
    <w:p w:rsidR="001E579C" w:rsidRDefault="001E579C" w:rsidP="005C492B">
      <w:pPr>
        <w:pStyle w:val="Heading3"/>
        <w:jc w:val="both"/>
      </w:pPr>
      <w:bookmarkStart w:id="316" w:name="_Toc491111743"/>
      <w:bookmarkStart w:id="317" w:name="_Toc497912777"/>
      <w:r>
        <w:t>Earthing Cable</w:t>
      </w:r>
      <w:bookmarkEnd w:id="316"/>
      <w:bookmarkEnd w:id="317"/>
    </w:p>
    <w:p w:rsidR="001E579C" w:rsidRDefault="001E579C" w:rsidP="005C492B">
      <w:pPr>
        <w:spacing w:line="360" w:lineRule="auto"/>
        <w:jc w:val="both"/>
      </w:pPr>
      <w:r w:rsidRPr="00D3522C">
        <w:rPr>
          <w:rFonts w:cs="Arial"/>
          <w:szCs w:val="22"/>
        </w:rPr>
        <w:t>Single Core Flexible Copper Conductor PVC Insulated used to connect the SCADA equipment needed earthing to earthing bar.</w:t>
      </w:r>
    </w:p>
    <w:tbl>
      <w:tblPr>
        <w:tblW w:w="0" w:type="auto"/>
        <w:tblLook w:val="04A0" w:firstRow="1" w:lastRow="0" w:firstColumn="1" w:lastColumn="0" w:noHBand="0" w:noVBand="1"/>
      </w:tblPr>
      <w:tblGrid>
        <w:gridCol w:w="562"/>
        <w:gridCol w:w="2977"/>
        <w:gridCol w:w="5191"/>
      </w:tblGrid>
      <w:tr w:rsidR="001E579C" w:rsidTr="00985E16">
        <w:trPr>
          <w:tblHeader/>
        </w:trPr>
        <w:tc>
          <w:tcPr>
            <w:tcW w:w="8730" w:type="dxa"/>
            <w:gridSpan w:val="3"/>
            <w:shd w:val="clear" w:color="auto" w:fill="007DEB" w:themeFill="background2" w:themeFillShade="80"/>
          </w:tcPr>
          <w:p w:rsidR="001E579C" w:rsidRPr="00787A7E" w:rsidRDefault="001E579C" w:rsidP="005C492B">
            <w:pPr>
              <w:spacing w:after="120"/>
              <w:jc w:val="both"/>
              <w:rPr>
                <w:b/>
                <w:lang w:val="en-GB" w:eastAsia="en-US" w:bidi="th-TH"/>
              </w:rPr>
            </w:pPr>
            <w:r w:rsidRPr="00787A7E">
              <w:rPr>
                <w:b/>
              </w:rPr>
              <w:t>Cu/PVC</w:t>
            </w:r>
            <w:r w:rsidR="008134DA">
              <w:rPr>
                <w:b/>
              </w:rPr>
              <w:t xml:space="preserve">/PVC 450/750 V (NYAF) </w:t>
            </w:r>
          </w:p>
        </w:tc>
      </w:tr>
      <w:tr w:rsidR="001E579C" w:rsidTr="00985E16">
        <w:trPr>
          <w:tblHeader/>
        </w:trPr>
        <w:tc>
          <w:tcPr>
            <w:tcW w:w="562" w:type="dxa"/>
            <w:shd w:val="clear" w:color="auto" w:fill="60B4FF" w:themeFill="background2" w:themeFillShade="BF"/>
          </w:tcPr>
          <w:p w:rsidR="001E579C" w:rsidRDefault="001E579C" w:rsidP="005C492B">
            <w:pPr>
              <w:spacing w:after="120"/>
              <w:jc w:val="both"/>
              <w:rPr>
                <w:lang w:val="en-GB" w:eastAsia="en-US" w:bidi="th-TH"/>
              </w:rPr>
            </w:pPr>
            <w:r>
              <w:rPr>
                <w:lang w:val="en-GB" w:eastAsia="en-US" w:bidi="th-TH"/>
              </w:rPr>
              <w:t>No</w:t>
            </w:r>
          </w:p>
        </w:tc>
        <w:tc>
          <w:tcPr>
            <w:tcW w:w="2977" w:type="dxa"/>
            <w:shd w:val="clear" w:color="auto" w:fill="60B4FF" w:themeFill="background2" w:themeFillShade="BF"/>
          </w:tcPr>
          <w:p w:rsidR="001E579C" w:rsidRDefault="001E579C" w:rsidP="005C492B">
            <w:pPr>
              <w:spacing w:after="120"/>
              <w:jc w:val="both"/>
              <w:rPr>
                <w:lang w:val="en-GB" w:eastAsia="en-US" w:bidi="th-TH"/>
              </w:rPr>
            </w:pPr>
            <w:r>
              <w:rPr>
                <w:lang w:val="en-GB" w:eastAsia="en-US" w:bidi="th-TH"/>
              </w:rPr>
              <w:t>Description</w:t>
            </w:r>
          </w:p>
        </w:tc>
        <w:tc>
          <w:tcPr>
            <w:tcW w:w="5191" w:type="dxa"/>
            <w:shd w:val="clear" w:color="auto" w:fill="60B4FF" w:themeFill="background2" w:themeFillShade="BF"/>
          </w:tcPr>
          <w:p w:rsidR="001E579C" w:rsidRDefault="001E579C" w:rsidP="005C492B">
            <w:pPr>
              <w:spacing w:after="120"/>
              <w:jc w:val="both"/>
              <w:rPr>
                <w:lang w:val="en-GB" w:eastAsia="en-US" w:bidi="th-TH"/>
              </w:rPr>
            </w:pPr>
            <w:r>
              <w:rPr>
                <w:lang w:val="en-GB" w:eastAsia="en-US" w:bidi="th-TH"/>
              </w:rPr>
              <w:t xml:space="preserve">Technical </w:t>
            </w:r>
            <w:proofErr w:type="spellStart"/>
            <w:r>
              <w:rPr>
                <w:lang w:val="en-GB" w:eastAsia="en-US" w:bidi="th-TH"/>
              </w:rPr>
              <w:t>Spesifications</w:t>
            </w:r>
            <w:proofErr w:type="spellEnd"/>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1</w:t>
            </w:r>
          </w:p>
        </w:tc>
        <w:tc>
          <w:tcPr>
            <w:tcW w:w="2977" w:type="dxa"/>
          </w:tcPr>
          <w:p w:rsidR="001E579C" w:rsidRDefault="001E579C" w:rsidP="005C492B">
            <w:pPr>
              <w:spacing w:after="120"/>
              <w:jc w:val="both"/>
              <w:rPr>
                <w:lang w:val="en-GB" w:eastAsia="en-US" w:bidi="th-TH"/>
              </w:rPr>
            </w:pPr>
            <w:r>
              <w:rPr>
                <w:lang w:val="en-GB" w:eastAsia="en-US" w:bidi="th-TH"/>
              </w:rPr>
              <w:t>Spesificatio006E</w:t>
            </w:r>
          </w:p>
        </w:tc>
        <w:tc>
          <w:tcPr>
            <w:tcW w:w="5191" w:type="dxa"/>
          </w:tcPr>
          <w:p w:rsidR="001E579C" w:rsidRDefault="001E579C" w:rsidP="005C492B">
            <w:pPr>
              <w:spacing w:after="120"/>
              <w:jc w:val="both"/>
            </w:pPr>
            <w:r>
              <w:t>SPLN 42-3 1992</w:t>
            </w:r>
          </w:p>
          <w:p w:rsidR="001E579C" w:rsidRDefault="001E579C" w:rsidP="005C492B">
            <w:pPr>
              <w:spacing w:after="120"/>
              <w:jc w:val="both"/>
            </w:pPr>
            <w:r>
              <w:t>IEC 227</w:t>
            </w:r>
          </w:p>
          <w:p w:rsidR="001E579C" w:rsidRDefault="001E579C" w:rsidP="005C492B">
            <w:pPr>
              <w:spacing w:after="120"/>
              <w:jc w:val="both"/>
              <w:rPr>
                <w:lang w:val="en-GB" w:eastAsia="en-US" w:bidi="th-TH"/>
              </w:rPr>
            </w:pPr>
            <w:r>
              <w:t>SNI: 04-6629.5-2006</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2</w:t>
            </w:r>
          </w:p>
        </w:tc>
        <w:tc>
          <w:tcPr>
            <w:tcW w:w="2977"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Conductor</w:t>
            </w:r>
          </w:p>
        </w:tc>
        <w:tc>
          <w:tcPr>
            <w:tcW w:w="5191" w:type="dxa"/>
            <w:shd w:val="clear" w:color="auto" w:fill="A8D6FF" w:themeFill="background2" w:themeFillShade="E6"/>
          </w:tcPr>
          <w:p w:rsidR="001E579C" w:rsidRDefault="001E579C" w:rsidP="005C492B">
            <w:pPr>
              <w:spacing w:after="120"/>
              <w:jc w:val="both"/>
              <w:rPr>
                <w:lang w:val="en-GB" w:eastAsia="en-US" w:bidi="th-TH"/>
              </w:rPr>
            </w:pPr>
            <w:r>
              <w:t>Annealed plain copper wires bunch stranded, according to SPLN 41-1; IEC 60228</w:t>
            </w:r>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3</w:t>
            </w:r>
          </w:p>
        </w:tc>
        <w:tc>
          <w:tcPr>
            <w:tcW w:w="2977" w:type="dxa"/>
          </w:tcPr>
          <w:p w:rsidR="001E579C" w:rsidRDefault="001E579C" w:rsidP="005C492B">
            <w:pPr>
              <w:spacing w:after="120"/>
              <w:jc w:val="both"/>
              <w:rPr>
                <w:lang w:val="en-GB" w:eastAsia="en-US" w:bidi="th-TH"/>
              </w:rPr>
            </w:pPr>
            <w:r>
              <w:rPr>
                <w:lang w:val="en-GB" w:eastAsia="en-US" w:bidi="th-TH"/>
              </w:rPr>
              <w:t>Insulator</w:t>
            </w:r>
          </w:p>
        </w:tc>
        <w:tc>
          <w:tcPr>
            <w:tcW w:w="5191" w:type="dxa"/>
          </w:tcPr>
          <w:p w:rsidR="001E579C" w:rsidRDefault="001E579C" w:rsidP="005C492B">
            <w:pPr>
              <w:spacing w:after="120"/>
              <w:jc w:val="both"/>
              <w:rPr>
                <w:lang w:val="en-GB" w:eastAsia="en-US" w:bidi="th-TH"/>
              </w:rPr>
            </w:pPr>
            <w:r>
              <w:t xml:space="preserve">Extruded layer of Polyvinyl Chloride [PVC] </w:t>
            </w:r>
            <w:r>
              <w:lastRenderedPageBreak/>
              <w:t>complied with SPLN 41-2</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4</w:t>
            </w:r>
          </w:p>
        </w:tc>
        <w:tc>
          <w:tcPr>
            <w:tcW w:w="2977" w:type="dxa"/>
            <w:shd w:val="clear" w:color="auto" w:fill="A8D6FF" w:themeFill="background2" w:themeFillShade="E6"/>
          </w:tcPr>
          <w:p w:rsidR="001E579C" w:rsidRDefault="001E579C" w:rsidP="005C492B">
            <w:pPr>
              <w:spacing w:after="120"/>
              <w:jc w:val="both"/>
              <w:rPr>
                <w:lang w:val="en-GB" w:eastAsia="en-US" w:bidi="th-TH"/>
              </w:rPr>
            </w:pPr>
            <w:r w:rsidRPr="00DC0A04">
              <w:rPr>
                <w:lang w:val="en-GB" w:eastAsia="en-US" w:bidi="th-TH"/>
              </w:rPr>
              <w:t>Nominal Cross Section Area</w:t>
            </w:r>
          </w:p>
        </w:tc>
        <w:tc>
          <w:tcPr>
            <w:tcW w:w="5191"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10 sq.mm</w:t>
            </w:r>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5</w:t>
            </w:r>
          </w:p>
        </w:tc>
        <w:tc>
          <w:tcPr>
            <w:tcW w:w="2977" w:type="dxa"/>
          </w:tcPr>
          <w:p w:rsidR="001E579C" w:rsidRDefault="001E579C" w:rsidP="005C492B">
            <w:pPr>
              <w:spacing w:after="120"/>
              <w:jc w:val="both"/>
              <w:rPr>
                <w:lang w:val="en-GB" w:eastAsia="en-US" w:bidi="th-TH"/>
              </w:rPr>
            </w:pPr>
            <w:r w:rsidRPr="00DC0A04">
              <w:rPr>
                <w:lang w:val="en-GB" w:eastAsia="en-US" w:bidi="th-TH"/>
              </w:rPr>
              <w:t>No. of wire and Diameter</w:t>
            </w:r>
          </w:p>
        </w:tc>
        <w:tc>
          <w:tcPr>
            <w:tcW w:w="5191" w:type="dxa"/>
          </w:tcPr>
          <w:p w:rsidR="001E579C" w:rsidRDefault="001E579C" w:rsidP="005C492B">
            <w:pPr>
              <w:spacing w:after="120"/>
              <w:jc w:val="both"/>
              <w:rPr>
                <w:lang w:val="en-GB" w:eastAsia="en-US" w:bidi="th-TH"/>
              </w:rPr>
            </w:pPr>
            <w:r>
              <w:rPr>
                <w:lang w:val="en-GB" w:eastAsia="en-US" w:bidi="th-TH"/>
              </w:rPr>
              <w:t>84./0.4 mm</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6</w:t>
            </w:r>
          </w:p>
        </w:tc>
        <w:tc>
          <w:tcPr>
            <w:tcW w:w="2977" w:type="dxa"/>
            <w:shd w:val="clear" w:color="auto" w:fill="A8D6FF" w:themeFill="background2" w:themeFillShade="E6"/>
          </w:tcPr>
          <w:p w:rsidR="001E579C" w:rsidRDefault="001E579C" w:rsidP="005C492B">
            <w:pPr>
              <w:spacing w:after="120"/>
              <w:jc w:val="both"/>
              <w:rPr>
                <w:lang w:val="en-GB" w:eastAsia="en-US" w:bidi="th-TH"/>
              </w:rPr>
            </w:pPr>
            <w:r w:rsidRPr="00DC0A04">
              <w:rPr>
                <w:lang w:val="en-GB" w:eastAsia="en-US" w:bidi="th-TH"/>
              </w:rPr>
              <w:t>Nominal thickness Insulation</w:t>
            </w:r>
          </w:p>
        </w:tc>
        <w:tc>
          <w:tcPr>
            <w:tcW w:w="5191"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1.0 mm</w:t>
            </w:r>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7</w:t>
            </w:r>
          </w:p>
        </w:tc>
        <w:tc>
          <w:tcPr>
            <w:tcW w:w="2977" w:type="dxa"/>
          </w:tcPr>
          <w:p w:rsidR="001E579C" w:rsidRDefault="001E579C" w:rsidP="005C492B">
            <w:pPr>
              <w:spacing w:after="120"/>
              <w:jc w:val="both"/>
              <w:rPr>
                <w:lang w:val="en-GB" w:eastAsia="en-US" w:bidi="th-TH"/>
              </w:rPr>
            </w:pPr>
            <w:r w:rsidRPr="00DC0A04">
              <w:rPr>
                <w:lang w:val="en-GB" w:eastAsia="en-US" w:bidi="th-TH"/>
              </w:rPr>
              <w:t>Overall Diameter (</w:t>
            </w:r>
            <w:proofErr w:type="spellStart"/>
            <w:r w:rsidRPr="00DC0A04">
              <w:rPr>
                <w:lang w:val="en-GB" w:eastAsia="en-US" w:bidi="th-TH"/>
              </w:rPr>
              <w:t>approx</w:t>
            </w:r>
            <w:proofErr w:type="spellEnd"/>
            <w:r w:rsidRPr="00DC0A04">
              <w:rPr>
                <w:lang w:val="en-GB" w:eastAsia="en-US" w:bidi="th-TH"/>
              </w:rPr>
              <w:t>)</w:t>
            </w:r>
          </w:p>
        </w:tc>
        <w:tc>
          <w:tcPr>
            <w:tcW w:w="5191" w:type="dxa"/>
          </w:tcPr>
          <w:p w:rsidR="001E579C" w:rsidRDefault="001E579C" w:rsidP="005C492B">
            <w:pPr>
              <w:spacing w:after="120"/>
              <w:jc w:val="both"/>
              <w:rPr>
                <w:lang w:val="en-GB" w:eastAsia="en-US" w:bidi="th-TH"/>
              </w:rPr>
            </w:pPr>
            <w:r>
              <w:rPr>
                <w:lang w:val="en-GB" w:eastAsia="en-US" w:bidi="th-TH"/>
              </w:rPr>
              <w:t>7.4 mm</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8</w:t>
            </w:r>
          </w:p>
        </w:tc>
        <w:tc>
          <w:tcPr>
            <w:tcW w:w="2977" w:type="dxa"/>
            <w:shd w:val="clear" w:color="auto" w:fill="A8D6FF" w:themeFill="background2" w:themeFillShade="E6"/>
          </w:tcPr>
          <w:p w:rsidR="001E579C" w:rsidRDefault="001E579C" w:rsidP="005C492B">
            <w:pPr>
              <w:spacing w:after="120"/>
              <w:jc w:val="both"/>
              <w:rPr>
                <w:lang w:val="en-GB" w:eastAsia="en-US" w:bidi="th-TH"/>
              </w:rPr>
            </w:pPr>
            <w:r>
              <w:t>Weight of Cable (</w:t>
            </w:r>
            <w:proofErr w:type="spellStart"/>
            <w:r>
              <w:t>approx</w:t>
            </w:r>
            <w:proofErr w:type="spellEnd"/>
            <w:r>
              <w:t>]</w:t>
            </w:r>
          </w:p>
        </w:tc>
        <w:tc>
          <w:tcPr>
            <w:tcW w:w="5191"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 xml:space="preserve">116 Kg/Km </w:t>
            </w:r>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9</w:t>
            </w:r>
          </w:p>
        </w:tc>
        <w:tc>
          <w:tcPr>
            <w:tcW w:w="2977" w:type="dxa"/>
          </w:tcPr>
          <w:p w:rsidR="001E579C" w:rsidRDefault="001E579C" w:rsidP="005C492B">
            <w:pPr>
              <w:spacing w:after="120"/>
              <w:jc w:val="both"/>
              <w:rPr>
                <w:lang w:val="en-GB" w:eastAsia="en-US" w:bidi="th-TH"/>
              </w:rPr>
            </w:pPr>
            <w:r>
              <w:rPr>
                <w:lang w:val="en-GB" w:eastAsia="en-US" w:bidi="th-TH"/>
              </w:rPr>
              <w:t>Minimum Bending Radius</w:t>
            </w:r>
          </w:p>
        </w:tc>
        <w:tc>
          <w:tcPr>
            <w:tcW w:w="5191" w:type="dxa"/>
          </w:tcPr>
          <w:p w:rsidR="001E579C" w:rsidRDefault="001E579C" w:rsidP="005C492B">
            <w:pPr>
              <w:spacing w:after="120"/>
              <w:jc w:val="both"/>
              <w:rPr>
                <w:lang w:val="en-GB" w:eastAsia="en-US" w:bidi="th-TH"/>
              </w:rPr>
            </w:pPr>
            <w:r>
              <w:rPr>
                <w:lang w:val="en-GB" w:eastAsia="en-US" w:bidi="th-TH"/>
              </w:rPr>
              <w:t>133 mm</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10</w:t>
            </w:r>
          </w:p>
        </w:tc>
        <w:tc>
          <w:tcPr>
            <w:tcW w:w="2977"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DC Resistance at 20C</w:t>
            </w:r>
          </w:p>
        </w:tc>
        <w:tc>
          <w:tcPr>
            <w:tcW w:w="5191"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1.91 Ohm/Km</w:t>
            </w:r>
          </w:p>
        </w:tc>
      </w:tr>
      <w:tr w:rsidR="001E579C" w:rsidTr="00FD4735">
        <w:tc>
          <w:tcPr>
            <w:tcW w:w="562" w:type="dxa"/>
          </w:tcPr>
          <w:p w:rsidR="001E579C" w:rsidRDefault="001E579C" w:rsidP="005C492B">
            <w:pPr>
              <w:spacing w:after="120"/>
              <w:jc w:val="both"/>
              <w:rPr>
                <w:lang w:val="en-GB" w:eastAsia="en-US" w:bidi="th-TH"/>
              </w:rPr>
            </w:pPr>
            <w:r>
              <w:rPr>
                <w:lang w:val="en-GB" w:eastAsia="en-US" w:bidi="th-TH"/>
              </w:rPr>
              <w:t>11</w:t>
            </w:r>
          </w:p>
        </w:tc>
        <w:tc>
          <w:tcPr>
            <w:tcW w:w="2977" w:type="dxa"/>
          </w:tcPr>
          <w:p w:rsidR="001E579C" w:rsidRDefault="001E579C" w:rsidP="005C492B">
            <w:pPr>
              <w:spacing w:after="120"/>
              <w:jc w:val="both"/>
              <w:rPr>
                <w:lang w:val="en-GB" w:eastAsia="en-US" w:bidi="th-TH"/>
              </w:rPr>
            </w:pPr>
            <w:r>
              <w:rPr>
                <w:lang w:val="en-GB" w:eastAsia="en-US" w:bidi="th-TH"/>
              </w:rPr>
              <w:t>Temperature</w:t>
            </w:r>
          </w:p>
        </w:tc>
        <w:tc>
          <w:tcPr>
            <w:tcW w:w="5191" w:type="dxa"/>
          </w:tcPr>
          <w:p w:rsidR="001E579C" w:rsidRDefault="001E579C" w:rsidP="005C492B">
            <w:pPr>
              <w:spacing w:after="120"/>
              <w:jc w:val="both"/>
              <w:rPr>
                <w:lang w:val="en-GB" w:eastAsia="en-US" w:bidi="th-TH"/>
              </w:rPr>
            </w:pPr>
            <w:r>
              <w:rPr>
                <w:lang w:val="en-GB" w:eastAsia="en-US" w:bidi="th-TH"/>
              </w:rPr>
              <w:t>70C</w:t>
            </w:r>
          </w:p>
        </w:tc>
      </w:tr>
      <w:tr w:rsidR="001E579C" w:rsidTr="00FD4735">
        <w:tc>
          <w:tcPr>
            <w:tcW w:w="562" w:type="dxa"/>
            <w:shd w:val="clear" w:color="auto" w:fill="A8D6FF" w:themeFill="background2" w:themeFillShade="E6"/>
          </w:tcPr>
          <w:p w:rsidR="001E579C" w:rsidRDefault="001E579C" w:rsidP="005C492B">
            <w:pPr>
              <w:spacing w:after="120"/>
              <w:jc w:val="both"/>
              <w:rPr>
                <w:lang w:val="en-GB" w:eastAsia="en-US" w:bidi="th-TH"/>
              </w:rPr>
            </w:pPr>
            <w:r>
              <w:rPr>
                <w:lang w:val="en-GB" w:eastAsia="en-US" w:bidi="th-TH"/>
              </w:rPr>
              <w:t>12</w:t>
            </w:r>
          </w:p>
        </w:tc>
        <w:tc>
          <w:tcPr>
            <w:tcW w:w="2977" w:type="dxa"/>
            <w:shd w:val="clear" w:color="auto" w:fill="A8D6FF" w:themeFill="background2" w:themeFillShade="E6"/>
          </w:tcPr>
          <w:p w:rsidR="001E579C" w:rsidRDefault="001E579C" w:rsidP="005C492B">
            <w:pPr>
              <w:spacing w:after="120"/>
              <w:jc w:val="both"/>
              <w:rPr>
                <w:lang w:val="en-GB" w:eastAsia="en-US" w:bidi="th-TH"/>
              </w:rPr>
            </w:pPr>
            <w:proofErr w:type="spellStart"/>
            <w:r>
              <w:rPr>
                <w:lang w:val="en-GB" w:eastAsia="en-US" w:bidi="th-TH"/>
              </w:rPr>
              <w:t>Indentification</w:t>
            </w:r>
            <w:proofErr w:type="spellEnd"/>
          </w:p>
        </w:tc>
        <w:tc>
          <w:tcPr>
            <w:tcW w:w="5191" w:type="dxa"/>
            <w:shd w:val="clear" w:color="auto" w:fill="A8D6FF" w:themeFill="background2" w:themeFillShade="E6"/>
          </w:tcPr>
          <w:p w:rsidR="001E579C" w:rsidRDefault="001E579C" w:rsidP="005C492B">
            <w:pPr>
              <w:keepNext/>
              <w:spacing w:after="120"/>
              <w:jc w:val="both"/>
              <w:rPr>
                <w:lang w:val="en-GB" w:eastAsia="en-US" w:bidi="th-TH"/>
              </w:rPr>
            </w:pPr>
            <w:r>
              <w:rPr>
                <w:lang w:val="en-GB" w:eastAsia="en-US" w:bidi="th-TH"/>
              </w:rPr>
              <w:t>Yellow green strip</w:t>
            </w:r>
          </w:p>
        </w:tc>
      </w:tr>
    </w:tbl>
    <w:p w:rsidR="001E579C" w:rsidRDefault="001E579C" w:rsidP="002D214B">
      <w:pPr>
        <w:pStyle w:val="Caption"/>
      </w:pPr>
      <w:bookmarkStart w:id="318" w:name="_Toc491108685"/>
      <w:bookmarkStart w:id="319" w:name="_Toc497912883"/>
      <w:r>
        <w:t xml:space="preserve">Table </w:t>
      </w:r>
      <w:r w:rsidR="00F02490">
        <w:t xml:space="preserve"> </w:t>
      </w:r>
      <w:r w:rsidR="0087586F">
        <w:fldChar w:fldCharType="begin"/>
      </w:r>
      <w:r w:rsidR="0087586F">
        <w:instrText xml:space="preserve"> SEQ Table \* ARABIC </w:instrText>
      </w:r>
      <w:r w:rsidR="0087586F">
        <w:fldChar w:fldCharType="separate"/>
      </w:r>
      <w:r w:rsidR="00F02490">
        <w:rPr>
          <w:noProof/>
        </w:rPr>
        <w:t>26</w:t>
      </w:r>
      <w:r w:rsidR="0087586F">
        <w:rPr>
          <w:noProof/>
        </w:rPr>
        <w:fldChar w:fldCharType="end"/>
      </w:r>
      <w:r w:rsidR="00A8715C">
        <w:t xml:space="preserve"> - </w:t>
      </w:r>
      <w:r w:rsidRPr="002666D6">
        <w:t>Technical Cable</w:t>
      </w:r>
      <w:r>
        <w:t>'s</w:t>
      </w:r>
      <w:r w:rsidRPr="002666D6">
        <w:t xml:space="preserve"> </w:t>
      </w:r>
      <w:proofErr w:type="spellStart"/>
      <w:r w:rsidRPr="002666D6">
        <w:t>Spesification</w:t>
      </w:r>
      <w:proofErr w:type="spellEnd"/>
      <w:r w:rsidRPr="002666D6">
        <w:t xml:space="preserve"> for Power and Chassis Grounding</w:t>
      </w:r>
      <w:bookmarkEnd w:id="318"/>
      <w:bookmarkEnd w:id="319"/>
    </w:p>
    <w:p w:rsidR="00486219" w:rsidRPr="00486219" w:rsidRDefault="00486219" w:rsidP="005C492B">
      <w:pPr>
        <w:jc w:val="both"/>
      </w:pPr>
    </w:p>
    <w:p w:rsidR="00486219" w:rsidRDefault="00486219" w:rsidP="005C492B">
      <w:pPr>
        <w:pStyle w:val="Heading2"/>
        <w:jc w:val="both"/>
      </w:pPr>
      <w:bookmarkStart w:id="320" w:name="_Toc491111744"/>
      <w:bookmarkStart w:id="321" w:name="_Toc497912778"/>
      <w:r>
        <w:t>Earthing</w:t>
      </w:r>
      <w:bookmarkEnd w:id="320"/>
      <w:r>
        <w:t xml:space="preserve"> System</w:t>
      </w:r>
      <w:bookmarkEnd w:id="321"/>
    </w:p>
    <w:p w:rsidR="00486219" w:rsidRDefault="00486219" w:rsidP="005C492B">
      <w:pPr>
        <w:pStyle w:val="Heading3"/>
        <w:jc w:val="both"/>
      </w:pPr>
      <w:bookmarkStart w:id="322" w:name="_Toc491111745"/>
      <w:bookmarkStart w:id="323" w:name="_Toc497912779"/>
      <w:r>
        <w:t>Introduction</w:t>
      </w:r>
      <w:bookmarkEnd w:id="322"/>
      <w:bookmarkEnd w:id="323"/>
    </w:p>
    <w:p w:rsidR="00486219" w:rsidRPr="00D66967" w:rsidRDefault="00486219" w:rsidP="005C492B">
      <w:pPr>
        <w:jc w:val="both"/>
        <w:rPr>
          <w:rStyle w:val="fontstyle01"/>
          <w:rFonts w:ascii="Arial" w:hAnsi="Arial" w:cs="Arial"/>
          <w:b/>
          <w:sz w:val="22"/>
          <w:szCs w:val="22"/>
        </w:rPr>
      </w:pPr>
      <w:bookmarkStart w:id="324" w:name="_Toc491111746"/>
      <w:bookmarkStart w:id="325" w:name="_Toc491953069"/>
      <w:r w:rsidRPr="00D66967">
        <w:rPr>
          <w:shd w:val="clear" w:color="auto" w:fill="FFFFFF"/>
        </w:rPr>
        <w:t>Earthing (grounding) is an important part of electrical design.</w:t>
      </w:r>
      <w:bookmarkEnd w:id="324"/>
      <w:bookmarkEnd w:id="325"/>
    </w:p>
    <w:p w:rsidR="00486219" w:rsidRPr="00D66967" w:rsidRDefault="00486219" w:rsidP="005C492B">
      <w:pPr>
        <w:spacing w:line="360" w:lineRule="auto"/>
        <w:jc w:val="both"/>
        <w:rPr>
          <w:rFonts w:cs="Arial"/>
          <w:szCs w:val="22"/>
          <w:lang w:val="en-GB" w:eastAsia="en-US" w:bidi="th-TH"/>
        </w:rPr>
      </w:pPr>
      <w:r w:rsidRPr="00D66967">
        <w:rPr>
          <w:rFonts w:cs="Arial"/>
          <w:color w:val="000000"/>
          <w:szCs w:val="22"/>
        </w:rPr>
        <w:t xml:space="preserve">Earthing system is an electrical bond between </w:t>
      </w:r>
      <w:proofErr w:type="spellStart"/>
      <w:r w:rsidRPr="00D66967">
        <w:rPr>
          <w:rFonts w:cs="Arial"/>
          <w:color w:val="000000"/>
          <w:szCs w:val="22"/>
        </w:rPr>
        <w:t>agiven</w:t>
      </w:r>
      <w:proofErr w:type="spellEnd"/>
      <w:r w:rsidRPr="00D66967">
        <w:rPr>
          <w:rFonts w:cs="Arial"/>
          <w:color w:val="000000"/>
          <w:szCs w:val="22"/>
        </w:rPr>
        <w:t xml:space="preserve"> point in a network, installation or machine and </w:t>
      </w:r>
      <w:proofErr w:type="spellStart"/>
      <w:r w:rsidRPr="00D66967">
        <w:rPr>
          <w:rFonts w:cs="Arial"/>
          <w:color w:val="000000"/>
          <w:szCs w:val="22"/>
        </w:rPr>
        <w:t>anearth</w:t>
      </w:r>
      <w:proofErr w:type="spellEnd"/>
      <w:r w:rsidRPr="00D66967">
        <w:rPr>
          <w:rFonts w:cs="Arial"/>
          <w:color w:val="000000"/>
          <w:szCs w:val="22"/>
        </w:rPr>
        <w:t xml:space="preserve"> electrode. </w:t>
      </w:r>
    </w:p>
    <w:p w:rsidR="00486219" w:rsidRPr="00D66967" w:rsidRDefault="00486219" w:rsidP="005C492B">
      <w:pPr>
        <w:shd w:val="clear" w:color="auto" w:fill="FFFFFF"/>
        <w:spacing w:before="0" w:after="150"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The purpose of earthing systems is to:</w:t>
      </w:r>
    </w:p>
    <w:p w:rsidR="00486219" w:rsidRPr="00D66967" w:rsidRDefault="00486219" w:rsidP="005C492B">
      <w:pPr>
        <w:pStyle w:val="ListParagraph"/>
        <w:numPr>
          <w:ilvl w:val="0"/>
          <w:numId w:val="62"/>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Prevent hazardous voltages due to system faults</w:t>
      </w:r>
    </w:p>
    <w:p w:rsidR="00486219" w:rsidRPr="00D66967" w:rsidRDefault="00486219" w:rsidP="005C492B">
      <w:pPr>
        <w:pStyle w:val="ListParagraph"/>
        <w:numPr>
          <w:ilvl w:val="0"/>
          <w:numId w:val="62"/>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Prevent disturbances to electronics</w:t>
      </w:r>
    </w:p>
    <w:p w:rsidR="00486219" w:rsidRPr="00D66967" w:rsidRDefault="00486219" w:rsidP="005C492B">
      <w:pPr>
        <w:pStyle w:val="ListParagraph"/>
        <w:numPr>
          <w:ilvl w:val="0"/>
          <w:numId w:val="62"/>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Minimise danger and damage due to lightning strikes</w:t>
      </w:r>
    </w:p>
    <w:p w:rsidR="00486219" w:rsidRPr="00B51420" w:rsidRDefault="00486219" w:rsidP="005C492B">
      <w:pPr>
        <w:pStyle w:val="ListParagraph"/>
        <w:numPr>
          <w:ilvl w:val="0"/>
          <w:numId w:val="62"/>
        </w:numPr>
        <w:shd w:val="clear" w:color="auto" w:fill="FFFFFF"/>
        <w:spacing w:before="100" w:beforeAutospacing="1" w:after="100" w:afterAutospacing="1" w:line="360" w:lineRule="auto"/>
        <w:jc w:val="both"/>
        <w:rPr>
          <w:rFonts w:eastAsia="Times New Roman" w:cs="Arial"/>
          <w:color w:val="333333"/>
          <w:szCs w:val="22"/>
          <w:lang w:val="en-GB" w:eastAsia="en-GB"/>
        </w:rPr>
      </w:pPr>
      <w:r w:rsidRPr="00D66967">
        <w:rPr>
          <w:rFonts w:eastAsia="Times New Roman" w:cs="Arial"/>
          <w:color w:val="333333"/>
          <w:szCs w:val="22"/>
          <w:lang w:val="en-GB" w:eastAsia="en-GB"/>
        </w:rPr>
        <w:t>Ensure the fast operation of protection devices</w:t>
      </w:r>
    </w:p>
    <w:p w:rsidR="00486219" w:rsidRDefault="00486219" w:rsidP="005C492B">
      <w:pPr>
        <w:pStyle w:val="Heading3"/>
        <w:jc w:val="both"/>
      </w:pPr>
      <w:bookmarkStart w:id="326" w:name="_Toc491111747"/>
      <w:bookmarkStart w:id="327" w:name="_Toc497912780"/>
      <w:r>
        <w:lastRenderedPageBreak/>
        <w:t>Grounding of SCADA Equipment</w:t>
      </w:r>
      <w:bookmarkEnd w:id="326"/>
      <w:bookmarkEnd w:id="327"/>
    </w:p>
    <w:p w:rsidR="00486219" w:rsidRDefault="00486219" w:rsidP="005C492B">
      <w:pPr>
        <w:spacing w:line="360" w:lineRule="auto"/>
        <w:jc w:val="both"/>
        <w:rPr>
          <w:rStyle w:val="fontstyle01"/>
          <w:rFonts w:ascii="Arial" w:hAnsi="Arial" w:cs="Arial"/>
          <w:sz w:val="22"/>
          <w:szCs w:val="22"/>
        </w:rPr>
      </w:pPr>
      <w:r w:rsidRPr="00D52400">
        <w:rPr>
          <w:rStyle w:val="fontstyle01"/>
          <w:rFonts w:ascii="Arial" w:hAnsi="Arial" w:cs="Arial"/>
          <w:sz w:val="22"/>
          <w:szCs w:val="22"/>
        </w:rPr>
        <w:t xml:space="preserve">All the electrical apparatus </w:t>
      </w:r>
      <w:r>
        <w:rPr>
          <w:rStyle w:val="fontstyle01"/>
          <w:rFonts w:ascii="Arial" w:hAnsi="Arial" w:cs="Arial"/>
          <w:sz w:val="22"/>
          <w:szCs w:val="22"/>
        </w:rPr>
        <w:t xml:space="preserve">SCADA </w:t>
      </w:r>
      <w:r w:rsidRPr="00D52400">
        <w:rPr>
          <w:rStyle w:val="fontstyle01"/>
          <w:rFonts w:ascii="Arial" w:hAnsi="Arial" w:cs="Arial"/>
          <w:sz w:val="22"/>
          <w:szCs w:val="22"/>
        </w:rPr>
        <w:t xml:space="preserve">which required common ground will be bonded to </w:t>
      </w:r>
      <w:proofErr w:type="spellStart"/>
      <w:r w:rsidRPr="00D52400">
        <w:rPr>
          <w:rStyle w:val="fontstyle01"/>
          <w:rFonts w:ascii="Arial" w:hAnsi="Arial" w:cs="Arial"/>
          <w:sz w:val="22"/>
          <w:szCs w:val="22"/>
        </w:rPr>
        <w:t>theearth</w:t>
      </w:r>
      <w:proofErr w:type="spellEnd"/>
      <w:r w:rsidRPr="00D52400">
        <w:rPr>
          <w:rStyle w:val="fontstyle01"/>
          <w:rFonts w:ascii="Arial" w:hAnsi="Arial" w:cs="Arial"/>
          <w:sz w:val="22"/>
          <w:szCs w:val="22"/>
        </w:rPr>
        <w:t xml:space="preserve"> bar using the copper cable in PVC sheath. The method of the bonding will </w:t>
      </w:r>
      <w:proofErr w:type="spellStart"/>
      <w:r w:rsidRPr="00D52400">
        <w:rPr>
          <w:rStyle w:val="fontstyle01"/>
          <w:rFonts w:ascii="Arial" w:hAnsi="Arial" w:cs="Arial"/>
          <w:sz w:val="22"/>
          <w:szCs w:val="22"/>
        </w:rPr>
        <w:t>bebased</w:t>
      </w:r>
      <w:proofErr w:type="spellEnd"/>
      <w:r w:rsidRPr="00D52400">
        <w:rPr>
          <w:rStyle w:val="fontstyle01"/>
          <w:rFonts w:ascii="Arial" w:hAnsi="Arial" w:cs="Arial"/>
          <w:sz w:val="22"/>
          <w:szCs w:val="22"/>
        </w:rPr>
        <w:t xml:space="preserve"> on a crimped lug bolted at both end of the copper cable between the earth bar and </w:t>
      </w:r>
      <w:proofErr w:type="spellStart"/>
      <w:r w:rsidRPr="00D52400">
        <w:rPr>
          <w:rStyle w:val="fontstyle01"/>
          <w:rFonts w:ascii="Arial" w:hAnsi="Arial" w:cs="Arial"/>
          <w:sz w:val="22"/>
          <w:szCs w:val="22"/>
        </w:rPr>
        <w:t>theelectrical</w:t>
      </w:r>
      <w:proofErr w:type="spellEnd"/>
      <w:r w:rsidRPr="00D52400">
        <w:rPr>
          <w:rStyle w:val="fontstyle01"/>
          <w:rFonts w:ascii="Arial" w:hAnsi="Arial" w:cs="Arial"/>
          <w:sz w:val="22"/>
          <w:szCs w:val="22"/>
        </w:rPr>
        <w:t xml:space="preserve"> apparatus.</w:t>
      </w:r>
    </w:p>
    <w:p w:rsidR="00486219" w:rsidRDefault="00486219" w:rsidP="005C492B">
      <w:pPr>
        <w:jc w:val="both"/>
        <w:rPr>
          <w:noProof/>
          <w:lang w:val="en-GB" w:eastAsia="en-GB"/>
        </w:rPr>
      </w:pPr>
    </w:p>
    <w:p w:rsidR="00486219" w:rsidRDefault="00486219" w:rsidP="00A8715C">
      <w:pPr>
        <w:keepNext/>
        <w:jc w:val="center"/>
      </w:pPr>
      <w:r>
        <w:rPr>
          <w:noProof/>
          <w:lang w:eastAsia="en-US"/>
        </w:rPr>
        <w:drawing>
          <wp:inline distT="0" distB="0" distL="0" distR="0" wp14:anchorId="7F0F5921" wp14:editId="0ADB4AA4">
            <wp:extent cx="3333750" cy="1942689"/>
            <wp:effectExtent l="0" t="0" r="0" b="635"/>
            <wp:docPr id="3813"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4108" t="29902" r="32037" b="45383"/>
                    <a:stretch/>
                  </pic:blipFill>
                  <pic:spPr bwMode="auto">
                    <a:xfrm>
                      <a:off x="0" y="0"/>
                      <a:ext cx="3344283" cy="1948827"/>
                    </a:xfrm>
                    <a:prstGeom prst="rect">
                      <a:avLst/>
                    </a:prstGeom>
                    <a:ln>
                      <a:noFill/>
                    </a:ln>
                    <a:extLst>
                      <a:ext uri="{53640926-AAD7-44D8-BBD7-CCE9431645EC}">
                        <a14:shadowObscured xmlns:a14="http://schemas.microsoft.com/office/drawing/2010/main"/>
                      </a:ext>
                    </a:extLst>
                  </pic:spPr>
                </pic:pic>
              </a:graphicData>
            </a:graphic>
          </wp:inline>
        </w:drawing>
      </w:r>
    </w:p>
    <w:p w:rsidR="00486219" w:rsidRDefault="00486219" w:rsidP="002D214B">
      <w:pPr>
        <w:pStyle w:val="Caption"/>
        <w:rPr>
          <w:noProof/>
          <w:lang w:val="en-GB" w:eastAsia="en-GB"/>
        </w:rPr>
      </w:pPr>
      <w:bookmarkStart w:id="328" w:name="_Toc491113276"/>
      <w:r>
        <w:t xml:space="preserve">Figure </w:t>
      </w:r>
      <w:r w:rsidR="00A8715C">
        <w:t>49 -</w:t>
      </w:r>
      <w:r>
        <w:t xml:space="preserve"> Detail of Ground Connection</w:t>
      </w:r>
      <w:bookmarkEnd w:id="328"/>
    </w:p>
    <w:p w:rsidR="00486219" w:rsidRDefault="00486219" w:rsidP="005C492B">
      <w:pPr>
        <w:jc w:val="both"/>
        <w:rPr>
          <w:noProof/>
          <w:lang w:val="en-GB" w:eastAsia="en-GB"/>
        </w:rPr>
      </w:pPr>
    </w:p>
    <w:p w:rsidR="00486219" w:rsidRDefault="00486219" w:rsidP="005C492B">
      <w:pPr>
        <w:spacing w:line="360" w:lineRule="auto"/>
        <w:jc w:val="both"/>
        <w:rPr>
          <w:rStyle w:val="fontstyle01"/>
          <w:rFonts w:ascii="Arial" w:hAnsi="Arial" w:cs="Arial"/>
          <w:sz w:val="22"/>
          <w:szCs w:val="22"/>
        </w:rPr>
      </w:pPr>
      <w:r w:rsidRPr="00D52400">
        <w:rPr>
          <w:rStyle w:val="fontstyle01"/>
          <w:rFonts w:ascii="Arial" w:hAnsi="Arial" w:cs="Arial"/>
          <w:sz w:val="22"/>
          <w:szCs w:val="22"/>
        </w:rPr>
        <w:t>Besides bonding the electrical apparatus, the metallic chassis of t</w:t>
      </w:r>
      <w:r>
        <w:rPr>
          <w:rStyle w:val="fontstyle01"/>
          <w:rFonts w:ascii="Arial" w:hAnsi="Arial" w:cs="Arial"/>
          <w:sz w:val="22"/>
          <w:szCs w:val="22"/>
        </w:rPr>
        <w:t xml:space="preserve">he apparatus such as panel door </w:t>
      </w:r>
      <w:r w:rsidRPr="00D52400">
        <w:rPr>
          <w:rStyle w:val="fontstyle01"/>
          <w:rFonts w:ascii="Arial" w:hAnsi="Arial" w:cs="Arial"/>
          <w:sz w:val="22"/>
          <w:szCs w:val="22"/>
        </w:rPr>
        <w:t xml:space="preserve">mounting plate inside the panel will be bonded to the earth </w:t>
      </w:r>
      <w:r>
        <w:rPr>
          <w:rStyle w:val="fontstyle01"/>
          <w:rFonts w:ascii="Arial" w:hAnsi="Arial" w:cs="Arial"/>
          <w:sz w:val="22"/>
          <w:szCs w:val="22"/>
        </w:rPr>
        <w:t xml:space="preserve">bus </w:t>
      </w:r>
      <w:r w:rsidRPr="00D52400">
        <w:rPr>
          <w:rStyle w:val="fontstyle01"/>
          <w:rFonts w:ascii="Arial" w:hAnsi="Arial" w:cs="Arial"/>
          <w:sz w:val="22"/>
          <w:szCs w:val="22"/>
        </w:rPr>
        <w:t>bar.</w:t>
      </w:r>
      <w:r w:rsidRPr="00D52400">
        <w:rPr>
          <w:rFonts w:cs="Arial"/>
          <w:color w:val="000000"/>
          <w:szCs w:val="22"/>
        </w:rPr>
        <w:br/>
      </w:r>
    </w:p>
    <w:p w:rsidR="00486219" w:rsidRDefault="00486219" w:rsidP="00A8715C">
      <w:pPr>
        <w:keepNext/>
        <w:jc w:val="center"/>
      </w:pPr>
      <w:r>
        <w:rPr>
          <w:noProof/>
          <w:lang w:eastAsia="en-US"/>
        </w:rPr>
        <w:drawing>
          <wp:inline distT="0" distB="0" distL="0" distR="0" wp14:anchorId="19CB2E9A" wp14:editId="22C78631">
            <wp:extent cx="2828925" cy="2228263"/>
            <wp:effectExtent l="0" t="0" r="0" b="635"/>
            <wp:docPr id="3814" name="Picture 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9989" t="41192" r="34954" b="23719"/>
                    <a:stretch/>
                  </pic:blipFill>
                  <pic:spPr bwMode="auto">
                    <a:xfrm>
                      <a:off x="0" y="0"/>
                      <a:ext cx="2832779" cy="2231299"/>
                    </a:xfrm>
                    <a:prstGeom prst="rect">
                      <a:avLst/>
                    </a:prstGeom>
                    <a:ln>
                      <a:noFill/>
                    </a:ln>
                    <a:extLst>
                      <a:ext uri="{53640926-AAD7-44D8-BBD7-CCE9431645EC}">
                        <a14:shadowObscured xmlns:a14="http://schemas.microsoft.com/office/drawing/2010/main"/>
                      </a:ext>
                    </a:extLst>
                  </pic:spPr>
                </pic:pic>
              </a:graphicData>
            </a:graphic>
          </wp:inline>
        </w:drawing>
      </w:r>
    </w:p>
    <w:p w:rsidR="00486219" w:rsidRDefault="00486219" w:rsidP="002D214B">
      <w:pPr>
        <w:pStyle w:val="Caption"/>
        <w:rPr>
          <w:noProof/>
          <w:lang w:val="en-GB" w:eastAsia="en-GB"/>
        </w:rPr>
      </w:pPr>
      <w:bookmarkStart w:id="329" w:name="_Toc491113277"/>
      <w:r>
        <w:t xml:space="preserve">Figure </w:t>
      </w:r>
      <w:r w:rsidR="00A8715C">
        <w:t>50 -</w:t>
      </w:r>
      <w:r>
        <w:t xml:space="preserve"> Ground Bus Bar Connection Details</w:t>
      </w:r>
      <w:bookmarkEnd w:id="329"/>
    </w:p>
    <w:p w:rsidR="00486219" w:rsidRDefault="00486219" w:rsidP="005C492B">
      <w:pPr>
        <w:jc w:val="both"/>
        <w:rPr>
          <w:rStyle w:val="fontstyle01"/>
          <w:rFonts w:ascii="Arial" w:hAnsi="Arial" w:cs="Arial"/>
          <w:sz w:val="22"/>
          <w:szCs w:val="22"/>
        </w:rPr>
      </w:pPr>
    </w:p>
    <w:p w:rsidR="00486219" w:rsidRPr="00CF23D6" w:rsidRDefault="00486219" w:rsidP="005C492B">
      <w:pPr>
        <w:jc w:val="both"/>
        <w:rPr>
          <w:lang w:val="en-GB" w:eastAsia="en-US" w:bidi="th-TH"/>
        </w:rPr>
      </w:pPr>
      <w:r w:rsidRPr="00730F29">
        <w:rPr>
          <w:lang w:val="en-GB" w:eastAsia="en-US" w:bidi="th-TH"/>
        </w:rPr>
        <w:t xml:space="preserve">The ohmic requirement for the main earth </w:t>
      </w:r>
      <w:r>
        <w:rPr>
          <w:lang w:val="en-GB" w:eastAsia="en-US" w:bidi="th-TH"/>
        </w:rPr>
        <w:t xml:space="preserve">bar </w:t>
      </w:r>
      <w:r w:rsidRPr="00730F29">
        <w:rPr>
          <w:lang w:val="en-GB" w:eastAsia="en-US" w:bidi="th-TH"/>
        </w:rPr>
        <w:t>terminal (provided by others) shall be not more than 1ohm.</w:t>
      </w:r>
    </w:p>
    <w:p w:rsidR="001567C8" w:rsidRPr="007531CD" w:rsidRDefault="001567C8" w:rsidP="005C492B">
      <w:pPr>
        <w:pStyle w:val="Heading1"/>
        <w:jc w:val="both"/>
      </w:pPr>
      <w:bookmarkStart w:id="330" w:name="_Toc490126461"/>
      <w:bookmarkStart w:id="331" w:name="_Toc497912781"/>
      <w:r w:rsidRPr="007531CD">
        <w:lastRenderedPageBreak/>
        <w:t>Electromagnetic compatibility</w:t>
      </w:r>
      <w:bookmarkEnd w:id="330"/>
      <w:bookmarkEnd w:id="331"/>
    </w:p>
    <w:p w:rsidR="001567C8" w:rsidRPr="002B5704" w:rsidRDefault="001567C8" w:rsidP="005C492B">
      <w:pPr>
        <w:spacing w:line="360" w:lineRule="auto"/>
        <w:jc w:val="both"/>
        <w:rPr>
          <w:rFonts w:cs="Arial"/>
          <w:lang w:val="id-ID"/>
        </w:rPr>
      </w:pPr>
      <w:r w:rsidRPr="002B5704">
        <w:rPr>
          <w:rFonts w:cs="Arial"/>
          <w:lang w:val="id-ID"/>
        </w:rPr>
        <w:t>Electromagnetic compatibility is the condition that prevails when telecommunications equipment is performing its individually designed function in a common electromagnetic environment without causing or suffering unacceptable degradation due to unintentional electromagnetic interference to or from other equipment in the same environment.</w:t>
      </w:r>
    </w:p>
    <w:p w:rsidR="001567C8" w:rsidRDefault="001567C8" w:rsidP="005C492B">
      <w:pPr>
        <w:spacing w:line="360" w:lineRule="auto"/>
        <w:jc w:val="both"/>
        <w:rPr>
          <w:rFonts w:cs="Arial"/>
          <w:lang w:val="id-ID"/>
        </w:rPr>
      </w:pPr>
      <w:r w:rsidRPr="002B5704">
        <w:rPr>
          <w:rFonts w:cs="Arial"/>
          <w:lang w:val="id-ID"/>
        </w:rPr>
        <w:t xml:space="preserve">The SCADA </w:t>
      </w:r>
      <w:r w:rsidR="00980584">
        <w:rPr>
          <w:rFonts w:cs="Arial"/>
          <w:lang w:val="en-GB"/>
        </w:rPr>
        <w:t xml:space="preserve">system </w:t>
      </w:r>
      <w:r w:rsidRPr="002B5704">
        <w:rPr>
          <w:rFonts w:cs="Arial"/>
          <w:lang w:val="id-ID"/>
        </w:rPr>
        <w:t>equipment provided in the Jakarta LRT project will be electromagnetically compatible with their environments and in accordance to the EMC standards as stated in the contract. SCADA system in this project, regarding from compliance matrix in previous section, will be according to BS EN 61000 - Electromagnetic compatibility (EMC).</w:t>
      </w: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pPr>
    </w:p>
    <w:p w:rsidR="00980584" w:rsidRDefault="00980584" w:rsidP="005C492B">
      <w:pPr>
        <w:spacing w:line="360" w:lineRule="auto"/>
        <w:jc w:val="both"/>
        <w:rPr>
          <w:rFonts w:cs="Arial"/>
          <w:lang w:val="id-ID"/>
        </w:rPr>
        <w:sectPr w:rsidR="00980584" w:rsidSect="00825F76">
          <w:headerReference w:type="even" r:id="rId111"/>
          <w:headerReference w:type="default" r:id="rId112"/>
          <w:footerReference w:type="default" r:id="rId113"/>
          <w:headerReference w:type="first" r:id="rId114"/>
          <w:pgSz w:w="11909" w:h="16834" w:code="9"/>
          <w:pgMar w:top="1729" w:right="1440" w:bottom="1440" w:left="1729" w:header="720" w:footer="720" w:gutter="0"/>
          <w:pgNumType w:start="105"/>
          <w:cols w:space="720"/>
          <w:docGrid w:linePitch="360"/>
        </w:sectPr>
      </w:pPr>
    </w:p>
    <w:tbl>
      <w:tblPr>
        <w:tblW w:w="0" w:type="auto"/>
        <w:jc w:val="center"/>
        <w:tblLayout w:type="fixed"/>
        <w:tblLook w:val="04A0" w:firstRow="1" w:lastRow="0" w:firstColumn="1" w:lastColumn="0" w:noHBand="0" w:noVBand="1"/>
      </w:tblPr>
      <w:tblGrid>
        <w:gridCol w:w="704"/>
        <w:gridCol w:w="3969"/>
        <w:gridCol w:w="4057"/>
        <w:gridCol w:w="4057"/>
      </w:tblGrid>
      <w:tr w:rsidR="0032125D" w:rsidRPr="005421A3" w:rsidTr="005421A3">
        <w:trPr>
          <w:jc w:val="center"/>
        </w:trPr>
        <w:tc>
          <w:tcPr>
            <w:tcW w:w="704" w:type="dxa"/>
            <w:shd w:val="clear" w:color="auto" w:fill="007DEB" w:themeFill="background2" w:themeFillShade="80"/>
          </w:tcPr>
          <w:p w:rsidR="0032125D" w:rsidRPr="005421A3" w:rsidRDefault="0032125D" w:rsidP="00BA15CC">
            <w:pPr>
              <w:spacing w:after="120"/>
              <w:jc w:val="both"/>
              <w:rPr>
                <w:b/>
                <w:color w:val="FFFFFF" w:themeColor="background1"/>
                <w:sz w:val="20"/>
              </w:rPr>
            </w:pPr>
            <w:bookmarkStart w:id="332" w:name="_Toc497912884"/>
            <w:r w:rsidRPr="005421A3">
              <w:rPr>
                <w:b/>
                <w:color w:val="FFFFFF" w:themeColor="background1"/>
                <w:sz w:val="20"/>
              </w:rPr>
              <w:lastRenderedPageBreak/>
              <w:t>No.</w:t>
            </w:r>
          </w:p>
        </w:tc>
        <w:tc>
          <w:tcPr>
            <w:tcW w:w="3969" w:type="dxa"/>
            <w:shd w:val="clear" w:color="auto" w:fill="007DEB" w:themeFill="background2" w:themeFillShade="80"/>
          </w:tcPr>
          <w:p w:rsidR="0032125D" w:rsidRPr="005421A3" w:rsidRDefault="0032125D" w:rsidP="00BA15CC">
            <w:pPr>
              <w:spacing w:after="120"/>
              <w:jc w:val="both"/>
              <w:rPr>
                <w:b/>
                <w:color w:val="FFFFFF" w:themeColor="background1"/>
                <w:sz w:val="20"/>
              </w:rPr>
            </w:pPr>
            <w:r w:rsidRPr="005421A3">
              <w:rPr>
                <w:b/>
                <w:color w:val="FFFFFF" w:themeColor="background1"/>
                <w:sz w:val="20"/>
              </w:rPr>
              <w:t>Product</w:t>
            </w:r>
          </w:p>
        </w:tc>
        <w:tc>
          <w:tcPr>
            <w:tcW w:w="4057" w:type="dxa"/>
            <w:shd w:val="clear" w:color="auto" w:fill="007DEB" w:themeFill="background2" w:themeFillShade="80"/>
          </w:tcPr>
          <w:p w:rsidR="0032125D" w:rsidRPr="005421A3" w:rsidRDefault="0032125D" w:rsidP="00BA15CC">
            <w:pPr>
              <w:spacing w:after="120"/>
              <w:jc w:val="both"/>
              <w:rPr>
                <w:b/>
                <w:color w:val="FFFFFF" w:themeColor="background1"/>
                <w:sz w:val="20"/>
              </w:rPr>
            </w:pPr>
            <w:r w:rsidRPr="005421A3">
              <w:rPr>
                <w:b/>
                <w:color w:val="FFFFFF" w:themeColor="background1"/>
                <w:sz w:val="20"/>
              </w:rPr>
              <w:t>Part Number</w:t>
            </w:r>
          </w:p>
        </w:tc>
        <w:tc>
          <w:tcPr>
            <w:tcW w:w="4057" w:type="dxa"/>
            <w:shd w:val="clear" w:color="auto" w:fill="007DEB" w:themeFill="background2" w:themeFillShade="80"/>
          </w:tcPr>
          <w:p w:rsidR="0032125D" w:rsidRPr="005421A3" w:rsidRDefault="0032125D" w:rsidP="00BA15CC">
            <w:pPr>
              <w:spacing w:after="120"/>
              <w:jc w:val="both"/>
              <w:rPr>
                <w:b/>
                <w:color w:val="FFFFFF" w:themeColor="background1"/>
                <w:sz w:val="20"/>
              </w:rPr>
            </w:pPr>
            <w:r w:rsidRPr="005421A3">
              <w:rPr>
                <w:b/>
                <w:color w:val="FFFFFF" w:themeColor="background1"/>
                <w:sz w:val="20"/>
              </w:rPr>
              <w:t xml:space="preserve">EMC Standard </w:t>
            </w:r>
          </w:p>
        </w:tc>
      </w:tr>
      <w:tr w:rsidR="0032125D" w:rsidRPr="005421A3" w:rsidTr="005421A3">
        <w:trPr>
          <w:jc w:val="center"/>
        </w:trPr>
        <w:tc>
          <w:tcPr>
            <w:tcW w:w="704" w:type="dxa"/>
          </w:tcPr>
          <w:p w:rsidR="0032125D" w:rsidRPr="005421A3" w:rsidRDefault="0032125D" w:rsidP="00BA15CC">
            <w:pPr>
              <w:spacing w:after="120"/>
              <w:jc w:val="both"/>
              <w:rPr>
                <w:sz w:val="20"/>
              </w:rPr>
            </w:pPr>
            <w:r w:rsidRPr="005421A3">
              <w:rPr>
                <w:sz w:val="20"/>
              </w:rPr>
              <w:t>1</w:t>
            </w:r>
          </w:p>
        </w:tc>
        <w:tc>
          <w:tcPr>
            <w:tcW w:w="3969" w:type="dxa"/>
          </w:tcPr>
          <w:p w:rsidR="0032125D" w:rsidRPr="005421A3" w:rsidRDefault="0032125D" w:rsidP="00BA15CC">
            <w:pPr>
              <w:spacing w:after="120"/>
              <w:jc w:val="both"/>
              <w:rPr>
                <w:sz w:val="20"/>
              </w:rPr>
            </w:pPr>
            <w:r w:rsidRPr="005421A3">
              <w:rPr>
                <w:sz w:val="20"/>
              </w:rPr>
              <w:t xml:space="preserve">Color </w:t>
            </w:r>
            <w:proofErr w:type="spellStart"/>
            <w:r w:rsidRPr="005421A3">
              <w:rPr>
                <w:sz w:val="20"/>
              </w:rPr>
              <w:t>Laserjet</w:t>
            </w:r>
            <w:proofErr w:type="spellEnd"/>
            <w:r w:rsidRPr="005421A3">
              <w:rPr>
                <w:sz w:val="20"/>
              </w:rPr>
              <w:t xml:space="preserve"> Printer</w:t>
            </w:r>
          </w:p>
        </w:tc>
        <w:tc>
          <w:tcPr>
            <w:tcW w:w="4057" w:type="dxa"/>
          </w:tcPr>
          <w:p w:rsidR="0032125D" w:rsidRPr="005421A3" w:rsidRDefault="0032125D" w:rsidP="00BA15CC">
            <w:pPr>
              <w:spacing w:after="120"/>
              <w:jc w:val="both"/>
              <w:rPr>
                <w:sz w:val="20"/>
              </w:rPr>
            </w:pPr>
            <w:r w:rsidRPr="005421A3">
              <w:rPr>
                <w:sz w:val="20"/>
              </w:rPr>
              <w:t>HP MFP M177fw</w:t>
            </w:r>
          </w:p>
        </w:tc>
        <w:tc>
          <w:tcPr>
            <w:tcW w:w="4057" w:type="dxa"/>
          </w:tcPr>
          <w:p w:rsidR="0032125D" w:rsidRPr="005421A3" w:rsidRDefault="0032125D" w:rsidP="00BA15CC">
            <w:pPr>
              <w:spacing w:after="120"/>
              <w:jc w:val="both"/>
              <w:rPr>
                <w:sz w:val="20"/>
              </w:rPr>
            </w:pPr>
            <w:r w:rsidRPr="005421A3">
              <w:rPr>
                <w:sz w:val="20"/>
              </w:rPr>
              <w:t>CISPR 22:2008/EN 55022:2010 - Class B, EN 61000-3-2:2006 +A1:2009 +A2:2009, EN 61000-3-3:2008, EN 55024:2010, FCC Title 47 CFR, Part 15 Class B / ICES-003, Issue 5, GB9254-2008, GB17625.1-2003, EMC Directive 2004/108/EC (Europe)</w:t>
            </w:r>
          </w:p>
        </w:tc>
      </w:tr>
      <w:tr w:rsidR="0032125D" w:rsidRPr="005421A3" w:rsidTr="005421A3">
        <w:trPr>
          <w:jc w:val="center"/>
        </w:trPr>
        <w:tc>
          <w:tcPr>
            <w:tcW w:w="704" w:type="dxa"/>
            <w:shd w:val="clear" w:color="auto" w:fill="D6ECFF" w:themeFill="background2"/>
          </w:tcPr>
          <w:p w:rsidR="0032125D" w:rsidRPr="005421A3" w:rsidRDefault="0032125D" w:rsidP="00BA15CC">
            <w:pPr>
              <w:spacing w:after="120"/>
              <w:jc w:val="both"/>
              <w:rPr>
                <w:sz w:val="20"/>
              </w:rPr>
            </w:pPr>
            <w:r w:rsidRPr="005421A3">
              <w:rPr>
                <w:sz w:val="20"/>
              </w:rPr>
              <w:t>2</w:t>
            </w:r>
          </w:p>
        </w:tc>
        <w:tc>
          <w:tcPr>
            <w:tcW w:w="3969" w:type="dxa"/>
            <w:shd w:val="clear" w:color="auto" w:fill="D6ECFF" w:themeFill="background2"/>
          </w:tcPr>
          <w:p w:rsidR="0032125D" w:rsidRPr="005421A3" w:rsidRDefault="0032125D" w:rsidP="00BA15CC">
            <w:pPr>
              <w:spacing w:after="120"/>
              <w:jc w:val="both"/>
              <w:rPr>
                <w:sz w:val="20"/>
              </w:rPr>
            </w:pPr>
            <w:r w:rsidRPr="005421A3">
              <w:rPr>
                <w:sz w:val="20"/>
              </w:rPr>
              <w:t>Black and White Printer</w:t>
            </w:r>
          </w:p>
        </w:tc>
        <w:tc>
          <w:tcPr>
            <w:tcW w:w="4057" w:type="dxa"/>
            <w:shd w:val="clear" w:color="auto" w:fill="D6ECFF" w:themeFill="background2"/>
          </w:tcPr>
          <w:p w:rsidR="0032125D" w:rsidRPr="005421A3" w:rsidRDefault="0032125D" w:rsidP="00BA15CC">
            <w:pPr>
              <w:spacing w:after="120"/>
              <w:jc w:val="both"/>
              <w:rPr>
                <w:sz w:val="20"/>
              </w:rPr>
            </w:pPr>
            <w:r w:rsidRPr="005421A3">
              <w:rPr>
                <w:sz w:val="20"/>
              </w:rPr>
              <w:t>HP Officejet Pro 8210</w:t>
            </w:r>
          </w:p>
        </w:tc>
        <w:tc>
          <w:tcPr>
            <w:tcW w:w="4057" w:type="dxa"/>
            <w:shd w:val="clear" w:color="auto" w:fill="D6ECFF" w:themeFill="background2"/>
          </w:tcPr>
          <w:p w:rsidR="0032125D" w:rsidRPr="005421A3" w:rsidRDefault="0032125D" w:rsidP="00BA15CC">
            <w:pPr>
              <w:spacing w:after="120" w:line="240" w:lineRule="auto"/>
              <w:rPr>
                <w:sz w:val="20"/>
              </w:rPr>
            </w:pPr>
            <w:r w:rsidRPr="005421A3">
              <w:rPr>
                <w:sz w:val="20"/>
              </w:rPr>
              <w:t>CISPR 32:2012 / EN55032:2012 Class B CISPR 24:2010 / EN55024:2010</w:t>
            </w:r>
          </w:p>
          <w:p w:rsidR="0032125D" w:rsidRPr="005421A3" w:rsidRDefault="0032125D" w:rsidP="00BA15CC">
            <w:pPr>
              <w:spacing w:after="120" w:line="240" w:lineRule="auto"/>
              <w:rPr>
                <w:sz w:val="20"/>
              </w:rPr>
            </w:pPr>
            <w:r w:rsidRPr="005421A3">
              <w:rPr>
                <w:sz w:val="20"/>
              </w:rPr>
              <w:t>EN 61000-3-2:2014, EN 61000-3-3:2013, FCC CFR 47 Part 15 Class B</w:t>
            </w:r>
          </w:p>
          <w:p w:rsidR="0032125D" w:rsidRPr="005421A3" w:rsidRDefault="0032125D" w:rsidP="00BA15CC">
            <w:pPr>
              <w:spacing w:after="120" w:line="240" w:lineRule="auto"/>
              <w:rPr>
                <w:sz w:val="20"/>
              </w:rPr>
            </w:pPr>
            <w:r w:rsidRPr="005421A3">
              <w:rPr>
                <w:sz w:val="20"/>
              </w:rPr>
              <w:t>ICES-003, Issue 6 Class B, EN 301 489-1 V2.1.1:</w:t>
            </w:r>
            <w:proofErr w:type="gramStart"/>
            <w:r w:rsidRPr="005421A3">
              <w:rPr>
                <w:sz w:val="20"/>
              </w:rPr>
              <w:t>2017,EN</w:t>
            </w:r>
            <w:proofErr w:type="gramEnd"/>
            <w:r w:rsidRPr="005421A3">
              <w:rPr>
                <w:sz w:val="20"/>
              </w:rPr>
              <w:t xml:space="preserve"> 301 489-17 V3.1.1:2017</w:t>
            </w:r>
          </w:p>
        </w:tc>
      </w:tr>
      <w:tr w:rsidR="0032125D" w:rsidRPr="005421A3" w:rsidTr="005421A3">
        <w:trPr>
          <w:jc w:val="center"/>
        </w:trPr>
        <w:tc>
          <w:tcPr>
            <w:tcW w:w="704" w:type="dxa"/>
          </w:tcPr>
          <w:p w:rsidR="0032125D" w:rsidRPr="005421A3" w:rsidRDefault="0032125D" w:rsidP="00BA15CC">
            <w:pPr>
              <w:spacing w:after="120"/>
              <w:jc w:val="both"/>
              <w:rPr>
                <w:sz w:val="20"/>
              </w:rPr>
            </w:pPr>
            <w:r w:rsidRPr="005421A3">
              <w:rPr>
                <w:sz w:val="20"/>
              </w:rPr>
              <w:t>3</w:t>
            </w:r>
          </w:p>
        </w:tc>
        <w:tc>
          <w:tcPr>
            <w:tcW w:w="3969" w:type="dxa"/>
          </w:tcPr>
          <w:p w:rsidR="0032125D" w:rsidRPr="005421A3" w:rsidRDefault="0032125D" w:rsidP="00BA15CC">
            <w:pPr>
              <w:spacing w:after="120"/>
              <w:jc w:val="both"/>
              <w:rPr>
                <w:sz w:val="20"/>
              </w:rPr>
            </w:pPr>
            <w:r w:rsidRPr="005421A3">
              <w:rPr>
                <w:sz w:val="20"/>
              </w:rPr>
              <w:t>OCC and BCC Server</w:t>
            </w:r>
          </w:p>
        </w:tc>
        <w:tc>
          <w:tcPr>
            <w:tcW w:w="4057" w:type="dxa"/>
          </w:tcPr>
          <w:p w:rsidR="0032125D" w:rsidRPr="005421A3" w:rsidRDefault="0032125D" w:rsidP="00BA15CC">
            <w:pPr>
              <w:spacing w:after="120"/>
              <w:jc w:val="both"/>
              <w:rPr>
                <w:sz w:val="20"/>
              </w:rPr>
            </w:pPr>
            <w:r w:rsidRPr="005421A3">
              <w:rPr>
                <w:sz w:val="20"/>
              </w:rPr>
              <w:t>HP HPE ProLiant DL380 Generation 9 (Gen9)</w:t>
            </w:r>
          </w:p>
        </w:tc>
        <w:tc>
          <w:tcPr>
            <w:tcW w:w="4057" w:type="dxa"/>
          </w:tcPr>
          <w:p w:rsidR="0032125D" w:rsidRPr="005421A3" w:rsidRDefault="0032125D" w:rsidP="00BA15CC">
            <w:pPr>
              <w:spacing w:after="120"/>
              <w:jc w:val="both"/>
              <w:rPr>
                <w:sz w:val="20"/>
              </w:rPr>
            </w:pPr>
            <w:r w:rsidRPr="005421A3">
              <w:rPr>
                <w:sz w:val="20"/>
              </w:rPr>
              <w:t>FCC Rating Class A</w:t>
            </w:r>
          </w:p>
          <w:p w:rsidR="0032125D" w:rsidRPr="005421A3" w:rsidRDefault="0032125D" w:rsidP="00BA15CC">
            <w:pPr>
              <w:spacing w:after="120"/>
              <w:jc w:val="both"/>
              <w:rPr>
                <w:sz w:val="20"/>
              </w:rPr>
            </w:pPr>
            <w:r w:rsidRPr="005421A3">
              <w:rPr>
                <w:sz w:val="20"/>
              </w:rPr>
              <w:t>CISPR 22; EN55022; EN55024; FCC CFR 47, Pt 15; ICES-003; CNS13438; GB9254; K22; K24; EN 61000-3-2; EN 61000-3-3; EN 60950-1; IEC 60950-1</w:t>
            </w:r>
          </w:p>
        </w:tc>
      </w:tr>
      <w:tr w:rsidR="005421A3" w:rsidRPr="005421A3" w:rsidTr="005421A3">
        <w:trPr>
          <w:jc w:val="center"/>
        </w:trPr>
        <w:tc>
          <w:tcPr>
            <w:tcW w:w="704" w:type="dxa"/>
            <w:shd w:val="clear" w:color="auto" w:fill="D6ECFF" w:themeFill="background2"/>
          </w:tcPr>
          <w:p w:rsidR="005421A3" w:rsidRPr="005421A3" w:rsidRDefault="005421A3" w:rsidP="005421A3">
            <w:pPr>
              <w:spacing w:after="120"/>
              <w:jc w:val="both"/>
              <w:rPr>
                <w:sz w:val="20"/>
              </w:rPr>
            </w:pPr>
            <w:r w:rsidRPr="005421A3">
              <w:rPr>
                <w:sz w:val="20"/>
              </w:rPr>
              <w:t>4</w:t>
            </w:r>
          </w:p>
        </w:tc>
        <w:tc>
          <w:tcPr>
            <w:tcW w:w="3969" w:type="dxa"/>
            <w:shd w:val="clear" w:color="auto" w:fill="D6ECFF" w:themeFill="background2"/>
          </w:tcPr>
          <w:p w:rsidR="005421A3" w:rsidRPr="005421A3" w:rsidRDefault="005421A3" w:rsidP="005421A3">
            <w:pPr>
              <w:spacing w:after="120"/>
              <w:jc w:val="both"/>
              <w:rPr>
                <w:sz w:val="20"/>
              </w:rPr>
            </w:pPr>
            <w:r w:rsidRPr="005421A3">
              <w:rPr>
                <w:sz w:val="20"/>
              </w:rPr>
              <w:t>SCADA Workstation</w:t>
            </w:r>
          </w:p>
        </w:tc>
        <w:tc>
          <w:tcPr>
            <w:tcW w:w="4057" w:type="dxa"/>
            <w:shd w:val="clear" w:color="auto" w:fill="D6ECFF" w:themeFill="background2"/>
          </w:tcPr>
          <w:p w:rsidR="005421A3" w:rsidRPr="005421A3" w:rsidRDefault="005421A3" w:rsidP="005421A3">
            <w:pPr>
              <w:spacing w:after="120"/>
              <w:jc w:val="both"/>
              <w:rPr>
                <w:sz w:val="20"/>
              </w:rPr>
            </w:pPr>
            <w:r w:rsidRPr="005421A3">
              <w:rPr>
                <w:sz w:val="20"/>
              </w:rPr>
              <w:t>HP Z840 Workstation</w:t>
            </w:r>
          </w:p>
        </w:tc>
        <w:tc>
          <w:tcPr>
            <w:tcW w:w="4057" w:type="dxa"/>
            <w:shd w:val="clear" w:color="auto" w:fill="D6ECFF" w:themeFill="background2"/>
          </w:tcPr>
          <w:p w:rsidR="005421A3" w:rsidRPr="005421A3" w:rsidRDefault="005421A3" w:rsidP="005421A3">
            <w:pPr>
              <w:spacing w:after="120"/>
              <w:jc w:val="both"/>
              <w:rPr>
                <w:sz w:val="20"/>
              </w:rPr>
            </w:pPr>
            <w:r w:rsidRPr="005421A3">
              <w:rPr>
                <w:sz w:val="20"/>
              </w:rPr>
              <w:t>EN 55024:2010, EN 55032:2012 Class B, EN 61000-3-2:2014, EN 61000-3-3:2013, CISPR 22:2008 Class B, CISPR 32:2012 Class B, FCC CFR 47 Part 15, ICES-003, Issue 5</w:t>
            </w:r>
          </w:p>
        </w:tc>
      </w:tr>
      <w:tr w:rsidR="005421A3" w:rsidRPr="005421A3" w:rsidTr="005421A3">
        <w:trPr>
          <w:jc w:val="center"/>
        </w:trPr>
        <w:tc>
          <w:tcPr>
            <w:tcW w:w="704" w:type="dxa"/>
          </w:tcPr>
          <w:p w:rsidR="005421A3" w:rsidRPr="005421A3" w:rsidRDefault="005421A3" w:rsidP="005421A3">
            <w:pPr>
              <w:spacing w:after="120"/>
              <w:jc w:val="both"/>
              <w:rPr>
                <w:color w:val="FF0000"/>
                <w:sz w:val="20"/>
              </w:rPr>
            </w:pPr>
          </w:p>
        </w:tc>
        <w:tc>
          <w:tcPr>
            <w:tcW w:w="3969" w:type="dxa"/>
          </w:tcPr>
          <w:p w:rsidR="005421A3" w:rsidRPr="005421A3" w:rsidRDefault="005421A3" w:rsidP="005421A3">
            <w:pPr>
              <w:spacing w:after="120"/>
              <w:jc w:val="both"/>
              <w:rPr>
                <w:color w:val="FF0000"/>
                <w:sz w:val="20"/>
              </w:rPr>
            </w:pPr>
          </w:p>
        </w:tc>
        <w:tc>
          <w:tcPr>
            <w:tcW w:w="4057" w:type="dxa"/>
          </w:tcPr>
          <w:p w:rsidR="005421A3" w:rsidRPr="005421A3" w:rsidRDefault="005421A3" w:rsidP="005421A3">
            <w:pPr>
              <w:spacing w:after="120"/>
              <w:jc w:val="both"/>
              <w:rPr>
                <w:color w:val="FF0000"/>
                <w:sz w:val="20"/>
              </w:rPr>
            </w:pPr>
          </w:p>
        </w:tc>
        <w:tc>
          <w:tcPr>
            <w:tcW w:w="4057" w:type="dxa"/>
          </w:tcPr>
          <w:p w:rsidR="005421A3" w:rsidRPr="005421A3" w:rsidRDefault="005421A3" w:rsidP="005421A3">
            <w:pPr>
              <w:spacing w:after="120"/>
              <w:jc w:val="both"/>
              <w:rPr>
                <w:color w:val="FF0000"/>
                <w:sz w:val="20"/>
              </w:rPr>
            </w:pPr>
          </w:p>
        </w:tc>
      </w:tr>
    </w:tbl>
    <w:p w:rsidR="00553F64" w:rsidRDefault="007B3E73" w:rsidP="005421A3">
      <w:pPr>
        <w:pStyle w:val="ic"/>
      </w:pPr>
      <w:r w:rsidRPr="007B3E73">
        <w:rPr>
          <w:b w:val="0"/>
          <w:i/>
          <w:color w:val="auto"/>
          <w:sz w:val="22"/>
          <w:szCs w:val="22"/>
        </w:rPr>
        <w:t>Table</w:t>
      </w:r>
      <w:r w:rsidRPr="00F02490">
        <w:rPr>
          <w:b w:val="0"/>
          <w:i/>
          <w:color w:val="auto"/>
          <w:sz w:val="22"/>
          <w:szCs w:val="22"/>
        </w:rPr>
        <w:t xml:space="preserve"> </w:t>
      </w:r>
      <w:r w:rsidR="00F02490" w:rsidRPr="00F02490">
        <w:rPr>
          <w:b w:val="0"/>
        </w:rPr>
        <w:t xml:space="preserve"> </w:t>
      </w:r>
      <w:r w:rsidR="00F02490" w:rsidRPr="00F02490">
        <w:rPr>
          <w:b w:val="0"/>
        </w:rPr>
        <w:fldChar w:fldCharType="begin"/>
      </w:r>
      <w:r w:rsidR="00F02490" w:rsidRPr="00F02490">
        <w:rPr>
          <w:b w:val="0"/>
        </w:rPr>
        <w:instrText xml:space="preserve"> SEQ Table \* ARABIC </w:instrText>
      </w:r>
      <w:r w:rsidR="00F02490" w:rsidRPr="00F02490">
        <w:rPr>
          <w:b w:val="0"/>
        </w:rPr>
        <w:fldChar w:fldCharType="separate"/>
      </w:r>
      <w:r w:rsidR="00F02490" w:rsidRPr="00F02490">
        <w:rPr>
          <w:b w:val="0"/>
        </w:rPr>
        <w:t>27</w:t>
      </w:r>
      <w:r w:rsidR="00F02490" w:rsidRPr="00F02490">
        <w:rPr>
          <w:b w:val="0"/>
        </w:rPr>
        <w:fldChar w:fldCharType="end"/>
      </w:r>
      <w:r w:rsidRPr="007B3E73">
        <w:rPr>
          <w:b w:val="0"/>
          <w:i/>
          <w:color w:val="auto"/>
          <w:sz w:val="22"/>
          <w:szCs w:val="22"/>
        </w:rPr>
        <w:t xml:space="preserve"> – Hardware Compatibility</w:t>
      </w:r>
      <w:bookmarkEnd w:id="332"/>
    </w:p>
    <w:p w:rsidR="00980584" w:rsidRPr="007B3E73" w:rsidRDefault="00980584" w:rsidP="007B3E73">
      <w:pPr>
        <w:pStyle w:val="ic"/>
        <w:sectPr w:rsidR="00980584" w:rsidRPr="007B3E73" w:rsidSect="00825F76">
          <w:headerReference w:type="default" r:id="rId115"/>
          <w:footerReference w:type="default" r:id="rId116"/>
          <w:pgSz w:w="16834" w:h="11909" w:orient="landscape" w:code="9"/>
          <w:pgMar w:top="1440" w:right="1440" w:bottom="1729" w:left="1729" w:header="720" w:footer="720" w:gutter="0"/>
          <w:pgNumType w:start="110"/>
          <w:cols w:space="720"/>
          <w:docGrid w:linePitch="360"/>
        </w:sectPr>
      </w:pPr>
    </w:p>
    <w:p w:rsidR="001B4680" w:rsidRDefault="001B4680" w:rsidP="005C492B">
      <w:pPr>
        <w:pStyle w:val="Heading1"/>
        <w:jc w:val="both"/>
      </w:pPr>
      <w:bookmarkStart w:id="333" w:name="_Toc497912782"/>
      <w:r w:rsidRPr="00A32C02">
        <w:lastRenderedPageBreak/>
        <w:t>RAMS</w:t>
      </w:r>
      <w:r>
        <w:t xml:space="preserve"> Model</w:t>
      </w:r>
      <w:bookmarkEnd w:id="333"/>
    </w:p>
    <w:p w:rsidR="001B4680" w:rsidRPr="001B4680" w:rsidRDefault="001B4680" w:rsidP="005C492B">
      <w:pPr>
        <w:spacing w:line="360" w:lineRule="auto"/>
        <w:jc w:val="both"/>
        <w:rPr>
          <w:rFonts w:cs="Arial"/>
          <w:szCs w:val="22"/>
          <w:lang w:val="id-ID"/>
        </w:rPr>
      </w:pPr>
      <w:r w:rsidRPr="001B4680">
        <w:rPr>
          <w:rFonts w:cs="Arial"/>
          <w:szCs w:val="22"/>
          <w:lang w:val="id-ID"/>
        </w:rPr>
        <w:t xml:space="preserve">The SCADA System is targeted to meet the SIL 2 based on IEC 61508. </w:t>
      </w:r>
      <w:r w:rsidRPr="001B4680">
        <w:rPr>
          <w:rFonts w:cs="Arial"/>
          <w:szCs w:val="22"/>
        </w:rPr>
        <w:t xml:space="preserve">This section describes the RAMs model and calculation for the </w:t>
      </w:r>
      <w:r w:rsidRPr="001B4680">
        <w:rPr>
          <w:rFonts w:cs="Arial"/>
          <w:szCs w:val="22"/>
          <w:lang w:val="id-ID"/>
        </w:rPr>
        <w:t>SCADA</w:t>
      </w:r>
      <w:r w:rsidRPr="001B4680">
        <w:rPr>
          <w:rFonts w:cs="Arial"/>
          <w:szCs w:val="22"/>
        </w:rPr>
        <w:t xml:space="preserve"> System towards achieving the availability level.</w:t>
      </w:r>
    </w:p>
    <w:p w:rsidR="001B4680" w:rsidRPr="001B4680" w:rsidRDefault="001B4680" w:rsidP="005C492B">
      <w:pPr>
        <w:spacing w:line="360" w:lineRule="auto"/>
        <w:jc w:val="both"/>
        <w:rPr>
          <w:rFonts w:cs="Arial"/>
          <w:szCs w:val="22"/>
          <w:lang w:val="id-ID"/>
        </w:rPr>
      </w:pPr>
      <w:r w:rsidRPr="001B4680">
        <w:rPr>
          <w:rFonts w:cs="Arial"/>
          <w:szCs w:val="22"/>
          <w:lang w:val="id-ID"/>
        </w:rPr>
        <w:t>The following picture depict the hardware configuration and SIL2 Boundary.</w:t>
      </w:r>
    </w:p>
    <w:p w:rsidR="001B4680" w:rsidRDefault="001B4680" w:rsidP="005C492B">
      <w:pPr>
        <w:jc w:val="both"/>
        <w:rPr>
          <w:lang w:val="id-ID"/>
        </w:rPr>
      </w:pPr>
    </w:p>
    <w:p w:rsidR="001B4680" w:rsidRDefault="001B4680" w:rsidP="005C492B">
      <w:pPr>
        <w:jc w:val="both"/>
        <w:rPr>
          <w:lang w:val="id-ID"/>
        </w:rPr>
      </w:pPr>
      <w:r>
        <w:object w:dxaOrig="15665" w:dyaOrig="7728" w14:anchorId="1E03D268">
          <v:shape id="_x0000_i1030" type="#_x0000_t75" style="width:436.45pt;height:213.8pt" o:ole="">
            <v:imagedata r:id="rId117" o:title=""/>
          </v:shape>
          <o:OLEObject Type="Embed" ProgID="Visio.Drawing.11" ShapeID="_x0000_i1030" DrawAspect="Content" ObjectID="_1572766383" r:id="rId118"/>
        </w:object>
      </w:r>
    </w:p>
    <w:p w:rsidR="001B4680" w:rsidRPr="003F0BB3" w:rsidRDefault="001B4680" w:rsidP="002D214B">
      <w:pPr>
        <w:pStyle w:val="Caption"/>
        <w:rPr>
          <w:lang w:val="id-ID"/>
        </w:rPr>
      </w:pPr>
      <w:bookmarkStart w:id="334" w:name="_Toc489079524"/>
      <w:r w:rsidRPr="00AA1BE2">
        <w:t xml:space="preserve">Figure </w:t>
      </w:r>
      <w:r w:rsidR="00954174">
        <w:t>51</w:t>
      </w:r>
      <w:r w:rsidRPr="00AA1BE2">
        <w:t xml:space="preserve"> –</w:t>
      </w:r>
      <w:r>
        <w:rPr>
          <w:lang w:val="id-ID"/>
        </w:rPr>
        <w:t xml:space="preserve"> SCADA</w:t>
      </w:r>
      <w:r w:rsidRPr="00AA1BE2">
        <w:t xml:space="preserve"> System </w:t>
      </w:r>
      <w:r>
        <w:rPr>
          <w:lang w:val="id-ID"/>
        </w:rPr>
        <w:t>SIL 2 Boundary</w:t>
      </w:r>
      <w:bookmarkEnd w:id="334"/>
    </w:p>
    <w:p w:rsidR="001B4680" w:rsidRPr="003F0BB3" w:rsidRDefault="001B4680" w:rsidP="005C492B">
      <w:pPr>
        <w:jc w:val="both"/>
        <w:rPr>
          <w:lang w:val="id-ID"/>
        </w:rPr>
      </w:pPr>
    </w:p>
    <w:p w:rsidR="001B4680" w:rsidRPr="00AA1BE2" w:rsidRDefault="001B4680" w:rsidP="005C492B">
      <w:pPr>
        <w:jc w:val="both"/>
        <w:rPr>
          <w:sz w:val="18"/>
        </w:rPr>
      </w:pPr>
      <w:r w:rsidRPr="00AA1BE2">
        <w:t xml:space="preserve">The following table shows the MTBF and MTTR numbers of the </w:t>
      </w:r>
      <w:r>
        <w:rPr>
          <w:lang w:val="id-ID"/>
        </w:rPr>
        <w:t>SCADA</w:t>
      </w:r>
      <w:r w:rsidRPr="00AA1BE2">
        <w:t xml:space="preserve"> system:</w:t>
      </w:r>
    </w:p>
    <w:tbl>
      <w:tblPr>
        <w:tblW w:w="7834" w:type="dxa"/>
        <w:jc w:val="center"/>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977"/>
        <w:gridCol w:w="1559"/>
        <w:gridCol w:w="1417"/>
        <w:gridCol w:w="1881"/>
      </w:tblGrid>
      <w:tr w:rsidR="001B4680" w:rsidRPr="00AA1BE2" w:rsidTr="001B4680">
        <w:trPr>
          <w:jc w:val="center"/>
        </w:trPr>
        <w:tc>
          <w:tcPr>
            <w:tcW w:w="2977" w:type="dxa"/>
            <w:shd w:val="clear" w:color="auto" w:fill="4F81BD"/>
          </w:tcPr>
          <w:p w:rsidR="001B4680" w:rsidRPr="00AA1BE2" w:rsidRDefault="001B4680" w:rsidP="005C492B">
            <w:pPr>
              <w:jc w:val="both"/>
              <w:rPr>
                <w:b/>
                <w:bCs/>
                <w:color w:val="FFFFFF"/>
              </w:rPr>
            </w:pPr>
            <w:r w:rsidRPr="00AA1BE2">
              <w:rPr>
                <w:b/>
                <w:bCs/>
                <w:color w:val="FFFFFF"/>
              </w:rPr>
              <w:t>Equipment</w:t>
            </w:r>
          </w:p>
        </w:tc>
        <w:tc>
          <w:tcPr>
            <w:tcW w:w="1559" w:type="dxa"/>
            <w:shd w:val="clear" w:color="auto" w:fill="4F81BD"/>
          </w:tcPr>
          <w:p w:rsidR="001B4680" w:rsidRPr="00AA1BE2" w:rsidRDefault="001B4680" w:rsidP="005C492B">
            <w:pPr>
              <w:jc w:val="both"/>
              <w:rPr>
                <w:b/>
                <w:bCs/>
                <w:color w:val="FFFFFF"/>
              </w:rPr>
            </w:pPr>
            <w:r w:rsidRPr="00AA1BE2">
              <w:rPr>
                <w:b/>
                <w:bCs/>
                <w:color w:val="FFFFFF"/>
              </w:rPr>
              <w:t>MTBF (</w:t>
            </w:r>
            <w:proofErr w:type="spellStart"/>
            <w:r w:rsidRPr="00AA1BE2">
              <w:rPr>
                <w:b/>
                <w:bCs/>
                <w:color w:val="FFFFFF"/>
              </w:rPr>
              <w:t>Hr</w:t>
            </w:r>
            <w:proofErr w:type="spellEnd"/>
            <w:r w:rsidRPr="00AA1BE2">
              <w:rPr>
                <w:b/>
                <w:bCs/>
                <w:color w:val="FFFFFF"/>
              </w:rPr>
              <w:t>)</w:t>
            </w:r>
          </w:p>
        </w:tc>
        <w:tc>
          <w:tcPr>
            <w:tcW w:w="1417" w:type="dxa"/>
            <w:shd w:val="clear" w:color="auto" w:fill="4F81BD"/>
          </w:tcPr>
          <w:p w:rsidR="001B4680" w:rsidRPr="00AA1BE2" w:rsidRDefault="001B4680" w:rsidP="005C492B">
            <w:pPr>
              <w:jc w:val="both"/>
              <w:rPr>
                <w:b/>
                <w:bCs/>
                <w:color w:val="FFFFFF"/>
              </w:rPr>
            </w:pPr>
            <w:r w:rsidRPr="00AA1BE2">
              <w:rPr>
                <w:b/>
                <w:bCs/>
                <w:color w:val="FFFFFF"/>
              </w:rPr>
              <w:t>MTTR (</w:t>
            </w:r>
            <w:proofErr w:type="spellStart"/>
            <w:r w:rsidRPr="00AA1BE2">
              <w:rPr>
                <w:b/>
                <w:bCs/>
                <w:color w:val="FFFFFF"/>
              </w:rPr>
              <w:t>Hr</w:t>
            </w:r>
            <w:proofErr w:type="spellEnd"/>
            <w:r w:rsidRPr="00AA1BE2">
              <w:rPr>
                <w:b/>
                <w:bCs/>
                <w:color w:val="FFFFFF"/>
              </w:rPr>
              <w:t>)</w:t>
            </w:r>
          </w:p>
        </w:tc>
        <w:tc>
          <w:tcPr>
            <w:tcW w:w="1881" w:type="dxa"/>
            <w:shd w:val="clear" w:color="auto" w:fill="4F81BD"/>
          </w:tcPr>
          <w:p w:rsidR="001B4680" w:rsidRPr="00AA1BE2" w:rsidRDefault="001B4680" w:rsidP="005C492B">
            <w:pPr>
              <w:jc w:val="both"/>
              <w:rPr>
                <w:b/>
                <w:bCs/>
                <w:color w:val="FFFFFF"/>
              </w:rPr>
            </w:pPr>
            <w:r w:rsidRPr="00AA1BE2">
              <w:rPr>
                <w:b/>
                <w:bCs/>
                <w:color w:val="FFFFFF"/>
              </w:rPr>
              <w:t>Availability</w:t>
            </w:r>
          </w:p>
        </w:tc>
      </w:tr>
      <w:tr w:rsidR="001B4680" w:rsidRPr="00AA1BE2" w:rsidTr="001B4680">
        <w:trPr>
          <w:trHeight w:val="488"/>
          <w:jc w:val="center"/>
        </w:trPr>
        <w:tc>
          <w:tcPr>
            <w:tcW w:w="2977" w:type="dxa"/>
            <w:tcBorders>
              <w:top w:val="single" w:sz="8" w:space="0" w:color="4F81BD"/>
              <w:left w:val="single" w:sz="8" w:space="0" w:color="4F81BD"/>
              <w:bottom w:val="single" w:sz="8" w:space="0" w:color="4F81BD"/>
            </w:tcBorders>
            <w:shd w:val="clear" w:color="auto" w:fill="auto"/>
          </w:tcPr>
          <w:p w:rsidR="001B4680" w:rsidRPr="003F0BB3" w:rsidRDefault="001B4680" w:rsidP="005C492B">
            <w:pPr>
              <w:jc w:val="both"/>
              <w:rPr>
                <w:b/>
                <w:bCs/>
                <w:lang w:val="id-ID"/>
              </w:rPr>
            </w:pPr>
            <w:r>
              <w:rPr>
                <w:b/>
                <w:bCs/>
                <w:lang w:val="id-ID"/>
              </w:rPr>
              <w:t>OCC SCADA Server</w:t>
            </w:r>
          </w:p>
        </w:tc>
        <w:tc>
          <w:tcPr>
            <w:tcW w:w="1559" w:type="dxa"/>
            <w:tcBorders>
              <w:top w:val="single" w:sz="8" w:space="0" w:color="4F81BD"/>
              <w:bottom w:val="single" w:sz="8" w:space="0" w:color="4F81BD"/>
            </w:tcBorders>
          </w:tcPr>
          <w:p w:rsidR="001B4680" w:rsidRPr="00AA1BE2" w:rsidRDefault="001B4680" w:rsidP="005C492B">
            <w:pPr>
              <w:tabs>
                <w:tab w:val="left" w:pos="1653"/>
              </w:tabs>
              <w:spacing w:line="240" w:lineRule="auto"/>
              <w:jc w:val="both"/>
            </w:pPr>
            <w:r w:rsidRPr="00AA1BE2">
              <w:t>50,000</w:t>
            </w:r>
          </w:p>
        </w:tc>
        <w:tc>
          <w:tcPr>
            <w:tcW w:w="1417" w:type="dxa"/>
            <w:tcBorders>
              <w:top w:val="single" w:sz="8" w:space="0" w:color="4F81BD"/>
              <w:bottom w:val="single" w:sz="8" w:space="0" w:color="4F81BD"/>
            </w:tcBorders>
          </w:tcPr>
          <w:p w:rsidR="001B4680" w:rsidRPr="00AA1BE2" w:rsidRDefault="001B4680" w:rsidP="005C492B">
            <w:pPr>
              <w:tabs>
                <w:tab w:val="left" w:pos="1653"/>
              </w:tabs>
              <w:spacing w:line="240" w:lineRule="auto"/>
              <w:jc w:val="both"/>
            </w:pPr>
            <w:r>
              <w:t>0.5</w:t>
            </w:r>
          </w:p>
        </w:tc>
        <w:tc>
          <w:tcPr>
            <w:tcW w:w="1881" w:type="dxa"/>
            <w:tcBorders>
              <w:top w:val="single" w:sz="8" w:space="0" w:color="4F81BD"/>
              <w:bottom w:val="single" w:sz="8" w:space="0" w:color="4F81BD"/>
              <w:right w:val="single" w:sz="8" w:space="0" w:color="4F81BD"/>
            </w:tcBorders>
            <w:shd w:val="clear" w:color="auto" w:fill="auto"/>
          </w:tcPr>
          <w:p w:rsidR="001B4680" w:rsidRPr="00AA1BE2" w:rsidRDefault="001B4680" w:rsidP="005C492B">
            <w:pPr>
              <w:tabs>
                <w:tab w:val="left" w:pos="1653"/>
              </w:tabs>
              <w:spacing w:line="240" w:lineRule="auto"/>
              <w:jc w:val="both"/>
            </w:pPr>
            <w:r w:rsidRPr="00FA61B5">
              <w:t>0,9999999999</w:t>
            </w:r>
          </w:p>
        </w:tc>
      </w:tr>
      <w:tr w:rsidR="001B4680" w:rsidRPr="00AA1BE2" w:rsidTr="001B4680">
        <w:trPr>
          <w:trHeight w:val="488"/>
          <w:jc w:val="center"/>
        </w:trPr>
        <w:tc>
          <w:tcPr>
            <w:tcW w:w="2977" w:type="dxa"/>
            <w:tcBorders>
              <w:top w:val="single" w:sz="8" w:space="0" w:color="4F81BD"/>
              <w:left w:val="single" w:sz="8" w:space="0" w:color="4F81BD"/>
              <w:bottom w:val="single" w:sz="8" w:space="0" w:color="4F81BD"/>
            </w:tcBorders>
            <w:shd w:val="clear" w:color="auto" w:fill="D6ECFF" w:themeFill="background2"/>
          </w:tcPr>
          <w:p w:rsidR="001B4680" w:rsidRPr="003F0BB3" w:rsidRDefault="001B4680" w:rsidP="005C492B">
            <w:pPr>
              <w:jc w:val="both"/>
              <w:rPr>
                <w:b/>
                <w:bCs/>
                <w:lang w:val="id-ID"/>
              </w:rPr>
            </w:pPr>
            <w:r>
              <w:rPr>
                <w:b/>
                <w:bCs/>
                <w:lang w:val="id-ID"/>
              </w:rPr>
              <w:t>OCC HMI Workstation</w:t>
            </w:r>
          </w:p>
        </w:tc>
        <w:tc>
          <w:tcPr>
            <w:tcW w:w="1559" w:type="dxa"/>
            <w:tcBorders>
              <w:top w:val="single" w:sz="8" w:space="0" w:color="4F81BD"/>
              <w:bottom w:val="single" w:sz="8" w:space="0" w:color="4F81BD"/>
            </w:tcBorders>
            <w:shd w:val="clear" w:color="auto" w:fill="D6ECFF" w:themeFill="background2"/>
          </w:tcPr>
          <w:p w:rsidR="001B4680" w:rsidRPr="00AA1BE2" w:rsidRDefault="001B4680" w:rsidP="005C492B">
            <w:pPr>
              <w:tabs>
                <w:tab w:val="left" w:pos="1653"/>
              </w:tabs>
              <w:spacing w:line="240" w:lineRule="auto"/>
              <w:jc w:val="both"/>
            </w:pPr>
            <w:r>
              <w:t>50</w:t>
            </w:r>
            <w:r w:rsidRPr="00AA1BE2">
              <w:t>,000</w:t>
            </w:r>
          </w:p>
        </w:tc>
        <w:tc>
          <w:tcPr>
            <w:tcW w:w="1417" w:type="dxa"/>
            <w:tcBorders>
              <w:top w:val="single" w:sz="8" w:space="0" w:color="4F81BD"/>
              <w:bottom w:val="single" w:sz="8" w:space="0" w:color="4F81BD"/>
            </w:tcBorders>
            <w:shd w:val="clear" w:color="auto" w:fill="D6ECFF" w:themeFill="background2"/>
          </w:tcPr>
          <w:p w:rsidR="001B4680" w:rsidRPr="00AA1BE2" w:rsidRDefault="001B4680" w:rsidP="005C492B">
            <w:pPr>
              <w:tabs>
                <w:tab w:val="left" w:pos="1653"/>
              </w:tabs>
              <w:spacing w:line="240" w:lineRule="auto"/>
              <w:jc w:val="both"/>
            </w:pPr>
            <w:r>
              <w:t>0.5</w:t>
            </w:r>
          </w:p>
        </w:tc>
        <w:tc>
          <w:tcPr>
            <w:tcW w:w="1881" w:type="dxa"/>
            <w:tcBorders>
              <w:top w:val="single" w:sz="8" w:space="0" w:color="4F81BD"/>
              <w:bottom w:val="single" w:sz="8" w:space="0" w:color="4F81BD"/>
              <w:right w:val="single" w:sz="8" w:space="0" w:color="4F81BD"/>
            </w:tcBorders>
            <w:shd w:val="clear" w:color="auto" w:fill="D6ECFF" w:themeFill="background2"/>
          </w:tcPr>
          <w:p w:rsidR="001B4680" w:rsidRPr="001D4717" w:rsidRDefault="001B4680" w:rsidP="005C492B">
            <w:pPr>
              <w:tabs>
                <w:tab w:val="left" w:pos="1653"/>
              </w:tabs>
              <w:spacing w:line="240" w:lineRule="auto"/>
              <w:jc w:val="both"/>
              <w:rPr>
                <w:lang w:val="id-ID"/>
              </w:rPr>
            </w:pPr>
            <w:r w:rsidRPr="00FA61B5">
              <w:t>0,9999999999</w:t>
            </w:r>
          </w:p>
        </w:tc>
      </w:tr>
      <w:tr w:rsidR="001B4680" w:rsidRPr="00AA1BE2" w:rsidTr="001B4680">
        <w:trPr>
          <w:trHeight w:val="488"/>
          <w:jc w:val="center"/>
        </w:trPr>
        <w:tc>
          <w:tcPr>
            <w:tcW w:w="2977" w:type="dxa"/>
            <w:tcBorders>
              <w:top w:val="single" w:sz="8" w:space="0" w:color="4F81BD"/>
              <w:left w:val="single" w:sz="8" w:space="0" w:color="4F81BD"/>
              <w:bottom w:val="single" w:sz="8" w:space="0" w:color="4F81BD"/>
            </w:tcBorders>
            <w:shd w:val="clear" w:color="auto" w:fill="D6ECFF" w:themeFill="background2"/>
          </w:tcPr>
          <w:p w:rsidR="001B4680" w:rsidRPr="003F0BB3" w:rsidRDefault="001B4680" w:rsidP="005C492B">
            <w:pPr>
              <w:jc w:val="both"/>
              <w:rPr>
                <w:b/>
                <w:bCs/>
                <w:lang w:val="id-ID"/>
              </w:rPr>
            </w:pPr>
            <w:r>
              <w:rPr>
                <w:b/>
                <w:bCs/>
                <w:lang w:val="id-ID"/>
              </w:rPr>
              <w:t>Local HMI Workstation</w:t>
            </w:r>
          </w:p>
        </w:tc>
        <w:tc>
          <w:tcPr>
            <w:tcW w:w="1559" w:type="dxa"/>
            <w:tcBorders>
              <w:top w:val="single" w:sz="8" w:space="0" w:color="4F81BD"/>
              <w:bottom w:val="single" w:sz="8" w:space="0" w:color="4F81BD"/>
            </w:tcBorders>
            <w:shd w:val="clear" w:color="auto" w:fill="D6ECFF" w:themeFill="background2"/>
          </w:tcPr>
          <w:p w:rsidR="001B4680" w:rsidRPr="00AA1BE2" w:rsidRDefault="001B4680" w:rsidP="005C492B">
            <w:pPr>
              <w:tabs>
                <w:tab w:val="left" w:pos="1653"/>
              </w:tabs>
              <w:spacing w:line="240" w:lineRule="auto"/>
              <w:jc w:val="both"/>
            </w:pPr>
            <w:r>
              <w:t>50</w:t>
            </w:r>
            <w:r w:rsidRPr="00AA1BE2">
              <w:t>,000</w:t>
            </w:r>
          </w:p>
        </w:tc>
        <w:tc>
          <w:tcPr>
            <w:tcW w:w="1417" w:type="dxa"/>
            <w:tcBorders>
              <w:top w:val="single" w:sz="8" w:space="0" w:color="4F81BD"/>
              <w:bottom w:val="single" w:sz="8" w:space="0" w:color="4F81BD"/>
            </w:tcBorders>
            <w:shd w:val="clear" w:color="auto" w:fill="D6ECFF" w:themeFill="background2"/>
          </w:tcPr>
          <w:p w:rsidR="001B4680" w:rsidRPr="00AA1BE2" w:rsidRDefault="001B4680" w:rsidP="005C492B">
            <w:pPr>
              <w:tabs>
                <w:tab w:val="left" w:pos="1653"/>
              </w:tabs>
              <w:spacing w:line="240" w:lineRule="auto"/>
              <w:jc w:val="both"/>
            </w:pPr>
            <w:r>
              <w:t>0.5</w:t>
            </w:r>
          </w:p>
        </w:tc>
        <w:tc>
          <w:tcPr>
            <w:tcW w:w="1881" w:type="dxa"/>
            <w:tcBorders>
              <w:top w:val="single" w:sz="8" w:space="0" w:color="4F81BD"/>
              <w:bottom w:val="single" w:sz="8" w:space="0" w:color="4F81BD"/>
              <w:right w:val="single" w:sz="8" w:space="0" w:color="4F81BD"/>
            </w:tcBorders>
            <w:shd w:val="clear" w:color="auto" w:fill="D6ECFF" w:themeFill="background2"/>
          </w:tcPr>
          <w:p w:rsidR="001B4680" w:rsidRPr="00AA1BE2" w:rsidRDefault="001B4680" w:rsidP="005C492B">
            <w:pPr>
              <w:tabs>
                <w:tab w:val="left" w:pos="1653"/>
              </w:tabs>
              <w:spacing w:line="240" w:lineRule="auto"/>
              <w:jc w:val="both"/>
            </w:pPr>
            <w:r w:rsidRPr="00FA61B5">
              <w:t>0,99999</w:t>
            </w:r>
          </w:p>
        </w:tc>
      </w:tr>
      <w:tr w:rsidR="001B4680" w:rsidRPr="00AA1BE2" w:rsidTr="001B4680">
        <w:trPr>
          <w:trHeight w:val="488"/>
          <w:jc w:val="center"/>
        </w:trPr>
        <w:tc>
          <w:tcPr>
            <w:tcW w:w="2977" w:type="dxa"/>
            <w:tcBorders>
              <w:top w:val="single" w:sz="8" w:space="0" w:color="4F81BD"/>
              <w:left w:val="single" w:sz="8" w:space="0" w:color="4F81BD"/>
              <w:bottom w:val="single" w:sz="8" w:space="0" w:color="4F81BD"/>
            </w:tcBorders>
            <w:shd w:val="clear" w:color="auto" w:fill="auto"/>
          </w:tcPr>
          <w:p w:rsidR="001B4680" w:rsidRPr="003F0BB3" w:rsidRDefault="001B4680" w:rsidP="005C492B">
            <w:pPr>
              <w:jc w:val="both"/>
              <w:rPr>
                <w:b/>
                <w:bCs/>
                <w:lang w:val="id-ID"/>
              </w:rPr>
            </w:pPr>
            <w:r>
              <w:rPr>
                <w:b/>
                <w:bCs/>
                <w:lang w:val="id-ID"/>
              </w:rPr>
              <w:t>RTU</w:t>
            </w:r>
          </w:p>
        </w:tc>
        <w:tc>
          <w:tcPr>
            <w:tcW w:w="1559" w:type="dxa"/>
            <w:tcBorders>
              <w:top w:val="single" w:sz="8" w:space="0" w:color="4F81BD"/>
              <w:bottom w:val="single" w:sz="8" w:space="0" w:color="4F81BD"/>
            </w:tcBorders>
          </w:tcPr>
          <w:p w:rsidR="001B4680" w:rsidRPr="00AA1BE2" w:rsidRDefault="001B4680" w:rsidP="005C492B">
            <w:pPr>
              <w:tabs>
                <w:tab w:val="left" w:pos="1653"/>
              </w:tabs>
              <w:spacing w:line="240" w:lineRule="auto"/>
              <w:jc w:val="both"/>
            </w:pPr>
            <w:r>
              <w:rPr>
                <w:lang w:val="id-ID"/>
              </w:rPr>
              <w:t>12</w:t>
            </w:r>
            <w:r w:rsidRPr="00AA1BE2">
              <w:t>0,000</w:t>
            </w:r>
          </w:p>
        </w:tc>
        <w:tc>
          <w:tcPr>
            <w:tcW w:w="1417" w:type="dxa"/>
            <w:tcBorders>
              <w:top w:val="single" w:sz="8" w:space="0" w:color="4F81BD"/>
              <w:bottom w:val="single" w:sz="8" w:space="0" w:color="4F81BD"/>
            </w:tcBorders>
          </w:tcPr>
          <w:p w:rsidR="001B4680" w:rsidRPr="00AA1BE2" w:rsidRDefault="001B4680" w:rsidP="005C492B">
            <w:pPr>
              <w:tabs>
                <w:tab w:val="left" w:pos="1653"/>
              </w:tabs>
              <w:spacing w:line="240" w:lineRule="auto"/>
              <w:jc w:val="both"/>
            </w:pPr>
            <w:r>
              <w:t>0.5</w:t>
            </w:r>
          </w:p>
        </w:tc>
        <w:tc>
          <w:tcPr>
            <w:tcW w:w="1881" w:type="dxa"/>
            <w:tcBorders>
              <w:top w:val="single" w:sz="8" w:space="0" w:color="4F81BD"/>
              <w:bottom w:val="single" w:sz="8" w:space="0" w:color="4F81BD"/>
              <w:right w:val="single" w:sz="8" w:space="0" w:color="4F81BD"/>
            </w:tcBorders>
            <w:shd w:val="clear" w:color="auto" w:fill="auto"/>
          </w:tcPr>
          <w:p w:rsidR="001B4680" w:rsidRPr="00AA1BE2" w:rsidRDefault="001B4680" w:rsidP="005C492B">
            <w:pPr>
              <w:keepNext/>
              <w:tabs>
                <w:tab w:val="left" w:pos="1653"/>
              </w:tabs>
              <w:spacing w:line="240" w:lineRule="auto"/>
              <w:jc w:val="both"/>
            </w:pPr>
            <w:r w:rsidRPr="00FA61B5">
              <w:t>0,99999999</w:t>
            </w:r>
            <w:r>
              <w:t>9983</w:t>
            </w:r>
          </w:p>
        </w:tc>
      </w:tr>
    </w:tbl>
    <w:p w:rsidR="001B4680" w:rsidRDefault="001B4680" w:rsidP="002D214B">
      <w:pPr>
        <w:pStyle w:val="Caption"/>
      </w:pPr>
      <w:bookmarkStart w:id="335" w:name="_Toc497912885"/>
      <w:r>
        <w:t xml:space="preserve">Table </w:t>
      </w:r>
      <w:r w:rsidR="00F02490">
        <w:t xml:space="preserve"> </w:t>
      </w:r>
      <w:r w:rsidR="0087586F">
        <w:fldChar w:fldCharType="begin"/>
      </w:r>
      <w:r w:rsidR="0087586F">
        <w:instrText xml:space="preserve"> SEQ Table \* ARABIC </w:instrText>
      </w:r>
      <w:r w:rsidR="0087586F">
        <w:fldChar w:fldCharType="separate"/>
      </w:r>
      <w:r w:rsidR="00F02490">
        <w:rPr>
          <w:noProof/>
        </w:rPr>
        <w:t>28</w:t>
      </w:r>
      <w:r w:rsidR="0087586F">
        <w:rPr>
          <w:noProof/>
        </w:rPr>
        <w:fldChar w:fldCharType="end"/>
      </w:r>
      <w:r>
        <w:t xml:space="preserve"> - </w:t>
      </w:r>
      <w:r w:rsidRPr="00F35E5F">
        <w:t>Equipment MTBF, MTTR and Availability Summary</w:t>
      </w:r>
      <w:bookmarkEnd w:id="335"/>
    </w:p>
    <w:p w:rsidR="00B25C31" w:rsidRDefault="00B25C31" w:rsidP="00B25C31"/>
    <w:p w:rsidR="00B25C31" w:rsidRPr="00B25C31" w:rsidRDefault="00B25C31" w:rsidP="00B25C31"/>
    <w:p w:rsidR="0003049A" w:rsidRPr="00AA1BE2" w:rsidRDefault="0003049A" w:rsidP="005C492B">
      <w:pPr>
        <w:spacing w:line="360" w:lineRule="auto"/>
        <w:jc w:val="both"/>
        <w:rPr>
          <w:rFonts w:eastAsia="SimSun"/>
        </w:rPr>
      </w:pPr>
      <w:r w:rsidRPr="00AA1BE2">
        <w:rPr>
          <w:rFonts w:eastAsia="SimSun"/>
        </w:rPr>
        <w:lastRenderedPageBreak/>
        <w:t xml:space="preserve">The MTBF is the number of hours before an occurrence of a failure in the </w:t>
      </w:r>
      <w:r>
        <w:rPr>
          <w:rFonts w:eastAsia="SimSun"/>
          <w:lang w:val="id-ID"/>
        </w:rPr>
        <w:t>SCADA</w:t>
      </w:r>
      <w:r w:rsidRPr="00AA1BE2">
        <w:rPr>
          <w:rFonts w:eastAsia="SimSun"/>
        </w:rPr>
        <w:t xml:space="preserve"> system device. The MTTR is the mean time to repair of the </w:t>
      </w:r>
      <w:r>
        <w:rPr>
          <w:rFonts w:eastAsia="SimSun"/>
          <w:lang w:val="id-ID"/>
        </w:rPr>
        <w:t>SCADA</w:t>
      </w:r>
      <w:r w:rsidRPr="00AA1BE2">
        <w:rPr>
          <w:rFonts w:eastAsia="SimSun"/>
        </w:rPr>
        <w:t xml:space="preserve"> system. The MTTR specified is the time that is only relevant to the </w:t>
      </w:r>
      <w:r>
        <w:rPr>
          <w:rFonts w:eastAsia="SimSun"/>
          <w:lang w:val="id-ID"/>
        </w:rPr>
        <w:t>SCADA</w:t>
      </w:r>
      <w:r w:rsidRPr="00AA1BE2">
        <w:rPr>
          <w:rFonts w:eastAsia="SimSun"/>
        </w:rPr>
        <w:t xml:space="preserve"> system and does not </w:t>
      </w:r>
      <w:proofErr w:type="gramStart"/>
      <w:r w:rsidRPr="00AA1BE2">
        <w:rPr>
          <w:rFonts w:eastAsia="SimSun"/>
        </w:rPr>
        <w:t>take into account</w:t>
      </w:r>
      <w:proofErr w:type="gramEnd"/>
      <w:r w:rsidRPr="00AA1BE2">
        <w:rPr>
          <w:rFonts w:eastAsia="SimSun"/>
        </w:rPr>
        <w:t xml:space="preserve"> any time that is consumed outside of the troubleshooting and repair time of the </w:t>
      </w:r>
      <w:r>
        <w:rPr>
          <w:rFonts w:eastAsia="SimSun"/>
          <w:lang w:val="id-ID"/>
        </w:rPr>
        <w:t>SCADA</w:t>
      </w:r>
      <w:r w:rsidRPr="00AA1BE2">
        <w:rPr>
          <w:rFonts w:eastAsia="SimSun"/>
        </w:rPr>
        <w:t xml:space="preserve"> system. The following diagram shows the interconnections of the </w:t>
      </w:r>
      <w:r>
        <w:rPr>
          <w:rFonts w:eastAsia="SimSun"/>
          <w:lang w:val="id-ID"/>
        </w:rPr>
        <w:t>SCADA</w:t>
      </w:r>
      <w:r w:rsidRPr="00AA1BE2">
        <w:rPr>
          <w:rFonts w:eastAsia="SimSun"/>
        </w:rPr>
        <w:t xml:space="preserve"> setup and the availability calculation with assumption that all other subsystems are in ideal conditions.</w:t>
      </w:r>
    </w:p>
    <w:p w:rsidR="0003049A" w:rsidRPr="00AA1BE2" w:rsidRDefault="005421A3" w:rsidP="002D214B">
      <w:pPr>
        <w:pStyle w:val="Caption"/>
      </w:pPr>
      <w:r>
        <w:object w:dxaOrig="16756" w:dyaOrig="5145">
          <v:shape id="_x0000_i1031" type="#_x0000_t75" style="width:436.45pt;height:134.05pt" o:ole="">
            <v:imagedata r:id="rId119" o:title=""/>
          </v:shape>
          <o:OLEObject Type="Embed" ProgID="Visio.Drawing.15" ShapeID="_x0000_i1031" DrawAspect="Content" ObjectID="_1572766384" r:id="rId120"/>
        </w:object>
      </w:r>
    </w:p>
    <w:p w:rsidR="0003049A" w:rsidRPr="00AA1BE2" w:rsidRDefault="0003049A" w:rsidP="002D214B">
      <w:pPr>
        <w:pStyle w:val="Caption"/>
      </w:pPr>
      <w:bookmarkStart w:id="336" w:name="_Toc482887549"/>
      <w:bookmarkStart w:id="337" w:name="_Toc489079525"/>
      <w:r w:rsidRPr="00AA1BE2">
        <w:t xml:space="preserve">Figure </w:t>
      </w:r>
      <w:r w:rsidR="00954174">
        <w:t>52</w:t>
      </w:r>
      <w:r w:rsidRPr="00AA1BE2">
        <w:t xml:space="preserve"> –</w:t>
      </w:r>
      <w:r>
        <w:rPr>
          <w:lang w:val="id-ID"/>
        </w:rPr>
        <w:t xml:space="preserve"> SCADA</w:t>
      </w:r>
      <w:r w:rsidRPr="00AA1BE2">
        <w:t xml:space="preserve"> System Configuration</w:t>
      </w:r>
      <w:bookmarkEnd w:id="336"/>
      <w:bookmarkEnd w:id="337"/>
    </w:p>
    <w:p w:rsidR="0003049A" w:rsidRPr="00AA1BE2" w:rsidRDefault="0003049A" w:rsidP="00954174">
      <w:pPr>
        <w:jc w:val="center"/>
        <w:rPr>
          <w:rFonts w:eastAsia="SimSun"/>
        </w:rPr>
      </w:pPr>
      <w:r w:rsidRPr="00AA1BE2">
        <w:rPr>
          <w:noProof/>
          <w:lang w:eastAsia="en-US"/>
        </w:rPr>
        <w:drawing>
          <wp:inline distT="0" distB="0" distL="0" distR="0" wp14:anchorId="5B73BAC6" wp14:editId="01D127E2">
            <wp:extent cx="3609975" cy="8156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5012" cy="825872"/>
                    </a:xfrm>
                    <a:prstGeom prst="rect">
                      <a:avLst/>
                    </a:prstGeom>
                    <a:noFill/>
                    <a:ln>
                      <a:noFill/>
                    </a:ln>
                  </pic:spPr>
                </pic:pic>
              </a:graphicData>
            </a:graphic>
          </wp:inline>
        </w:drawing>
      </w:r>
    </w:p>
    <w:p w:rsidR="0003049A" w:rsidRPr="00AA1BE2" w:rsidRDefault="0003049A" w:rsidP="002D214B">
      <w:pPr>
        <w:pStyle w:val="Caption"/>
      </w:pPr>
      <w:bookmarkStart w:id="338" w:name="_Toc482691091"/>
      <w:bookmarkStart w:id="339" w:name="_Toc482887550"/>
      <w:bookmarkStart w:id="340" w:name="_Toc489079526"/>
      <w:r w:rsidRPr="00AA1BE2">
        <w:t xml:space="preserve">Figure </w:t>
      </w:r>
      <w:r w:rsidR="00954174">
        <w:t>52</w:t>
      </w:r>
      <w:r w:rsidRPr="00AA1BE2">
        <w:t xml:space="preserve"> –</w:t>
      </w:r>
      <w:r>
        <w:rPr>
          <w:lang w:val="id-ID"/>
        </w:rPr>
        <w:t xml:space="preserve"> SCADA</w:t>
      </w:r>
      <w:r w:rsidRPr="00AA1BE2">
        <w:t xml:space="preserve"> System Availability calculation</w:t>
      </w:r>
      <w:bookmarkEnd w:id="338"/>
      <w:bookmarkEnd w:id="339"/>
      <w:bookmarkEnd w:id="340"/>
    </w:p>
    <w:p w:rsidR="0003049A" w:rsidRPr="00AA1BE2" w:rsidRDefault="0003049A" w:rsidP="005C492B">
      <w:pPr>
        <w:jc w:val="both"/>
      </w:pPr>
    </w:p>
    <w:p w:rsidR="0003049A" w:rsidRPr="00AA1BE2" w:rsidRDefault="0003049A" w:rsidP="005C492B">
      <w:pPr>
        <w:jc w:val="both"/>
      </w:pPr>
      <w:r w:rsidRPr="00AA1BE2">
        <w:t xml:space="preserve">Based on the above figures, the Availability of the </w:t>
      </w:r>
      <w:r>
        <w:rPr>
          <w:lang w:val="id-ID"/>
        </w:rPr>
        <w:t>SCADA</w:t>
      </w:r>
      <w:r w:rsidRPr="00AA1BE2">
        <w:t xml:space="preserve"> System can be calculated as below:</w:t>
      </w:r>
    </w:p>
    <w:p w:rsidR="00012796" w:rsidRPr="00AA1BE2" w:rsidRDefault="00012796" w:rsidP="005C492B">
      <w:pPr>
        <w:pStyle w:val="ListParagraph"/>
        <w:numPr>
          <w:ilvl w:val="0"/>
          <w:numId w:val="55"/>
        </w:numPr>
        <w:spacing w:line="360" w:lineRule="auto"/>
        <w:jc w:val="both"/>
      </w:pPr>
      <w:r w:rsidRPr="00AA1BE2">
        <w:t xml:space="preserve">Availability of Parallel </w:t>
      </w:r>
      <w:r w:rsidRPr="00012796">
        <w:rPr>
          <w:lang w:val="id-ID"/>
        </w:rPr>
        <w:t>OCC SCADA Server</w:t>
      </w:r>
      <w:r w:rsidRPr="00AA1BE2">
        <w:t xml:space="preserve"> = 1-(</w:t>
      </w:r>
      <w:r w:rsidRPr="00A975A3">
        <w:t>0,</w:t>
      </w:r>
      <w:r w:rsidR="00326C2F" w:rsidRPr="00A975A3">
        <w:t>00001</w:t>
      </w:r>
      <w:r w:rsidR="00326C2F" w:rsidRPr="00AA1BE2">
        <w:t>) (</w:t>
      </w:r>
      <w:r w:rsidRPr="00A975A3">
        <w:t>0,00001</w:t>
      </w:r>
      <w:r w:rsidRPr="00AA1BE2">
        <w:t>)</w:t>
      </w:r>
    </w:p>
    <w:p w:rsidR="00012796" w:rsidRPr="00012796" w:rsidRDefault="00012796" w:rsidP="005C492B">
      <w:pPr>
        <w:pStyle w:val="ListParagraph"/>
        <w:numPr>
          <w:ilvl w:val="0"/>
          <w:numId w:val="55"/>
        </w:numPr>
        <w:spacing w:line="360" w:lineRule="auto"/>
        <w:jc w:val="both"/>
        <w:rPr>
          <w:rFonts w:ascii="Calibri" w:eastAsia="Times New Roman" w:hAnsi="Calibri" w:cs="Times New Roman"/>
          <w:color w:val="000000"/>
          <w:szCs w:val="22"/>
          <w:lang w:val="id-ID" w:eastAsia="id-ID"/>
        </w:rPr>
      </w:pPr>
      <w:r w:rsidRPr="00AA1BE2">
        <w:t xml:space="preserve">Availability of Parallel </w:t>
      </w:r>
      <w:r w:rsidRPr="00012796">
        <w:rPr>
          <w:lang w:val="id-ID"/>
        </w:rPr>
        <w:t>OCC SCADA Server</w:t>
      </w:r>
      <w:r w:rsidRPr="00AA1BE2">
        <w:t xml:space="preserve"> = </w:t>
      </w:r>
      <w:r w:rsidRPr="00A975A3">
        <w:t>0,9999999999</w:t>
      </w:r>
    </w:p>
    <w:p w:rsidR="00012796" w:rsidRPr="00AA1BE2" w:rsidRDefault="00012796" w:rsidP="005C492B">
      <w:pPr>
        <w:pStyle w:val="ListParagraph"/>
        <w:numPr>
          <w:ilvl w:val="0"/>
          <w:numId w:val="55"/>
        </w:numPr>
        <w:spacing w:line="360" w:lineRule="auto"/>
        <w:jc w:val="both"/>
      </w:pPr>
      <w:r w:rsidRPr="00AA1BE2">
        <w:t xml:space="preserve">Availability of Parallel </w:t>
      </w:r>
      <w:r w:rsidRPr="00012796">
        <w:rPr>
          <w:lang w:val="id-ID"/>
        </w:rPr>
        <w:t>OCC HMI Workstation</w:t>
      </w:r>
      <w:r>
        <w:t xml:space="preserve">= </w:t>
      </w:r>
      <w:r w:rsidRPr="00AA1BE2">
        <w:t>1-(</w:t>
      </w:r>
      <w:r w:rsidRPr="00A975A3">
        <w:t>0,</w:t>
      </w:r>
      <w:r w:rsidR="00326C2F" w:rsidRPr="00A975A3">
        <w:t>00001</w:t>
      </w:r>
      <w:r w:rsidR="00326C2F" w:rsidRPr="00AA1BE2">
        <w:t>) (</w:t>
      </w:r>
      <w:r w:rsidRPr="00A975A3">
        <w:t>0,00001</w:t>
      </w:r>
      <w:r w:rsidRPr="00AA1BE2">
        <w:t>)</w:t>
      </w:r>
    </w:p>
    <w:p w:rsidR="00012796" w:rsidRPr="00012796" w:rsidRDefault="00012796" w:rsidP="005C492B">
      <w:pPr>
        <w:pStyle w:val="ListParagraph"/>
        <w:numPr>
          <w:ilvl w:val="0"/>
          <w:numId w:val="55"/>
        </w:numPr>
        <w:spacing w:line="360" w:lineRule="auto"/>
        <w:jc w:val="both"/>
        <w:rPr>
          <w:lang w:val="id-ID"/>
        </w:rPr>
      </w:pPr>
      <w:r w:rsidRPr="00AA1BE2">
        <w:t xml:space="preserve">Availability of Parallel </w:t>
      </w:r>
      <w:r w:rsidRPr="00012796">
        <w:rPr>
          <w:lang w:val="id-ID"/>
        </w:rPr>
        <w:t>OCC HMI Workstation</w:t>
      </w:r>
      <w:r w:rsidRPr="00AA1BE2">
        <w:t xml:space="preserve"> = </w:t>
      </w:r>
      <w:r w:rsidRPr="00A975A3">
        <w:t>0,9999999999</w:t>
      </w:r>
    </w:p>
    <w:p w:rsidR="00012796" w:rsidRPr="00AA1BE2" w:rsidRDefault="00012796" w:rsidP="005C492B">
      <w:pPr>
        <w:pStyle w:val="ListParagraph"/>
        <w:numPr>
          <w:ilvl w:val="0"/>
          <w:numId w:val="55"/>
        </w:numPr>
        <w:spacing w:line="360" w:lineRule="auto"/>
        <w:jc w:val="both"/>
      </w:pPr>
      <w:r w:rsidRPr="00AA1BE2">
        <w:t xml:space="preserve">Availability of </w:t>
      </w:r>
      <w:r w:rsidRPr="00012796">
        <w:rPr>
          <w:lang w:val="id-ID"/>
        </w:rPr>
        <w:t>Local HMI Workstation</w:t>
      </w:r>
      <w:r w:rsidRPr="00AA1BE2">
        <w:t xml:space="preserve"> = </w:t>
      </w:r>
      <w:r>
        <w:t>1-</w:t>
      </w:r>
      <w:r w:rsidRPr="00A975A3">
        <w:t>0,00001</w:t>
      </w:r>
    </w:p>
    <w:p w:rsidR="00012796" w:rsidRPr="00012796" w:rsidRDefault="00012796" w:rsidP="005C492B">
      <w:pPr>
        <w:pStyle w:val="ListParagraph"/>
        <w:numPr>
          <w:ilvl w:val="0"/>
          <w:numId w:val="55"/>
        </w:numPr>
        <w:spacing w:line="360" w:lineRule="auto"/>
        <w:jc w:val="both"/>
        <w:rPr>
          <w:lang w:val="id-ID"/>
        </w:rPr>
      </w:pPr>
      <w:r w:rsidRPr="00AA1BE2">
        <w:t xml:space="preserve">Availability of </w:t>
      </w:r>
      <w:r w:rsidRPr="00012796">
        <w:rPr>
          <w:lang w:val="id-ID"/>
        </w:rPr>
        <w:t>Local HMI Workstation</w:t>
      </w:r>
      <w:r w:rsidRPr="00AA1BE2">
        <w:t xml:space="preserve"> = </w:t>
      </w:r>
      <w:r w:rsidRPr="00A975A3">
        <w:t>0,99999</w:t>
      </w:r>
    </w:p>
    <w:p w:rsidR="00012796" w:rsidRPr="00AA1BE2" w:rsidRDefault="00012796" w:rsidP="005C492B">
      <w:pPr>
        <w:pStyle w:val="ListParagraph"/>
        <w:numPr>
          <w:ilvl w:val="0"/>
          <w:numId w:val="55"/>
        </w:numPr>
        <w:spacing w:line="360" w:lineRule="auto"/>
        <w:jc w:val="both"/>
      </w:pPr>
      <w:r w:rsidRPr="00AA1BE2">
        <w:t xml:space="preserve">Availability of Parallel </w:t>
      </w:r>
      <w:r w:rsidRPr="00012796">
        <w:rPr>
          <w:lang w:val="id-ID"/>
        </w:rPr>
        <w:t>RTU</w:t>
      </w:r>
      <w:r w:rsidRPr="00AA1BE2">
        <w:t xml:space="preserve"> = 1-(</w:t>
      </w:r>
      <w:r>
        <w:t>4,16</w:t>
      </w:r>
      <w:r w:rsidRPr="00A975A3">
        <w:t>7E-</w:t>
      </w:r>
      <w:r w:rsidR="00326C2F" w:rsidRPr="00A975A3">
        <w:t>06</w:t>
      </w:r>
      <w:r w:rsidR="00326C2F" w:rsidRPr="00AA1BE2">
        <w:t>) (</w:t>
      </w:r>
      <w:r>
        <w:t>4,16</w:t>
      </w:r>
      <w:r w:rsidRPr="00A975A3">
        <w:t>7E-06</w:t>
      </w:r>
      <w:r w:rsidRPr="00AA1BE2">
        <w:t>)</w:t>
      </w:r>
    </w:p>
    <w:p w:rsidR="00012796" w:rsidRPr="00012796" w:rsidRDefault="00012796" w:rsidP="005C492B">
      <w:pPr>
        <w:pStyle w:val="ListParagraph"/>
        <w:numPr>
          <w:ilvl w:val="0"/>
          <w:numId w:val="55"/>
        </w:numPr>
        <w:spacing w:line="360" w:lineRule="auto"/>
        <w:jc w:val="both"/>
        <w:rPr>
          <w:lang w:val="id-ID"/>
        </w:rPr>
      </w:pPr>
      <w:r w:rsidRPr="00AA1BE2">
        <w:t xml:space="preserve">Availability of Parallel </w:t>
      </w:r>
      <w:r w:rsidRPr="00012796">
        <w:rPr>
          <w:lang w:val="id-ID"/>
        </w:rPr>
        <w:t xml:space="preserve">RTU </w:t>
      </w:r>
      <w:r w:rsidRPr="00AA1BE2">
        <w:t xml:space="preserve">= </w:t>
      </w:r>
      <w:r w:rsidRPr="00A975A3">
        <w:t>0,999999999982639</w:t>
      </w:r>
    </w:p>
    <w:p w:rsidR="00012796" w:rsidRPr="00AA1BE2" w:rsidRDefault="00012796" w:rsidP="005C492B">
      <w:pPr>
        <w:pStyle w:val="ListParagraph"/>
        <w:numPr>
          <w:ilvl w:val="0"/>
          <w:numId w:val="55"/>
        </w:numPr>
        <w:spacing w:line="360" w:lineRule="auto"/>
        <w:jc w:val="both"/>
      </w:pPr>
      <w:r w:rsidRPr="00AA1BE2">
        <w:t xml:space="preserve">Availability of </w:t>
      </w:r>
      <w:r w:rsidRPr="00012796">
        <w:rPr>
          <w:lang w:val="id-ID"/>
        </w:rPr>
        <w:t>SCADA</w:t>
      </w:r>
      <w:r w:rsidRPr="00AA1BE2">
        <w:t xml:space="preserve"> system = 1 – Unavailability {Parallel </w:t>
      </w:r>
      <w:r w:rsidRPr="00012796">
        <w:rPr>
          <w:lang w:val="id-ID"/>
        </w:rPr>
        <w:t>OCC SCADA Server</w:t>
      </w:r>
      <w:r w:rsidR="00F14B4E">
        <w:t xml:space="preserve"> </w:t>
      </w:r>
      <w:r w:rsidRPr="00AA1BE2">
        <w:t>+</w:t>
      </w:r>
      <w:r w:rsidR="00F14B4E">
        <w:t xml:space="preserve"> </w:t>
      </w:r>
      <w:r w:rsidRPr="00012796">
        <w:rPr>
          <w:lang w:val="id-ID"/>
        </w:rPr>
        <w:t>Parallel OCC HMI Workstation</w:t>
      </w:r>
      <w:r w:rsidR="00F14B4E">
        <w:t xml:space="preserve"> </w:t>
      </w:r>
      <w:r w:rsidRPr="00AA1BE2">
        <w:t>+</w:t>
      </w:r>
      <w:r w:rsidRPr="00012796">
        <w:rPr>
          <w:lang w:val="id-ID"/>
        </w:rPr>
        <w:t xml:space="preserve"> Local HMI Workstation</w:t>
      </w:r>
      <w:r w:rsidRPr="00AA1BE2">
        <w:t xml:space="preserve"> +</w:t>
      </w:r>
      <w:r w:rsidR="00F14B4E">
        <w:t xml:space="preserve"> </w:t>
      </w:r>
      <w:r w:rsidRPr="00012796">
        <w:rPr>
          <w:lang w:val="id-ID"/>
        </w:rPr>
        <w:t>Parallel RTU}</w:t>
      </w:r>
    </w:p>
    <w:p w:rsidR="00012796" w:rsidRPr="00AA1BE2" w:rsidRDefault="00012796" w:rsidP="005C492B">
      <w:pPr>
        <w:pStyle w:val="ListParagraph"/>
        <w:numPr>
          <w:ilvl w:val="0"/>
          <w:numId w:val="55"/>
        </w:numPr>
        <w:spacing w:line="360" w:lineRule="auto"/>
        <w:jc w:val="both"/>
      </w:pPr>
      <w:r w:rsidRPr="00AA1BE2">
        <w:t xml:space="preserve">Availability of </w:t>
      </w:r>
      <w:r w:rsidRPr="00012796">
        <w:rPr>
          <w:lang w:val="id-ID"/>
        </w:rPr>
        <w:t>SCADA</w:t>
      </w:r>
      <w:r w:rsidRPr="00AA1BE2">
        <w:t xml:space="preserve"> system </w:t>
      </w:r>
      <w:r w:rsidR="003E3963" w:rsidRPr="00AA1BE2">
        <w:t xml:space="preserve">= </w:t>
      </w:r>
      <w:r w:rsidR="003E3963">
        <w:t>1</w:t>
      </w:r>
      <w:r w:rsidRPr="00AA1BE2">
        <w:t>- [(</w:t>
      </w:r>
      <w:r w:rsidR="003E3963" w:rsidRPr="00AA1BE2">
        <w:t>0.0000</w:t>
      </w:r>
      <w:r w:rsidR="003E3963">
        <w:t>1</w:t>
      </w:r>
      <w:r w:rsidR="003E3963" w:rsidRPr="00AA1BE2">
        <w:t>) (0.0000</w:t>
      </w:r>
      <w:r w:rsidR="003E3963">
        <w:t>1</w:t>
      </w:r>
      <w:r w:rsidR="00F14B4E">
        <w:t xml:space="preserve">) </w:t>
      </w:r>
      <w:r w:rsidR="003E3963" w:rsidRPr="00AA1BE2">
        <w:t>+</w:t>
      </w:r>
      <w:r w:rsidR="00F14B4E">
        <w:t xml:space="preserve"> </w:t>
      </w:r>
      <w:r>
        <w:t>(</w:t>
      </w:r>
      <w:r w:rsidR="00F14B4E">
        <w:t xml:space="preserve">0.00001) (0.0001) </w:t>
      </w:r>
      <w:r w:rsidRPr="00AA1BE2">
        <w:t>+</w:t>
      </w:r>
      <w:r w:rsidR="00F14B4E">
        <w:t xml:space="preserve"> </w:t>
      </w:r>
      <w:r>
        <w:t>(0.00</w:t>
      </w:r>
      <w:r w:rsidRPr="00AA1BE2">
        <w:t>0</w:t>
      </w:r>
      <w:r>
        <w:t>01</w:t>
      </w:r>
      <w:r w:rsidRPr="00AA1BE2">
        <w:t>)</w:t>
      </w:r>
      <w:r w:rsidR="00F14B4E">
        <w:t xml:space="preserve"> </w:t>
      </w:r>
      <w:r w:rsidRPr="00AA1BE2">
        <w:t>+</w:t>
      </w:r>
      <w:r w:rsidR="00F14B4E">
        <w:t xml:space="preserve"> </w:t>
      </w:r>
      <w:r w:rsidRPr="00012796">
        <w:rPr>
          <w:lang w:val="id-ID"/>
        </w:rPr>
        <w:t>(</w:t>
      </w:r>
      <w:r>
        <w:t>4,16</w:t>
      </w:r>
      <w:r w:rsidRPr="00A975A3">
        <w:t>7E-06</w:t>
      </w:r>
      <w:r w:rsidRPr="00012796">
        <w:rPr>
          <w:lang w:val="id-ID"/>
        </w:rPr>
        <w:t>) (</w:t>
      </w:r>
      <w:r>
        <w:t>4,16</w:t>
      </w:r>
      <w:r w:rsidRPr="00A975A3">
        <w:t>7E-06</w:t>
      </w:r>
      <w:r w:rsidRPr="00012796">
        <w:rPr>
          <w:lang w:val="id-ID"/>
        </w:rPr>
        <w:t>)</w:t>
      </w:r>
      <w:r w:rsidRPr="00AA1BE2">
        <w:t>]</w:t>
      </w:r>
    </w:p>
    <w:p w:rsidR="00012796" w:rsidRPr="00AA1BE2" w:rsidRDefault="00012796" w:rsidP="005C492B">
      <w:pPr>
        <w:pStyle w:val="ListParagraph"/>
        <w:numPr>
          <w:ilvl w:val="0"/>
          <w:numId w:val="55"/>
        </w:numPr>
        <w:spacing w:line="360" w:lineRule="auto"/>
        <w:jc w:val="both"/>
      </w:pPr>
      <w:r w:rsidRPr="00AA1BE2">
        <w:lastRenderedPageBreak/>
        <w:t xml:space="preserve">Availability of </w:t>
      </w:r>
      <w:r w:rsidRPr="00012796">
        <w:rPr>
          <w:lang w:val="id-ID"/>
        </w:rPr>
        <w:t>SCADA</w:t>
      </w:r>
      <w:r w:rsidRPr="00AA1BE2">
        <w:t xml:space="preserve"> System = 1</w:t>
      </w:r>
      <w:r w:rsidR="00F14B4E">
        <w:t xml:space="preserve"> </w:t>
      </w:r>
      <w:r w:rsidRPr="00AA1BE2">
        <w:t>-</w:t>
      </w:r>
      <w:r w:rsidR="00F14B4E">
        <w:t xml:space="preserve"> </w:t>
      </w:r>
      <w:r w:rsidR="00F14B4E" w:rsidRPr="00AF1871">
        <w:rPr>
          <w:rFonts w:eastAsia="Times New Roman" w:cs="Arial"/>
          <w:bCs/>
          <w:color w:val="000000"/>
          <w:szCs w:val="22"/>
          <w:lang w:eastAsia="en-US"/>
        </w:rPr>
        <w:t>0.000010001217364</w:t>
      </w:r>
    </w:p>
    <w:p w:rsidR="00012796" w:rsidRPr="00AA1BE2" w:rsidRDefault="00012796" w:rsidP="005421A3">
      <w:pPr>
        <w:pStyle w:val="ListParagraph"/>
        <w:numPr>
          <w:ilvl w:val="0"/>
          <w:numId w:val="55"/>
        </w:numPr>
        <w:spacing w:line="360" w:lineRule="auto"/>
        <w:jc w:val="both"/>
      </w:pPr>
      <w:r w:rsidRPr="00AA1BE2">
        <w:t xml:space="preserve">Availability of </w:t>
      </w:r>
      <w:r w:rsidRPr="00012796">
        <w:rPr>
          <w:lang w:val="id-ID"/>
        </w:rPr>
        <w:t>SCADA</w:t>
      </w:r>
      <w:r w:rsidRPr="00AA1BE2">
        <w:t xml:space="preserve"> System =</w:t>
      </w:r>
      <w:r w:rsidR="005421A3">
        <w:t xml:space="preserve"> </w:t>
      </w:r>
      <w:r w:rsidR="00F14B4E" w:rsidRPr="005421A3">
        <w:rPr>
          <w:rFonts w:eastAsia="Times New Roman" w:cs="Arial"/>
          <w:bCs/>
          <w:color w:val="000000"/>
          <w:szCs w:val="22"/>
          <w:lang w:eastAsia="en-US"/>
        </w:rPr>
        <w:t>0,999989998782636</w:t>
      </w:r>
    </w:p>
    <w:p w:rsidR="00012796" w:rsidRPr="00AA1BE2" w:rsidRDefault="00012796" w:rsidP="005C492B">
      <w:pPr>
        <w:pStyle w:val="ListParagraph"/>
        <w:numPr>
          <w:ilvl w:val="0"/>
          <w:numId w:val="55"/>
        </w:numPr>
        <w:spacing w:line="360" w:lineRule="auto"/>
        <w:jc w:val="both"/>
      </w:pPr>
      <w:r w:rsidRPr="00AA1BE2">
        <w:t xml:space="preserve">Availability of </w:t>
      </w:r>
      <w:r w:rsidRPr="00012796">
        <w:rPr>
          <w:lang w:val="id-ID"/>
        </w:rPr>
        <w:t>SCADA</w:t>
      </w:r>
      <w:r w:rsidRPr="00AA1BE2">
        <w:t xml:space="preserve"> System = </w:t>
      </w:r>
      <w:r w:rsidR="00F14B4E" w:rsidRPr="00A975A3">
        <w:t>99,</w:t>
      </w:r>
      <w:r w:rsidR="00F14B4E" w:rsidRPr="000472E6">
        <w:rPr>
          <w:rFonts w:eastAsia="Times New Roman" w:cs="Arial"/>
          <w:bCs/>
          <w:color w:val="000000"/>
          <w:szCs w:val="22"/>
          <w:lang w:eastAsia="en-US"/>
        </w:rPr>
        <w:t>9989998782636</w:t>
      </w:r>
      <w:r w:rsidR="00F14B4E">
        <w:rPr>
          <w:rFonts w:eastAsia="Times New Roman" w:cs="Arial"/>
          <w:bCs/>
          <w:color w:val="000000"/>
          <w:szCs w:val="22"/>
          <w:lang w:eastAsia="en-US"/>
        </w:rPr>
        <w:t xml:space="preserve"> </w:t>
      </w:r>
      <w:r w:rsidR="00F14B4E" w:rsidRPr="00AA1BE2">
        <w:t>%</w:t>
      </w: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Default="001B4680" w:rsidP="005C492B">
      <w:pPr>
        <w:pStyle w:val="ic"/>
        <w:ind w:left="0"/>
        <w:jc w:val="both"/>
      </w:pPr>
    </w:p>
    <w:p w:rsidR="001B4680" w:rsidRPr="009D466F" w:rsidRDefault="001B4680" w:rsidP="005C492B">
      <w:pPr>
        <w:pStyle w:val="ic"/>
        <w:jc w:val="both"/>
      </w:pPr>
    </w:p>
    <w:p w:rsidR="001B4680" w:rsidRDefault="001B4680" w:rsidP="005C492B">
      <w:pPr>
        <w:pStyle w:val="ic"/>
        <w:jc w:val="both"/>
      </w:pPr>
    </w:p>
    <w:p w:rsidR="001B4680" w:rsidRDefault="001B4680" w:rsidP="005C492B">
      <w:pPr>
        <w:pStyle w:val="ic"/>
        <w:jc w:val="both"/>
      </w:pPr>
    </w:p>
    <w:p w:rsidR="001B4680" w:rsidRDefault="001B4680" w:rsidP="005C492B">
      <w:pPr>
        <w:pStyle w:val="ic"/>
        <w:jc w:val="both"/>
      </w:pPr>
    </w:p>
    <w:p w:rsidR="001B4680" w:rsidRDefault="001B4680" w:rsidP="005C492B">
      <w:pPr>
        <w:pStyle w:val="ic"/>
        <w:jc w:val="both"/>
      </w:pPr>
    </w:p>
    <w:p w:rsidR="001B4680" w:rsidRPr="009D466F" w:rsidRDefault="001B4680" w:rsidP="005C492B">
      <w:pPr>
        <w:pStyle w:val="ic"/>
        <w:jc w:val="both"/>
      </w:pPr>
    </w:p>
    <w:p w:rsidR="001B4680" w:rsidRDefault="001B4680" w:rsidP="005C492B">
      <w:pPr>
        <w:pStyle w:val="ic"/>
        <w:jc w:val="both"/>
      </w:pPr>
    </w:p>
    <w:p w:rsidR="005B56B0" w:rsidRPr="005B56B0" w:rsidRDefault="002B4DB4" w:rsidP="005C492B">
      <w:pPr>
        <w:pStyle w:val="Heading1"/>
        <w:jc w:val="both"/>
      </w:pPr>
      <w:bookmarkStart w:id="341" w:name="_Toc497912783"/>
      <w:r w:rsidRPr="007367C5">
        <w:lastRenderedPageBreak/>
        <w:t>Appendix</w:t>
      </w:r>
      <w:bookmarkEnd w:id="307"/>
      <w:bookmarkEnd w:id="341"/>
    </w:p>
    <w:p w:rsidR="008134DA" w:rsidRDefault="002B4DB4" w:rsidP="005C492B">
      <w:pPr>
        <w:pStyle w:val="TCHeading1"/>
        <w:jc w:val="both"/>
        <w:outlineLvl w:val="0"/>
      </w:pPr>
      <w:bookmarkStart w:id="342" w:name="_Toc490126471"/>
      <w:bookmarkStart w:id="343" w:name="_Toc497912784"/>
      <w:r w:rsidRPr="000B148D">
        <w:t xml:space="preserve">Appendix A: </w:t>
      </w:r>
      <w:bookmarkEnd w:id="342"/>
      <w:r w:rsidR="005B56B0" w:rsidRPr="005B56B0">
        <w:t>Compliance List Matrix</w:t>
      </w:r>
      <w:bookmarkEnd w:id="343"/>
    </w:p>
    <w:p w:rsidR="005B56B0" w:rsidRPr="000B148D" w:rsidRDefault="005B56B0" w:rsidP="005C492B">
      <w:pPr>
        <w:pStyle w:val="TCHeading1"/>
        <w:jc w:val="both"/>
        <w:outlineLvl w:val="0"/>
      </w:pPr>
      <w:bookmarkStart w:id="344" w:name="_Toc497912785"/>
      <w:r>
        <w:t>Appendix B</w:t>
      </w:r>
      <w:r w:rsidRPr="000B148D">
        <w:t>: List of Drawings</w:t>
      </w:r>
      <w:bookmarkEnd w:id="344"/>
    </w:p>
    <w:p w:rsidR="008134DA" w:rsidRPr="000B148D" w:rsidRDefault="005B56B0" w:rsidP="005C492B">
      <w:pPr>
        <w:pStyle w:val="TCHeading1"/>
        <w:jc w:val="both"/>
        <w:outlineLvl w:val="0"/>
      </w:pPr>
      <w:bookmarkStart w:id="345" w:name="_Toc497912786"/>
      <w:r>
        <w:t>Appendix C</w:t>
      </w:r>
      <w:r w:rsidR="008134DA" w:rsidRPr="000B148D">
        <w:t>: SIL 2 Certificate</w:t>
      </w:r>
      <w:bookmarkEnd w:id="345"/>
    </w:p>
    <w:p w:rsidR="008134DA" w:rsidRPr="000B148D" w:rsidRDefault="005B56B0" w:rsidP="005C492B">
      <w:pPr>
        <w:pStyle w:val="TCHeading1"/>
        <w:jc w:val="both"/>
        <w:outlineLvl w:val="0"/>
      </w:pPr>
      <w:bookmarkStart w:id="346" w:name="_Toc497912787"/>
      <w:r>
        <w:t>Appendix D</w:t>
      </w:r>
      <w:r w:rsidR="008134DA" w:rsidRPr="000B148D">
        <w:t xml:space="preserve">: Technical </w:t>
      </w:r>
      <w:proofErr w:type="spellStart"/>
      <w:r w:rsidR="008134DA" w:rsidRPr="000B148D">
        <w:t>Spesification</w:t>
      </w:r>
      <w:proofErr w:type="spellEnd"/>
      <w:r w:rsidR="008134DA" w:rsidRPr="000B148D">
        <w:t xml:space="preserve"> of SCADA</w:t>
      </w:r>
      <w:bookmarkEnd w:id="346"/>
    </w:p>
    <w:p w:rsidR="00553F64" w:rsidRPr="000B148D" w:rsidRDefault="00553F64" w:rsidP="005C492B">
      <w:pPr>
        <w:pStyle w:val="TCHeading1"/>
        <w:jc w:val="both"/>
        <w:outlineLvl w:val="0"/>
      </w:pPr>
      <w:bookmarkStart w:id="347" w:name="_Toc497912788"/>
      <w:r w:rsidRPr="000B148D">
        <w:t xml:space="preserve">Appendix </w:t>
      </w:r>
      <w:r w:rsidR="005B56B0">
        <w:t>E</w:t>
      </w:r>
      <w:r w:rsidRPr="000B148D">
        <w:t xml:space="preserve">: IO List </w:t>
      </w:r>
      <w:r w:rsidR="007E79F1" w:rsidRPr="000B148D">
        <w:t>(not confirm)</w:t>
      </w:r>
      <w:bookmarkEnd w:id="347"/>
    </w:p>
    <w:p w:rsidR="00326C2F" w:rsidRDefault="00326C2F" w:rsidP="005C492B">
      <w:pPr>
        <w:jc w:val="both"/>
        <w:rPr>
          <w:lang w:val="en-GB" w:eastAsia="en-US" w:bidi="th-TH"/>
        </w:rPr>
        <w:sectPr w:rsidR="00326C2F" w:rsidSect="00825F76">
          <w:headerReference w:type="default" r:id="rId122"/>
          <w:footerReference w:type="default" r:id="rId123"/>
          <w:pgSz w:w="11909" w:h="16834" w:code="9"/>
          <w:pgMar w:top="1729" w:right="1440" w:bottom="1440" w:left="1729" w:header="720" w:footer="720" w:gutter="0"/>
          <w:pgNumType w:start="111"/>
          <w:cols w:space="720"/>
          <w:docGrid w:linePitch="360"/>
        </w:sectPr>
      </w:pPr>
    </w:p>
    <w:p w:rsidR="00553F64" w:rsidRPr="00553F64" w:rsidRDefault="00553F64" w:rsidP="005C492B">
      <w:pPr>
        <w:jc w:val="both"/>
        <w:rPr>
          <w:lang w:val="en-GB" w:eastAsia="en-US" w:bidi="th-TH"/>
        </w:rPr>
      </w:pPr>
    </w:p>
    <w:p w:rsidR="002B4DB4" w:rsidRPr="002B5704" w:rsidRDefault="002B4DB4" w:rsidP="005C492B">
      <w:pPr>
        <w:jc w:val="both"/>
        <w:rPr>
          <w:rFonts w:cs="Arial"/>
          <w:lang w:val="en-GB" w:eastAsia="en-US" w:bidi="th-TH"/>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326C2F" w:rsidRPr="001C408A" w:rsidRDefault="00326C2F" w:rsidP="005C492B">
      <w:pPr>
        <w:pStyle w:val="TCHeading1"/>
        <w:jc w:val="both"/>
        <w:rPr>
          <w:rFonts w:ascii="Arial" w:hAnsi="Arial" w:cs="Arial"/>
          <w:sz w:val="32"/>
        </w:rPr>
      </w:pPr>
      <w:r w:rsidRPr="001C408A">
        <w:rPr>
          <w:rFonts w:ascii="Arial" w:hAnsi="Arial" w:cs="Arial"/>
          <w:sz w:val="32"/>
        </w:rPr>
        <w:t xml:space="preserve">APPENDIX A: </w:t>
      </w:r>
    </w:p>
    <w:p w:rsidR="002B4DB4" w:rsidRPr="002B5704" w:rsidRDefault="0087586F" w:rsidP="005C492B">
      <w:pPr>
        <w:pStyle w:val="TCHeading1"/>
        <w:jc w:val="both"/>
        <w:rPr>
          <w:rFonts w:cs="Arial"/>
        </w:rPr>
      </w:pPr>
      <w:r>
        <w:rPr>
          <w:noProof/>
          <w:lang w:val="en-US" w:bidi="ar-SA"/>
        </w:rPr>
        <w:pict w14:anchorId="29F9006F">
          <v:line id="Straight Connector 315" o:spid="_x0000_s1054"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278.8pt,23.8pt" to="436.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" strokecolor="black [3040]" strokeweight="4.5pt"/>
        </w:pict>
      </w:r>
      <w:r>
        <w:rPr>
          <w:noProof/>
          <w:lang w:val="en-US" w:bidi="ar-SA"/>
        </w:rPr>
        <w:pict w14:anchorId="1E8CCA9D">
          <v:line id="Straight Connector 316" o:spid="_x0000_s1053" style="position:absolute;left:0;text-align:lef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65pt,32.3pt" to="436.6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" strokecolor="black [3040]" strokeweight="4.5pt"/>
        </w:pict>
      </w:r>
      <w:r w:rsidR="00D6191A" w:rsidRPr="00D6191A">
        <w:rPr>
          <w:rFonts w:ascii="Arial" w:hAnsi="Arial" w:cs="Arial"/>
          <w:sz w:val="32"/>
        </w:rPr>
        <w:t>Compliance List Matrix</w:t>
      </w: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2B4DB4" w:rsidRPr="002B5704" w:rsidRDefault="002B4DB4" w:rsidP="005C492B">
      <w:pPr>
        <w:jc w:val="both"/>
        <w:rPr>
          <w:rFonts w:eastAsia="SimSun" w:cs="Arial"/>
        </w:rPr>
      </w:pPr>
    </w:p>
    <w:p w:rsidR="000826EA" w:rsidRDefault="000826EA" w:rsidP="005C492B">
      <w:pPr>
        <w:jc w:val="both"/>
        <w:rPr>
          <w:rFonts w:cs="Arial"/>
          <w:b/>
          <w:sz w:val="32"/>
          <w:szCs w:val="32"/>
        </w:rPr>
        <w:sectPr w:rsidR="000826EA" w:rsidSect="00A07B9F">
          <w:headerReference w:type="default" r:id="rId124"/>
          <w:footerReference w:type="default" r:id="rId125"/>
          <w:pgSz w:w="11909" w:h="16834" w:code="9"/>
          <w:pgMar w:top="1729" w:right="1440" w:bottom="1440" w:left="1729" w:header="720" w:footer="720" w:gutter="0"/>
          <w:pgNumType w:start="75"/>
          <w:cols w:space="720"/>
          <w:docGrid w:linePitch="360"/>
        </w:sectPr>
      </w:pPr>
      <w:bookmarkStart w:id="348" w:name="_Toc490124357"/>
      <w:bookmarkStart w:id="349" w:name="_Toc490124541"/>
      <w:bookmarkStart w:id="350" w:name="_Toc490124725"/>
      <w:bookmarkStart w:id="351" w:name="_Toc490124358"/>
      <w:bookmarkStart w:id="352" w:name="_Toc490124542"/>
      <w:bookmarkStart w:id="353" w:name="_Toc490124726"/>
      <w:bookmarkStart w:id="354" w:name="_Toc490124359"/>
      <w:bookmarkStart w:id="355" w:name="_Toc490124543"/>
      <w:bookmarkStart w:id="356" w:name="_Toc490124727"/>
      <w:bookmarkStart w:id="357" w:name="_Toc490124360"/>
      <w:bookmarkStart w:id="358" w:name="_Toc490124544"/>
      <w:bookmarkStart w:id="359" w:name="_Toc490124728"/>
      <w:bookmarkStart w:id="360" w:name="_Toc490124361"/>
      <w:bookmarkStart w:id="361" w:name="_Toc490124545"/>
      <w:bookmarkStart w:id="362" w:name="_Toc490124729"/>
      <w:bookmarkStart w:id="363" w:name="_Toc490124362"/>
      <w:bookmarkStart w:id="364" w:name="_Toc490124546"/>
      <w:bookmarkStart w:id="365" w:name="_Toc490124730"/>
      <w:bookmarkStart w:id="366" w:name="_Toc490124363"/>
      <w:bookmarkStart w:id="367" w:name="_Toc490124547"/>
      <w:bookmarkStart w:id="368" w:name="_Toc490124731"/>
      <w:bookmarkStart w:id="369" w:name="_Toc490124364"/>
      <w:bookmarkStart w:id="370" w:name="_Toc490124548"/>
      <w:bookmarkStart w:id="371" w:name="_Toc490124732"/>
      <w:bookmarkStart w:id="372" w:name="_Toc490124365"/>
      <w:bookmarkStart w:id="373" w:name="_Toc490124549"/>
      <w:bookmarkStart w:id="374" w:name="_Toc490124733"/>
      <w:bookmarkStart w:id="375" w:name="_Toc490124366"/>
      <w:bookmarkStart w:id="376" w:name="_Toc490124550"/>
      <w:bookmarkStart w:id="377" w:name="_Toc490124734"/>
      <w:bookmarkStart w:id="378" w:name="_Toc490124367"/>
      <w:bookmarkStart w:id="379" w:name="_Toc490124551"/>
      <w:bookmarkStart w:id="380" w:name="_Toc490124735"/>
      <w:bookmarkStart w:id="381" w:name="_Toc490124368"/>
      <w:bookmarkStart w:id="382" w:name="_Toc490124552"/>
      <w:bookmarkStart w:id="383" w:name="_Toc490124736"/>
      <w:bookmarkStart w:id="384" w:name="_Toc490124369"/>
      <w:bookmarkStart w:id="385" w:name="_Toc490124553"/>
      <w:bookmarkStart w:id="386" w:name="_Toc490124737"/>
      <w:bookmarkStart w:id="387" w:name="_Toc490124370"/>
      <w:bookmarkStart w:id="388" w:name="_Toc490124554"/>
      <w:bookmarkStart w:id="389" w:name="_Toc490124738"/>
      <w:bookmarkStart w:id="390" w:name="_Toc490124371"/>
      <w:bookmarkStart w:id="391" w:name="_Toc490124555"/>
      <w:bookmarkStart w:id="392" w:name="_Toc490124739"/>
      <w:bookmarkStart w:id="393" w:name="_Toc490124372"/>
      <w:bookmarkStart w:id="394" w:name="_Toc490124556"/>
      <w:bookmarkStart w:id="395" w:name="_Toc490124740"/>
      <w:bookmarkStart w:id="396" w:name="_Toc490124373"/>
      <w:bookmarkStart w:id="397" w:name="_Toc490124557"/>
      <w:bookmarkStart w:id="398" w:name="_Toc490124741"/>
      <w:bookmarkStart w:id="399" w:name="_Toc490124374"/>
      <w:bookmarkStart w:id="400" w:name="_Toc490124558"/>
      <w:bookmarkStart w:id="401" w:name="_Toc490124742"/>
      <w:bookmarkStart w:id="402" w:name="_Toc490124375"/>
      <w:bookmarkStart w:id="403" w:name="_Toc490124559"/>
      <w:bookmarkStart w:id="404" w:name="_Toc490124743"/>
      <w:bookmarkStart w:id="405" w:name="_Toc490124376"/>
      <w:bookmarkStart w:id="406" w:name="_Toc490124560"/>
      <w:bookmarkStart w:id="407" w:name="_Toc490124744"/>
      <w:bookmarkStart w:id="408" w:name="_Toc490124377"/>
      <w:bookmarkStart w:id="409" w:name="_Toc490124561"/>
      <w:bookmarkStart w:id="410" w:name="_Toc490124745"/>
      <w:bookmarkStart w:id="411" w:name="_Toc490124378"/>
      <w:bookmarkStart w:id="412" w:name="_Toc490124562"/>
      <w:bookmarkStart w:id="413" w:name="_Toc490124746"/>
      <w:bookmarkStart w:id="414" w:name="_Toc490124379"/>
      <w:bookmarkStart w:id="415" w:name="_Toc490124563"/>
      <w:bookmarkStart w:id="416" w:name="_Toc490124747"/>
      <w:bookmarkStart w:id="417" w:name="_Toc490124380"/>
      <w:bookmarkStart w:id="418" w:name="_Toc490124564"/>
      <w:bookmarkStart w:id="419" w:name="_Toc490124748"/>
      <w:bookmarkStart w:id="420" w:name="_Toc490124381"/>
      <w:bookmarkStart w:id="421" w:name="_Toc490124565"/>
      <w:bookmarkStart w:id="422" w:name="_Toc490124749"/>
      <w:bookmarkStart w:id="423" w:name="_Toc490124382"/>
      <w:bookmarkStart w:id="424" w:name="_Toc490124566"/>
      <w:bookmarkStart w:id="425" w:name="_Toc490124750"/>
      <w:bookmarkStart w:id="426" w:name="_Toc490124383"/>
      <w:bookmarkStart w:id="427" w:name="_Toc490124567"/>
      <w:bookmarkStart w:id="428" w:name="_Toc490124751"/>
      <w:bookmarkStart w:id="429" w:name="_Toc490124384"/>
      <w:bookmarkStart w:id="430" w:name="_Toc490124568"/>
      <w:bookmarkStart w:id="431" w:name="_Toc490124752"/>
      <w:bookmarkStart w:id="432" w:name="STDCompNRef"/>
      <w:bookmarkStart w:id="433" w:name="_Toc490124385"/>
      <w:bookmarkStart w:id="434" w:name="_Toc490124569"/>
      <w:bookmarkStart w:id="435" w:name="_Toc490124753"/>
      <w:bookmarkStart w:id="436" w:name="_Toc490124386"/>
      <w:bookmarkStart w:id="437" w:name="_Toc490124570"/>
      <w:bookmarkStart w:id="438" w:name="_Toc490124754"/>
      <w:bookmarkStart w:id="439" w:name="_Toc490124387"/>
      <w:bookmarkStart w:id="440" w:name="_Toc490124571"/>
      <w:bookmarkStart w:id="441" w:name="_Toc490124755"/>
      <w:bookmarkStart w:id="442" w:name="_Toc490124388"/>
      <w:bookmarkStart w:id="443" w:name="_Toc490124572"/>
      <w:bookmarkStart w:id="444" w:name="_Toc490124756"/>
      <w:bookmarkStart w:id="445" w:name="_Toc490124389"/>
      <w:bookmarkStart w:id="446" w:name="_Toc490124573"/>
      <w:bookmarkStart w:id="447" w:name="_Toc490124757"/>
      <w:bookmarkStart w:id="448" w:name="_Toc490124390"/>
      <w:bookmarkStart w:id="449" w:name="_Toc490124574"/>
      <w:bookmarkStart w:id="450" w:name="_Toc490124758"/>
      <w:bookmarkStart w:id="451" w:name="_Toc490124391"/>
      <w:bookmarkStart w:id="452" w:name="_Toc490124575"/>
      <w:bookmarkStart w:id="453" w:name="_Toc490124759"/>
      <w:bookmarkStart w:id="454" w:name="_Toc490124392"/>
      <w:bookmarkStart w:id="455" w:name="_Toc490124576"/>
      <w:bookmarkStart w:id="456" w:name="_Toc490124760"/>
      <w:bookmarkStart w:id="457" w:name="_Toc490124393"/>
      <w:bookmarkStart w:id="458" w:name="_Toc490124577"/>
      <w:bookmarkStart w:id="459" w:name="_Toc490124761"/>
      <w:bookmarkStart w:id="460" w:name="_Toc490124394"/>
      <w:bookmarkStart w:id="461" w:name="_Toc490124578"/>
      <w:bookmarkStart w:id="462" w:name="_Toc490124762"/>
      <w:bookmarkStart w:id="463" w:name="_Toc490124395"/>
      <w:bookmarkStart w:id="464" w:name="_Toc490124579"/>
      <w:bookmarkStart w:id="465" w:name="_Toc490124763"/>
      <w:bookmarkStart w:id="466" w:name="_Toc490124396"/>
      <w:bookmarkStart w:id="467" w:name="_Toc490124580"/>
      <w:bookmarkStart w:id="468" w:name="_Toc490124764"/>
      <w:bookmarkStart w:id="469" w:name="_Toc490124397"/>
      <w:bookmarkStart w:id="470" w:name="_Toc490124581"/>
      <w:bookmarkStart w:id="471" w:name="_Toc490124765"/>
      <w:bookmarkStart w:id="472" w:name="_Toc490124398"/>
      <w:bookmarkStart w:id="473" w:name="_Toc490124582"/>
      <w:bookmarkStart w:id="474" w:name="_Toc490124766"/>
      <w:bookmarkStart w:id="475" w:name="_Toc490124399"/>
      <w:bookmarkStart w:id="476" w:name="_Toc490124583"/>
      <w:bookmarkStart w:id="477" w:name="_Toc490124767"/>
      <w:bookmarkStart w:id="478" w:name="_Toc490124400"/>
      <w:bookmarkStart w:id="479" w:name="_Toc490124584"/>
      <w:bookmarkStart w:id="480" w:name="_Toc490124768"/>
      <w:bookmarkStart w:id="481" w:name="_Toc490124401"/>
      <w:bookmarkStart w:id="482" w:name="_Toc490124585"/>
      <w:bookmarkStart w:id="483" w:name="_Toc490124769"/>
      <w:bookmarkStart w:id="484" w:name="_Toc490124402"/>
      <w:bookmarkStart w:id="485" w:name="_Toc490124586"/>
      <w:bookmarkStart w:id="486" w:name="_Toc490124770"/>
      <w:bookmarkStart w:id="487" w:name="_Toc490124403"/>
      <w:bookmarkStart w:id="488" w:name="_Toc490124587"/>
      <w:bookmarkStart w:id="489" w:name="_Toc490124771"/>
      <w:bookmarkStart w:id="490" w:name="_Toc490124404"/>
      <w:bookmarkStart w:id="491" w:name="_Toc490124588"/>
      <w:bookmarkStart w:id="492" w:name="_Toc490124772"/>
      <w:bookmarkStart w:id="493" w:name="_Toc490124405"/>
      <w:bookmarkStart w:id="494" w:name="_Toc490124589"/>
      <w:bookmarkStart w:id="495" w:name="_Toc490124773"/>
      <w:bookmarkStart w:id="496" w:name="_Toc490124406"/>
      <w:bookmarkStart w:id="497" w:name="_Toc490124590"/>
      <w:bookmarkStart w:id="498" w:name="_Toc490124774"/>
      <w:bookmarkStart w:id="499" w:name="_Toc490124407"/>
      <w:bookmarkStart w:id="500" w:name="_Toc490124591"/>
      <w:bookmarkStart w:id="501" w:name="_Toc490124775"/>
      <w:bookmarkStart w:id="502" w:name="_Toc490124408"/>
      <w:bookmarkStart w:id="503" w:name="_Toc490124592"/>
      <w:bookmarkStart w:id="504" w:name="_Toc490124776"/>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FB5951" w:rsidRPr="002B5704" w:rsidRDefault="00FB5951" w:rsidP="005C492B">
      <w:pPr>
        <w:jc w:val="both"/>
        <w:rPr>
          <w:rFonts w:cs="Arial"/>
          <w:b/>
          <w:sz w:val="32"/>
          <w:szCs w:val="32"/>
        </w:rPr>
      </w:pPr>
    </w:p>
    <w:tbl>
      <w:tblPr>
        <w:tblW w:w="15750" w:type="dxa"/>
        <w:tblInd w:w="-905" w:type="dxa"/>
        <w:tblCellMar>
          <w:top w:w="15" w:type="dxa"/>
          <w:bottom w:w="15" w:type="dxa"/>
        </w:tblCellMar>
        <w:tblLook w:val="04A0" w:firstRow="1" w:lastRow="0" w:firstColumn="1" w:lastColumn="0" w:noHBand="0" w:noVBand="1"/>
      </w:tblPr>
      <w:tblGrid>
        <w:gridCol w:w="430"/>
        <w:gridCol w:w="5658"/>
        <w:gridCol w:w="1079"/>
        <w:gridCol w:w="1079"/>
        <w:gridCol w:w="1079"/>
        <w:gridCol w:w="1018"/>
        <w:gridCol w:w="1088"/>
        <w:gridCol w:w="1072"/>
        <w:gridCol w:w="2005"/>
        <w:gridCol w:w="1242"/>
      </w:tblGrid>
      <w:tr w:rsidR="000826EA" w:rsidRPr="00016DCC" w:rsidTr="00326C2F">
        <w:trPr>
          <w:trHeight w:val="288"/>
          <w:tblHeader/>
        </w:trPr>
        <w:tc>
          <w:tcPr>
            <w:tcW w:w="430"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w:t>
            </w:r>
          </w:p>
        </w:tc>
        <w:tc>
          <w:tcPr>
            <w:tcW w:w="5658"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REQUIREMENTS</w:t>
            </w:r>
          </w:p>
        </w:tc>
        <w:tc>
          <w:tcPr>
            <w:tcW w:w="4255" w:type="dxa"/>
            <w:gridSpan w:val="4"/>
            <w:tcBorders>
              <w:top w:val="single" w:sz="4" w:space="0" w:color="auto"/>
              <w:left w:val="single" w:sz="4" w:space="0" w:color="auto"/>
              <w:bottom w:val="single" w:sz="4" w:space="0" w:color="auto"/>
              <w:right w:val="nil"/>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COMPLIANCE</w:t>
            </w:r>
          </w:p>
        </w:tc>
        <w:tc>
          <w:tcPr>
            <w:tcW w:w="2160" w:type="dxa"/>
            <w:gridSpan w:val="2"/>
            <w:tcBorders>
              <w:top w:val="single" w:sz="4" w:space="0" w:color="auto"/>
              <w:left w:val="single" w:sz="4" w:space="0" w:color="auto"/>
              <w:bottom w:val="single" w:sz="4" w:space="0" w:color="auto"/>
              <w:right w:val="nil"/>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CONTENT TYPE</w:t>
            </w:r>
          </w:p>
        </w:tc>
        <w:tc>
          <w:tcPr>
            <w:tcW w:w="2005"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Requirement's Evidence</w:t>
            </w:r>
            <w:r w:rsidRPr="00016DCC">
              <w:rPr>
                <w:rFonts w:ascii="Calibri" w:eastAsia="Times New Roman" w:hAnsi="Calibri" w:cs="Times New Roman"/>
                <w:b/>
                <w:bCs/>
                <w:sz w:val="16"/>
                <w:szCs w:val="16"/>
                <w:lang w:eastAsia="en-US"/>
              </w:rPr>
              <w:br/>
              <w:t>(Document Reference)</w:t>
            </w:r>
          </w:p>
        </w:tc>
        <w:tc>
          <w:tcPr>
            <w:tcW w:w="1242" w:type="dxa"/>
            <w:vMerge w:val="restart"/>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NOTE</w:t>
            </w:r>
          </w:p>
        </w:tc>
      </w:tr>
      <w:tr w:rsidR="000826EA" w:rsidRPr="00016DCC" w:rsidTr="00326C2F">
        <w:trPr>
          <w:trHeight w:val="408"/>
          <w:tblHeader/>
        </w:trPr>
        <w:tc>
          <w:tcPr>
            <w:tcW w:w="430" w:type="dxa"/>
            <w:vMerge/>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p>
        </w:tc>
        <w:tc>
          <w:tcPr>
            <w:tcW w:w="5658" w:type="dxa"/>
            <w:vMerge/>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Compliant</w:t>
            </w: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Partially-Compliant</w:t>
            </w:r>
          </w:p>
        </w:tc>
        <w:tc>
          <w:tcPr>
            <w:tcW w:w="1079"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Non-Compliant</w:t>
            </w:r>
          </w:p>
        </w:tc>
        <w:tc>
          <w:tcPr>
            <w:tcW w:w="1018"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Discrepancy</w:t>
            </w:r>
          </w:p>
        </w:tc>
        <w:tc>
          <w:tcPr>
            <w:tcW w:w="1088"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Requirement</w:t>
            </w:r>
          </w:p>
        </w:tc>
        <w:tc>
          <w:tcPr>
            <w:tcW w:w="1072" w:type="dxa"/>
            <w:tcBorders>
              <w:top w:val="single" w:sz="4" w:space="0" w:color="auto"/>
              <w:left w:val="single" w:sz="4" w:space="0" w:color="auto"/>
              <w:bottom w:val="single" w:sz="4" w:space="0" w:color="auto"/>
              <w:right w:val="single" w:sz="4" w:space="0" w:color="auto"/>
            </w:tcBorders>
            <w:shd w:val="clear" w:color="auto" w:fill="007DEB" w:themeFill="background2" w:themeFillShade="80"/>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r w:rsidRPr="00016DCC">
              <w:rPr>
                <w:rFonts w:ascii="Calibri" w:eastAsia="Times New Roman" w:hAnsi="Calibri" w:cs="Times New Roman"/>
                <w:b/>
                <w:bCs/>
                <w:sz w:val="16"/>
                <w:szCs w:val="16"/>
                <w:lang w:eastAsia="en-US"/>
              </w:rPr>
              <w:t>Information</w:t>
            </w:r>
          </w:p>
        </w:tc>
        <w:tc>
          <w:tcPr>
            <w:tcW w:w="2005" w:type="dxa"/>
            <w:vMerge/>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p>
        </w:tc>
        <w:tc>
          <w:tcPr>
            <w:tcW w:w="1242" w:type="dxa"/>
            <w:vMerge/>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b/>
                <w:bCs/>
                <w:sz w:val="16"/>
                <w:szCs w:val="16"/>
                <w:lang w:eastAsia="en-US"/>
              </w:rPr>
            </w:pPr>
          </w:p>
        </w:tc>
      </w:tr>
      <w:tr w:rsidR="0003277E" w:rsidRPr="00016DCC" w:rsidTr="00AC6973">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rsidR="0003277E" w:rsidRPr="00016DCC" w:rsidRDefault="0003277E" w:rsidP="005C492B">
            <w:pPr>
              <w:spacing w:before="0" w:after="0" w:line="240" w:lineRule="auto"/>
              <w:jc w:val="both"/>
              <w:rPr>
                <w:rFonts w:ascii="Calibri" w:eastAsia="Times New Roman" w:hAnsi="Calibri" w:cs="Times New Roman"/>
                <w:b/>
                <w:bCs/>
                <w:sz w:val="16"/>
                <w:szCs w:val="16"/>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rsidR="0003277E" w:rsidRPr="0003277E" w:rsidRDefault="0003277E" w:rsidP="005C492B">
            <w:pPr>
              <w:spacing w:before="0" w:after="0" w:line="240" w:lineRule="auto"/>
              <w:jc w:val="both"/>
              <w:rPr>
                <w:rFonts w:ascii="Times New Roman" w:eastAsia="Times New Roman" w:hAnsi="Times New Roman" w:cs="Times New Roman"/>
                <w:b/>
                <w:sz w:val="20"/>
                <w:lang w:eastAsia="en-US"/>
              </w:rPr>
            </w:pPr>
            <w:r w:rsidRPr="0003277E">
              <w:rPr>
                <w:rFonts w:ascii="Calibri" w:eastAsia="Times New Roman" w:hAnsi="Calibri" w:cs="Times New Roman"/>
                <w:b/>
                <w:sz w:val="16"/>
                <w:szCs w:val="16"/>
                <w:lang w:eastAsia="en-US"/>
              </w:rPr>
              <w:t>Standards for SCADA</w:t>
            </w: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7430 - Code of practice for protective earthing of electrical installations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DD47A5" w:rsidRDefault="00DD47A5" w:rsidP="005C492B">
            <w:pPr>
              <w:spacing w:before="0" w:after="0" w:line="240" w:lineRule="auto"/>
              <w:jc w:val="both"/>
              <w:rPr>
                <w:rFonts w:eastAsia="Times New Roman" w:cs="Arial"/>
                <w:sz w:val="16"/>
                <w:szCs w:val="16"/>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7671 - Requirements for electrical installations. IET Wiring Regulations. 17th edition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50121 - Railway applications. Electromagnetic compatibility</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50122 - Railway applications. Fixed installations. Electrical safety, earthing and the return circuit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5</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50125 - Railway applications. Environmental conditions for equipment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4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50126 - Railway applications. The specification and demonstration of reliability, availability, maintainability and safety (RAMS)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504"/>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BS EN 50128 - Railway applications. Communication, </w:t>
            </w:r>
            <w:proofErr w:type="spellStart"/>
            <w:r w:rsidRPr="00016DCC">
              <w:rPr>
                <w:rFonts w:ascii="Calibri" w:eastAsia="Times New Roman" w:hAnsi="Calibri" w:cs="Times New Roman"/>
                <w:sz w:val="16"/>
                <w:szCs w:val="16"/>
                <w:lang w:eastAsia="en-US"/>
              </w:rPr>
              <w:t>signalling</w:t>
            </w:r>
            <w:proofErr w:type="spellEnd"/>
            <w:r w:rsidRPr="00016DCC">
              <w:rPr>
                <w:rFonts w:ascii="Calibri" w:eastAsia="Times New Roman" w:hAnsi="Calibri" w:cs="Times New Roman"/>
                <w:sz w:val="16"/>
                <w:szCs w:val="16"/>
                <w:lang w:eastAsia="en-US"/>
              </w:rPr>
              <w:t xml:space="preserve"> and processing systems. Software for railway control and protection systems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BS EN 50129 - Railway applications. Communication, </w:t>
            </w:r>
            <w:proofErr w:type="spellStart"/>
            <w:r w:rsidRPr="00016DCC">
              <w:rPr>
                <w:rFonts w:ascii="Calibri" w:eastAsia="Times New Roman" w:hAnsi="Calibri" w:cs="Times New Roman"/>
                <w:sz w:val="16"/>
                <w:szCs w:val="16"/>
                <w:lang w:eastAsia="en-US"/>
              </w:rPr>
              <w:t>signalling</w:t>
            </w:r>
            <w:proofErr w:type="spellEnd"/>
            <w:r w:rsidRPr="00016DCC">
              <w:rPr>
                <w:rFonts w:ascii="Calibri" w:eastAsia="Times New Roman" w:hAnsi="Calibri" w:cs="Times New Roman"/>
                <w:sz w:val="16"/>
                <w:szCs w:val="16"/>
                <w:lang w:eastAsia="en-US"/>
              </w:rPr>
              <w:t xml:space="preserve"> and processing systems.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50174 - Information Technology. Cabling installation</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50288-7 - Multi-element metallic cables used in analogue and digital communication and control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324"/>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11</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50310 - Application of equipotential bonding and earthing in buildings with information technology equipment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40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60073 - Basic and safety principles for man-machine interface, marking and identification. Coding principles for indication devices and actuators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DD47A5"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13</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60529 - Degrees of protection provided by enclosures (IP code)</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60617 - Graphical symbols for diagrams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15</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60870 - Tele-control equipment and systems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60950 - Information Technology Equipment. Safety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17</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61000 - Electromagnetic compatibility (EMC)</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61131 - Programmable controllers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19</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61508 - Functional Safety of Electrical/Electronic/programmable electronic safety-related systems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62305 - Protection against lightning</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420"/>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21</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BS EN 62491 - Industrial systems, Installations and equipment and industrial products – labelling of cables and cores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ISO 11801:2012 - Information technology - Generic cabling for customer premises - Amendment 2</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28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23</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Indonesia National and Municipal Codes, Acts and Regulations that are related to the SCADA system</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B42DA8" w:rsidP="005C492B">
            <w:pPr>
              <w:spacing w:before="0" w:after="0" w:line="240" w:lineRule="auto"/>
              <w:jc w:val="both"/>
              <w:rPr>
                <w:rFonts w:ascii="Times New Roman" w:eastAsia="Times New Roman" w:hAnsi="Times New Roman" w:cs="Times New Roman"/>
                <w:sz w:val="20"/>
                <w:lang w:eastAsia="en-US"/>
              </w:rPr>
            </w:pPr>
            <w:r w:rsidRPr="00DD47A5">
              <w:rPr>
                <w:rFonts w:eastAsia="Times New Roman" w:cs="Arial"/>
                <w:sz w:val="16"/>
                <w:szCs w:val="16"/>
                <w:lang w:eastAsia="en-US"/>
              </w:rPr>
              <w:t>Section 1.2.2 Standard References</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3277E" w:rsidRPr="00016DCC" w:rsidTr="00AC6973">
        <w:trPr>
          <w:trHeight w:val="288"/>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rsidR="0003277E" w:rsidRPr="00016DCC" w:rsidRDefault="0003277E" w:rsidP="005C492B">
            <w:pPr>
              <w:spacing w:before="0" w:after="0" w:line="240" w:lineRule="auto"/>
              <w:jc w:val="both"/>
              <w:rPr>
                <w:rFonts w:ascii="Times New Roman" w:eastAsia="Times New Roman" w:hAnsi="Times New Roman" w:cs="Times New Roman"/>
                <w:sz w:val="20"/>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hideMark/>
          </w:tcPr>
          <w:p w:rsidR="0003277E" w:rsidRPr="00AC6973" w:rsidRDefault="0003277E" w:rsidP="005C492B">
            <w:pPr>
              <w:spacing w:before="0" w:after="0" w:line="240" w:lineRule="auto"/>
              <w:jc w:val="both"/>
              <w:rPr>
                <w:rFonts w:ascii="Times New Roman" w:eastAsia="Times New Roman" w:hAnsi="Times New Roman" w:cs="Times New Roman"/>
                <w:b/>
                <w:sz w:val="20"/>
                <w:lang w:eastAsia="en-US"/>
              </w:rPr>
            </w:pPr>
            <w:r w:rsidRPr="00AC6973">
              <w:rPr>
                <w:rFonts w:ascii="Calibri" w:eastAsia="Times New Roman" w:hAnsi="Calibri" w:cs="Times New Roman"/>
                <w:b/>
                <w:sz w:val="16"/>
                <w:szCs w:val="16"/>
                <w:lang w:eastAsia="en-US"/>
              </w:rPr>
              <w:t>Functional Requirements for SCADA</w:t>
            </w:r>
          </w:p>
        </w:tc>
      </w:tr>
      <w:tr w:rsidR="000826EA" w:rsidRPr="00016DCC" w:rsidTr="00A62FB1">
        <w:trPr>
          <w:trHeight w:val="612"/>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provide a </w:t>
            </w:r>
            <w:proofErr w:type="spellStart"/>
            <w:r w:rsidRPr="00016DCC">
              <w:rPr>
                <w:rFonts w:ascii="Calibri" w:eastAsia="Times New Roman" w:hAnsi="Calibri" w:cs="Times New Roman"/>
                <w:sz w:val="16"/>
                <w:szCs w:val="16"/>
                <w:lang w:eastAsia="en-US"/>
              </w:rPr>
              <w:t>centralised</w:t>
            </w:r>
            <w:proofErr w:type="spellEnd"/>
            <w:r w:rsidRPr="00016DCC">
              <w:rPr>
                <w:rFonts w:ascii="Calibri" w:eastAsia="Times New Roman" w:hAnsi="Calibri" w:cs="Times New Roman"/>
                <w:sz w:val="16"/>
                <w:szCs w:val="16"/>
                <w:lang w:eastAsia="en-US"/>
              </w:rPr>
              <w:t xml:space="preserve"> control function with appropriate SCADA facilities to provide </w:t>
            </w:r>
            <w:proofErr w:type="spellStart"/>
            <w:r w:rsidRPr="00016DCC">
              <w:rPr>
                <w:rFonts w:ascii="Calibri" w:eastAsia="Times New Roman" w:hAnsi="Calibri" w:cs="Times New Roman"/>
                <w:sz w:val="16"/>
                <w:szCs w:val="16"/>
                <w:lang w:eastAsia="en-US"/>
              </w:rPr>
              <w:t>theOperators</w:t>
            </w:r>
            <w:proofErr w:type="spellEnd"/>
            <w:r w:rsidRPr="00016DCC">
              <w:rPr>
                <w:rFonts w:ascii="Calibri" w:eastAsia="Times New Roman" w:hAnsi="Calibri" w:cs="Times New Roman"/>
                <w:sz w:val="16"/>
                <w:szCs w:val="16"/>
                <w:lang w:eastAsia="en-US"/>
              </w:rPr>
              <w:t xml:space="preserve"> with an efficient means of real-time monitoring and controlling the M&amp;E plant and </w:t>
            </w:r>
            <w:proofErr w:type="spellStart"/>
            <w:r w:rsidRPr="00016DCC">
              <w:rPr>
                <w:rFonts w:ascii="Calibri" w:eastAsia="Times New Roman" w:hAnsi="Calibri" w:cs="Times New Roman"/>
                <w:sz w:val="16"/>
                <w:szCs w:val="16"/>
                <w:lang w:eastAsia="en-US"/>
              </w:rPr>
              <w:t>subsystemsthroughout</w:t>
            </w:r>
            <w:proofErr w:type="spellEnd"/>
            <w:r w:rsidRPr="00016DCC">
              <w:rPr>
                <w:rFonts w:ascii="Calibri" w:eastAsia="Times New Roman" w:hAnsi="Calibri" w:cs="Times New Roman"/>
                <w:sz w:val="16"/>
                <w:szCs w:val="16"/>
                <w:lang w:eastAsia="en-US"/>
              </w:rPr>
              <w:t xml:space="preserve"> the stations through the SCADA workstations.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621A5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746C6C" w:rsidRPr="00746C6C" w:rsidRDefault="00746C6C" w:rsidP="005C492B">
            <w:pPr>
              <w:spacing w:before="0" w:after="0" w:line="240" w:lineRule="auto"/>
              <w:jc w:val="both"/>
              <w:rPr>
                <w:rFonts w:eastAsia="Times New Roman" w:cs="Arial"/>
                <w:sz w:val="16"/>
                <w:szCs w:val="16"/>
                <w:lang w:eastAsia="en-US"/>
              </w:rPr>
            </w:pPr>
            <w:r w:rsidRPr="00746C6C">
              <w:rPr>
                <w:rFonts w:eastAsia="Times New Roman" w:cs="Arial"/>
                <w:sz w:val="16"/>
                <w:szCs w:val="16"/>
                <w:lang w:eastAsia="en-US"/>
              </w:rPr>
              <w:t>Section 2 System Description</w:t>
            </w:r>
          </w:p>
          <w:p w:rsidR="00746C6C" w:rsidRPr="00746C6C" w:rsidRDefault="00746C6C" w:rsidP="005C492B">
            <w:pPr>
              <w:spacing w:before="0" w:after="0" w:line="240" w:lineRule="auto"/>
              <w:jc w:val="both"/>
              <w:rPr>
                <w:rFonts w:eastAsia="Times New Roman" w:cs="Arial"/>
                <w:sz w:val="16"/>
                <w:szCs w:val="16"/>
                <w:lang w:eastAsia="en-US"/>
              </w:rPr>
            </w:pPr>
          </w:p>
          <w:p w:rsidR="000826EA" w:rsidRPr="00016DCC" w:rsidRDefault="00746C6C" w:rsidP="005C492B">
            <w:pPr>
              <w:spacing w:before="0" w:after="0" w:line="240" w:lineRule="auto"/>
              <w:jc w:val="both"/>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10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core of the SCADA system shall comprise a pair of redundant servers, configured in a hot-</w:t>
            </w:r>
            <w:proofErr w:type="spellStart"/>
            <w:r w:rsidRPr="00016DCC">
              <w:rPr>
                <w:rFonts w:ascii="Calibri" w:eastAsia="Times New Roman" w:hAnsi="Calibri" w:cs="Times New Roman"/>
                <w:sz w:val="16"/>
                <w:szCs w:val="16"/>
                <w:lang w:eastAsia="en-US"/>
              </w:rPr>
              <w:t>standbyconfiguration</w:t>
            </w:r>
            <w:proofErr w:type="spellEnd"/>
            <w:r w:rsidRPr="00016DCC">
              <w:rPr>
                <w:rFonts w:ascii="Calibri" w:eastAsia="Times New Roman" w:hAnsi="Calibri" w:cs="Times New Roman"/>
                <w:sz w:val="16"/>
                <w:szCs w:val="16"/>
                <w:lang w:eastAsia="en-US"/>
              </w:rPr>
              <w:t xml:space="preserve"> to provide resilience and secondary recovery control positions. The detailed designs </w:t>
            </w:r>
            <w:proofErr w:type="spellStart"/>
            <w:r w:rsidRPr="00016DCC">
              <w:rPr>
                <w:rFonts w:ascii="Calibri" w:eastAsia="Times New Roman" w:hAnsi="Calibri" w:cs="Times New Roman"/>
                <w:sz w:val="16"/>
                <w:szCs w:val="16"/>
                <w:lang w:eastAsia="en-US"/>
              </w:rPr>
              <w:t>andconfiguration</w:t>
            </w:r>
            <w:proofErr w:type="spellEnd"/>
            <w:r w:rsidRPr="00016DCC">
              <w:rPr>
                <w:rFonts w:ascii="Calibri" w:eastAsia="Times New Roman" w:hAnsi="Calibri" w:cs="Times New Roman"/>
                <w:sz w:val="16"/>
                <w:szCs w:val="16"/>
                <w:lang w:eastAsia="en-US"/>
              </w:rPr>
              <w:t xml:space="preserve"> of the SCADA system shall be considered to </w:t>
            </w:r>
            <w:proofErr w:type="spellStart"/>
            <w:r w:rsidRPr="00016DCC">
              <w:rPr>
                <w:rFonts w:ascii="Calibri" w:eastAsia="Times New Roman" w:hAnsi="Calibri" w:cs="Times New Roman"/>
                <w:sz w:val="16"/>
                <w:szCs w:val="16"/>
                <w:lang w:eastAsia="en-US"/>
              </w:rPr>
              <w:t>maximise</w:t>
            </w:r>
            <w:proofErr w:type="spellEnd"/>
            <w:r w:rsidRPr="00016DCC">
              <w:rPr>
                <w:rFonts w:ascii="Calibri" w:eastAsia="Times New Roman" w:hAnsi="Calibri" w:cs="Times New Roman"/>
                <w:sz w:val="16"/>
                <w:szCs w:val="16"/>
                <w:lang w:eastAsia="en-US"/>
              </w:rPr>
              <w:t xml:space="preserve"> system reliability and availability which will</w:t>
            </w:r>
            <w:r w:rsidRPr="00016DCC">
              <w:rPr>
                <w:rFonts w:ascii="Calibri" w:eastAsia="Times New Roman" w:hAnsi="Calibri" w:cs="Times New Roman"/>
                <w:sz w:val="16"/>
                <w:szCs w:val="16"/>
                <w:lang w:eastAsia="en-US"/>
              </w:rPr>
              <w:br/>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operational risk.</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621A5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621A5A" w:rsidRDefault="00621A5A"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5.1 </w:t>
            </w:r>
            <w:proofErr w:type="spellStart"/>
            <w:r>
              <w:rPr>
                <w:rFonts w:eastAsia="Times New Roman" w:cs="Arial"/>
                <w:sz w:val="16"/>
                <w:szCs w:val="16"/>
                <w:lang w:eastAsia="en-US"/>
              </w:rPr>
              <w:t>Redudancy</w:t>
            </w:r>
            <w:proofErr w:type="spellEnd"/>
            <w:r>
              <w:rPr>
                <w:rFonts w:eastAsia="Times New Roman" w:cs="Arial"/>
                <w:sz w:val="16"/>
                <w:szCs w:val="16"/>
                <w:lang w:eastAsia="en-US"/>
              </w:rPr>
              <w:t xml:space="preserve"> </w:t>
            </w:r>
          </w:p>
          <w:p w:rsidR="00621A5A" w:rsidRDefault="00621A5A" w:rsidP="005C492B">
            <w:pPr>
              <w:spacing w:before="0" w:after="0" w:line="240" w:lineRule="auto"/>
              <w:jc w:val="both"/>
              <w:rPr>
                <w:rFonts w:eastAsia="Times New Roman" w:cs="Arial"/>
                <w:sz w:val="16"/>
                <w:szCs w:val="16"/>
                <w:lang w:eastAsia="en-US"/>
              </w:rPr>
            </w:pPr>
          </w:p>
          <w:p w:rsidR="000826EA" w:rsidRPr="00016DCC" w:rsidRDefault="00621A5A" w:rsidP="005C492B">
            <w:pPr>
              <w:spacing w:before="0" w:after="0" w:line="240" w:lineRule="auto"/>
              <w:jc w:val="both"/>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864"/>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continuously monitor the status of M&amp;E plant and subsystems. Equipment failures of M&amp;E plant and subsystems shall generate alarms to the SCADA workstations which shall be automatically recorded and printed. The system shall provide comprehensive management information in the form of historical trends to enable the efficiency of station operation.</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9D0627"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937239" w:rsidRPr="00937239" w:rsidRDefault="00937239" w:rsidP="005C492B">
            <w:pPr>
              <w:jc w:val="both"/>
              <w:rPr>
                <w:rFonts w:eastAsia="Times New Roman"/>
                <w:sz w:val="16"/>
                <w:szCs w:val="16"/>
                <w:lang w:eastAsia="en-US"/>
              </w:rPr>
            </w:pPr>
            <w:r w:rsidRPr="00937239">
              <w:rPr>
                <w:rFonts w:eastAsia="Times New Roman"/>
                <w:sz w:val="16"/>
                <w:szCs w:val="16"/>
                <w:lang w:eastAsia="en-US"/>
              </w:rPr>
              <w:t>Section 6.4.2 Alarm</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600"/>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provide high quality data presentation using the latest Graphic User Interface (GUI) techniques showing the operational status of M&amp;E plant and subsystems by means of dynamic plan layouts, single-line diagrams and icons.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9D0627"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6A7640" w:rsidRDefault="009D0627"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w:t>
            </w:r>
            <w:r w:rsidRPr="009D0627">
              <w:rPr>
                <w:rFonts w:eastAsia="Times New Roman" w:cs="Arial"/>
                <w:sz w:val="16"/>
                <w:szCs w:val="16"/>
                <w:lang w:eastAsia="en-US"/>
              </w:rPr>
              <w:t>6</w:t>
            </w:r>
            <w:r>
              <w:rPr>
                <w:rFonts w:eastAsia="Times New Roman" w:cs="Arial"/>
                <w:sz w:val="16"/>
                <w:szCs w:val="16"/>
                <w:lang w:eastAsia="en-US"/>
              </w:rPr>
              <w:t>.4.3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1008"/>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5</w:t>
            </w:r>
          </w:p>
        </w:tc>
        <w:tc>
          <w:tcPr>
            <w:tcW w:w="5658" w:type="dxa"/>
            <w:tcBorders>
              <w:top w:val="single" w:sz="4" w:space="0" w:color="auto"/>
              <w:left w:val="single" w:sz="4" w:space="0" w:color="auto"/>
              <w:bottom w:val="single" w:sz="4" w:space="0" w:color="auto"/>
              <w:right w:val="single" w:sz="4" w:space="0" w:color="auto"/>
            </w:tcBorders>
            <w:vAlign w:val="center"/>
            <w:hideMark/>
          </w:tcPr>
          <w:p w:rsidR="00075FB1" w:rsidRDefault="000826EA"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The SCADA system shall interface with the M&amp;E plant and subsystem</w:t>
            </w:r>
            <w:r w:rsidR="00075FB1">
              <w:rPr>
                <w:rFonts w:ascii="Calibri" w:eastAsia="Times New Roman" w:hAnsi="Calibri" w:cs="Times New Roman"/>
                <w:sz w:val="16"/>
                <w:szCs w:val="16"/>
                <w:lang w:eastAsia="en-US"/>
              </w:rPr>
              <w:t>s at the following locations:</w:t>
            </w:r>
          </w:p>
          <w:p w:rsidR="00075FB1" w:rsidRDefault="00075FB1" w:rsidP="005C492B">
            <w:pPr>
              <w:pStyle w:val="ListParagraph"/>
              <w:numPr>
                <w:ilvl w:val="0"/>
                <w:numId w:val="30"/>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All stations</w:t>
            </w:r>
          </w:p>
          <w:p w:rsidR="00075FB1" w:rsidRDefault="00075FB1" w:rsidP="005C492B">
            <w:pPr>
              <w:pStyle w:val="ListParagraph"/>
              <w:numPr>
                <w:ilvl w:val="0"/>
                <w:numId w:val="30"/>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Depot</w:t>
            </w:r>
          </w:p>
          <w:p w:rsidR="000826EA" w:rsidRPr="00075FB1" w:rsidRDefault="000826EA" w:rsidP="005C492B">
            <w:pPr>
              <w:pStyle w:val="ListParagraph"/>
              <w:numPr>
                <w:ilvl w:val="0"/>
                <w:numId w:val="30"/>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Traction power substations</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F35F13"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Pr="00F35F13" w:rsidRDefault="00F35F13" w:rsidP="005C492B">
            <w:pPr>
              <w:spacing w:before="0" w:after="0" w:line="240" w:lineRule="auto"/>
              <w:jc w:val="both"/>
              <w:rPr>
                <w:rFonts w:eastAsia="Times New Roman" w:cs="Arial"/>
                <w:sz w:val="16"/>
                <w:szCs w:val="16"/>
                <w:lang w:eastAsia="en-US"/>
              </w:rPr>
            </w:pPr>
            <w:r w:rsidRPr="00F35F13">
              <w:rPr>
                <w:rFonts w:eastAsia="Times New Roman" w:cs="Arial"/>
                <w:sz w:val="16"/>
                <w:szCs w:val="16"/>
                <w:lang w:eastAsia="en-US"/>
              </w:rPr>
              <w:t>Section 6.</w:t>
            </w:r>
            <w:r w:rsidRPr="00F35F13">
              <w:rPr>
                <w:rFonts w:eastAsia="Times New Roman" w:cs="Arial"/>
                <w:sz w:val="16"/>
                <w:szCs w:val="16"/>
                <w:lang w:eastAsia="en-US"/>
              </w:rPr>
              <w:tab/>
              <w:t>General</w:t>
            </w: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756"/>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constructed in accordance with internationally </w:t>
            </w:r>
            <w:proofErr w:type="spellStart"/>
            <w:r w:rsidRPr="00016DCC">
              <w:rPr>
                <w:rFonts w:ascii="Calibri" w:eastAsia="Times New Roman" w:hAnsi="Calibri" w:cs="Times New Roman"/>
                <w:sz w:val="16"/>
                <w:szCs w:val="16"/>
                <w:lang w:eastAsia="en-US"/>
              </w:rPr>
              <w:t>recognised</w:t>
            </w:r>
            <w:proofErr w:type="spellEnd"/>
            <w:r w:rsidRPr="00016DCC">
              <w:rPr>
                <w:rFonts w:ascii="Calibri" w:eastAsia="Times New Roman" w:hAnsi="Calibri" w:cs="Times New Roman"/>
                <w:sz w:val="16"/>
                <w:szCs w:val="16"/>
                <w:lang w:eastAsia="en-US"/>
              </w:rPr>
              <w:t xml:space="preserve"> standards and designed for safe and efficient operation. All hardware and software of SCADA system shall be of a proven design and the major core components of the SCADA system shall have a service life of at least 15 years.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697EC9" w:rsidRDefault="00697EC9" w:rsidP="005C492B">
            <w:pPr>
              <w:spacing w:before="0" w:after="0" w:line="240" w:lineRule="auto"/>
              <w:jc w:val="both"/>
              <w:rPr>
                <w:rFonts w:eastAsia="Times New Roman" w:cs="Arial"/>
                <w:sz w:val="16"/>
                <w:szCs w:val="16"/>
                <w:lang w:eastAsia="en-US"/>
              </w:rPr>
            </w:pPr>
            <w:r w:rsidRPr="00697EC9">
              <w:rPr>
                <w:rFonts w:eastAsia="Times New Roman" w:cs="Arial"/>
                <w:sz w:val="16"/>
                <w:szCs w:val="16"/>
                <w:lang w:eastAsia="en-US"/>
              </w:rPr>
              <w:t xml:space="preserve">Section 4.1 Zenon Product Family  </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432"/>
        </w:trPr>
        <w:tc>
          <w:tcPr>
            <w:tcW w:w="430"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be certified to a high and continuous demand SIL2 standard in accordance with BS EN 61508.</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835519"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hideMark/>
          </w:tcPr>
          <w:p w:rsidR="000826EA" w:rsidRDefault="00835519" w:rsidP="005C492B">
            <w:pPr>
              <w:spacing w:before="0" w:after="0" w:line="240" w:lineRule="auto"/>
              <w:jc w:val="both"/>
              <w:rPr>
                <w:rFonts w:eastAsia="Times New Roman" w:cs="Arial"/>
                <w:sz w:val="16"/>
                <w:szCs w:val="16"/>
                <w:lang w:eastAsia="en-US"/>
              </w:rPr>
            </w:pPr>
            <w:r w:rsidRPr="00DF13A0">
              <w:rPr>
                <w:rFonts w:eastAsia="Times New Roman" w:cs="Arial"/>
                <w:sz w:val="16"/>
                <w:szCs w:val="16"/>
                <w:lang w:eastAsia="en-US"/>
              </w:rPr>
              <w:t>Appendix B - SIL 2 Zenon Certificate</w:t>
            </w:r>
          </w:p>
          <w:p w:rsidR="00DF13A0" w:rsidRDefault="00DF13A0" w:rsidP="005C492B">
            <w:pPr>
              <w:spacing w:before="0" w:after="0" w:line="240" w:lineRule="auto"/>
              <w:jc w:val="both"/>
              <w:rPr>
                <w:rFonts w:eastAsia="Times New Roman" w:cs="Arial"/>
                <w:sz w:val="16"/>
                <w:szCs w:val="16"/>
                <w:lang w:eastAsia="en-US"/>
              </w:rPr>
            </w:pPr>
          </w:p>
          <w:p w:rsidR="00DF13A0" w:rsidRDefault="00DF13A0" w:rsidP="005C492B">
            <w:pPr>
              <w:spacing w:before="0" w:after="0" w:line="240" w:lineRule="auto"/>
              <w:jc w:val="both"/>
              <w:rPr>
                <w:rFonts w:eastAsia="Times New Roman" w:cs="Arial"/>
                <w:sz w:val="16"/>
                <w:szCs w:val="16"/>
                <w:lang w:eastAsia="en-US"/>
              </w:rPr>
            </w:pPr>
            <w:r w:rsidRPr="00DF13A0">
              <w:rPr>
                <w:rFonts w:eastAsia="Times New Roman" w:cs="Arial"/>
                <w:sz w:val="16"/>
                <w:szCs w:val="16"/>
                <w:lang w:eastAsia="en-US"/>
              </w:rPr>
              <w:t xml:space="preserve">Appendix B - SIL 2 </w:t>
            </w:r>
            <w:r>
              <w:rPr>
                <w:rFonts w:eastAsia="Times New Roman" w:cs="Arial"/>
                <w:sz w:val="16"/>
                <w:szCs w:val="16"/>
                <w:lang w:eastAsia="en-US"/>
              </w:rPr>
              <w:t>Allen - Bradley</w:t>
            </w:r>
            <w:r w:rsidRPr="00DF13A0">
              <w:rPr>
                <w:rFonts w:eastAsia="Times New Roman" w:cs="Arial"/>
                <w:sz w:val="16"/>
                <w:szCs w:val="16"/>
                <w:lang w:eastAsia="en-US"/>
              </w:rPr>
              <w:t xml:space="preserve"> Certificate</w:t>
            </w:r>
          </w:p>
          <w:p w:rsidR="00DF13A0" w:rsidRPr="00DF13A0" w:rsidRDefault="00DF13A0" w:rsidP="005C492B">
            <w:pPr>
              <w:spacing w:before="0" w:after="0" w:line="240" w:lineRule="auto"/>
              <w:jc w:val="both"/>
              <w:rPr>
                <w:rFonts w:eastAsia="Times New Roman" w:cs="Arial"/>
                <w:sz w:val="16"/>
                <w:szCs w:val="16"/>
                <w:lang w:eastAsia="en-US"/>
              </w:rPr>
            </w:pPr>
          </w:p>
        </w:tc>
        <w:tc>
          <w:tcPr>
            <w:tcW w:w="1242" w:type="dxa"/>
            <w:tcBorders>
              <w:top w:val="single" w:sz="4" w:space="0" w:color="auto"/>
              <w:left w:val="single" w:sz="4" w:space="0" w:color="auto"/>
              <w:bottom w:val="single" w:sz="4" w:space="0" w:color="auto"/>
              <w:right w:val="single" w:sz="4" w:space="0" w:color="auto"/>
            </w:tcBorders>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826EA"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75FB1" w:rsidRDefault="000826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system shall meet, but not limited</w:t>
            </w:r>
            <w:r w:rsidR="00075FB1">
              <w:rPr>
                <w:rFonts w:ascii="Calibri" w:eastAsia="Times New Roman" w:hAnsi="Calibri" w:cs="Times New Roman"/>
                <w:sz w:val="16"/>
                <w:szCs w:val="16"/>
                <w:lang w:eastAsia="en-US"/>
              </w:rPr>
              <w:t xml:space="preserve"> to the following requirements:</w:t>
            </w:r>
          </w:p>
          <w:p w:rsidR="00075FB1" w:rsidRPr="00075FB1" w:rsidRDefault="000826EA" w:rsidP="005C492B">
            <w:pPr>
              <w:pStyle w:val="ListParagraph"/>
              <w:numPr>
                <w:ilvl w:val="0"/>
                <w:numId w:val="32"/>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Commercial-off-the-shelf (COTS) and modular construction solution.</w:t>
            </w:r>
          </w:p>
          <w:p w:rsidR="00075FB1" w:rsidRDefault="00075FB1" w:rsidP="005C492B">
            <w:pPr>
              <w:pStyle w:val="ListParagraph"/>
              <w:numPr>
                <w:ilvl w:val="0"/>
                <w:numId w:val="31"/>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Open proprietary system.</w:t>
            </w:r>
          </w:p>
          <w:p w:rsidR="00075FB1" w:rsidRDefault="000826EA" w:rsidP="005C492B">
            <w:pPr>
              <w:pStyle w:val="ListParagraph"/>
              <w:numPr>
                <w:ilvl w:val="0"/>
                <w:numId w:val="31"/>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IP based and interfacing seamlessly with </w:t>
            </w:r>
            <w:r w:rsidR="00075FB1">
              <w:rPr>
                <w:rFonts w:ascii="Calibri" w:eastAsia="Times New Roman" w:hAnsi="Calibri" w:cs="Times New Roman"/>
                <w:sz w:val="16"/>
                <w:szCs w:val="16"/>
                <w:lang w:eastAsia="en-US"/>
              </w:rPr>
              <w:t>the M&amp;E plant and subsystems.</w:t>
            </w:r>
          </w:p>
          <w:p w:rsidR="00075FB1" w:rsidRDefault="000826EA" w:rsidP="005C492B">
            <w:pPr>
              <w:pStyle w:val="ListParagraph"/>
              <w:numPr>
                <w:ilvl w:val="0"/>
                <w:numId w:val="31"/>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Industrial grade with proven high quality and reliability, suit</w:t>
            </w:r>
            <w:r w:rsidR="00075FB1">
              <w:rPr>
                <w:rFonts w:ascii="Calibri" w:eastAsia="Times New Roman" w:hAnsi="Calibri" w:cs="Times New Roman"/>
                <w:sz w:val="16"/>
                <w:szCs w:val="16"/>
                <w:lang w:eastAsia="en-US"/>
              </w:rPr>
              <w:t>able for railway environment.</w:t>
            </w:r>
          </w:p>
          <w:p w:rsidR="00075FB1" w:rsidRDefault="000826EA" w:rsidP="005C492B">
            <w:pPr>
              <w:pStyle w:val="ListParagraph"/>
              <w:numPr>
                <w:ilvl w:val="0"/>
                <w:numId w:val="31"/>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Supplied by proven system integrator with proven track rec</w:t>
            </w:r>
            <w:r w:rsidR="00075FB1">
              <w:rPr>
                <w:rFonts w:ascii="Calibri" w:eastAsia="Times New Roman" w:hAnsi="Calibri" w:cs="Times New Roman"/>
                <w:sz w:val="16"/>
                <w:szCs w:val="16"/>
                <w:lang w:eastAsia="en-US"/>
              </w:rPr>
              <w:t>ord on rail systems.</w:t>
            </w:r>
          </w:p>
          <w:p w:rsidR="000826EA" w:rsidRPr="00075FB1" w:rsidRDefault="000826EA" w:rsidP="005C492B">
            <w:pPr>
              <w:pStyle w:val="ListParagraph"/>
              <w:numPr>
                <w:ilvl w:val="0"/>
                <w:numId w:val="31"/>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Powered from UPS supplies to protect against failure of the incoming mains supplies.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F35F13"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F35F13" w:rsidRDefault="00F35F13"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2.2.5 </w:t>
            </w:r>
            <w:r w:rsidRPr="00F35F13">
              <w:rPr>
                <w:rFonts w:eastAsia="Times New Roman" w:cs="Arial"/>
                <w:sz w:val="16"/>
                <w:szCs w:val="16"/>
                <w:lang w:eastAsia="en-US"/>
              </w:rPr>
              <w:t>Power Requirements</w:t>
            </w:r>
          </w:p>
          <w:p w:rsidR="00F35F13" w:rsidRDefault="00F35F13" w:rsidP="005C492B">
            <w:pPr>
              <w:spacing w:before="0" w:after="0" w:line="240" w:lineRule="auto"/>
              <w:jc w:val="both"/>
              <w:rPr>
                <w:rFonts w:eastAsia="Times New Roman" w:cs="Arial"/>
                <w:sz w:val="16"/>
                <w:szCs w:val="16"/>
                <w:lang w:eastAsia="en-US"/>
              </w:rPr>
            </w:pPr>
          </w:p>
          <w:p w:rsidR="00F35F13" w:rsidRDefault="00F35F13"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4.1 </w:t>
            </w:r>
            <w:r w:rsidRPr="00F35F13">
              <w:rPr>
                <w:rFonts w:eastAsia="Times New Roman" w:cs="Arial"/>
                <w:sz w:val="16"/>
                <w:szCs w:val="16"/>
                <w:lang w:eastAsia="en-US"/>
              </w:rPr>
              <w:t>Zenon Product Family</w:t>
            </w:r>
          </w:p>
          <w:p w:rsidR="00F35F13" w:rsidRDefault="00F35F13" w:rsidP="005C492B">
            <w:pPr>
              <w:spacing w:before="0" w:after="0" w:line="240" w:lineRule="auto"/>
              <w:jc w:val="both"/>
              <w:rPr>
                <w:rFonts w:eastAsia="Times New Roman" w:cs="Arial"/>
                <w:sz w:val="16"/>
                <w:szCs w:val="16"/>
                <w:lang w:eastAsia="en-US"/>
              </w:rPr>
            </w:pPr>
          </w:p>
          <w:p w:rsidR="000826EA" w:rsidRPr="00016DCC" w:rsidRDefault="00F35F13" w:rsidP="005C492B">
            <w:pPr>
              <w:spacing w:before="0" w:after="0" w:line="240" w:lineRule="auto"/>
              <w:jc w:val="both"/>
              <w:rPr>
                <w:rFonts w:ascii="Times New Roman" w:eastAsia="Times New Roman" w:hAnsi="Times New Roman" w:cs="Times New Roman"/>
                <w:sz w:val="20"/>
                <w:lang w:eastAsia="en-US"/>
              </w:rPr>
            </w:pPr>
            <w:r w:rsidRPr="00697EC9">
              <w:rPr>
                <w:rFonts w:eastAsia="Times New Roman" w:cs="Arial"/>
                <w:sz w:val="16"/>
                <w:szCs w:val="16"/>
                <w:lang w:eastAsia="en-US"/>
              </w:rPr>
              <w:t>Section</w:t>
            </w:r>
            <w:r>
              <w:rPr>
                <w:rFonts w:eastAsia="Times New Roman" w:cs="Arial"/>
                <w:sz w:val="16"/>
                <w:szCs w:val="16"/>
                <w:lang w:eastAsia="en-US"/>
              </w:rPr>
              <w:t xml:space="preserve"> 8 RAMS Model</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hideMark/>
          </w:tcPr>
          <w:p w:rsidR="000826EA" w:rsidRPr="00016DCC" w:rsidRDefault="000826EA" w:rsidP="005C492B">
            <w:pPr>
              <w:spacing w:before="0" w:after="0" w:line="240" w:lineRule="auto"/>
              <w:jc w:val="both"/>
              <w:rPr>
                <w:rFonts w:ascii="Times New Roman" w:eastAsia="Times New Roman" w:hAnsi="Times New Roman" w:cs="Times New Roman"/>
                <w:sz w:val="20"/>
                <w:lang w:eastAsia="en-US"/>
              </w:rPr>
            </w:pPr>
          </w:p>
        </w:tc>
      </w:tr>
      <w:tr w:rsidR="0003277E" w:rsidRPr="00016DCC" w:rsidTr="0003277E">
        <w:trPr>
          <w:trHeight w:val="118"/>
        </w:trPr>
        <w:tc>
          <w:tcPr>
            <w:tcW w:w="430" w:type="dxa"/>
            <w:vMerge w:val="restart"/>
            <w:tcBorders>
              <w:top w:val="single" w:sz="4" w:space="0" w:color="auto"/>
              <w:left w:val="single" w:sz="4" w:space="0" w:color="auto"/>
              <w:right w:val="single" w:sz="4" w:space="0" w:color="auto"/>
            </w:tcBorders>
            <w:vAlign w:val="center"/>
          </w:tcPr>
          <w:p w:rsidR="0003277E" w:rsidRPr="00016DCC" w:rsidRDefault="0003277E"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9</w:t>
            </w: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rsidR="0003277E" w:rsidRPr="00016DCC" w:rsidRDefault="0003277E" w:rsidP="005C492B">
            <w:pPr>
              <w:spacing w:before="0" w:after="0" w:line="240" w:lineRule="auto"/>
              <w:jc w:val="both"/>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SCADA Servers / Workstations</w:t>
            </w: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981D09" w:rsidRPr="00016DCC" w:rsidRDefault="0003277E" w:rsidP="005C492B">
            <w:pPr>
              <w:tabs>
                <w:tab w:val="left" w:pos="735"/>
              </w:tabs>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 The OCC shall be installed with redundant SCADA servers; each console shall be installed with a SCADA workstation for the operation o</w:t>
            </w:r>
            <w:r>
              <w:rPr>
                <w:rFonts w:ascii="Calibri" w:eastAsia="Times New Roman" w:hAnsi="Calibri" w:cs="Times New Roman"/>
                <w:sz w:val="16"/>
                <w:szCs w:val="16"/>
                <w:lang w:eastAsia="en-US"/>
              </w:rPr>
              <w:t>f the M&amp;E plant and subsystems.</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C95180"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7B44FE" w:rsidRDefault="007B44FE"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Section 5.1 Redundancy</w:t>
            </w:r>
          </w:p>
          <w:p w:rsidR="007B44FE" w:rsidRDefault="007B44FE" w:rsidP="005C492B">
            <w:pPr>
              <w:spacing w:before="0" w:after="0" w:line="240" w:lineRule="auto"/>
              <w:jc w:val="both"/>
              <w:rPr>
                <w:rFonts w:eastAsia="Times New Roman" w:cs="Arial"/>
                <w:sz w:val="16"/>
                <w:szCs w:val="16"/>
                <w:lang w:eastAsia="en-US"/>
              </w:rPr>
            </w:pPr>
          </w:p>
          <w:p w:rsidR="00981D09" w:rsidRPr="00016DCC" w:rsidRDefault="007B44FE" w:rsidP="005C492B">
            <w:pPr>
              <w:spacing w:before="0" w:after="0" w:line="240" w:lineRule="auto"/>
              <w:jc w:val="both"/>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3672BF">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9.2 The SCADA servers and workstations shall use the most recent proven computer technology consisting of hardware and software. All system hardware and software shall be of a type already widely used for rail application with full service an</w:t>
            </w:r>
            <w:r>
              <w:rPr>
                <w:rFonts w:ascii="Calibri" w:eastAsia="Times New Roman" w:hAnsi="Calibri" w:cs="Times New Roman"/>
                <w:sz w:val="16"/>
                <w:szCs w:val="16"/>
                <w:lang w:eastAsia="en-US"/>
              </w:rPr>
              <w:t>d support facilities available.</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716A4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C95180" w:rsidRDefault="00C95180"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4.1 </w:t>
            </w:r>
            <w:r w:rsidRPr="00F35F13">
              <w:rPr>
                <w:rFonts w:eastAsia="Times New Roman" w:cs="Arial"/>
                <w:sz w:val="16"/>
                <w:szCs w:val="16"/>
                <w:lang w:eastAsia="en-US"/>
              </w:rPr>
              <w:t>Zenon Product Family</w:t>
            </w:r>
          </w:p>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9.3 The SCADA servers shall be capable, in terms of processor and memory, to meet the performance requirements, including operator interface, database management, alarming and communication interfaces. The primary server shall handle communications with the RTUs, maintain the primary system database and interface with the SCADA workstations through the LAN in OCC or </w:t>
            </w:r>
            <w:proofErr w:type="spellStart"/>
            <w:r w:rsidRPr="00016DCC">
              <w:rPr>
                <w:rFonts w:ascii="Calibri" w:eastAsia="Times New Roman" w:hAnsi="Calibri" w:cs="Times New Roman"/>
                <w:sz w:val="16"/>
                <w:szCs w:val="16"/>
                <w:lang w:eastAsia="en-US"/>
              </w:rPr>
              <w:t>Fibre</w:t>
            </w:r>
            <w:proofErr w:type="spellEnd"/>
            <w:r w:rsidRPr="00016DCC">
              <w:rPr>
                <w:rFonts w:ascii="Calibri" w:eastAsia="Times New Roman" w:hAnsi="Calibri" w:cs="Times New Roman"/>
                <w:sz w:val="16"/>
                <w:szCs w:val="16"/>
                <w:lang w:eastAsia="en-US"/>
              </w:rPr>
              <w:t xml:space="preserve"> Optic </w:t>
            </w:r>
            <w:r w:rsidRPr="00016DCC">
              <w:rPr>
                <w:rFonts w:ascii="Calibri" w:eastAsia="Times New Roman" w:hAnsi="Calibri" w:cs="Times New Roman"/>
                <w:sz w:val="16"/>
                <w:szCs w:val="16"/>
                <w:lang w:eastAsia="en-US"/>
              </w:rPr>
              <w:lastRenderedPageBreak/>
              <w:t>Transmission System for those SCADA workstations that ins</w:t>
            </w:r>
            <w:r>
              <w:rPr>
                <w:rFonts w:ascii="Calibri" w:eastAsia="Times New Roman" w:hAnsi="Calibri" w:cs="Times New Roman"/>
                <w:sz w:val="16"/>
                <w:szCs w:val="16"/>
                <w:lang w:eastAsia="en-US"/>
              </w:rPr>
              <w:t>talled throughout the stations.</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716A4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C95180" w:rsidRDefault="00C95180"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Section 3 Hardware Description</w:t>
            </w:r>
          </w:p>
          <w:p w:rsidR="00C95180" w:rsidRDefault="00C95180" w:rsidP="005C492B">
            <w:pPr>
              <w:spacing w:before="0" w:after="0" w:line="240" w:lineRule="auto"/>
              <w:jc w:val="both"/>
              <w:rPr>
                <w:rFonts w:eastAsia="Times New Roman" w:cs="Arial"/>
                <w:sz w:val="16"/>
                <w:szCs w:val="16"/>
                <w:lang w:eastAsia="en-US"/>
              </w:rPr>
            </w:pPr>
          </w:p>
          <w:p w:rsidR="00981D09" w:rsidRPr="00016DCC" w:rsidRDefault="00C95180" w:rsidP="005C492B">
            <w:pPr>
              <w:spacing w:before="0" w:after="0" w:line="240" w:lineRule="auto"/>
              <w:jc w:val="both"/>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9.4 The SCADA servers shall be configured in a hot-standby arrangement so that either server can immediately assume system mastership in the event of one server failure. Each server shall have two communication links to interconnect with two different network switches for receiving or transmitting I/O status from or to the fields RTUs, SC</w:t>
            </w:r>
            <w:r>
              <w:rPr>
                <w:rFonts w:ascii="Calibri" w:eastAsia="Times New Roman" w:hAnsi="Calibri" w:cs="Times New Roman"/>
                <w:sz w:val="16"/>
                <w:szCs w:val="16"/>
                <w:lang w:eastAsia="en-US"/>
              </w:rPr>
              <w:t>ADA workstations or subsystems.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716A4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24E7E" w:rsidRDefault="00824E7E"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Section 5.1 Redundancy</w:t>
            </w:r>
          </w:p>
          <w:p w:rsidR="00824E7E" w:rsidRDefault="00824E7E" w:rsidP="005C492B">
            <w:pPr>
              <w:spacing w:before="0" w:after="0" w:line="240" w:lineRule="auto"/>
              <w:jc w:val="both"/>
              <w:rPr>
                <w:rFonts w:eastAsia="Times New Roman" w:cs="Arial"/>
                <w:sz w:val="16"/>
                <w:szCs w:val="16"/>
                <w:lang w:eastAsia="en-US"/>
              </w:rPr>
            </w:pPr>
          </w:p>
          <w:p w:rsidR="00981D09" w:rsidRPr="00016DCC" w:rsidRDefault="00824E7E" w:rsidP="005C492B">
            <w:pPr>
              <w:spacing w:before="0" w:after="0" w:line="240" w:lineRule="auto"/>
              <w:jc w:val="both"/>
              <w:rPr>
                <w:rFonts w:ascii="Times New Roman" w:eastAsia="Times New Roman" w:hAnsi="Times New Roman" w:cs="Times New Roman"/>
                <w:sz w:val="20"/>
                <w:lang w:eastAsia="en-US"/>
              </w:rPr>
            </w:pP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9.5 The SCADA servers shall </w:t>
            </w:r>
            <w:proofErr w:type="spellStart"/>
            <w:r w:rsidRPr="00016DCC">
              <w:rPr>
                <w:rFonts w:ascii="Calibri" w:eastAsia="Times New Roman" w:hAnsi="Calibri" w:cs="Times New Roman"/>
                <w:sz w:val="16"/>
                <w:szCs w:val="16"/>
                <w:lang w:eastAsia="en-US"/>
              </w:rPr>
              <w:t>utilise</w:t>
            </w:r>
            <w:proofErr w:type="spellEnd"/>
            <w:r w:rsidRPr="00016DCC">
              <w:rPr>
                <w:rFonts w:ascii="Calibri" w:eastAsia="Times New Roman" w:hAnsi="Calibri" w:cs="Times New Roman"/>
                <w:sz w:val="16"/>
                <w:szCs w:val="16"/>
                <w:lang w:eastAsia="en-US"/>
              </w:rPr>
              <w:t xml:space="preserve"> the LAN connection to monitor and control of other subsystems including CCTV System, Public Address (PA) System, Help Points System, Passenger Information Display (PID) System, etc. through the IP protocol.</w:t>
            </w:r>
            <w:r w:rsidRPr="00016DCC">
              <w:rPr>
                <w:rFonts w:ascii="Calibri" w:eastAsia="Times New Roman" w:hAnsi="Calibri" w:cs="Times New Roman"/>
                <w:sz w:val="16"/>
                <w:szCs w:val="16"/>
                <w:lang w:eastAsia="en-US"/>
              </w:rPr>
              <w:br/>
              <w:t xml:space="preserve">consistent </w:t>
            </w:r>
            <w:proofErr w:type="gramStart"/>
            <w:r w:rsidRPr="00016DCC">
              <w:rPr>
                <w:rFonts w:ascii="Calibri" w:eastAsia="Times New Roman" w:hAnsi="Calibri" w:cs="Times New Roman"/>
                <w:sz w:val="16"/>
                <w:szCs w:val="16"/>
                <w:lang w:eastAsia="en-US"/>
              </w:rPr>
              <w:t>at all times</w:t>
            </w:r>
            <w:proofErr w:type="gramEnd"/>
            <w:r w:rsidRPr="00016DCC">
              <w:rPr>
                <w:rFonts w:ascii="Calibri" w:eastAsia="Times New Roman" w:hAnsi="Calibri" w:cs="Times New Roman"/>
                <w:sz w:val="16"/>
                <w:szCs w:val="16"/>
                <w:lang w:eastAsia="en-US"/>
              </w:rPr>
              <w:t xml:space="preserve"> with the primary server’s database under normal conditions.</w:t>
            </w:r>
            <w:r w:rsidRPr="00016DCC">
              <w:rPr>
                <w:rFonts w:ascii="Calibri" w:eastAsia="Times New Roman" w:hAnsi="Calibri" w:cs="Times New Roman"/>
                <w:sz w:val="16"/>
                <w:szCs w:val="16"/>
                <w:lang w:eastAsia="en-US"/>
              </w:rPr>
              <w:br/>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716A4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981D09" w:rsidRPr="00716A4A" w:rsidRDefault="00716A4A" w:rsidP="005C492B">
            <w:pPr>
              <w:spacing w:before="0" w:after="0" w:line="240" w:lineRule="auto"/>
              <w:jc w:val="both"/>
              <w:rPr>
                <w:rFonts w:eastAsia="Times New Roman" w:cs="Arial"/>
                <w:sz w:val="16"/>
                <w:szCs w:val="16"/>
                <w:lang w:eastAsia="en-US"/>
              </w:rPr>
            </w:pPr>
            <w:r w:rsidRPr="00716A4A">
              <w:rPr>
                <w:rFonts w:eastAsia="Times New Roman" w:cs="Arial"/>
                <w:sz w:val="16"/>
                <w:szCs w:val="16"/>
                <w:lang w:eastAsia="en-US"/>
              </w:rPr>
              <w:t>Section Appendix A - SCADA Architecture Diagram System with Other System</w:t>
            </w:r>
          </w:p>
        </w:tc>
        <w:tc>
          <w:tcPr>
            <w:tcW w:w="124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3672BF">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9.6 A real-time database duplication mechanism shall be implemented. The database duplication shall be </w:t>
            </w:r>
            <w:proofErr w:type="spellStart"/>
            <w:r w:rsidRPr="00016DCC">
              <w:rPr>
                <w:rFonts w:ascii="Calibri" w:eastAsia="Times New Roman" w:hAnsi="Calibri" w:cs="Times New Roman"/>
                <w:sz w:val="16"/>
                <w:szCs w:val="16"/>
                <w:lang w:eastAsia="en-US"/>
              </w:rPr>
              <w:t>performedon</w:t>
            </w:r>
            <w:proofErr w:type="spellEnd"/>
            <w:r w:rsidRPr="00016DCC">
              <w:rPr>
                <w:rFonts w:ascii="Calibri" w:eastAsia="Times New Roman" w:hAnsi="Calibri" w:cs="Times New Roman"/>
                <w:sz w:val="16"/>
                <w:szCs w:val="16"/>
                <w:lang w:eastAsia="en-US"/>
              </w:rPr>
              <w:t xml:space="preserve"> a per transaction basis to ensure that the secondary server’s database is consistent </w:t>
            </w:r>
            <w:proofErr w:type="gramStart"/>
            <w:r w:rsidRPr="00016DCC">
              <w:rPr>
                <w:rFonts w:ascii="Calibri" w:eastAsia="Times New Roman" w:hAnsi="Calibri" w:cs="Times New Roman"/>
                <w:sz w:val="16"/>
                <w:szCs w:val="16"/>
                <w:lang w:eastAsia="en-US"/>
              </w:rPr>
              <w:t>at all times</w:t>
            </w:r>
            <w:proofErr w:type="gramEnd"/>
            <w:r w:rsidRPr="00016DCC">
              <w:rPr>
                <w:rFonts w:ascii="Calibri" w:eastAsia="Times New Roman" w:hAnsi="Calibri" w:cs="Times New Roman"/>
                <w:sz w:val="16"/>
                <w:szCs w:val="16"/>
                <w:lang w:eastAsia="en-US"/>
              </w:rPr>
              <w:t xml:space="preserve"> with the primary server’s da</w:t>
            </w:r>
            <w:r>
              <w:rPr>
                <w:rFonts w:ascii="Calibri" w:eastAsia="Times New Roman" w:hAnsi="Calibri" w:cs="Times New Roman"/>
                <w:sz w:val="16"/>
                <w:szCs w:val="16"/>
                <w:lang w:eastAsia="en-US"/>
              </w:rPr>
              <w:t>tabase under normal conditions.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FE0FE2"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AB2989" w:rsidRPr="00AB2989" w:rsidRDefault="00AB2989"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w:t>
            </w:r>
            <w:r w:rsidRPr="00AB2989">
              <w:rPr>
                <w:rFonts w:eastAsia="Times New Roman" w:cs="Arial"/>
                <w:sz w:val="16"/>
                <w:szCs w:val="16"/>
                <w:lang w:eastAsia="en-US"/>
              </w:rPr>
              <w:t>2. System Description</w:t>
            </w:r>
          </w:p>
          <w:p w:rsidR="00AB2989" w:rsidRDefault="00AB2989" w:rsidP="005C492B">
            <w:pPr>
              <w:spacing w:before="0" w:after="0" w:line="240" w:lineRule="auto"/>
              <w:jc w:val="both"/>
              <w:rPr>
                <w:rFonts w:eastAsia="Times New Roman" w:cs="Arial"/>
                <w:sz w:val="16"/>
                <w:szCs w:val="16"/>
                <w:lang w:eastAsia="en-US"/>
              </w:rPr>
            </w:pPr>
          </w:p>
          <w:p w:rsidR="00AB2989" w:rsidRPr="00AB2989" w:rsidRDefault="00AB2989"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Section</w:t>
            </w:r>
            <w:r w:rsidRPr="00AB2989">
              <w:rPr>
                <w:rFonts w:eastAsia="Times New Roman" w:cs="Arial"/>
                <w:sz w:val="16"/>
                <w:szCs w:val="16"/>
                <w:lang w:eastAsia="en-US"/>
              </w:rPr>
              <w:t>2.1.1 Functional Role</w:t>
            </w:r>
          </w:p>
          <w:p w:rsidR="00AB2989" w:rsidRDefault="00AB2989" w:rsidP="005C492B">
            <w:pPr>
              <w:spacing w:before="0" w:after="0" w:line="240" w:lineRule="auto"/>
              <w:jc w:val="both"/>
              <w:rPr>
                <w:rFonts w:eastAsia="Times New Roman" w:cs="Arial"/>
                <w:sz w:val="16"/>
                <w:szCs w:val="16"/>
                <w:lang w:eastAsia="en-US"/>
              </w:rPr>
            </w:pPr>
          </w:p>
          <w:p w:rsidR="00981D09" w:rsidRPr="00016DCC" w:rsidRDefault="00AB2989"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Section</w:t>
            </w:r>
            <w:r w:rsidRPr="00AB2989">
              <w:rPr>
                <w:rFonts w:eastAsia="Times New Roman" w:cs="Arial"/>
                <w:sz w:val="16"/>
                <w:szCs w:val="16"/>
                <w:lang w:eastAsia="en-US"/>
              </w:rPr>
              <w:t>5.1 Redundancy</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9.7 The secondary server shall provide identical functions as primary server, including data storage and data printing. Furthermore, the secondary server can take over the primary server’s function immediately without re-booting when a primary server failure occurs. The secondary server shall update the primary server’s database and handover the supervisory and control function back to the primar</w:t>
            </w:r>
            <w:r>
              <w:rPr>
                <w:rFonts w:ascii="Calibri" w:eastAsia="Times New Roman" w:hAnsi="Calibri" w:cs="Times New Roman"/>
                <w:sz w:val="16"/>
                <w:szCs w:val="16"/>
                <w:lang w:eastAsia="en-US"/>
              </w:rPr>
              <w:t>y server once it has recovered.</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432FEA"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981D09" w:rsidRPr="00B91225" w:rsidRDefault="00B91225" w:rsidP="005C492B">
            <w:pPr>
              <w:spacing w:before="0" w:after="0" w:line="240" w:lineRule="auto"/>
              <w:jc w:val="both"/>
              <w:rPr>
                <w:rFonts w:eastAsia="Times New Roman" w:cs="Arial"/>
                <w:sz w:val="16"/>
                <w:szCs w:val="16"/>
                <w:lang w:eastAsia="en-US"/>
              </w:rPr>
            </w:pPr>
            <w:r w:rsidRPr="00B91225">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A62FB1">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9.8 It shall be possible to remove one server for maintenance without interrupting system operation and, upon its reinstatement, re-synchronize the database without interruption to system operations. The Operator shall designate either server as the primary or secondary server through the SCADA workstations.</w:t>
            </w:r>
            <w:r w:rsidRPr="00016DCC">
              <w:rPr>
                <w:rFonts w:ascii="Calibri" w:eastAsia="Times New Roman" w:hAnsi="Calibri" w:cs="Times New Roman"/>
                <w:sz w:val="16"/>
                <w:szCs w:val="16"/>
                <w:lang w:eastAsia="en-US"/>
              </w:rPr>
              <w:br/>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3C5470"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3C5470" w:rsidP="005C492B">
            <w:pPr>
              <w:spacing w:before="0" w:after="0" w:line="240" w:lineRule="auto"/>
              <w:jc w:val="both"/>
              <w:rPr>
                <w:rFonts w:ascii="Times New Roman" w:eastAsia="Times New Roman" w:hAnsi="Times New Roman" w:cs="Times New Roman"/>
                <w:sz w:val="20"/>
                <w:lang w:eastAsia="en-US"/>
              </w:rPr>
            </w:pPr>
            <w:r w:rsidRPr="00B91225">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A57ECC" w:rsidRPr="00016DCC" w:rsidTr="00A57ECC">
        <w:trPr>
          <w:trHeight w:val="113"/>
        </w:trPr>
        <w:tc>
          <w:tcPr>
            <w:tcW w:w="430" w:type="dxa"/>
            <w:vMerge/>
            <w:tcBorders>
              <w:left w:val="single" w:sz="4" w:space="0" w:color="auto"/>
              <w:right w:val="single" w:sz="4" w:space="0" w:color="auto"/>
            </w:tcBorders>
            <w:vAlign w:val="center"/>
          </w:tcPr>
          <w:p w:rsidR="00A57ECC" w:rsidRDefault="00A57ECC"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9.9 Each SCADA workstation at OCC shall accommodate with four monitors. One monitor shall be dedicated to display CCTV images (spot monitor), and three monitors shall be used to display GUI graphics for overview stations display, overview traction power substations display and alarm status disp</w:t>
            </w:r>
            <w:r>
              <w:rPr>
                <w:rFonts w:ascii="Calibri" w:eastAsia="Times New Roman" w:hAnsi="Calibri" w:cs="Times New Roman"/>
                <w:sz w:val="16"/>
                <w:szCs w:val="16"/>
                <w:lang w:eastAsia="en-US"/>
              </w:rPr>
              <w:t>lay for control and monitoring.</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3C5470"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rsidR="003C5470" w:rsidRDefault="003C5470"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6.4.3 </w:t>
            </w:r>
            <w:r w:rsidRPr="003C5470">
              <w:rPr>
                <w:rFonts w:eastAsia="Times New Roman" w:cs="Arial"/>
                <w:sz w:val="16"/>
                <w:szCs w:val="16"/>
                <w:lang w:eastAsia="en-US"/>
              </w:rPr>
              <w:t>Screen Display Design</w:t>
            </w:r>
          </w:p>
          <w:p w:rsidR="003C5470" w:rsidRDefault="003C5470" w:rsidP="005C492B">
            <w:pPr>
              <w:spacing w:before="0" w:after="0" w:line="240" w:lineRule="auto"/>
              <w:jc w:val="both"/>
              <w:rPr>
                <w:rFonts w:eastAsia="Times New Roman" w:cs="Arial"/>
                <w:sz w:val="16"/>
                <w:szCs w:val="16"/>
                <w:lang w:eastAsia="en-US"/>
              </w:rPr>
            </w:pPr>
          </w:p>
          <w:p w:rsidR="00A57ECC" w:rsidRPr="00016DCC" w:rsidRDefault="003C5470"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rsidR="00A57ECC" w:rsidRPr="00016DCC" w:rsidRDefault="00A57ECC" w:rsidP="005C492B">
            <w:pPr>
              <w:spacing w:before="0" w:after="0" w:line="240" w:lineRule="auto"/>
              <w:jc w:val="both"/>
              <w:rPr>
                <w:rFonts w:ascii="Times New Roman" w:eastAsia="Times New Roman" w:hAnsi="Times New Roman" w:cs="Times New Roman"/>
                <w:sz w:val="20"/>
                <w:lang w:eastAsia="en-US"/>
              </w:rPr>
            </w:pPr>
          </w:p>
        </w:tc>
      </w:tr>
      <w:tr w:rsidR="002E2BC7" w:rsidRPr="00016DCC" w:rsidTr="00B709DF">
        <w:trPr>
          <w:trHeight w:val="586"/>
        </w:trPr>
        <w:tc>
          <w:tcPr>
            <w:tcW w:w="430" w:type="dxa"/>
            <w:vMerge/>
            <w:tcBorders>
              <w:left w:val="single" w:sz="4" w:space="0" w:color="auto"/>
              <w:right w:val="single" w:sz="4" w:space="0" w:color="auto"/>
            </w:tcBorders>
            <w:vAlign w:val="center"/>
          </w:tcPr>
          <w:p w:rsidR="002E2BC7" w:rsidRDefault="002E2BC7"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9.10 The design of the SCADA system shall be based on the concept that the operation from the OCC. However, the system design shall be such that control and backup of the system shall be possi</w:t>
            </w:r>
            <w:r>
              <w:rPr>
                <w:rFonts w:ascii="Calibri" w:eastAsia="Times New Roman" w:hAnsi="Calibri" w:cs="Times New Roman"/>
                <w:sz w:val="16"/>
                <w:szCs w:val="16"/>
                <w:lang w:eastAsia="en-US"/>
              </w:rPr>
              <w:t>ble from an alternate location.</w:t>
            </w:r>
          </w:p>
        </w:tc>
        <w:tc>
          <w:tcPr>
            <w:tcW w:w="1079"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746C6C">
              <w:rPr>
                <w:rFonts w:eastAsia="Times New Roman" w:cs="Arial"/>
                <w:sz w:val="16"/>
                <w:szCs w:val="16"/>
                <w:lang w:eastAsia="en-US"/>
              </w:rPr>
              <w:t>Appendix A: SCADA Design Architecture</w:t>
            </w:r>
          </w:p>
        </w:tc>
        <w:tc>
          <w:tcPr>
            <w:tcW w:w="1242" w:type="dxa"/>
            <w:tcBorders>
              <w:top w:val="single" w:sz="4" w:space="0" w:color="auto"/>
              <w:left w:val="single" w:sz="4" w:space="0" w:color="auto"/>
              <w:right w:val="single" w:sz="4" w:space="0" w:color="auto"/>
            </w:tcBorders>
            <w:shd w:val="clear" w:color="auto" w:fill="D6ECFF" w:themeFill="background2"/>
            <w:vAlign w:val="center"/>
          </w:tcPr>
          <w:p w:rsidR="002E2BC7" w:rsidRPr="00016DCC" w:rsidRDefault="002E2BC7"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2E2BC7">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9.11 Each station shall be installed with a SCADA workstation that has the same basic system operations and functionality of the SCADA system. Each station SCADA workstation shall accommodate with three monitors. One monitor shall be dedicated to display CCTV images (spot monitor), and two </w:t>
            </w:r>
            <w:proofErr w:type="gramStart"/>
            <w:r w:rsidRPr="00016DCC">
              <w:rPr>
                <w:rFonts w:ascii="Calibri" w:eastAsia="Times New Roman" w:hAnsi="Calibri" w:cs="Times New Roman"/>
                <w:sz w:val="16"/>
                <w:szCs w:val="16"/>
                <w:lang w:eastAsia="en-US"/>
              </w:rPr>
              <w:t>monitor</w:t>
            </w:r>
            <w:proofErr w:type="gramEnd"/>
            <w:r w:rsidRPr="00016DCC">
              <w:rPr>
                <w:rFonts w:ascii="Calibri" w:eastAsia="Times New Roman" w:hAnsi="Calibri" w:cs="Times New Roman"/>
                <w:sz w:val="16"/>
                <w:szCs w:val="16"/>
                <w:lang w:eastAsia="en-US"/>
              </w:rPr>
              <w:t xml:space="preserve"> shall be used to display GUI graphics for overview station display and alarm status dis</w:t>
            </w:r>
            <w:r>
              <w:rPr>
                <w:rFonts w:ascii="Calibri" w:eastAsia="Times New Roman" w:hAnsi="Calibri" w:cs="Times New Roman"/>
                <w:sz w:val="16"/>
                <w:szCs w:val="16"/>
                <w:lang w:eastAsia="en-US"/>
              </w:rPr>
              <w:t>play of the particular station.</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2E2BC7" w:rsidP="005C492B">
            <w:pPr>
              <w:spacing w:before="0" w:after="0" w:line="240" w:lineRule="auto"/>
              <w:jc w:val="both"/>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w:t>
            </w: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2E2BC7" w:rsidRDefault="002E2BC7" w:rsidP="005C492B">
            <w:pPr>
              <w:spacing w:before="0" w:after="0" w:line="240" w:lineRule="auto"/>
              <w:jc w:val="both"/>
              <w:rPr>
                <w:rFonts w:eastAsia="Times New Roman" w:cs="Arial"/>
                <w:sz w:val="16"/>
                <w:szCs w:val="16"/>
                <w:lang w:eastAsia="en-US"/>
              </w:rPr>
            </w:pPr>
            <w:r w:rsidRPr="002E2BC7">
              <w:rPr>
                <w:rFonts w:eastAsia="Times New Roman" w:cs="Arial"/>
                <w:sz w:val="16"/>
                <w:szCs w:val="16"/>
                <w:lang w:eastAsia="en-US"/>
              </w:rPr>
              <w:t xml:space="preserve">SCADA Install two </w:t>
            </w:r>
            <w:proofErr w:type="gramStart"/>
            <w:r w:rsidRPr="002E2BC7">
              <w:rPr>
                <w:rFonts w:eastAsia="Times New Roman" w:cs="Arial"/>
                <w:sz w:val="16"/>
                <w:szCs w:val="16"/>
                <w:lang w:eastAsia="en-US"/>
              </w:rPr>
              <w:t>monitor</w:t>
            </w:r>
            <w:proofErr w:type="gramEnd"/>
            <w:r w:rsidRPr="002E2BC7">
              <w:rPr>
                <w:rFonts w:eastAsia="Times New Roman" w:cs="Arial"/>
                <w:sz w:val="16"/>
                <w:szCs w:val="16"/>
                <w:lang w:eastAsia="en-US"/>
              </w:rPr>
              <w:t xml:space="preserve"> typical in station</w:t>
            </w:r>
            <w:r>
              <w:rPr>
                <w:rFonts w:eastAsia="Times New Roman" w:cs="Arial"/>
                <w:sz w:val="16"/>
                <w:szCs w:val="16"/>
                <w:lang w:eastAsia="en-US"/>
              </w:rPr>
              <w:t>. CCTV monitor provide by CCTV WPC</w:t>
            </w:r>
          </w:p>
        </w:tc>
      </w:tr>
      <w:tr w:rsidR="00981D09" w:rsidRPr="00016DCC" w:rsidTr="00E5087D">
        <w:trPr>
          <w:trHeight w:val="113"/>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9.12 All SCADA servers and workstations shall be configured with password access levels so that access to the operating control level is available only to Operator with</w:t>
            </w:r>
            <w:r>
              <w:rPr>
                <w:rFonts w:ascii="Calibri" w:eastAsia="Times New Roman" w:hAnsi="Calibri" w:cs="Times New Roman"/>
                <w:sz w:val="16"/>
                <w:szCs w:val="16"/>
                <w:lang w:eastAsia="en-US"/>
              </w:rPr>
              <w:t xml:space="preserve"> the appropriate access rights.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E5087D"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E11E73" w:rsidRPr="00E11E73" w:rsidRDefault="00E11E73" w:rsidP="005C492B">
            <w:pPr>
              <w:spacing w:before="0" w:after="0" w:line="240" w:lineRule="auto"/>
              <w:jc w:val="both"/>
              <w:rPr>
                <w:rFonts w:eastAsia="Times New Roman" w:cs="Arial"/>
                <w:sz w:val="16"/>
                <w:szCs w:val="16"/>
                <w:lang w:eastAsia="en-US"/>
              </w:rPr>
            </w:pPr>
            <w:r w:rsidRPr="00E11E73">
              <w:rPr>
                <w:rFonts w:eastAsia="Times New Roman" w:cs="Arial"/>
                <w:sz w:val="16"/>
                <w:szCs w:val="16"/>
                <w:lang w:eastAsia="en-US"/>
              </w:rPr>
              <w:t>Section 2 SYSTEM DESCRIPTION</w:t>
            </w:r>
          </w:p>
          <w:p w:rsidR="00E11E73" w:rsidRPr="00E11E73" w:rsidRDefault="00E11E73" w:rsidP="005C492B">
            <w:pPr>
              <w:spacing w:before="0" w:after="0" w:line="240" w:lineRule="auto"/>
              <w:jc w:val="both"/>
              <w:rPr>
                <w:rFonts w:eastAsia="Times New Roman" w:cs="Arial"/>
                <w:sz w:val="16"/>
                <w:szCs w:val="16"/>
                <w:lang w:eastAsia="en-US"/>
              </w:rPr>
            </w:pPr>
          </w:p>
          <w:p w:rsidR="00E11E73" w:rsidRDefault="00E11E73" w:rsidP="005C492B">
            <w:pPr>
              <w:spacing w:before="0" w:after="0" w:line="240" w:lineRule="auto"/>
              <w:jc w:val="both"/>
              <w:rPr>
                <w:rFonts w:eastAsia="Times New Roman" w:cs="Arial"/>
                <w:sz w:val="16"/>
                <w:szCs w:val="16"/>
                <w:lang w:eastAsia="en-US"/>
              </w:rPr>
            </w:pPr>
            <w:proofErr w:type="gramStart"/>
            <w:r w:rsidRPr="00E11E73">
              <w:rPr>
                <w:rFonts w:eastAsia="Times New Roman" w:cs="Arial"/>
                <w:sz w:val="16"/>
                <w:szCs w:val="16"/>
                <w:lang w:eastAsia="en-US"/>
              </w:rPr>
              <w:t>Section  4.1</w:t>
            </w:r>
            <w:proofErr w:type="gramEnd"/>
            <w:r w:rsidRPr="00E11E73">
              <w:rPr>
                <w:rFonts w:eastAsia="Times New Roman" w:cs="Arial"/>
                <w:sz w:val="16"/>
                <w:szCs w:val="16"/>
                <w:lang w:eastAsia="en-US"/>
              </w:rPr>
              <w:t xml:space="preserve"> Zenon Product Family </w:t>
            </w:r>
          </w:p>
          <w:p w:rsidR="00E11E73" w:rsidRPr="00E11E73" w:rsidRDefault="00E11E73" w:rsidP="005C492B">
            <w:pPr>
              <w:spacing w:before="0" w:after="0" w:line="240" w:lineRule="auto"/>
              <w:jc w:val="both"/>
              <w:rPr>
                <w:rFonts w:eastAsia="Times New Roman" w:cs="Arial"/>
                <w:sz w:val="16"/>
                <w:szCs w:val="16"/>
                <w:lang w:eastAsia="en-US"/>
              </w:rPr>
            </w:pPr>
          </w:p>
          <w:p w:rsidR="00981D09" w:rsidRPr="00016DCC" w:rsidRDefault="00E11E73" w:rsidP="005C492B">
            <w:pPr>
              <w:spacing w:before="0" w:after="0" w:line="240" w:lineRule="auto"/>
              <w:jc w:val="both"/>
              <w:rPr>
                <w:rFonts w:ascii="Times New Roman" w:eastAsia="Times New Roman" w:hAnsi="Times New Roman" w:cs="Times New Roman"/>
                <w:sz w:val="20"/>
                <w:lang w:eastAsia="en-US"/>
              </w:rPr>
            </w:pPr>
            <w:proofErr w:type="gramStart"/>
            <w:r w:rsidRPr="00E11E73">
              <w:rPr>
                <w:rFonts w:eastAsia="Times New Roman" w:cs="Arial"/>
                <w:sz w:val="16"/>
                <w:szCs w:val="16"/>
                <w:lang w:eastAsia="en-US"/>
              </w:rPr>
              <w:t>Section  4.4.5</w:t>
            </w:r>
            <w:proofErr w:type="gramEnd"/>
            <w:r w:rsidRPr="00E11E73">
              <w:rPr>
                <w:rFonts w:eastAsia="Times New Roman" w:cs="Arial"/>
                <w:sz w:val="16"/>
                <w:szCs w:val="16"/>
                <w:lang w:eastAsia="en-US"/>
              </w:rPr>
              <w:t xml:space="preserve">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2E2BC7">
        <w:trPr>
          <w:trHeight w:val="127"/>
        </w:trPr>
        <w:tc>
          <w:tcPr>
            <w:tcW w:w="430" w:type="dxa"/>
            <w:vMerge/>
            <w:tcBorders>
              <w:left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9.13 As a minimum, the SCADA workstations shall be comprised of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monitors with a minimum size of 23.8”, diagonal non-glare flat LED screens and have </w:t>
            </w:r>
            <w:proofErr w:type="gramStart"/>
            <w:r w:rsidRPr="00016DCC">
              <w:rPr>
                <w:rFonts w:ascii="Calibri" w:eastAsia="Times New Roman" w:hAnsi="Calibri" w:cs="Times New Roman"/>
                <w:sz w:val="16"/>
                <w:szCs w:val="16"/>
                <w:lang w:eastAsia="en-US"/>
              </w:rPr>
              <w:t>a minimum resolution of 1920 X 1080 pixels</w:t>
            </w:r>
            <w:proofErr w:type="gramEnd"/>
            <w:r w:rsidRPr="00016DCC">
              <w:rPr>
                <w:rFonts w:ascii="Calibri" w:eastAsia="Times New Roman" w:hAnsi="Calibri" w:cs="Times New Roman"/>
                <w:sz w:val="16"/>
                <w:szCs w:val="16"/>
                <w:lang w:eastAsia="en-US"/>
              </w:rPr>
              <w:t xml:space="preserve">. The SCADA workstations shall display with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GUI diagrams the </w:t>
            </w:r>
            <w:proofErr w:type="gramStart"/>
            <w:r w:rsidRPr="00016DCC">
              <w:rPr>
                <w:rFonts w:ascii="Calibri" w:eastAsia="Times New Roman" w:hAnsi="Calibri" w:cs="Times New Roman"/>
                <w:sz w:val="16"/>
                <w:szCs w:val="16"/>
                <w:lang w:eastAsia="en-US"/>
              </w:rPr>
              <w:t>current status</w:t>
            </w:r>
            <w:proofErr w:type="gramEnd"/>
            <w:r w:rsidRPr="00016DCC">
              <w:rPr>
                <w:rFonts w:ascii="Calibri" w:eastAsia="Times New Roman" w:hAnsi="Calibri" w:cs="Times New Roman"/>
                <w:sz w:val="16"/>
                <w:szCs w:val="16"/>
                <w:lang w:eastAsia="en-US"/>
              </w:rPr>
              <w:t xml:space="preserve"> o</w:t>
            </w:r>
            <w:r>
              <w:rPr>
                <w:rFonts w:ascii="Calibri" w:eastAsia="Times New Roman" w:hAnsi="Calibri" w:cs="Times New Roman"/>
                <w:sz w:val="16"/>
                <w:szCs w:val="16"/>
                <w:lang w:eastAsia="en-US"/>
              </w:rPr>
              <w:t>f the M&amp;E plant and subsystems.</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E5087D"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6F4D72" w:rsidRDefault="006F4D72" w:rsidP="005C492B">
            <w:pPr>
              <w:spacing w:before="0" w:after="0" w:line="240" w:lineRule="auto"/>
              <w:jc w:val="both"/>
              <w:rPr>
                <w:rFonts w:eastAsia="Times New Roman" w:cs="Arial"/>
                <w:sz w:val="16"/>
                <w:szCs w:val="16"/>
                <w:lang w:eastAsia="en-US"/>
              </w:rPr>
            </w:pPr>
            <w:r w:rsidRPr="006F4D72">
              <w:rPr>
                <w:rFonts w:eastAsia="Times New Roman" w:cs="Arial"/>
                <w:sz w:val="16"/>
                <w:szCs w:val="16"/>
                <w:lang w:eastAsia="en-US"/>
              </w:rPr>
              <w:t>Section 3.1.2 HMI Workstation Monitor</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981D09" w:rsidRPr="00016DCC" w:rsidTr="00E5087D">
        <w:trPr>
          <w:trHeight w:val="126"/>
        </w:trPr>
        <w:tc>
          <w:tcPr>
            <w:tcW w:w="430" w:type="dxa"/>
            <w:vMerge/>
            <w:tcBorders>
              <w:left w:val="single" w:sz="4" w:space="0" w:color="auto"/>
              <w:bottom w:val="single" w:sz="4" w:space="0" w:color="auto"/>
              <w:right w:val="single" w:sz="4" w:space="0" w:color="auto"/>
            </w:tcBorders>
            <w:vAlign w:val="center"/>
          </w:tcPr>
          <w:p w:rsidR="00981D09" w:rsidRDefault="00981D09"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03277E"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9.14 Two black ink laser printers shall be provided. One printer shall be assigned for printing of recording alarms or event transactions, and the other printer shall be configured as standby. A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laser printer that supports GUI graphics shall be provided and shall be assigned for printing of system reports and trending.</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CC2F71"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E5087D" w:rsidRPr="00E5087D" w:rsidRDefault="00E5087D" w:rsidP="005C492B">
            <w:pPr>
              <w:spacing w:before="0" w:after="0" w:line="240" w:lineRule="auto"/>
              <w:jc w:val="both"/>
              <w:rPr>
                <w:rFonts w:eastAsia="Times New Roman" w:cs="Arial"/>
                <w:sz w:val="16"/>
                <w:szCs w:val="16"/>
                <w:lang w:eastAsia="en-US"/>
              </w:rPr>
            </w:pPr>
            <w:proofErr w:type="gramStart"/>
            <w:r w:rsidRPr="00E5087D">
              <w:rPr>
                <w:rFonts w:eastAsia="Times New Roman" w:cs="Arial"/>
                <w:sz w:val="16"/>
                <w:szCs w:val="16"/>
                <w:lang w:eastAsia="en-US"/>
              </w:rPr>
              <w:t>Section  3.1.3</w:t>
            </w:r>
            <w:proofErr w:type="gramEnd"/>
            <w:r w:rsidRPr="00E5087D">
              <w:rPr>
                <w:rFonts w:eastAsia="Times New Roman" w:cs="Arial"/>
                <w:sz w:val="16"/>
                <w:szCs w:val="16"/>
                <w:lang w:eastAsia="en-US"/>
              </w:rPr>
              <w:t xml:space="preserve"> Color Printer</w:t>
            </w:r>
          </w:p>
          <w:p w:rsidR="00E5087D" w:rsidRPr="00E5087D" w:rsidRDefault="00E5087D" w:rsidP="005C492B">
            <w:pPr>
              <w:spacing w:before="0" w:after="0" w:line="240" w:lineRule="auto"/>
              <w:jc w:val="both"/>
              <w:rPr>
                <w:rFonts w:eastAsia="Times New Roman" w:cs="Arial"/>
                <w:sz w:val="16"/>
                <w:szCs w:val="16"/>
                <w:lang w:eastAsia="en-US"/>
              </w:rPr>
            </w:pPr>
          </w:p>
          <w:p w:rsidR="00981D09" w:rsidRPr="00016DCC" w:rsidRDefault="00E5087D" w:rsidP="005C492B">
            <w:pPr>
              <w:spacing w:before="0" w:after="0" w:line="240" w:lineRule="auto"/>
              <w:jc w:val="both"/>
              <w:rPr>
                <w:rFonts w:ascii="Times New Roman" w:eastAsia="Times New Roman" w:hAnsi="Times New Roman" w:cs="Times New Roman"/>
                <w:sz w:val="20"/>
                <w:lang w:eastAsia="en-US"/>
              </w:rPr>
            </w:pPr>
            <w:proofErr w:type="gramStart"/>
            <w:r w:rsidRPr="00E5087D">
              <w:rPr>
                <w:rFonts w:eastAsia="Times New Roman" w:cs="Arial"/>
                <w:sz w:val="16"/>
                <w:szCs w:val="16"/>
                <w:lang w:eastAsia="en-US"/>
              </w:rPr>
              <w:t>Section  3.1.4</w:t>
            </w:r>
            <w:proofErr w:type="gramEnd"/>
            <w:r w:rsidRPr="00E5087D">
              <w:rPr>
                <w:rFonts w:eastAsia="Times New Roman" w:cs="Arial"/>
                <w:sz w:val="16"/>
                <w:szCs w:val="16"/>
                <w:lang w:eastAsia="en-US"/>
              </w:rPr>
              <w:t xml:space="preserve"> Black and White Printer</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981D09" w:rsidRPr="00016DCC" w:rsidRDefault="00981D09" w:rsidP="005C492B">
            <w:pPr>
              <w:spacing w:before="0" w:after="0" w:line="240" w:lineRule="auto"/>
              <w:jc w:val="both"/>
              <w:rPr>
                <w:rFonts w:ascii="Times New Roman" w:eastAsia="Times New Roman" w:hAnsi="Times New Roman" w:cs="Times New Roman"/>
                <w:sz w:val="20"/>
                <w:lang w:eastAsia="en-US"/>
              </w:rPr>
            </w:pPr>
          </w:p>
        </w:tc>
      </w:tr>
      <w:tr w:rsidR="006F4D72" w:rsidRPr="00016DCC" w:rsidTr="001C023D">
        <w:trPr>
          <w:trHeight w:val="87"/>
        </w:trPr>
        <w:tc>
          <w:tcPr>
            <w:tcW w:w="430" w:type="dxa"/>
            <w:vMerge w:val="restart"/>
            <w:tcBorders>
              <w:top w:val="single" w:sz="4" w:space="0" w:color="auto"/>
              <w:left w:val="single" w:sz="4" w:space="0" w:color="auto"/>
              <w:right w:val="single" w:sz="4" w:space="0" w:color="auto"/>
            </w:tcBorders>
            <w:vAlign w:val="center"/>
          </w:tcPr>
          <w:p w:rsidR="006F4D72" w:rsidRDefault="006F4D72"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10</w:t>
            </w:r>
          </w:p>
        </w:tc>
        <w:tc>
          <w:tcPr>
            <w:tcW w:w="15320" w:type="dxa"/>
            <w:gridSpan w:val="9"/>
            <w:tcBorders>
              <w:top w:val="single" w:sz="4" w:space="0" w:color="auto"/>
              <w:left w:val="single" w:sz="4" w:space="0" w:color="auto"/>
              <w:bottom w:val="single" w:sz="4" w:space="0" w:color="auto"/>
              <w:right w:val="single" w:sz="4" w:space="0" w:color="auto"/>
            </w:tcBorders>
            <w:shd w:val="clear" w:color="auto" w:fill="A8D6FF" w:themeFill="background2" w:themeFillShade="E6"/>
            <w:vAlign w:val="center"/>
          </w:tcPr>
          <w:p w:rsidR="006F4D72" w:rsidRPr="006F4D72" w:rsidRDefault="006F4D72" w:rsidP="005C492B">
            <w:pPr>
              <w:spacing w:before="0" w:after="0" w:line="240" w:lineRule="auto"/>
              <w:jc w:val="both"/>
              <w:rPr>
                <w:rFonts w:eastAsia="Times New Roman" w:cs="Arial"/>
                <w:b/>
                <w:sz w:val="20"/>
                <w:lang w:eastAsia="en-US"/>
              </w:rPr>
            </w:pPr>
            <w:r w:rsidRPr="006F4D72">
              <w:rPr>
                <w:rFonts w:eastAsia="Times New Roman" w:cs="Arial"/>
                <w:b/>
                <w:sz w:val="16"/>
                <w:szCs w:val="16"/>
                <w:lang w:eastAsia="en-US"/>
              </w:rPr>
              <w:t>Remote Terminal Units</w:t>
            </w:r>
          </w:p>
        </w:tc>
      </w:tr>
      <w:tr w:rsidR="000C3743" w:rsidRPr="00016DCC" w:rsidTr="00B709DF">
        <w:trPr>
          <w:trHeight w:val="75"/>
        </w:trPr>
        <w:tc>
          <w:tcPr>
            <w:tcW w:w="430" w:type="dxa"/>
            <w:vMerge/>
            <w:tcBorders>
              <w:left w:val="single" w:sz="4" w:space="0" w:color="auto"/>
              <w:right w:val="single" w:sz="4" w:space="0" w:color="auto"/>
            </w:tcBorders>
            <w:vAlign w:val="center"/>
          </w:tcPr>
          <w:p w:rsidR="000C3743" w:rsidRDefault="000C3743"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 The SCADA system shall use the Remote Terminal Units (RTUs) to gather I/O status of M&amp;E plant and subsystems from various stations. The RTU shall be of modular construction and proven reliability.</w:t>
            </w:r>
          </w:p>
        </w:tc>
        <w:tc>
          <w:tcPr>
            <w:tcW w:w="1079" w:type="dxa"/>
            <w:tcBorders>
              <w:top w:val="single" w:sz="4" w:space="0" w:color="auto"/>
              <w:left w:val="single" w:sz="4" w:space="0" w:color="auto"/>
              <w:bottom w:val="single" w:sz="4" w:space="0" w:color="auto"/>
              <w:right w:val="single" w:sz="4" w:space="0" w:color="auto"/>
            </w:tcBorders>
            <w:shd w:val="clear" w:color="auto" w:fill="auto"/>
          </w:tcPr>
          <w:p w:rsidR="000C3743" w:rsidRPr="00016DCC" w:rsidRDefault="000C3743" w:rsidP="005C492B">
            <w:pPr>
              <w:spacing w:before="18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016DCC" w:rsidRDefault="000C3743"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3516A8" w:rsidRDefault="003516A8"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Cover o</w:t>
            </w:r>
            <w:r w:rsidRPr="003516A8">
              <w:rPr>
                <w:rFonts w:eastAsia="Times New Roman" w:cs="Arial"/>
                <w:sz w:val="16"/>
                <w:szCs w:val="16"/>
                <w:lang w:eastAsia="en-US"/>
              </w:rPr>
              <w:t xml:space="preserve">n Detail Design of RTU Document </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rsidR="000C3743" w:rsidRPr="003516A8" w:rsidRDefault="001C023D"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C</w:t>
            </w:r>
            <w:r w:rsidR="003516A8" w:rsidRPr="003516A8">
              <w:rPr>
                <w:rFonts w:eastAsia="Times New Roman" w:cs="Arial"/>
                <w:sz w:val="16"/>
                <w:szCs w:val="16"/>
                <w:lang w:eastAsia="en-US"/>
              </w:rPr>
              <w:t>omply</w:t>
            </w:r>
          </w:p>
        </w:tc>
      </w:tr>
      <w:tr w:rsidR="001C023D" w:rsidRPr="00016DCC" w:rsidTr="001C023D">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 The RTUs shall be installed at stations, traction power substations and depot for control and monitoring of the various M&amp;E plant and subsystems. Each location shall consist of redundant RTUs, install in different compartments within the local control panel.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10.3 The RTU for the traction power substations might need to be compatible with an IEC 61850 to provide parallel redundancy protocols for the Intelligent Electronic Device (IED) of switchgears.</w:t>
            </w:r>
          </w:p>
        </w:tc>
        <w:tc>
          <w:tcPr>
            <w:tcW w:w="1079"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1C023D">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10.4 The RTU shall use the most recent proven control technology consisting of hardware and software to implement complete functional systems. All system hardware and software shall be of a type already widely used for rail application with full service and support facilities available locally.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10.5 The RTUs shall be configured in a hot-standby arrangement so that either RTU can immediately assume system mastership in the event of equipment failure.</w:t>
            </w:r>
          </w:p>
        </w:tc>
        <w:tc>
          <w:tcPr>
            <w:tcW w:w="1079"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1C023D">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10.6 Each set of RTU shall be powered from dual power supply units to achieve system availability.</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10.7 Each set of RTU shall comprise dual communication modules to interconnect with different network switches (diverse LAN route) for transmitting the received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to the SCADA system.</w:t>
            </w:r>
          </w:p>
        </w:tc>
        <w:tc>
          <w:tcPr>
            <w:tcW w:w="1079"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18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1C023D">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10.8 The </w:t>
            </w:r>
            <w:proofErr w:type="spellStart"/>
            <w:r w:rsidRPr="00075FB1">
              <w:rPr>
                <w:rFonts w:ascii="Calibri" w:eastAsia="Times New Roman" w:hAnsi="Calibri" w:cs="Times New Roman"/>
                <w:sz w:val="16"/>
                <w:szCs w:val="16"/>
                <w:lang w:eastAsia="en-US"/>
              </w:rPr>
              <w:t>Fibre</w:t>
            </w:r>
            <w:proofErr w:type="spellEnd"/>
            <w:r w:rsidRPr="00075FB1">
              <w:rPr>
                <w:rFonts w:ascii="Calibri" w:eastAsia="Times New Roman" w:hAnsi="Calibri" w:cs="Times New Roman"/>
                <w:sz w:val="16"/>
                <w:szCs w:val="16"/>
                <w:lang w:eastAsia="en-US"/>
              </w:rPr>
              <w:t xml:space="preserve"> Optic Transmission System shall be used to link the RTUs at various locations back to the SCADA servers at depot. The RTUs for the substations shall be linked via a dedicated </w:t>
            </w:r>
            <w:proofErr w:type="spellStart"/>
            <w:r w:rsidRPr="00075FB1">
              <w:rPr>
                <w:rFonts w:ascii="Calibri" w:eastAsia="Times New Roman" w:hAnsi="Calibri" w:cs="Times New Roman"/>
                <w:sz w:val="16"/>
                <w:szCs w:val="16"/>
                <w:lang w:eastAsia="en-US"/>
              </w:rPr>
              <w:t>fibre</w:t>
            </w:r>
            <w:proofErr w:type="spellEnd"/>
            <w:r w:rsidRPr="00075FB1">
              <w:rPr>
                <w:rFonts w:ascii="Calibri" w:eastAsia="Times New Roman" w:hAnsi="Calibri" w:cs="Times New Roman"/>
                <w:sz w:val="16"/>
                <w:szCs w:val="16"/>
                <w:lang w:eastAsia="en-US"/>
              </w:rPr>
              <w:t xml:space="preserve"> optic cable to the nearby station for retransmission of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back to the SCADA servers.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10.9 The RTU shall be intelligent, fully autonomous in operation and easily configurable to suit the status I/O requirements. Wherever possible, the status signal shall be derived from volt-free auxiliary contacts which are </w:t>
            </w:r>
            <w:proofErr w:type="spellStart"/>
            <w:r w:rsidRPr="00075FB1">
              <w:rPr>
                <w:rFonts w:ascii="Calibri" w:eastAsia="Times New Roman" w:hAnsi="Calibri" w:cs="Times New Roman"/>
                <w:sz w:val="16"/>
                <w:szCs w:val="16"/>
                <w:lang w:eastAsia="en-US"/>
              </w:rPr>
              <w:t>energised</w:t>
            </w:r>
            <w:proofErr w:type="spellEnd"/>
            <w:r w:rsidRPr="00075FB1">
              <w:rPr>
                <w:rFonts w:ascii="Calibri" w:eastAsia="Times New Roman" w:hAnsi="Calibri" w:cs="Times New Roman"/>
                <w:sz w:val="16"/>
                <w:szCs w:val="16"/>
                <w:lang w:eastAsia="en-US"/>
              </w:rPr>
              <w:t xml:space="preserve"> closed in the normal or healthy state to provide fail safe operation.</w:t>
            </w:r>
          </w:p>
        </w:tc>
        <w:tc>
          <w:tcPr>
            <w:tcW w:w="1079"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auto"/>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1C023D">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10.10 The RTU shall generate signals to implement the commands issued by the SCADA workstations for field devices or subsystems. These signals shall be a pulse whose length can be configured from the RTU to operate interposing control relays located remotely at M&amp;E plant panels or electrical plant control panels at the substation.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Cover o</w:t>
            </w:r>
            <w:r w:rsidRPr="003516A8">
              <w:rPr>
                <w:rFonts w:eastAsia="Times New Roman" w:cs="Arial"/>
                <w:sz w:val="16"/>
                <w:szCs w:val="16"/>
                <w:lang w:eastAsia="en-US"/>
              </w:rPr>
              <w:t>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10.11 Digital output modules shall incorporate relay contact channels or solid-state driver channels with a switching capability of at least 240VAC 5A, or 50 VDC 5A depending on the application. All digital modules shall provide LED status indication for each channel on the module front panel.</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10.12 Analogue modules shall be electrically isolated. The signal standard shall be 4 to 20mA with high-resolution conversion to give an overall accuracy of +0.5% of full range. All field analogue cabling shall be twisted pair multicore with individual and overall screens.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10.13 The Contractor shall interpret the control philosophy of M&amp;E plant and develop the RTU programming for automatic control sequence of the M&amp;E equipment.</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18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10.14 The RTU programming shall be developed using ladder logic application </w:t>
            </w:r>
            <w:proofErr w:type="spellStart"/>
            <w:r w:rsidRPr="00075FB1">
              <w:rPr>
                <w:rFonts w:ascii="Calibri" w:eastAsia="Times New Roman" w:hAnsi="Calibri" w:cs="Times New Roman"/>
                <w:sz w:val="16"/>
                <w:szCs w:val="16"/>
                <w:lang w:eastAsia="en-US"/>
              </w:rPr>
              <w:t>programmes</w:t>
            </w:r>
            <w:proofErr w:type="spellEnd"/>
            <w:r w:rsidRPr="00075FB1">
              <w:rPr>
                <w:rFonts w:ascii="Calibri" w:eastAsia="Times New Roman" w:hAnsi="Calibri" w:cs="Times New Roman"/>
                <w:sz w:val="16"/>
                <w:szCs w:val="16"/>
                <w:lang w:eastAsia="en-US"/>
              </w:rPr>
              <w:t xml:space="preserve"> for automatic sequence control of the M&amp;E plant. The </w:t>
            </w:r>
            <w:proofErr w:type="spellStart"/>
            <w:r w:rsidRPr="00075FB1">
              <w:rPr>
                <w:rFonts w:ascii="Calibri" w:eastAsia="Times New Roman" w:hAnsi="Calibri" w:cs="Times New Roman"/>
                <w:sz w:val="16"/>
                <w:szCs w:val="16"/>
                <w:lang w:eastAsia="en-US"/>
              </w:rPr>
              <w:t>programmes</w:t>
            </w:r>
            <w:proofErr w:type="spellEnd"/>
            <w:r w:rsidRPr="00075FB1">
              <w:rPr>
                <w:rFonts w:ascii="Calibri" w:eastAsia="Times New Roman" w:hAnsi="Calibri" w:cs="Times New Roman"/>
                <w:sz w:val="16"/>
                <w:szCs w:val="16"/>
                <w:lang w:eastAsia="en-US"/>
              </w:rPr>
              <w:t xml:space="preserve"> shall be written to take due regard of the safety-related nature of each M&amp;E equipment, and shall incorporate all necessary and sufficient checks and interlocks to implement the procedures in a hazard-free manner.</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10.15 The marshalling panels shall be installed for the field I/O cables termination to the RTUs. The RTUs shall be connected to a single set of I/O modules to gather </w:t>
            </w:r>
            <w:r w:rsidRPr="00075FB1">
              <w:rPr>
                <w:rFonts w:ascii="Calibri" w:eastAsia="Times New Roman" w:hAnsi="Calibri" w:cs="Times New Roman"/>
                <w:sz w:val="16"/>
                <w:szCs w:val="16"/>
                <w:lang w:eastAsia="en-US"/>
              </w:rPr>
              <w:lastRenderedPageBreak/>
              <w:t>digital and analogue I/</w:t>
            </w:r>
            <w:proofErr w:type="spellStart"/>
            <w:r w:rsidRPr="00075FB1">
              <w:rPr>
                <w:rFonts w:ascii="Calibri" w:eastAsia="Times New Roman" w:hAnsi="Calibri" w:cs="Times New Roman"/>
                <w:sz w:val="16"/>
                <w:szCs w:val="16"/>
                <w:lang w:eastAsia="en-US"/>
              </w:rPr>
              <w:t>Os</w:t>
            </w:r>
            <w:proofErr w:type="spellEnd"/>
            <w:r w:rsidRPr="00075FB1">
              <w:rPr>
                <w:rFonts w:ascii="Calibri" w:eastAsia="Times New Roman" w:hAnsi="Calibri" w:cs="Times New Roman"/>
                <w:sz w:val="16"/>
                <w:szCs w:val="16"/>
                <w:lang w:eastAsia="en-US"/>
              </w:rPr>
              <w:t xml:space="preserve"> from various M&amp;E plant.</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18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10.16 The panels of M&amp;E plant shall include a local selector switch to override any interlocks imposed by the RTUs. The SCADA system shall advise the Operator locally of the interlock override. The Operators action related to the SCADA system shall be recorded.</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10.17 The RTU shall operate satisfactorily in very high electrical interference environments. The RTU shall be protected against the effects of conducted electrical interference, including interference from lightning and ac mains power supplies</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10.18 The RTU shall perform continuous self-diagnostics to monitor its own operational status. Any detected fault or abnormality, which could affect the RTU performance or operational capability, shall be reported to the SCADA servers.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18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75"/>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10.19 The RTU shall be allowed local independent operation in case there is a communications failure back to the SCADA servers in the OCC.</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6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127"/>
        </w:trPr>
        <w:tc>
          <w:tcPr>
            <w:tcW w:w="430" w:type="dxa"/>
            <w:vMerge/>
            <w:tcBorders>
              <w:left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10.20 The RTU shall have adequate spare capacity and processing power to permit future system expansion. Each group of RTU I/O module shall have 25% spare installed capacity and sufficient memory and processing power to accommodate a 25% expansion.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61055B">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1C023D" w:rsidRPr="00016DCC" w:rsidTr="00B709DF">
        <w:trPr>
          <w:trHeight w:val="126"/>
        </w:trPr>
        <w:tc>
          <w:tcPr>
            <w:tcW w:w="430" w:type="dxa"/>
            <w:vMerge/>
            <w:tcBorders>
              <w:left w:val="single" w:sz="4" w:space="0" w:color="auto"/>
              <w:bottom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10.21 The SCADA system shall automatically monitor the status of all RTUs and report on their operational status. The status shall include details of RTU and its internal devices such as the operational state of the processors and power supplies. This system shall be in addition to any fault reports and status indications of the devices monitored and controlled by the RTU.</w:t>
            </w:r>
          </w:p>
        </w:tc>
        <w:tc>
          <w:tcPr>
            <w:tcW w:w="1079"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24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Cover o</w:t>
            </w:r>
            <w:r w:rsidRPr="003516A8">
              <w:rPr>
                <w:rFonts w:eastAsia="Times New Roman" w:cs="Arial"/>
                <w:sz w:val="16"/>
                <w:szCs w:val="16"/>
                <w:lang w:eastAsia="en-US"/>
              </w:rPr>
              <w:t>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r w:rsidRPr="003D391D">
              <w:rPr>
                <w:rFonts w:eastAsia="Times New Roman" w:cs="Arial"/>
                <w:sz w:val="16"/>
                <w:szCs w:val="16"/>
                <w:lang w:eastAsia="en-US"/>
              </w:rPr>
              <w:t>Comply</w:t>
            </w:r>
          </w:p>
        </w:tc>
      </w:tr>
      <w:tr w:rsidR="00075FB1"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Default="00A85163"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11</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Default="00075FB1"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functions of SCADA system shall include, but </w:t>
            </w:r>
            <w:r>
              <w:rPr>
                <w:rFonts w:ascii="Calibri" w:eastAsia="Times New Roman" w:hAnsi="Calibri" w:cs="Times New Roman"/>
                <w:sz w:val="16"/>
                <w:szCs w:val="16"/>
                <w:lang w:eastAsia="en-US"/>
              </w:rPr>
              <w:t>not limited to the following:</w:t>
            </w:r>
          </w:p>
          <w:p w:rsidR="00075FB1" w:rsidRDefault="00075FB1" w:rsidP="005C492B">
            <w:pPr>
              <w:pStyle w:val="ListParagraph"/>
              <w:numPr>
                <w:ilvl w:val="0"/>
                <w:numId w:val="33"/>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Graphics – provide Operators with animated GUI graphics showing the current operation and control status of </w:t>
            </w:r>
            <w:r>
              <w:rPr>
                <w:rFonts w:ascii="Calibri" w:eastAsia="Times New Roman" w:hAnsi="Calibri" w:cs="Times New Roman"/>
                <w:sz w:val="16"/>
                <w:szCs w:val="16"/>
                <w:lang w:eastAsia="en-US"/>
              </w:rPr>
              <w:t>the M&amp;E plant and subsystems.</w:t>
            </w:r>
          </w:p>
          <w:p w:rsidR="00075FB1" w:rsidRDefault="00075FB1" w:rsidP="005C492B">
            <w:pPr>
              <w:pStyle w:val="ListParagraph"/>
              <w:numPr>
                <w:ilvl w:val="0"/>
                <w:numId w:val="33"/>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 xml:space="preserve">Database manager – the database manager shall </w:t>
            </w:r>
            <w:proofErr w:type="gramStart"/>
            <w:r w:rsidRPr="00075FB1">
              <w:rPr>
                <w:rFonts w:ascii="Calibri" w:eastAsia="Times New Roman" w:hAnsi="Calibri" w:cs="Times New Roman"/>
                <w:sz w:val="16"/>
                <w:szCs w:val="16"/>
                <w:lang w:eastAsia="en-US"/>
              </w:rPr>
              <w:t>be capable of supporting</w:t>
            </w:r>
            <w:proofErr w:type="gramEnd"/>
            <w:r w:rsidRPr="00075FB1">
              <w:rPr>
                <w:rFonts w:ascii="Calibri" w:eastAsia="Times New Roman" w:hAnsi="Calibri" w:cs="Times New Roman"/>
                <w:sz w:val="16"/>
                <w:szCs w:val="16"/>
                <w:lang w:eastAsia="en-US"/>
              </w:rPr>
              <w:t xml:space="preserve"> records of the monitored and controlled points. The database manager shall allow the Operators </w:t>
            </w:r>
            <w:r>
              <w:rPr>
                <w:rFonts w:ascii="Calibri" w:eastAsia="Times New Roman" w:hAnsi="Calibri" w:cs="Times New Roman"/>
                <w:sz w:val="16"/>
                <w:szCs w:val="16"/>
                <w:lang w:eastAsia="en-US"/>
              </w:rPr>
              <w:t xml:space="preserve">to manage and print the records </w:t>
            </w:r>
            <w:r w:rsidRPr="00075FB1">
              <w:rPr>
                <w:rFonts w:ascii="Calibri" w:eastAsia="Times New Roman" w:hAnsi="Calibri" w:cs="Times New Roman"/>
                <w:sz w:val="16"/>
                <w:szCs w:val="16"/>
                <w:lang w:eastAsia="en-US"/>
              </w:rPr>
              <w:t>without affecting the normal o</w:t>
            </w:r>
            <w:r>
              <w:rPr>
                <w:rFonts w:ascii="Calibri" w:eastAsia="Times New Roman" w:hAnsi="Calibri" w:cs="Times New Roman"/>
                <w:sz w:val="16"/>
                <w:szCs w:val="16"/>
                <w:lang w:eastAsia="en-US"/>
              </w:rPr>
              <w:t>peration of the SCADA system.</w:t>
            </w:r>
          </w:p>
          <w:p w:rsidR="00075FB1" w:rsidRDefault="00075FB1" w:rsidP="005C492B">
            <w:pPr>
              <w:pStyle w:val="ListParagraph"/>
              <w:numPr>
                <w:ilvl w:val="0"/>
                <w:numId w:val="33"/>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Logging and reporting – the logging and reporting features shall provide an alarm / event log and report log. The event log shall log all events alarms, system events and system error. Event logs shall be time</w:t>
            </w:r>
            <w:r w:rsidRPr="00075FB1">
              <w:rPr>
                <w:rFonts w:ascii="Calibri" w:eastAsia="Times New Roman" w:hAnsi="Calibri" w:cs="Times New Roman"/>
                <w:sz w:val="16"/>
                <w:szCs w:val="16"/>
                <w:lang w:eastAsia="en-US"/>
              </w:rPr>
              <w:br/>
              <w:t>stamped and shall include a description of the point. The report log shall log database reports o</w:t>
            </w:r>
            <w:r>
              <w:rPr>
                <w:rFonts w:ascii="Calibri" w:eastAsia="Times New Roman" w:hAnsi="Calibri" w:cs="Times New Roman"/>
                <w:sz w:val="16"/>
                <w:szCs w:val="16"/>
                <w:lang w:eastAsia="en-US"/>
              </w:rPr>
              <w:t>n command from the Operators.</w:t>
            </w:r>
          </w:p>
          <w:p w:rsidR="00075FB1" w:rsidRDefault="00075FB1" w:rsidP="005C492B">
            <w:pPr>
              <w:pStyle w:val="ListParagraph"/>
              <w:numPr>
                <w:ilvl w:val="0"/>
                <w:numId w:val="33"/>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Alarm and event manager – alarms and events shall be displayed in order of assigned priority and sequence of events using a scrolled record. Alarms shall be conditioned, grouped and displayed with</w:t>
            </w:r>
            <w:r w:rsidRPr="00075FB1">
              <w:rPr>
                <w:rFonts w:ascii="Calibri" w:eastAsia="Times New Roman" w:hAnsi="Calibri" w:cs="Times New Roman"/>
                <w:sz w:val="16"/>
                <w:szCs w:val="16"/>
                <w:lang w:eastAsia="en-US"/>
              </w:rPr>
              <w:br/>
            </w:r>
            <w:r w:rsidRPr="00075FB1">
              <w:rPr>
                <w:rFonts w:ascii="Calibri" w:eastAsia="Times New Roman" w:hAnsi="Calibri" w:cs="Times New Roman"/>
                <w:sz w:val="16"/>
                <w:szCs w:val="16"/>
                <w:lang w:eastAsia="en-US"/>
              </w:rPr>
              <w:lastRenderedPageBreak/>
              <w:t>the most recent alarms at the top of alarm page. The most significant alarms that are required to be urgently responded to by the Operator shall be highlighted and flashing. Alarms shall be visually and/or</w:t>
            </w:r>
            <w:r w:rsidRPr="00075FB1">
              <w:rPr>
                <w:rFonts w:ascii="Calibri" w:eastAsia="Times New Roman" w:hAnsi="Calibri" w:cs="Times New Roman"/>
                <w:sz w:val="16"/>
                <w:szCs w:val="16"/>
                <w:lang w:eastAsia="en-US"/>
              </w:rPr>
              <w:br/>
              <w:t xml:space="preserve">audibly enunciated through the </w:t>
            </w:r>
            <w:r>
              <w:rPr>
                <w:rFonts w:ascii="Calibri" w:eastAsia="Times New Roman" w:hAnsi="Calibri" w:cs="Times New Roman"/>
                <w:sz w:val="16"/>
                <w:szCs w:val="16"/>
                <w:lang w:eastAsia="en-US"/>
              </w:rPr>
              <w:t>operator interface.</w:t>
            </w:r>
          </w:p>
          <w:p w:rsidR="00075FB1" w:rsidRPr="00075FB1" w:rsidRDefault="00075FB1" w:rsidP="005C492B">
            <w:pPr>
              <w:pStyle w:val="ListParagraph"/>
              <w:numPr>
                <w:ilvl w:val="0"/>
                <w:numId w:val="33"/>
              </w:numPr>
              <w:spacing w:before="0" w:after="0" w:line="240" w:lineRule="auto"/>
              <w:jc w:val="both"/>
              <w:rPr>
                <w:rFonts w:ascii="Calibri" w:eastAsia="Times New Roman" w:hAnsi="Calibri" w:cs="Times New Roman"/>
                <w:sz w:val="16"/>
                <w:szCs w:val="16"/>
                <w:lang w:eastAsia="en-US"/>
              </w:rPr>
            </w:pPr>
            <w:r w:rsidRPr="00075FB1">
              <w:rPr>
                <w:rFonts w:ascii="Calibri" w:eastAsia="Times New Roman" w:hAnsi="Calibri" w:cs="Times New Roman"/>
                <w:sz w:val="16"/>
                <w:szCs w:val="16"/>
                <w:lang w:eastAsia="en-US"/>
              </w:rPr>
              <w:t>Historical trending – all measured variables shall be stored on database for at least 6 months. It shall be possible to select any variable for plotting against time on the screen to provide trending graphs, with</w:t>
            </w:r>
            <w:r w:rsidRPr="00075FB1">
              <w:rPr>
                <w:rFonts w:ascii="Calibri" w:eastAsia="Times New Roman" w:hAnsi="Calibri" w:cs="Times New Roman"/>
                <w:sz w:val="16"/>
                <w:szCs w:val="16"/>
                <w:lang w:eastAsia="en-US"/>
              </w:rPr>
              <w:br/>
              <w:t>start and duration times as Operator configurable parameters.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FE0FE2"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2. System Description</w:t>
            </w:r>
          </w:p>
          <w:p w:rsidR="00D67472" w:rsidRPr="00D67472" w:rsidRDefault="00D67472" w:rsidP="005C492B">
            <w:pPr>
              <w:spacing w:before="0" w:after="0" w:line="240" w:lineRule="auto"/>
              <w:jc w:val="both"/>
              <w:rPr>
                <w:rFonts w:eastAsia="Times New Roman" w:cs="Arial"/>
                <w:sz w:val="16"/>
                <w:szCs w:val="16"/>
                <w:lang w:eastAsia="en-US"/>
              </w:rPr>
            </w:pPr>
          </w:p>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2.1.1 Functional Role</w:t>
            </w:r>
          </w:p>
          <w:p w:rsidR="00D67472" w:rsidRPr="00D67472" w:rsidRDefault="00D67472" w:rsidP="005C492B">
            <w:pPr>
              <w:spacing w:before="0" w:after="0" w:line="240" w:lineRule="auto"/>
              <w:jc w:val="both"/>
              <w:rPr>
                <w:rFonts w:eastAsia="Times New Roman" w:cs="Arial"/>
                <w:sz w:val="16"/>
                <w:szCs w:val="16"/>
                <w:lang w:eastAsia="en-US"/>
              </w:rPr>
            </w:pPr>
          </w:p>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4.4.1 Historian</w:t>
            </w:r>
          </w:p>
          <w:p w:rsidR="00D67472" w:rsidRPr="00D67472" w:rsidRDefault="00D67472" w:rsidP="005C492B">
            <w:pPr>
              <w:spacing w:before="0" w:after="0" w:line="240" w:lineRule="auto"/>
              <w:jc w:val="both"/>
              <w:rPr>
                <w:rFonts w:eastAsia="Times New Roman" w:cs="Arial"/>
                <w:sz w:val="16"/>
                <w:szCs w:val="16"/>
                <w:lang w:eastAsia="en-US"/>
              </w:rPr>
            </w:pPr>
          </w:p>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4.4.5 User administration</w:t>
            </w:r>
          </w:p>
          <w:p w:rsidR="00D67472" w:rsidRPr="00D67472" w:rsidRDefault="00D67472" w:rsidP="005C492B">
            <w:pPr>
              <w:spacing w:before="0" w:after="0" w:line="240" w:lineRule="auto"/>
              <w:jc w:val="both"/>
              <w:rPr>
                <w:rFonts w:eastAsia="Times New Roman" w:cs="Arial"/>
                <w:sz w:val="16"/>
                <w:szCs w:val="16"/>
                <w:lang w:eastAsia="en-US"/>
              </w:rPr>
            </w:pPr>
          </w:p>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5.1 Redundancy</w:t>
            </w:r>
          </w:p>
          <w:p w:rsidR="00D67472" w:rsidRPr="00D67472" w:rsidRDefault="00D67472" w:rsidP="005C492B">
            <w:pPr>
              <w:spacing w:before="0" w:after="0" w:line="240" w:lineRule="auto"/>
              <w:jc w:val="both"/>
              <w:rPr>
                <w:rFonts w:eastAsia="Times New Roman" w:cs="Arial"/>
                <w:sz w:val="16"/>
                <w:szCs w:val="16"/>
                <w:lang w:eastAsia="en-US"/>
              </w:rPr>
            </w:pPr>
          </w:p>
          <w:p w:rsidR="00D67472" w:rsidRPr="00D67472" w:rsidRDefault="00D67472" w:rsidP="005C492B">
            <w:pPr>
              <w:spacing w:before="0" w:after="0" w:line="240" w:lineRule="auto"/>
              <w:jc w:val="both"/>
              <w:rPr>
                <w:rFonts w:eastAsia="Times New Roman" w:cs="Arial"/>
                <w:sz w:val="16"/>
                <w:szCs w:val="16"/>
                <w:lang w:eastAsia="en-US"/>
              </w:rPr>
            </w:pPr>
            <w:r w:rsidRPr="00D67472">
              <w:rPr>
                <w:rFonts w:eastAsia="Times New Roman" w:cs="Arial"/>
                <w:sz w:val="16"/>
                <w:szCs w:val="16"/>
                <w:lang w:eastAsia="en-US"/>
              </w:rPr>
              <w:t>Section 6.4.2 Alarm</w:t>
            </w:r>
          </w:p>
          <w:p w:rsidR="00D67472" w:rsidRPr="00D67472" w:rsidRDefault="00D67472" w:rsidP="005C492B">
            <w:pPr>
              <w:spacing w:before="0" w:after="0" w:line="240" w:lineRule="auto"/>
              <w:jc w:val="both"/>
              <w:rPr>
                <w:rFonts w:eastAsia="Times New Roman" w:cs="Arial"/>
                <w:sz w:val="16"/>
                <w:szCs w:val="16"/>
                <w:lang w:eastAsia="en-US"/>
              </w:rPr>
            </w:pPr>
          </w:p>
          <w:p w:rsidR="00075FB1" w:rsidRPr="00016DCC" w:rsidRDefault="00D67472" w:rsidP="005C492B">
            <w:pPr>
              <w:spacing w:before="0" w:after="0" w:line="240" w:lineRule="auto"/>
              <w:jc w:val="both"/>
              <w:rPr>
                <w:rFonts w:ascii="Times New Roman" w:eastAsia="Times New Roman" w:hAnsi="Times New Roman" w:cs="Times New Roman"/>
                <w:sz w:val="20"/>
                <w:lang w:eastAsia="en-US"/>
              </w:rPr>
            </w:pPr>
            <w:r w:rsidRPr="00D67472">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075FB1" w:rsidRPr="00016DCC" w:rsidRDefault="00075FB1" w:rsidP="005C492B">
            <w:pPr>
              <w:spacing w:before="0" w:after="0" w:line="240" w:lineRule="auto"/>
              <w:jc w:val="both"/>
              <w:rPr>
                <w:rFonts w:ascii="Times New Roman" w:eastAsia="Times New Roman" w:hAnsi="Times New Roman" w:cs="Times New Roman"/>
                <w:sz w:val="20"/>
                <w:lang w:eastAsia="en-US"/>
              </w:rPr>
            </w:pPr>
          </w:p>
        </w:tc>
      </w:tr>
      <w:tr w:rsidR="001C023D" w:rsidRPr="00016DCC" w:rsidTr="00A62FB1">
        <w:trPr>
          <w:trHeight w:val="640"/>
        </w:trPr>
        <w:tc>
          <w:tcPr>
            <w:tcW w:w="430" w:type="dxa"/>
            <w:tcBorders>
              <w:top w:val="single" w:sz="4" w:space="0" w:color="auto"/>
              <w:left w:val="single" w:sz="4" w:space="0" w:color="auto"/>
              <w:bottom w:val="single" w:sz="4" w:space="0" w:color="auto"/>
              <w:right w:val="single" w:sz="4" w:space="0" w:color="auto"/>
            </w:tcBorders>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12</w:t>
            </w:r>
          </w:p>
        </w:tc>
        <w:tc>
          <w:tcPr>
            <w:tcW w:w="565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function identically and independently, and shall allow the Operators to monitor and control the selected M&amp;E plant or subsystems, provided they have the correct password security and access levels.</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1C023D" w:rsidRPr="00E11E73" w:rsidRDefault="001C023D" w:rsidP="005C492B">
            <w:pPr>
              <w:spacing w:before="0" w:after="0" w:line="240" w:lineRule="auto"/>
              <w:jc w:val="both"/>
              <w:rPr>
                <w:rFonts w:eastAsia="Times New Roman" w:cs="Arial"/>
                <w:sz w:val="16"/>
                <w:szCs w:val="16"/>
                <w:lang w:eastAsia="en-US"/>
              </w:rPr>
            </w:pPr>
            <w:r w:rsidRPr="00E11E73">
              <w:rPr>
                <w:rFonts w:eastAsia="Times New Roman" w:cs="Arial"/>
                <w:sz w:val="16"/>
                <w:szCs w:val="16"/>
                <w:lang w:eastAsia="en-US"/>
              </w:rPr>
              <w:t>Section 2 SYSTEM DESCRIPTION</w:t>
            </w:r>
          </w:p>
          <w:p w:rsidR="001C023D" w:rsidRPr="00E11E73" w:rsidRDefault="001C023D" w:rsidP="005C492B">
            <w:pPr>
              <w:spacing w:before="0" w:after="0" w:line="240" w:lineRule="auto"/>
              <w:jc w:val="both"/>
              <w:rPr>
                <w:rFonts w:eastAsia="Times New Roman" w:cs="Arial"/>
                <w:sz w:val="16"/>
                <w:szCs w:val="16"/>
                <w:lang w:eastAsia="en-US"/>
              </w:rPr>
            </w:pPr>
          </w:p>
          <w:p w:rsidR="001C023D" w:rsidRDefault="001C023D" w:rsidP="005C492B">
            <w:pPr>
              <w:spacing w:before="0" w:after="0" w:line="240" w:lineRule="auto"/>
              <w:jc w:val="both"/>
              <w:rPr>
                <w:rFonts w:eastAsia="Times New Roman" w:cs="Arial"/>
                <w:sz w:val="16"/>
                <w:szCs w:val="16"/>
                <w:lang w:eastAsia="en-US"/>
              </w:rPr>
            </w:pPr>
            <w:proofErr w:type="gramStart"/>
            <w:r w:rsidRPr="00E11E73">
              <w:rPr>
                <w:rFonts w:eastAsia="Times New Roman" w:cs="Arial"/>
                <w:sz w:val="16"/>
                <w:szCs w:val="16"/>
                <w:lang w:eastAsia="en-US"/>
              </w:rPr>
              <w:t>Section  4.1</w:t>
            </w:r>
            <w:proofErr w:type="gramEnd"/>
            <w:r w:rsidRPr="00E11E73">
              <w:rPr>
                <w:rFonts w:eastAsia="Times New Roman" w:cs="Arial"/>
                <w:sz w:val="16"/>
                <w:szCs w:val="16"/>
                <w:lang w:eastAsia="en-US"/>
              </w:rPr>
              <w:t xml:space="preserve"> Zenon Product Family </w:t>
            </w:r>
          </w:p>
          <w:p w:rsidR="001C023D" w:rsidRPr="00E11E73" w:rsidRDefault="001C023D" w:rsidP="005C492B">
            <w:pPr>
              <w:spacing w:before="0" w:after="0" w:line="240" w:lineRule="auto"/>
              <w:jc w:val="both"/>
              <w:rPr>
                <w:rFonts w:eastAsia="Times New Roman" w:cs="Arial"/>
                <w:sz w:val="16"/>
                <w:szCs w:val="16"/>
                <w:lang w:eastAsia="en-US"/>
              </w:rPr>
            </w:pPr>
          </w:p>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roofErr w:type="gramStart"/>
            <w:r w:rsidRPr="00E11E73">
              <w:rPr>
                <w:rFonts w:eastAsia="Times New Roman" w:cs="Arial"/>
                <w:sz w:val="16"/>
                <w:szCs w:val="16"/>
                <w:lang w:eastAsia="en-US"/>
              </w:rPr>
              <w:t>Section  4.4.5</w:t>
            </w:r>
            <w:proofErr w:type="gramEnd"/>
            <w:r w:rsidRPr="00E11E73">
              <w:rPr>
                <w:rFonts w:eastAsia="Times New Roman" w:cs="Arial"/>
                <w:sz w:val="16"/>
                <w:szCs w:val="16"/>
                <w:lang w:eastAsia="en-US"/>
              </w:rPr>
              <w:t xml:space="preserve">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r>
      <w:tr w:rsidR="001C023D" w:rsidRPr="00016DCC" w:rsidTr="00A62FB1">
        <w:trPr>
          <w:trHeight w:val="947"/>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Default="001C023D"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13</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For maximum clarity, the information presented shall adopt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GUI graphics, which shall be consistent for the animation symbols and display format presented on all SCADA workstations. The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scheme philosophy shall </w:t>
            </w:r>
            <w:proofErr w:type="spellStart"/>
            <w:r w:rsidRPr="00016DCC">
              <w:rPr>
                <w:rFonts w:ascii="Calibri" w:eastAsia="Times New Roman" w:hAnsi="Calibri" w:cs="Times New Roman"/>
                <w:sz w:val="16"/>
                <w:szCs w:val="16"/>
                <w:lang w:eastAsia="en-US"/>
              </w:rPr>
              <w:t>utilise</w:t>
            </w:r>
            <w:proofErr w:type="spellEnd"/>
            <w:r w:rsidRPr="00016DCC">
              <w:rPr>
                <w:rFonts w:ascii="Calibri" w:eastAsia="Times New Roman" w:hAnsi="Calibri" w:cs="Times New Roman"/>
                <w:sz w:val="16"/>
                <w:szCs w:val="16"/>
                <w:lang w:eastAsia="en-US"/>
              </w:rPr>
              <w:t xml:space="preserve"> different </w:t>
            </w:r>
            <w:proofErr w:type="spellStart"/>
            <w:r w:rsidRPr="00016DCC">
              <w:rPr>
                <w:rFonts w:ascii="Calibri" w:eastAsia="Times New Roman" w:hAnsi="Calibri" w:cs="Times New Roman"/>
                <w:sz w:val="16"/>
                <w:szCs w:val="16"/>
                <w:lang w:eastAsia="en-US"/>
              </w:rPr>
              <w:t>colours</w:t>
            </w:r>
            <w:proofErr w:type="spellEnd"/>
            <w:r w:rsidRPr="00016DCC">
              <w:rPr>
                <w:rFonts w:ascii="Calibri" w:eastAsia="Times New Roman" w:hAnsi="Calibri" w:cs="Times New Roman"/>
                <w:sz w:val="16"/>
                <w:szCs w:val="16"/>
                <w:lang w:eastAsia="en-US"/>
              </w:rPr>
              <w:t xml:space="preserve"> for the symbols and displays to identify different levels of equipment status. This shall include equipment that is in an alarm state.</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1C023D" w:rsidRDefault="001C023D"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C023D" w:rsidRPr="00016DCC" w:rsidRDefault="001C023D"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14</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graphic displays shall be </w:t>
            </w:r>
            <w:proofErr w:type="spellStart"/>
            <w:r w:rsidRPr="00016DCC">
              <w:rPr>
                <w:rFonts w:ascii="Calibri" w:eastAsia="Times New Roman" w:hAnsi="Calibri" w:cs="Times New Roman"/>
                <w:sz w:val="16"/>
                <w:szCs w:val="16"/>
                <w:lang w:eastAsia="en-US"/>
              </w:rPr>
              <w:t>categorised</w:t>
            </w:r>
            <w:proofErr w:type="spellEnd"/>
            <w:r w:rsidRPr="00016DCC">
              <w:rPr>
                <w:rFonts w:ascii="Calibri" w:eastAsia="Times New Roman" w:hAnsi="Calibri" w:cs="Times New Roman"/>
                <w:sz w:val="16"/>
                <w:szCs w:val="16"/>
                <w:lang w:eastAsia="en-US"/>
              </w:rPr>
              <w:t xml:space="preserve"> as either overview or details. Overview displays shall alert the Operators to the field M&amp;E equipment or subsystems location, where an alarm or incident has occurred. From an overview display, the Operators shall be able to select another display for a specific interfaced subsystem or geographic section of the subsystem. Points to be controlled shall be selectable by cursor location through use of the keyboard or mouse.</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r w:rsidRPr="001C023D">
              <w:rPr>
                <w:rFonts w:eastAsia="Times New Roman" w:cs="Arial"/>
                <w:sz w:val="16"/>
                <w:szCs w:val="16"/>
                <w:lang w:eastAsia="en-US"/>
              </w:rPr>
              <w:t>Section 6.4.3 Screen Display Design</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15</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GUI graphics symbols and </w:t>
            </w:r>
            <w:proofErr w:type="spellStart"/>
            <w:r w:rsidRPr="00016DCC">
              <w:rPr>
                <w:rFonts w:ascii="Calibri" w:eastAsia="Times New Roman" w:hAnsi="Calibri" w:cs="Times New Roman"/>
                <w:sz w:val="16"/>
                <w:szCs w:val="16"/>
                <w:lang w:eastAsia="en-US"/>
              </w:rPr>
              <w:t>colour</w:t>
            </w:r>
            <w:proofErr w:type="spellEnd"/>
            <w:r w:rsidRPr="00016DCC">
              <w:rPr>
                <w:rFonts w:ascii="Calibri" w:eastAsia="Times New Roman" w:hAnsi="Calibri" w:cs="Times New Roman"/>
                <w:sz w:val="16"/>
                <w:szCs w:val="16"/>
                <w:lang w:eastAsia="en-US"/>
              </w:rPr>
              <w:t xml:space="preserve"> codes representing the status shall be agreed by the Employer’s Representative. The alarm and event lists reporting on the SCADA workstations shall be identical format as displayed on the SCADA workstations. The GUI graphics shall be able to display on the video wall.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2819E0"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2819E0" w:rsidRDefault="002819E0" w:rsidP="005C492B">
            <w:pPr>
              <w:spacing w:before="0" w:after="0" w:line="240" w:lineRule="auto"/>
              <w:jc w:val="both"/>
              <w:rPr>
                <w:rFonts w:eastAsia="Times New Roman" w:cs="Arial"/>
                <w:sz w:val="16"/>
                <w:szCs w:val="16"/>
                <w:lang w:eastAsia="en-US"/>
              </w:rPr>
            </w:pPr>
            <w:r w:rsidRPr="002819E0">
              <w:rPr>
                <w:rFonts w:eastAsia="Times New Roman" w:cs="Arial"/>
                <w:sz w:val="16"/>
                <w:szCs w:val="16"/>
                <w:lang w:eastAsia="en-US"/>
              </w:rPr>
              <w:t>Section 6.2.5 Video Wall</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D6711B">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lastRenderedPageBreak/>
              <w:t>16</w:t>
            </w:r>
          </w:p>
        </w:tc>
        <w:tc>
          <w:tcPr>
            <w:tcW w:w="5658"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guideline of GUI graphics shall be, but </w:t>
            </w:r>
            <w:r>
              <w:rPr>
                <w:rFonts w:ascii="Calibri" w:eastAsia="Times New Roman" w:hAnsi="Calibri" w:cs="Times New Roman"/>
                <w:sz w:val="16"/>
                <w:szCs w:val="16"/>
                <w:lang w:eastAsia="en-US"/>
              </w:rPr>
              <w:t>not limited to the following:</w:t>
            </w:r>
            <w:r>
              <w:rPr>
                <w:rFonts w:ascii="Calibri" w:eastAsia="Times New Roman" w:hAnsi="Calibri" w:cs="Times New Roman"/>
                <w:sz w:val="16"/>
                <w:szCs w:val="16"/>
                <w:lang w:eastAsia="en-US"/>
              </w:rPr>
              <w:br/>
            </w:r>
          </w:p>
          <w:p w:rsidR="008B433C" w:rsidRDefault="008B433C" w:rsidP="005C492B">
            <w:pPr>
              <w:pStyle w:val="ListParagraph"/>
              <w:numPr>
                <w:ilvl w:val="0"/>
                <w:numId w:val="42"/>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 xml:space="preserve">Distinct </w:t>
            </w:r>
            <w:proofErr w:type="spellStart"/>
            <w:r w:rsidRPr="00AC4D84">
              <w:rPr>
                <w:rFonts w:ascii="Calibri" w:eastAsia="Times New Roman" w:hAnsi="Calibri" w:cs="Times New Roman"/>
                <w:sz w:val="16"/>
                <w:szCs w:val="16"/>
                <w:lang w:eastAsia="en-US"/>
              </w:rPr>
              <w:t>colours</w:t>
            </w:r>
            <w:proofErr w:type="spellEnd"/>
            <w:r w:rsidRPr="00AC4D84">
              <w:rPr>
                <w:rFonts w:ascii="Calibri" w:eastAsia="Times New Roman" w:hAnsi="Calibri" w:cs="Times New Roman"/>
                <w:sz w:val="16"/>
                <w:szCs w:val="16"/>
                <w:lang w:eastAsia="en-US"/>
              </w:rPr>
              <w:t xml:space="preserve"> and display attributes (e.g. flashing) shall be used to draw attention to </w:t>
            </w:r>
            <w:r>
              <w:rPr>
                <w:rFonts w:ascii="Calibri" w:eastAsia="Times New Roman" w:hAnsi="Calibri" w:cs="Times New Roman"/>
                <w:sz w:val="16"/>
                <w:szCs w:val="16"/>
                <w:lang w:eastAsia="en-US"/>
              </w:rPr>
              <w:t>alarm or abnormal conditions.</w:t>
            </w:r>
          </w:p>
          <w:p w:rsidR="008B433C" w:rsidRDefault="008B433C" w:rsidP="005C492B">
            <w:pPr>
              <w:pStyle w:val="ListParagraph"/>
              <w:numPr>
                <w:ilvl w:val="0"/>
                <w:numId w:val="42"/>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 xml:space="preserve">Consistent use of </w:t>
            </w:r>
            <w:proofErr w:type="spellStart"/>
            <w:r w:rsidRPr="00AC4D84">
              <w:rPr>
                <w:rFonts w:ascii="Calibri" w:eastAsia="Times New Roman" w:hAnsi="Calibri" w:cs="Times New Roman"/>
                <w:sz w:val="16"/>
                <w:szCs w:val="16"/>
                <w:lang w:eastAsia="en-US"/>
              </w:rPr>
              <w:t>colours</w:t>
            </w:r>
            <w:proofErr w:type="spellEnd"/>
            <w:r w:rsidRPr="00AC4D84">
              <w:rPr>
                <w:rFonts w:ascii="Calibri" w:eastAsia="Times New Roman" w:hAnsi="Calibri" w:cs="Times New Roman"/>
                <w:sz w:val="16"/>
                <w:szCs w:val="16"/>
                <w:lang w:eastAsia="en-US"/>
              </w:rPr>
              <w:t xml:space="preserve">, geographic orientation, labels, display attributes </w:t>
            </w:r>
            <w:r>
              <w:rPr>
                <w:rFonts w:ascii="Calibri" w:eastAsia="Times New Roman" w:hAnsi="Calibri" w:cs="Times New Roman"/>
                <w:sz w:val="16"/>
                <w:szCs w:val="16"/>
                <w:lang w:eastAsia="en-US"/>
              </w:rPr>
              <w:t>and symbols.</w:t>
            </w:r>
          </w:p>
          <w:p w:rsidR="008B433C" w:rsidRPr="00AC4D84" w:rsidRDefault="008B433C" w:rsidP="005C492B">
            <w:pPr>
              <w:pStyle w:val="ListParagraph"/>
              <w:numPr>
                <w:ilvl w:val="0"/>
                <w:numId w:val="42"/>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Label and message contents shall use Indonesian or English language consistent with operations terminology.</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6B042A"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Default="00D6711B"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D6711B" w:rsidRDefault="00D6711B" w:rsidP="005C492B">
            <w:pPr>
              <w:spacing w:before="0" w:after="0" w:line="240" w:lineRule="auto"/>
              <w:jc w:val="both"/>
              <w:rPr>
                <w:rFonts w:eastAsia="Times New Roman" w:cs="Arial"/>
                <w:sz w:val="16"/>
                <w:szCs w:val="16"/>
                <w:lang w:eastAsia="en-US"/>
              </w:rPr>
            </w:pPr>
          </w:p>
          <w:p w:rsidR="00D6711B" w:rsidRPr="00D6711B" w:rsidRDefault="00D6711B"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auto"/>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17</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GUI graphics shall use a toolbar for common operator commands. The Operators shall able to request commonly used displays and activate system functions via drop-down menus. Functions available through the GUI graphics shall include, but not limited to the following:</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Operator command confirmation</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Display a</w:t>
            </w:r>
            <w:r>
              <w:rPr>
                <w:rFonts w:ascii="Calibri" w:eastAsia="Times New Roman" w:hAnsi="Calibri" w:cs="Times New Roman"/>
                <w:sz w:val="16"/>
                <w:szCs w:val="16"/>
                <w:lang w:eastAsia="en-US"/>
              </w:rPr>
              <w:t>nd control of field equipment</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Acknowledgment of alarms on</w:t>
            </w:r>
            <w:r>
              <w:rPr>
                <w:rFonts w:ascii="Calibri" w:eastAsia="Times New Roman" w:hAnsi="Calibri" w:cs="Times New Roman"/>
                <w:sz w:val="16"/>
                <w:szCs w:val="16"/>
                <w:lang w:eastAsia="en-US"/>
              </w:rPr>
              <w:t xml:space="preserve"> a priority basis</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Initiate printing of reports</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Ar</w:t>
            </w:r>
            <w:r>
              <w:rPr>
                <w:rFonts w:ascii="Calibri" w:eastAsia="Times New Roman" w:hAnsi="Calibri" w:cs="Times New Roman"/>
                <w:sz w:val="16"/>
                <w:szCs w:val="16"/>
                <w:lang w:eastAsia="en-US"/>
              </w:rPr>
              <w:t>chive and retrieve event logs</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View historical information on prede</w:t>
            </w:r>
            <w:r>
              <w:rPr>
                <w:rFonts w:ascii="Calibri" w:eastAsia="Times New Roman" w:hAnsi="Calibri" w:cs="Times New Roman"/>
                <w:sz w:val="16"/>
                <w:szCs w:val="16"/>
                <w:lang w:eastAsia="en-US"/>
              </w:rPr>
              <w:t>fined trend and chart windows</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Change password</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Configure system parameters</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Online editing</w:t>
            </w:r>
          </w:p>
          <w:p w:rsidR="008B433C"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Online help facility</w:t>
            </w:r>
          </w:p>
          <w:p w:rsidR="008B433C" w:rsidRPr="00AC4D84" w:rsidRDefault="008B433C" w:rsidP="005C492B">
            <w:pPr>
              <w:pStyle w:val="ListParagraph"/>
              <w:numPr>
                <w:ilvl w:val="0"/>
                <w:numId w:val="43"/>
              </w:numPr>
              <w:spacing w:before="0" w:after="0" w:line="240" w:lineRule="auto"/>
              <w:jc w:val="both"/>
              <w:rPr>
                <w:rFonts w:ascii="Calibri" w:eastAsia="Times New Roman" w:hAnsi="Calibri" w:cs="Times New Roman"/>
                <w:sz w:val="16"/>
                <w:szCs w:val="16"/>
                <w:lang w:eastAsia="en-US"/>
              </w:rPr>
            </w:pPr>
            <w:r w:rsidRPr="00AC4D84">
              <w:rPr>
                <w:rFonts w:ascii="Calibri" w:eastAsia="Times New Roman" w:hAnsi="Calibri" w:cs="Times New Roman"/>
                <w:sz w:val="16"/>
                <w:szCs w:val="16"/>
                <w:lang w:eastAsia="en-US"/>
              </w:rPr>
              <w:t>Communications – communication software shall be provided to handle communications with the RTUs, SCADA workstations and with devices connected to the SCADA servers.</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6B042A"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6B042A" w:rsidRDefault="006B042A"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6B042A" w:rsidRDefault="006B042A" w:rsidP="005C492B">
            <w:pPr>
              <w:spacing w:before="0" w:after="0" w:line="240" w:lineRule="auto"/>
              <w:jc w:val="both"/>
              <w:rPr>
                <w:rFonts w:eastAsia="Times New Roman" w:cs="Arial"/>
                <w:sz w:val="16"/>
                <w:szCs w:val="16"/>
                <w:lang w:eastAsia="en-US"/>
              </w:rPr>
            </w:pPr>
          </w:p>
          <w:p w:rsidR="008B433C" w:rsidRPr="00016DCC" w:rsidRDefault="006B042A"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An alarm strategy shall be provided by the Contractor at detailed design stage to describe the presentation and </w:t>
            </w:r>
            <w:proofErr w:type="spellStart"/>
            <w:r w:rsidRPr="00016DCC">
              <w:rPr>
                <w:rFonts w:ascii="Calibri" w:eastAsia="Times New Roman" w:hAnsi="Calibri" w:cs="Times New Roman"/>
                <w:sz w:val="16"/>
                <w:szCs w:val="16"/>
                <w:lang w:eastAsia="en-US"/>
              </w:rPr>
              <w:t>prioritisation</w:t>
            </w:r>
            <w:proofErr w:type="spellEnd"/>
            <w:r w:rsidRPr="00016DCC">
              <w:rPr>
                <w:rFonts w:ascii="Calibri" w:eastAsia="Times New Roman" w:hAnsi="Calibri" w:cs="Times New Roman"/>
                <w:sz w:val="16"/>
                <w:szCs w:val="16"/>
                <w:lang w:eastAsia="en-US"/>
              </w:rPr>
              <w:t xml:space="preserve"> (including suppression) of alarm messages. This document shall be agreed with the Employer’s Representative during the detailed design stage and prior to system configuration works.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2D4FB6"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2D4FB6" w:rsidRDefault="002D4FB6"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2D4FB6" w:rsidRDefault="002D4FB6" w:rsidP="005C492B">
            <w:pPr>
              <w:spacing w:before="0" w:after="0" w:line="240" w:lineRule="auto"/>
              <w:jc w:val="both"/>
              <w:rPr>
                <w:rFonts w:eastAsia="Times New Roman" w:cs="Arial"/>
                <w:sz w:val="16"/>
                <w:szCs w:val="16"/>
                <w:lang w:eastAsia="en-US"/>
              </w:rPr>
            </w:pPr>
          </w:p>
          <w:p w:rsidR="008B433C" w:rsidRPr="00016DCC" w:rsidRDefault="002D4FB6"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674"/>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19</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alarms shall have a priority classification, indicating the importance of the detected condition. Typically, these alarms shall be allocated one of three</w:t>
            </w:r>
            <w:r>
              <w:rPr>
                <w:rFonts w:ascii="Calibri" w:eastAsia="Times New Roman" w:hAnsi="Calibri" w:cs="Times New Roman"/>
                <w:sz w:val="16"/>
                <w:szCs w:val="16"/>
                <w:lang w:eastAsia="en-US"/>
              </w:rPr>
              <w:t xml:space="preserve"> priorities, as detailed below:</w:t>
            </w:r>
          </w:p>
          <w:p w:rsidR="008B433C" w:rsidRDefault="008B433C" w:rsidP="005C492B">
            <w:pPr>
              <w:pStyle w:val="ListParagraph"/>
              <w:numPr>
                <w:ilvl w:val="0"/>
                <w:numId w:val="41"/>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Urgent – assigned to important alarms, primarily associated with life safety issues in the stations. Alarms with this priority may require rapid Operator response and rapid resolution to maintain sa</w:t>
            </w:r>
            <w:r>
              <w:rPr>
                <w:rFonts w:ascii="Calibri" w:eastAsia="Times New Roman" w:hAnsi="Calibri" w:cs="Times New Roman"/>
                <w:sz w:val="16"/>
                <w:szCs w:val="16"/>
                <w:lang w:eastAsia="en-US"/>
              </w:rPr>
              <w:t>fe</w:t>
            </w:r>
            <w:r>
              <w:rPr>
                <w:rFonts w:ascii="Calibri" w:eastAsia="Times New Roman" w:hAnsi="Calibri" w:cs="Times New Roman"/>
                <w:sz w:val="16"/>
                <w:szCs w:val="16"/>
                <w:lang w:eastAsia="en-US"/>
              </w:rPr>
              <w:br/>
            </w:r>
            <w:r>
              <w:rPr>
                <w:rFonts w:ascii="Calibri" w:eastAsia="Times New Roman" w:hAnsi="Calibri" w:cs="Times New Roman"/>
                <w:sz w:val="16"/>
                <w:szCs w:val="16"/>
                <w:lang w:eastAsia="en-US"/>
              </w:rPr>
              <w:lastRenderedPageBreak/>
              <w:t>conditions for passengers.</w:t>
            </w:r>
          </w:p>
          <w:p w:rsidR="008B433C" w:rsidRDefault="008B433C" w:rsidP="005C492B">
            <w:pPr>
              <w:pStyle w:val="ListParagraph"/>
              <w:numPr>
                <w:ilvl w:val="0"/>
                <w:numId w:val="41"/>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Alert – alert alarms are of lower priority, involving unusual conditions, which the Operator should be aware of and should act u</w:t>
            </w:r>
            <w:r>
              <w:rPr>
                <w:rFonts w:ascii="Calibri" w:eastAsia="Times New Roman" w:hAnsi="Calibri" w:cs="Times New Roman"/>
                <w:sz w:val="16"/>
                <w:szCs w:val="16"/>
                <w:lang w:eastAsia="en-US"/>
              </w:rPr>
              <w:t>pon as soon as is convenient.</w:t>
            </w:r>
          </w:p>
          <w:p w:rsidR="008B433C" w:rsidRPr="0044501B" w:rsidRDefault="008B433C" w:rsidP="005C492B">
            <w:pPr>
              <w:pStyle w:val="ListParagraph"/>
              <w:numPr>
                <w:ilvl w:val="0"/>
                <w:numId w:val="41"/>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Record – this classification covers routine events that are not treated as alarms on the SCADA workstations and do not require acknowledgement.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2D4FB6"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2D4FB6" w:rsidRDefault="002D4FB6"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2D4FB6" w:rsidRDefault="002D4FB6" w:rsidP="005C492B">
            <w:pPr>
              <w:spacing w:before="0" w:after="0" w:line="240" w:lineRule="auto"/>
              <w:jc w:val="both"/>
              <w:rPr>
                <w:rFonts w:eastAsia="Times New Roman" w:cs="Arial"/>
                <w:sz w:val="16"/>
                <w:szCs w:val="16"/>
                <w:lang w:eastAsia="en-US"/>
              </w:rPr>
            </w:pPr>
          </w:p>
          <w:p w:rsidR="008B433C" w:rsidRPr="00016DCC" w:rsidRDefault="002D4FB6"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20</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alarms shall be assigned one of four states accor</w:t>
            </w:r>
            <w:r>
              <w:rPr>
                <w:rFonts w:ascii="Calibri" w:eastAsia="Times New Roman" w:hAnsi="Calibri" w:cs="Times New Roman"/>
                <w:sz w:val="16"/>
                <w:szCs w:val="16"/>
                <w:lang w:eastAsia="en-US"/>
              </w:rPr>
              <w:t>ding to their urgency status:</w:t>
            </w:r>
          </w:p>
          <w:p w:rsidR="008B433C" w:rsidRDefault="008B433C" w:rsidP="005C492B">
            <w:pPr>
              <w:pStyle w:val="ListParagraph"/>
              <w:numPr>
                <w:ilvl w:val="0"/>
                <w:numId w:val="40"/>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Active – the condition generating the alarm is present and the ala</w:t>
            </w:r>
            <w:r>
              <w:rPr>
                <w:rFonts w:ascii="Calibri" w:eastAsia="Times New Roman" w:hAnsi="Calibri" w:cs="Times New Roman"/>
                <w:sz w:val="16"/>
                <w:szCs w:val="16"/>
                <w:lang w:eastAsia="en-US"/>
              </w:rPr>
              <w:t>rm has not been acknowledged.</w:t>
            </w:r>
          </w:p>
          <w:p w:rsidR="008B433C" w:rsidRDefault="008B433C" w:rsidP="005C492B">
            <w:pPr>
              <w:pStyle w:val="ListParagraph"/>
              <w:numPr>
                <w:ilvl w:val="0"/>
                <w:numId w:val="40"/>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 xml:space="preserve">Acknowledged – the condition generating the alarm is still </w:t>
            </w:r>
            <w:proofErr w:type="gramStart"/>
            <w:r w:rsidRPr="0044501B">
              <w:rPr>
                <w:rFonts w:ascii="Calibri" w:eastAsia="Times New Roman" w:hAnsi="Calibri" w:cs="Times New Roman"/>
                <w:sz w:val="16"/>
                <w:szCs w:val="16"/>
                <w:lang w:eastAsia="en-US"/>
              </w:rPr>
              <w:t>present</w:t>
            </w:r>
            <w:proofErr w:type="gramEnd"/>
            <w:r w:rsidRPr="0044501B">
              <w:rPr>
                <w:rFonts w:ascii="Calibri" w:eastAsia="Times New Roman" w:hAnsi="Calibri" w:cs="Times New Roman"/>
                <w:sz w:val="16"/>
                <w:szCs w:val="16"/>
                <w:lang w:eastAsia="en-US"/>
              </w:rPr>
              <w:t xml:space="preserve"> but the Operators</w:t>
            </w:r>
            <w:r>
              <w:rPr>
                <w:rFonts w:ascii="Calibri" w:eastAsia="Times New Roman" w:hAnsi="Calibri" w:cs="Times New Roman"/>
                <w:sz w:val="16"/>
                <w:szCs w:val="16"/>
                <w:lang w:eastAsia="en-US"/>
              </w:rPr>
              <w:t xml:space="preserve"> have acknowledged the alarm.</w:t>
            </w:r>
          </w:p>
          <w:p w:rsidR="008B433C" w:rsidRDefault="008B433C" w:rsidP="005C492B">
            <w:pPr>
              <w:pStyle w:val="ListParagraph"/>
              <w:numPr>
                <w:ilvl w:val="0"/>
                <w:numId w:val="40"/>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 xml:space="preserve">Reset – the condition generating the alarm no longer </w:t>
            </w:r>
            <w:proofErr w:type="gramStart"/>
            <w:r w:rsidRPr="0044501B">
              <w:rPr>
                <w:rFonts w:ascii="Calibri" w:eastAsia="Times New Roman" w:hAnsi="Calibri" w:cs="Times New Roman"/>
                <w:sz w:val="16"/>
                <w:szCs w:val="16"/>
                <w:lang w:eastAsia="en-US"/>
              </w:rPr>
              <w:t>exists</w:t>
            </w:r>
            <w:proofErr w:type="gramEnd"/>
            <w:r w:rsidRPr="0044501B">
              <w:rPr>
                <w:rFonts w:ascii="Calibri" w:eastAsia="Times New Roman" w:hAnsi="Calibri" w:cs="Times New Roman"/>
                <w:sz w:val="16"/>
                <w:szCs w:val="16"/>
                <w:lang w:eastAsia="en-US"/>
              </w:rPr>
              <w:t xml:space="preserve"> but the alarm h</w:t>
            </w:r>
            <w:r>
              <w:rPr>
                <w:rFonts w:ascii="Calibri" w:eastAsia="Times New Roman" w:hAnsi="Calibri" w:cs="Times New Roman"/>
                <w:sz w:val="16"/>
                <w:szCs w:val="16"/>
                <w:lang w:eastAsia="en-US"/>
              </w:rPr>
              <w:t>as not yet been acknowledged.</w:t>
            </w:r>
          </w:p>
          <w:p w:rsidR="008B433C" w:rsidRPr="0044501B" w:rsidRDefault="008B433C" w:rsidP="005C492B">
            <w:pPr>
              <w:pStyle w:val="ListParagraph"/>
              <w:numPr>
                <w:ilvl w:val="0"/>
                <w:numId w:val="40"/>
              </w:numPr>
              <w:spacing w:before="0" w:after="0" w:line="240" w:lineRule="auto"/>
              <w:jc w:val="both"/>
              <w:rPr>
                <w:rFonts w:ascii="Calibri" w:eastAsia="Times New Roman" w:hAnsi="Calibri" w:cs="Times New Roman"/>
                <w:sz w:val="16"/>
                <w:szCs w:val="16"/>
                <w:lang w:eastAsia="en-US"/>
              </w:rPr>
            </w:pPr>
            <w:r w:rsidRPr="0044501B">
              <w:rPr>
                <w:rFonts w:ascii="Calibri" w:eastAsia="Times New Roman" w:hAnsi="Calibri" w:cs="Times New Roman"/>
                <w:sz w:val="16"/>
                <w:szCs w:val="16"/>
                <w:lang w:eastAsia="en-US"/>
              </w:rPr>
              <w:t>Cleared – the condition generating the alarm no longer exists and the alarm has been acknowledged, in either order. A cleared alarm is automatically deleted from the alarm list. This state corresponds to the</w:t>
            </w:r>
            <w:r w:rsidRPr="0044501B">
              <w:rPr>
                <w:rFonts w:ascii="Calibri" w:eastAsia="Times New Roman" w:hAnsi="Calibri" w:cs="Times New Roman"/>
                <w:sz w:val="16"/>
                <w:szCs w:val="16"/>
                <w:lang w:eastAsia="en-US"/>
              </w:rPr>
              <w:br/>
              <w:t>monitored signal being in an acceptable state with no outstanding operator actions required. Every alarm state with its date and time shall be archived in the historical list of alarms.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2D4FB6"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2D4FB6" w:rsidRDefault="002D4FB6"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2D4FB6" w:rsidRDefault="002D4FB6" w:rsidP="005C492B">
            <w:pPr>
              <w:spacing w:before="0" w:after="0" w:line="240" w:lineRule="auto"/>
              <w:jc w:val="both"/>
              <w:rPr>
                <w:rFonts w:eastAsia="Times New Roman" w:cs="Arial"/>
                <w:sz w:val="16"/>
                <w:szCs w:val="16"/>
                <w:lang w:eastAsia="en-US"/>
              </w:rPr>
            </w:pPr>
          </w:p>
          <w:p w:rsidR="008B433C" w:rsidRPr="00016DCC" w:rsidRDefault="002D4FB6"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958"/>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21</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following facilities, at a minimum, shall be provided for the SCADA workstations, interpre</w:t>
            </w:r>
            <w:r>
              <w:rPr>
                <w:rFonts w:ascii="Calibri" w:eastAsia="Times New Roman" w:hAnsi="Calibri" w:cs="Times New Roman"/>
                <w:sz w:val="16"/>
                <w:szCs w:val="16"/>
                <w:lang w:eastAsia="en-US"/>
              </w:rPr>
              <w:t>tation and recording of alarms:</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The GUI graphics shall have at least one line reserved for displaying the most recent, unacknowledged alarm. The alarm classification shall be indicated by the ba</w:t>
            </w:r>
            <w:r>
              <w:rPr>
                <w:rFonts w:ascii="Calibri" w:eastAsia="Times New Roman" w:hAnsi="Calibri" w:cs="Times New Roman"/>
                <w:sz w:val="16"/>
                <w:szCs w:val="16"/>
                <w:lang w:eastAsia="en-US"/>
              </w:rPr>
              <w:t xml:space="preserve">ckground </w:t>
            </w:r>
            <w:proofErr w:type="spellStart"/>
            <w:r>
              <w:rPr>
                <w:rFonts w:ascii="Calibri" w:eastAsia="Times New Roman" w:hAnsi="Calibri" w:cs="Times New Roman"/>
                <w:sz w:val="16"/>
                <w:szCs w:val="16"/>
                <w:lang w:eastAsia="en-US"/>
              </w:rPr>
              <w:t>colour</w:t>
            </w:r>
            <w:proofErr w:type="spellEnd"/>
            <w:r>
              <w:rPr>
                <w:rFonts w:ascii="Calibri" w:eastAsia="Times New Roman" w:hAnsi="Calibri" w:cs="Times New Roman"/>
                <w:sz w:val="16"/>
                <w:szCs w:val="16"/>
                <w:lang w:eastAsia="en-US"/>
              </w:rPr>
              <w:t xml:space="preserve"> of the banner.</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The alarm banner shall flash until acknowledged by the Operator. Once acknowledged, the previous unacknowled</w:t>
            </w:r>
            <w:r>
              <w:rPr>
                <w:rFonts w:ascii="Calibri" w:eastAsia="Times New Roman" w:hAnsi="Calibri" w:cs="Times New Roman"/>
                <w:sz w:val="16"/>
                <w:szCs w:val="16"/>
                <w:lang w:eastAsia="en-US"/>
              </w:rPr>
              <w:t>ged alarm shall be displayed.</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Upon initial receipt of an alarm with urgent classification, an audible chime shall sound until acknowledged by the Operator. This sound shall be distinctive and shall not be confused with audible alarms emanating from other equipment in the OCC. Other alarm classifications do</w:t>
            </w:r>
            <w:r>
              <w:rPr>
                <w:rFonts w:ascii="Calibri" w:eastAsia="Times New Roman" w:hAnsi="Calibri" w:cs="Times New Roman"/>
                <w:sz w:val="16"/>
                <w:szCs w:val="16"/>
                <w:lang w:eastAsia="en-US"/>
              </w:rPr>
              <w:t xml:space="preserve"> not require an audible chime.</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All alarms and events shall be displayed on separate monitor that allow the Operators to select current or historical alarms over </w:t>
            </w:r>
            <w:r>
              <w:rPr>
                <w:rFonts w:ascii="Calibri" w:eastAsia="Times New Roman" w:hAnsi="Calibri" w:cs="Times New Roman"/>
                <w:sz w:val="16"/>
                <w:szCs w:val="16"/>
                <w:lang w:eastAsia="en-US"/>
              </w:rPr>
              <w:t>a minimum period of 6 months.</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When the Operators select the alarm pages for further detail, alarms of urgent (i.e. alarms of traction power substations) and alert categories shall be displayed in separate </w:t>
            </w:r>
            <w:proofErr w:type="spellStart"/>
            <w:r w:rsidRPr="00C63D2C">
              <w:rPr>
                <w:rFonts w:ascii="Calibri" w:eastAsia="Times New Roman" w:hAnsi="Calibri" w:cs="Times New Roman"/>
                <w:sz w:val="16"/>
                <w:szCs w:val="16"/>
                <w:lang w:eastAsia="en-US"/>
              </w:rPr>
              <w:t>colours</w:t>
            </w:r>
            <w:proofErr w:type="spellEnd"/>
            <w:r w:rsidRPr="00C63D2C">
              <w:rPr>
                <w:rFonts w:ascii="Calibri" w:eastAsia="Times New Roman" w:hAnsi="Calibri" w:cs="Times New Roman"/>
                <w:sz w:val="16"/>
                <w:szCs w:val="16"/>
                <w:lang w:eastAsia="en-US"/>
              </w:rPr>
              <w:t xml:space="preserve"> with the most recent alarm at the top.</w:t>
            </w:r>
          </w:p>
          <w:p w:rsidR="008B433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lastRenderedPageBreak/>
              <w:t>Each alarm line shall contain the date and time at which the alarm condition was detected. • Unacknowledged alarms shall flash and chan</w:t>
            </w:r>
            <w:r>
              <w:rPr>
                <w:rFonts w:ascii="Calibri" w:eastAsia="Times New Roman" w:hAnsi="Calibri" w:cs="Times New Roman"/>
                <w:sz w:val="16"/>
                <w:szCs w:val="16"/>
                <w:lang w:eastAsia="en-US"/>
              </w:rPr>
              <w:t>ge to steady upon acceptance.</w:t>
            </w:r>
          </w:p>
          <w:p w:rsidR="008B433C" w:rsidRPr="00C63D2C" w:rsidRDefault="008B433C" w:rsidP="005C492B">
            <w:pPr>
              <w:pStyle w:val="ListParagraph"/>
              <w:numPr>
                <w:ilvl w:val="0"/>
                <w:numId w:val="39"/>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Selected alarm pages shall be printed on the laser printer on operator demand.</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485234" w:rsidP="005C492B">
            <w:pPr>
              <w:spacing w:before="0" w:after="0" w:line="240" w:lineRule="auto"/>
              <w:jc w:val="both"/>
              <w:rPr>
                <w:rFonts w:ascii="Calibri" w:eastAsia="Times New Roman" w:hAnsi="Calibri" w:cs="Times New Roman"/>
                <w:sz w:val="16"/>
                <w:szCs w:val="16"/>
                <w:lang w:eastAsia="en-US"/>
              </w:rPr>
            </w:pPr>
            <w:r w:rsidRPr="0022376A">
              <w:rPr>
                <w:rFonts w:ascii="Calibri" w:eastAsia="Times New Roman" w:hAnsi="Calibri" w:cs="Times New Roman"/>
                <w:sz w:val="16"/>
                <w:szCs w:val="16"/>
                <w:lang w:eastAsia="en-US"/>
              </w:rPr>
              <w:lastRenderedPageBreak/>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485234" w:rsidRDefault="00485234" w:rsidP="005C492B">
            <w:pPr>
              <w:spacing w:before="0" w:after="0" w:line="240" w:lineRule="auto"/>
              <w:jc w:val="both"/>
              <w:rPr>
                <w:rFonts w:eastAsia="Times New Roman" w:cs="Arial"/>
                <w:sz w:val="16"/>
                <w:szCs w:val="16"/>
                <w:lang w:eastAsia="en-US"/>
              </w:rPr>
            </w:pPr>
            <w:r w:rsidRPr="001C023D">
              <w:rPr>
                <w:rFonts w:eastAsia="Times New Roman" w:cs="Arial"/>
                <w:sz w:val="16"/>
                <w:szCs w:val="16"/>
                <w:lang w:eastAsia="en-US"/>
              </w:rPr>
              <w:t>Section 6.4.3 Screen Display Design</w:t>
            </w:r>
          </w:p>
          <w:p w:rsidR="00485234" w:rsidRDefault="00485234" w:rsidP="005C492B">
            <w:pPr>
              <w:spacing w:before="0" w:after="0" w:line="240" w:lineRule="auto"/>
              <w:jc w:val="both"/>
              <w:rPr>
                <w:rFonts w:eastAsia="Times New Roman" w:cs="Arial"/>
                <w:sz w:val="16"/>
                <w:szCs w:val="16"/>
                <w:lang w:eastAsia="en-US"/>
              </w:rPr>
            </w:pPr>
          </w:p>
          <w:p w:rsidR="008B433C" w:rsidRPr="00016DCC" w:rsidRDefault="00485234"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Section </w:t>
            </w:r>
            <w:r w:rsidRPr="00D6711B">
              <w:rPr>
                <w:rFonts w:eastAsia="Times New Roman" w:cs="Arial"/>
                <w:sz w:val="16"/>
                <w:szCs w:val="16"/>
                <w:lang w:eastAsia="en-US"/>
              </w:rPr>
              <w:t>6.4.2 Alarm</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625"/>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shall determine which functions the Operators are permitted to use. The SCADA system shall permit several Operators to be defined against the same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100080" w:rsidRDefault="008B433C" w:rsidP="005C492B">
            <w:pPr>
              <w:spacing w:before="0" w:after="0" w:line="240" w:lineRule="auto"/>
              <w:jc w:val="both"/>
              <w:rPr>
                <w:rFonts w:eastAsia="Times New Roman" w:cs="Arial"/>
                <w:sz w:val="16"/>
                <w:szCs w:val="16"/>
                <w:lang w:eastAsia="en-US"/>
              </w:rPr>
            </w:pPr>
            <w:r w:rsidRPr="00100080">
              <w:rPr>
                <w:rFonts w:eastAsia="Times New Roman" w:cs="Arial"/>
                <w:sz w:val="16"/>
                <w:szCs w:val="16"/>
                <w:lang w:eastAsia="en-US"/>
              </w:rPr>
              <w:t>Section 5.3.5 Use</w:t>
            </w:r>
            <w:r>
              <w:rPr>
                <w:rFonts w:eastAsia="Times New Roman" w:cs="Arial"/>
                <w:sz w:val="16"/>
                <w:szCs w:val="16"/>
                <w:lang w:eastAsia="en-US"/>
              </w:rPr>
              <w:t xml:space="preserve">r </w:t>
            </w:r>
            <w:r w:rsidRPr="00100080">
              <w:rPr>
                <w:rFonts w:eastAsia="Times New Roman" w:cs="Arial"/>
                <w:sz w:val="16"/>
                <w:szCs w:val="16"/>
                <w:lang w:eastAsia="en-US"/>
              </w:rPr>
              <w:t>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000"/>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23</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designed to support a minimum of 20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levels. It shall support 6 default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levels to </w:t>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configuration work. There shall be levels for all operators, which include station operator, station supervisor, station manager, engineer, maintainer and administrator.</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r w:rsidRPr="00100080">
              <w:rPr>
                <w:rFonts w:eastAsia="Times New Roman" w:cs="Arial"/>
                <w:sz w:val="16"/>
                <w:szCs w:val="16"/>
                <w:lang w:eastAsia="en-US"/>
              </w:rPr>
              <w:t>Section 5.3.5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Each login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shall be able to have defined, at a minimum, the following:</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v</w:t>
            </w:r>
            <w:r>
              <w:rPr>
                <w:rFonts w:ascii="Calibri" w:eastAsia="Times New Roman" w:hAnsi="Calibri" w:cs="Times New Roman"/>
                <w:sz w:val="16"/>
                <w:szCs w:val="16"/>
                <w:lang w:eastAsia="en-US"/>
              </w:rPr>
              <w:t>iew GUI graphics status only.</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operate the subsystems, i.e. C</w:t>
            </w:r>
            <w:r>
              <w:rPr>
                <w:rFonts w:ascii="Calibri" w:eastAsia="Times New Roman" w:hAnsi="Calibri" w:cs="Times New Roman"/>
                <w:sz w:val="16"/>
                <w:szCs w:val="16"/>
                <w:lang w:eastAsia="en-US"/>
              </w:rPr>
              <w:t>CTV / PA / PHP / PID systems.</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contr</w:t>
            </w:r>
            <w:r>
              <w:rPr>
                <w:rFonts w:ascii="Calibri" w:eastAsia="Times New Roman" w:hAnsi="Calibri" w:cs="Times New Roman"/>
                <w:sz w:val="16"/>
                <w:szCs w:val="16"/>
                <w:lang w:eastAsia="en-US"/>
              </w:rPr>
              <w:t>ol the M&amp;E plant through BMS.</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w:t>
            </w:r>
            <w:r>
              <w:rPr>
                <w:rFonts w:ascii="Calibri" w:eastAsia="Times New Roman" w:hAnsi="Calibri" w:cs="Times New Roman"/>
                <w:sz w:val="16"/>
                <w:szCs w:val="16"/>
                <w:lang w:eastAsia="en-US"/>
              </w:rPr>
              <w:t>sation</w:t>
            </w:r>
            <w:proofErr w:type="spellEnd"/>
            <w:r>
              <w:rPr>
                <w:rFonts w:ascii="Calibri" w:eastAsia="Times New Roman" w:hAnsi="Calibri" w:cs="Times New Roman"/>
                <w:sz w:val="16"/>
                <w:szCs w:val="16"/>
                <w:lang w:eastAsia="en-US"/>
              </w:rPr>
              <w:t xml:space="preserve"> to acknowledge alarms.</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w:t>
            </w:r>
            <w:r>
              <w:rPr>
                <w:rFonts w:ascii="Calibri" w:eastAsia="Times New Roman" w:hAnsi="Calibri" w:cs="Times New Roman"/>
                <w:sz w:val="16"/>
                <w:szCs w:val="16"/>
                <w:lang w:eastAsia="en-US"/>
              </w:rPr>
              <w:t xml:space="preserve"> edit the parameters setting.</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e</w:t>
            </w:r>
            <w:r>
              <w:rPr>
                <w:rFonts w:ascii="Calibri" w:eastAsia="Times New Roman" w:hAnsi="Calibri" w:cs="Times New Roman"/>
                <w:sz w:val="16"/>
                <w:szCs w:val="16"/>
                <w:lang w:eastAsia="en-US"/>
              </w:rPr>
              <w:t>dit graphics and I/O setting.</w:t>
            </w:r>
          </w:p>
          <w:p w:rsidR="008B433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Pr>
                <w:rFonts w:ascii="Calibri" w:eastAsia="Times New Roman" w:hAnsi="Calibri" w:cs="Times New Roman"/>
                <w:sz w:val="16"/>
                <w:szCs w:val="16"/>
                <w:lang w:eastAsia="en-US"/>
              </w:rPr>
              <w:t>Authorisation</w:t>
            </w:r>
            <w:proofErr w:type="spellEnd"/>
            <w:r>
              <w:rPr>
                <w:rFonts w:ascii="Calibri" w:eastAsia="Times New Roman" w:hAnsi="Calibri" w:cs="Times New Roman"/>
                <w:sz w:val="16"/>
                <w:szCs w:val="16"/>
                <w:lang w:eastAsia="en-US"/>
              </w:rPr>
              <w:t xml:space="preserve"> to print.</w:t>
            </w:r>
          </w:p>
          <w:p w:rsidR="008B433C" w:rsidRPr="00C63D2C" w:rsidRDefault="008B433C" w:rsidP="005C492B">
            <w:pPr>
              <w:pStyle w:val="ListParagraph"/>
              <w:numPr>
                <w:ilvl w:val="0"/>
                <w:numId w:val="38"/>
              </w:numPr>
              <w:spacing w:before="0" w:after="0" w:line="240" w:lineRule="auto"/>
              <w:jc w:val="both"/>
              <w:rPr>
                <w:rFonts w:ascii="Calibri" w:eastAsia="Times New Roman" w:hAnsi="Calibri" w:cs="Times New Roman"/>
                <w:sz w:val="16"/>
                <w:szCs w:val="16"/>
                <w:lang w:eastAsia="en-US"/>
              </w:rPr>
            </w:pPr>
            <w:proofErr w:type="spellStart"/>
            <w:r w:rsidRPr="00C63D2C">
              <w:rPr>
                <w:rFonts w:ascii="Calibri" w:eastAsia="Times New Roman" w:hAnsi="Calibri" w:cs="Times New Roman"/>
                <w:sz w:val="16"/>
                <w:szCs w:val="16"/>
                <w:lang w:eastAsia="en-US"/>
              </w:rPr>
              <w:t>Authorisation</w:t>
            </w:r>
            <w:proofErr w:type="spellEnd"/>
            <w:r w:rsidRPr="00C63D2C">
              <w:rPr>
                <w:rFonts w:ascii="Calibri" w:eastAsia="Times New Roman" w:hAnsi="Calibri" w:cs="Times New Roman"/>
                <w:sz w:val="16"/>
                <w:szCs w:val="16"/>
                <w:lang w:eastAsia="en-US"/>
              </w:rPr>
              <w:t xml:space="preserve"> to install software updates.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FE0FE2"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4D1F4B" w:rsidP="005C492B">
            <w:pPr>
              <w:spacing w:before="0" w:after="0" w:line="240" w:lineRule="auto"/>
              <w:jc w:val="both"/>
              <w:rPr>
                <w:rFonts w:ascii="Times New Roman" w:eastAsia="Times New Roman" w:hAnsi="Times New Roman" w:cs="Times New Roman"/>
                <w:sz w:val="20"/>
                <w:lang w:eastAsia="en-US"/>
              </w:rPr>
            </w:pPr>
            <w:r w:rsidRPr="00100080">
              <w:rPr>
                <w:rFonts w:eastAsia="Times New Roman" w:cs="Arial"/>
                <w:sz w:val="16"/>
                <w:szCs w:val="16"/>
                <w:lang w:eastAsia="en-US"/>
              </w:rPr>
              <w:t>Section 5.3.5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652"/>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25</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Within each </w:t>
            </w:r>
            <w:proofErr w:type="spellStart"/>
            <w:r w:rsidRPr="00016DCC">
              <w:rPr>
                <w:rFonts w:ascii="Calibri" w:eastAsia="Times New Roman" w:hAnsi="Calibri" w:cs="Times New Roman"/>
                <w:sz w:val="16"/>
                <w:szCs w:val="16"/>
                <w:lang w:eastAsia="en-US"/>
              </w:rPr>
              <w:t>authorisation</w:t>
            </w:r>
            <w:proofErr w:type="spellEnd"/>
            <w:r w:rsidRPr="00016DCC">
              <w:rPr>
                <w:rFonts w:ascii="Calibri" w:eastAsia="Times New Roman" w:hAnsi="Calibri" w:cs="Times New Roman"/>
                <w:sz w:val="16"/>
                <w:szCs w:val="16"/>
                <w:lang w:eastAsia="en-US"/>
              </w:rPr>
              <w:t xml:space="preserve"> level, there shall be the ability, on an individual data field basis, to hide the field from view entirely or restrict the field to being read only or read and write.</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2819E0"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8B433C" w:rsidRPr="00016DCC" w:rsidRDefault="002819E0" w:rsidP="005C492B">
            <w:pPr>
              <w:spacing w:before="0" w:after="0" w:line="240" w:lineRule="auto"/>
              <w:jc w:val="both"/>
              <w:rPr>
                <w:rFonts w:ascii="Times New Roman" w:eastAsia="Times New Roman" w:hAnsi="Times New Roman" w:cs="Times New Roman"/>
                <w:sz w:val="20"/>
                <w:lang w:eastAsia="en-US"/>
              </w:rPr>
            </w:pPr>
            <w:r w:rsidRPr="00B709DF">
              <w:rPr>
                <w:rFonts w:eastAsia="Times New Roman" w:cs="Arial"/>
                <w:sz w:val="16"/>
                <w:szCs w:val="16"/>
                <w:lang w:eastAsia="en-US"/>
              </w:rPr>
              <w:t>Section 4.4.5 User administration</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532"/>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SCADA workstations shall display the name of the operator who is currently logged in.</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B709DF"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B709DF" w:rsidRDefault="00B709DF" w:rsidP="005C492B">
            <w:pPr>
              <w:spacing w:before="0" w:after="0" w:line="240" w:lineRule="auto"/>
              <w:jc w:val="both"/>
              <w:rPr>
                <w:rFonts w:eastAsia="Times New Roman" w:cs="Arial"/>
                <w:sz w:val="16"/>
                <w:szCs w:val="16"/>
                <w:lang w:eastAsia="en-US"/>
              </w:rPr>
            </w:pPr>
            <w:r w:rsidRPr="00B709DF">
              <w:rPr>
                <w:rFonts w:eastAsia="Times New Roman" w:cs="Arial"/>
                <w:sz w:val="16"/>
                <w:szCs w:val="16"/>
                <w:lang w:eastAsia="en-US"/>
              </w:rPr>
              <w:t>Section 4.4.5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1050"/>
        </w:trPr>
        <w:tc>
          <w:tcPr>
            <w:tcW w:w="4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27</w:t>
            </w:r>
          </w:p>
        </w:tc>
        <w:tc>
          <w:tcPr>
            <w:tcW w:w="56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Operators login or logout for the SCADA servers / workstations shall be recorded. Access to maintenance functions and features such as alarm time adjustments shall be particularly safeguarded and, when accessed, the date, time and identification of the Operator shall be recorded in addition to any changes made or maintenance functions undertaken.</w:t>
            </w: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8C42FA" w:rsidRDefault="008C42FA" w:rsidP="005C492B">
            <w:pPr>
              <w:spacing w:before="0" w:after="0" w:line="240" w:lineRule="auto"/>
              <w:jc w:val="both"/>
              <w:rPr>
                <w:rFonts w:eastAsia="Times New Roman" w:cs="Arial"/>
                <w:sz w:val="16"/>
                <w:szCs w:val="16"/>
                <w:lang w:eastAsia="en-US"/>
              </w:rPr>
            </w:pPr>
            <w:r w:rsidRPr="008C42FA">
              <w:rPr>
                <w:rFonts w:eastAsia="Times New Roman" w:cs="Arial"/>
                <w:sz w:val="16"/>
                <w:szCs w:val="16"/>
                <w:lang w:eastAsia="en-US"/>
              </w:rPr>
              <w:t>Section 4.4.1 Historian</w:t>
            </w:r>
          </w:p>
        </w:tc>
        <w:tc>
          <w:tcPr>
            <w:tcW w:w="12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432"/>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User access rights shall be determined by use of a configuration table. Any changes to these rights shall be controlled and all changes recorded.</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B1323D" w:rsidRDefault="008B433C" w:rsidP="005C492B">
            <w:pPr>
              <w:spacing w:before="0" w:after="0" w:line="240" w:lineRule="auto"/>
              <w:jc w:val="both"/>
              <w:rPr>
                <w:rFonts w:eastAsia="Times New Roman" w:cs="Arial"/>
                <w:sz w:val="16"/>
                <w:szCs w:val="16"/>
                <w:lang w:eastAsia="en-US"/>
              </w:rPr>
            </w:pPr>
            <w:r w:rsidRPr="00B1323D">
              <w:rPr>
                <w:rFonts w:eastAsia="Times New Roman" w:cs="Arial"/>
                <w:sz w:val="16"/>
                <w:szCs w:val="16"/>
                <w:lang w:eastAsia="en-US"/>
              </w:rPr>
              <w:t>Section 4.3.5 User administration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616FD2">
        <w:trPr>
          <w:trHeight w:val="396"/>
        </w:trPr>
        <w:tc>
          <w:tcPr>
            <w:tcW w:w="430" w:type="dxa"/>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p>
        </w:tc>
        <w:tc>
          <w:tcPr>
            <w:tcW w:w="15320" w:type="dxa"/>
            <w:gridSpan w:val="9"/>
            <w:tcBorders>
              <w:top w:val="single" w:sz="4" w:space="0" w:color="auto"/>
              <w:left w:val="single" w:sz="4" w:space="0" w:color="auto"/>
              <w:bottom w:val="single" w:sz="4" w:space="0" w:color="auto"/>
              <w:right w:val="single" w:sz="4" w:space="0" w:color="auto"/>
            </w:tcBorders>
            <w:shd w:val="clear" w:color="auto" w:fill="60B4FF" w:themeFill="background2" w:themeFillShade="BF"/>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Performance Requirements for SCADA</w:t>
            </w:r>
          </w:p>
        </w:tc>
      </w:tr>
      <w:tr w:rsidR="008B433C" w:rsidRPr="00016DCC" w:rsidTr="00A62FB1">
        <w:trPr>
          <w:trHeight w:val="941"/>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1</w:t>
            </w:r>
          </w:p>
        </w:tc>
        <w:tc>
          <w:tcPr>
            <w:tcW w:w="565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incorporate redundancy and diversity techniques to </w:t>
            </w:r>
            <w:proofErr w:type="spellStart"/>
            <w:r w:rsidRPr="00016DCC">
              <w:rPr>
                <w:rFonts w:ascii="Calibri" w:eastAsia="Times New Roman" w:hAnsi="Calibri" w:cs="Times New Roman"/>
                <w:sz w:val="16"/>
                <w:szCs w:val="16"/>
                <w:lang w:eastAsia="en-US"/>
              </w:rPr>
              <w:t>minimise</w:t>
            </w:r>
            <w:proofErr w:type="spellEnd"/>
            <w:r w:rsidRPr="00016DCC">
              <w:rPr>
                <w:rFonts w:ascii="Calibri" w:eastAsia="Times New Roman" w:hAnsi="Calibri" w:cs="Times New Roman"/>
                <w:sz w:val="16"/>
                <w:szCs w:val="16"/>
                <w:lang w:eastAsia="en-US"/>
              </w:rPr>
              <w:t xml:space="preserve"> the effect of equipment failure. Access to equipment installed inside the station, </w:t>
            </w:r>
            <w:proofErr w:type="gramStart"/>
            <w:r w:rsidRPr="00016DCC">
              <w:rPr>
                <w:rFonts w:ascii="Calibri" w:eastAsia="Times New Roman" w:hAnsi="Calibri" w:cs="Times New Roman"/>
                <w:sz w:val="16"/>
                <w:szCs w:val="16"/>
                <w:lang w:eastAsia="en-US"/>
              </w:rPr>
              <w:t>in particular the</w:t>
            </w:r>
            <w:proofErr w:type="gramEnd"/>
            <w:r w:rsidRPr="00016DCC">
              <w:rPr>
                <w:rFonts w:ascii="Calibri" w:eastAsia="Times New Roman" w:hAnsi="Calibri" w:cs="Times New Roman"/>
                <w:sz w:val="16"/>
                <w:szCs w:val="16"/>
                <w:lang w:eastAsia="en-US"/>
              </w:rPr>
              <w:t xml:space="preserve"> substation, is normally restricted. It is therefore essential that the SCADA equipment installed within these areas shall survive failure of any single item of equipment without significant loss of function.</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8B433C" w:rsidRPr="00103EF6" w:rsidRDefault="00103EF6" w:rsidP="005C492B">
            <w:pPr>
              <w:spacing w:before="0" w:after="0" w:line="240" w:lineRule="auto"/>
              <w:jc w:val="both"/>
              <w:rPr>
                <w:rFonts w:eastAsia="Times New Roman" w:cs="Arial"/>
                <w:sz w:val="16"/>
                <w:szCs w:val="16"/>
                <w:lang w:eastAsia="en-US"/>
              </w:rPr>
            </w:pPr>
            <w:r w:rsidRPr="00103EF6">
              <w:rPr>
                <w:rFonts w:eastAsia="Times New Roman" w:cs="Arial"/>
                <w:sz w:val="16"/>
                <w:szCs w:val="16"/>
                <w:lang w:eastAsia="en-US"/>
              </w:rPr>
              <w:t>Section 5.1 Redundancy</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A62FB1">
        <w:trPr>
          <w:trHeight w:val="9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2</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All monitoring and control signals of SCADA system shall be transmitted via the </w:t>
            </w:r>
            <w:proofErr w:type="spellStart"/>
            <w:r w:rsidRPr="00016DCC">
              <w:rPr>
                <w:rFonts w:ascii="Calibri" w:eastAsia="Times New Roman" w:hAnsi="Calibri" w:cs="Times New Roman"/>
                <w:sz w:val="16"/>
                <w:szCs w:val="16"/>
                <w:lang w:eastAsia="en-US"/>
              </w:rPr>
              <w:t>Fibre</w:t>
            </w:r>
            <w:proofErr w:type="spellEnd"/>
            <w:r w:rsidRPr="00016DCC">
              <w:rPr>
                <w:rFonts w:ascii="Calibri" w:eastAsia="Times New Roman" w:hAnsi="Calibri" w:cs="Times New Roman"/>
                <w:sz w:val="16"/>
                <w:szCs w:val="16"/>
                <w:lang w:eastAsia="en-US"/>
              </w:rPr>
              <w:t xml:space="preserve"> Optic Transmission system. The bandwidth required by the SCADA system shall depend on the functions of operation at that time. The bandwidth required for the SCADA system shall be a minimum of 1Mb/s.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A440D3" w:rsidRDefault="008B433C" w:rsidP="005C492B">
            <w:pPr>
              <w:spacing w:before="0" w:after="0" w:line="240" w:lineRule="auto"/>
              <w:jc w:val="both"/>
              <w:rPr>
                <w:rFonts w:eastAsia="Times New Roman" w:cs="Arial"/>
                <w:sz w:val="16"/>
                <w:szCs w:val="16"/>
                <w:lang w:eastAsia="en-US"/>
              </w:rPr>
            </w:pPr>
            <w:r w:rsidRPr="00A440D3">
              <w:rPr>
                <w:rFonts w:eastAsia="Times New Roman" w:cs="Arial"/>
                <w:sz w:val="16"/>
                <w:szCs w:val="16"/>
                <w:lang w:eastAsia="en-US"/>
              </w:rPr>
              <w:t>Section 2.2.7 Bandwidth Utilization</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8B433C" w:rsidRPr="00016DCC" w:rsidTr="00B709DF">
        <w:trPr>
          <w:trHeight w:val="908"/>
        </w:trPr>
        <w:tc>
          <w:tcPr>
            <w:tcW w:w="430" w:type="dxa"/>
            <w:tcBorders>
              <w:top w:val="single" w:sz="4" w:space="0" w:color="auto"/>
              <w:left w:val="single" w:sz="4" w:space="0" w:color="auto"/>
              <w:bottom w:val="single" w:sz="4" w:space="0" w:color="auto"/>
              <w:right w:val="single" w:sz="4" w:space="0" w:color="auto"/>
            </w:tcBorders>
            <w:vAlign w:val="center"/>
          </w:tcPr>
          <w:p w:rsidR="008B433C" w:rsidRDefault="008B433C"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3</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Ideally, the SCADA system shall provide continue real-time monitoring and a fine closed loop control of the M&amp;E plant and subsystems to enhance the efficiency of operation. The response time of command signal sending from the SCADA workstations to the field equipment at any locations shall be within 1 second, while the response time of alarm signal sending to the SCADA workstations from the field equipment at any locations shall be within 1 second.</w:t>
            </w: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8B433C" w:rsidRPr="00016DCC" w:rsidRDefault="00352E5D"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Response time</w:t>
            </w:r>
            <w:r w:rsidR="006E7209" w:rsidRPr="006E7209">
              <w:rPr>
                <w:rFonts w:eastAsia="Times New Roman" w:cs="Arial"/>
                <w:sz w:val="16"/>
                <w:szCs w:val="16"/>
                <w:lang w:eastAsia="en-US"/>
              </w:rPr>
              <w:t xml:space="preserve"> can’t be </w:t>
            </w:r>
            <w:proofErr w:type="spellStart"/>
            <w:r w:rsidR="006E7209" w:rsidRPr="006E7209">
              <w:rPr>
                <w:rFonts w:eastAsia="Times New Roman" w:cs="Arial"/>
                <w:sz w:val="16"/>
                <w:szCs w:val="16"/>
                <w:lang w:eastAsia="en-US"/>
              </w:rPr>
              <w:t>consider</w:t>
            </w:r>
            <w:r w:rsidR="006E7209">
              <w:rPr>
                <w:rFonts w:eastAsia="Times New Roman" w:cs="Arial"/>
                <w:sz w:val="16"/>
                <w:szCs w:val="16"/>
                <w:lang w:eastAsia="en-US"/>
              </w:rPr>
              <w:t>e</w:t>
            </w:r>
            <w:proofErr w:type="spellEnd"/>
            <w:r w:rsidR="006E7209">
              <w:rPr>
                <w:rFonts w:eastAsia="Times New Roman" w:cs="Arial"/>
                <w:sz w:val="16"/>
                <w:szCs w:val="16"/>
                <w:lang w:eastAsia="en-US"/>
              </w:rPr>
              <w:t xml:space="preserve"> </w:t>
            </w:r>
            <w:r>
              <w:rPr>
                <w:rFonts w:eastAsia="Times New Roman" w:cs="Arial"/>
                <w:sz w:val="16"/>
                <w:szCs w:val="16"/>
                <w:lang w:eastAsia="en-US"/>
              </w:rPr>
              <w:t xml:space="preserve">now </w:t>
            </w:r>
            <w:r w:rsidR="006E7209">
              <w:rPr>
                <w:rFonts w:eastAsia="Times New Roman" w:cs="Arial"/>
                <w:sz w:val="16"/>
                <w:szCs w:val="16"/>
                <w:lang w:eastAsia="en-US"/>
              </w:rPr>
              <w:t>and w</w:t>
            </w:r>
            <w:r w:rsidR="006E7209" w:rsidRPr="006E7209">
              <w:rPr>
                <w:rFonts w:eastAsia="Times New Roman" w:cs="Arial"/>
                <w:sz w:val="16"/>
                <w:szCs w:val="16"/>
                <w:lang w:eastAsia="en-US"/>
              </w:rPr>
              <w:t>ill be report on FAT.</w:t>
            </w:r>
          </w:p>
        </w:tc>
        <w:tc>
          <w:tcPr>
            <w:tcW w:w="1242" w:type="dxa"/>
            <w:tcBorders>
              <w:top w:val="single" w:sz="4" w:space="0" w:color="auto"/>
              <w:left w:val="single" w:sz="4" w:space="0" w:color="auto"/>
              <w:bottom w:val="single" w:sz="4" w:space="0" w:color="auto"/>
              <w:right w:val="single" w:sz="4" w:space="0" w:color="auto"/>
            </w:tcBorders>
            <w:vAlign w:val="center"/>
          </w:tcPr>
          <w:p w:rsidR="008B433C" w:rsidRPr="00016DCC" w:rsidRDefault="008B433C" w:rsidP="005C492B">
            <w:pPr>
              <w:spacing w:before="0" w:after="0" w:line="240" w:lineRule="auto"/>
              <w:jc w:val="both"/>
              <w:rPr>
                <w:rFonts w:ascii="Times New Roman" w:eastAsia="Times New Roman" w:hAnsi="Times New Roman" w:cs="Times New Roman"/>
                <w:sz w:val="20"/>
                <w:lang w:eastAsia="en-US"/>
              </w:rPr>
            </w:pPr>
          </w:p>
        </w:tc>
      </w:tr>
      <w:tr w:rsidR="00103EF6" w:rsidRPr="00016DCC" w:rsidTr="00B709DF">
        <w:trPr>
          <w:trHeight w:val="142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4</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response time of the SCAD</w:t>
            </w:r>
            <w:r>
              <w:rPr>
                <w:rFonts w:ascii="Calibri" w:eastAsia="Times New Roman" w:hAnsi="Calibri" w:cs="Times New Roman"/>
                <w:sz w:val="16"/>
                <w:szCs w:val="16"/>
                <w:lang w:eastAsia="en-US"/>
              </w:rPr>
              <w:t>A system shall be as follows:</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SCADA GUI maxi</w:t>
            </w:r>
            <w:r>
              <w:rPr>
                <w:rFonts w:ascii="Calibri" w:eastAsia="Times New Roman" w:hAnsi="Calibri" w:cs="Times New Roman"/>
                <w:sz w:val="16"/>
                <w:szCs w:val="16"/>
                <w:lang w:eastAsia="en-US"/>
              </w:rPr>
              <w:t>mum scan time: &lt; 500m seconds</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 xml:space="preserve">SCADA </w:t>
            </w:r>
            <w:proofErr w:type="gramStart"/>
            <w:r w:rsidRPr="00C63D2C">
              <w:rPr>
                <w:rFonts w:ascii="Calibri" w:eastAsia="Times New Roman" w:hAnsi="Calibri" w:cs="Times New Roman"/>
                <w:sz w:val="16"/>
                <w:szCs w:val="16"/>
                <w:lang w:eastAsia="en-US"/>
              </w:rPr>
              <w:t>servers</w:t>
            </w:r>
            <w:proofErr w:type="gramEnd"/>
            <w:r w:rsidRPr="00C63D2C">
              <w:rPr>
                <w:rFonts w:ascii="Calibri" w:eastAsia="Times New Roman" w:hAnsi="Calibri" w:cs="Times New Roman"/>
                <w:sz w:val="16"/>
                <w:szCs w:val="16"/>
                <w:lang w:eastAsia="en-US"/>
              </w:rPr>
              <w:t xml:space="preserve"> duty</w:t>
            </w:r>
            <w:r>
              <w:rPr>
                <w:rFonts w:ascii="Calibri" w:eastAsia="Times New Roman" w:hAnsi="Calibri" w:cs="Times New Roman"/>
                <w:sz w:val="16"/>
                <w:szCs w:val="16"/>
                <w:lang w:eastAsia="en-US"/>
              </w:rPr>
              <w:t xml:space="preserve"> changeover time: &lt; 2 seconds</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RTU program maxi</w:t>
            </w:r>
            <w:r>
              <w:rPr>
                <w:rFonts w:ascii="Calibri" w:eastAsia="Times New Roman" w:hAnsi="Calibri" w:cs="Times New Roman"/>
                <w:sz w:val="16"/>
                <w:szCs w:val="16"/>
                <w:lang w:eastAsia="en-US"/>
              </w:rPr>
              <w:t>mum scan time: &lt; 500m seconds</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RTU duty</w:t>
            </w:r>
            <w:r>
              <w:rPr>
                <w:rFonts w:ascii="Calibri" w:eastAsia="Times New Roman" w:hAnsi="Calibri" w:cs="Times New Roman"/>
                <w:sz w:val="16"/>
                <w:szCs w:val="16"/>
                <w:lang w:eastAsia="en-US"/>
              </w:rPr>
              <w:t xml:space="preserve"> changeover time: &lt; 2 seconds</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Field alarm i</w:t>
            </w:r>
            <w:r>
              <w:rPr>
                <w:rFonts w:ascii="Calibri" w:eastAsia="Times New Roman" w:hAnsi="Calibri" w:cs="Times New Roman"/>
                <w:sz w:val="16"/>
                <w:szCs w:val="16"/>
                <w:lang w:eastAsia="en-US"/>
              </w:rPr>
              <w:t>nput to SCADA GUI: &lt; 1 second</w:t>
            </w:r>
          </w:p>
          <w:p w:rsidR="00103EF6"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Command output from SCADA GUI to fiel</w:t>
            </w:r>
            <w:r>
              <w:rPr>
                <w:rFonts w:ascii="Calibri" w:eastAsia="Times New Roman" w:hAnsi="Calibri" w:cs="Times New Roman"/>
                <w:sz w:val="16"/>
                <w:szCs w:val="16"/>
                <w:lang w:eastAsia="en-US"/>
              </w:rPr>
              <w:t>d: &lt; 1 second</w:t>
            </w:r>
          </w:p>
          <w:p w:rsidR="00103EF6" w:rsidRPr="00C63D2C" w:rsidRDefault="00103EF6" w:rsidP="005C492B">
            <w:pPr>
              <w:pStyle w:val="ListParagraph"/>
              <w:numPr>
                <w:ilvl w:val="0"/>
                <w:numId w:val="37"/>
              </w:numPr>
              <w:spacing w:before="0" w:after="0" w:line="240" w:lineRule="auto"/>
              <w:jc w:val="both"/>
              <w:rPr>
                <w:rFonts w:ascii="Calibri" w:eastAsia="Times New Roman" w:hAnsi="Calibri" w:cs="Times New Roman"/>
                <w:sz w:val="16"/>
                <w:szCs w:val="16"/>
                <w:lang w:eastAsia="en-US"/>
              </w:rPr>
            </w:pPr>
            <w:r w:rsidRPr="00C63D2C">
              <w:rPr>
                <w:rFonts w:ascii="Calibri" w:eastAsia="Times New Roman" w:hAnsi="Calibri" w:cs="Times New Roman"/>
                <w:sz w:val="16"/>
                <w:szCs w:val="16"/>
                <w:lang w:eastAsia="en-US"/>
              </w:rPr>
              <w:t>GUI navigation time: &lt; 1.5 seconds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tcPr>
          <w:p w:rsidR="00103EF6" w:rsidRPr="00016DCC" w:rsidRDefault="00103EF6" w:rsidP="005C492B">
            <w:pPr>
              <w:spacing w:before="0" w:after="0" w:line="72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FE0FE2" w:rsidP="005C492B">
            <w:pPr>
              <w:spacing w:before="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tcPr>
          <w:p w:rsidR="00103EF6" w:rsidRDefault="00103EF6" w:rsidP="005C492B">
            <w:pPr>
              <w:spacing w:before="0" w:after="0" w:line="240" w:lineRule="auto"/>
              <w:jc w:val="both"/>
              <w:rPr>
                <w:rFonts w:eastAsia="Times New Roman" w:cs="Arial"/>
                <w:sz w:val="16"/>
                <w:szCs w:val="16"/>
                <w:lang w:eastAsia="en-US"/>
              </w:rPr>
            </w:pPr>
            <w:r>
              <w:rPr>
                <w:rFonts w:eastAsia="Times New Roman" w:cs="Arial"/>
                <w:sz w:val="16"/>
                <w:szCs w:val="16"/>
                <w:lang w:eastAsia="en-US"/>
              </w:rPr>
              <w:t>RTU Response time</w:t>
            </w:r>
          </w:p>
          <w:p w:rsidR="00103EF6" w:rsidRDefault="00103EF6" w:rsidP="005C492B">
            <w:pPr>
              <w:spacing w:before="0" w:after="0" w:line="240" w:lineRule="auto"/>
              <w:jc w:val="both"/>
              <w:rPr>
                <w:rFonts w:eastAsia="Times New Roman" w:cs="Arial"/>
                <w:sz w:val="16"/>
                <w:szCs w:val="16"/>
                <w:lang w:eastAsia="en-US"/>
              </w:rPr>
            </w:pPr>
            <w:r w:rsidRPr="00552B12">
              <w:rPr>
                <w:rFonts w:eastAsia="Times New Roman" w:cs="Arial"/>
                <w:sz w:val="16"/>
                <w:szCs w:val="16"/>
                <w:lang w:eastAsia="en-US"/>
              </w:rPr>
              <w:t>Cover on Detail Design of RTU Document</w:t>
            </w:r>
          </w:p>
          <w:p w:rsidR="00FE25E7" w:rsidRDefault="00FE25E7" w:rsidP="005C492B">
            <w:pPr>
              <w:spacing w:before="0" w:after="0" w:line="240" w:lineRule="auto"/>
              <w:jc w:val="both"/>
              <w:rPr>
                <w:rFonts w:eastAsia="Times New Roman" w:cs="Arial"/>
                <w:sz w:val="16"/>
                <w:szCs w:val="16"/>
                <w:lang w:eastAsia="en-US"/>
              </w:rPr>
            </w:pPr>
          </w:p>
          <w:p w:rsidR="00FE25E7" w:rsidRPr="00016DCC" w:rsidRDefault="00FE25E7" w:rsidP="005C492B">
            <w:pPr>
              <w:spacing w:before="0" w:after="0" w:line="240" w:lineRule="auto"/>
              <w:jc w:val="both"/>
              <w:rPr>
                <w:rFonts w:ascii="Times New Roman" w:eastAsia="Times New Roman" w:hAnsi="Times New Roman" w:cs="Times New Roman"/>
                <w:sz w:val="20"/>
                <w:lang w:eastAsia="en-US"/>
              </w:rPr>
            </w:pPr>
            <w:r>
              <w:rPr>
                <w:rFonts w:eastAsia="Times New Roman" w:cs="Arial"/>
                <w:sz w:val="16"/>
                <w:szCs w:val="16"/>
                <w:lang w:eastAsia="en-US"/>
              </w:rPr>
              <w:t xml:space="preserve">GUI response time </w:t>
            </w:r>
            <w:r w:rsidRPr="006E7209">
              <w:rPr>
                <w:rFonts w:eastAsia="Times New Roman" w:cs="Arial"/>
                <w:sz w:val="16"/>
                <w:szCs w:val="16"/>
                <w:lang w:eastAsia="en-US"/>
              </w:rPr>
              <w:t xml:space="preserve">can’t be </w:t>
            </w:r>
            <w:proofErr w:type="spellStart"/>
            <w:r w:rsidRPr="006E7209">
              <w:rPr>
                <w:rFonts w:eastAsia="Times New Roman" w:cs="Arial"/>
                <w:sz w:val="16"/>
                <w:szCs w:val="16"/>
                <w:lang w:eastAsia="en-US"/>
              </w:rPr>
              <w:t>consider</w:t>
            </w:r>
            <w:r>
              <w:rPr>
                <w:rFonts w:eastAsia="Times New Roman" w:cs="Arial"/>
                <w:sz w:val="16"/>
                <w:szCs w:val="16"/>
                <w:lang w:eastAsia="en-US"/>
              </w:rPr>
              <w:t>e</w:t>
            </w:r>
            <w:proofErr w:type="spellEnd"/>
            <w:r>
              <w:rPr>
                <w:rFonts w:eastAsia="Times New Roman" w:cs="Arial"/>
                <w:sz w:val="16"/>
                <w:szCs w:val="16"/>
                <w:lang w:eastAsia="en-US"/>
              </w:rPr>
              <w:t xml:space="preserve"> now and w</w:t>
            </w:r>
            <w:r w:rsidRPr="006E7209">
              <w:rPr>
                <w:rFonts w:eastAsia="Times New Roman" w:cs="Arial"/>
                <w:sz w:val="16"/>
                <w:szCs w:val="16"/>
                <w:lang w:eastAsia="en-US"/>
              </w:rPr>
              <w:t>ill be report on FAT.</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03EF6" w:rsidRPr="00016DCC" w:rsidTr="00B709DF">
        <w:trPr>
          <w:trHeight w:val="398"/>
        </w:trPr>
        <w:tc>
          <w:tcPr>
            <w:tcW w:w="430" w:type="dxa"/>
            <w:tcBorders>
              <w:top w:val="single" w:sz="4" w:space="0" w:color="auto"/>
              <w:left w:val="single" w:sz="4" w:space="0" w:color="auto"/>
              <w:bottom w:val="single" w:sz="4" w:space="0" w:color="auto"/>
              <w:right w:val="single" w:sz="4" w:space="0" w:color="auto"/>
            </w:tcBorders>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5</w:t>
            </w:r>
          </w:p>
        </w:tc>
        <w:tc>
          <w:tcPr>
            <w:tcW w:w="5658" w:type="dxa"/>
            <w:tcBorders>
              <w:top w:val="single" w:sz="4" w:space="0" w:color="auto"/>
              <w:left w:val="single" w:sz="4" w:space="0" w:color="auto"/>
              <w:bottom w:val="single" w:sz="4" w:space="0" w:color="auto"/>
              <w:right w:val="single" w:sz="4" w:space="0" w:color="auto"/>
            </w:tcBorders>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The allocation of spare capacity for the SC</w:t>
            </w:r>
            <w:r>
              <w:rPr>
                <w:rFonts w:ascii="Calibri" w:eastAsia="Times New Roman" w:hAnsi="Calibri" w:cs="Times New Roman"/>
                <w:sz w:val="16"/>
                <w:szCs w:val="16"/>
                <w:lang w:eastAsia="en-US"/>
              </w:rPr>
              <w:t>ADA system shall be as follows:</w:t>
            </w:r>
          </w:p>
          <w:p w:rsidR="00103EF6" w:rsidRDefault="00103EF6" w:rsidP="005C492B">
            <w:pPr>
              <w:pStyle w:val="ListParagraph"/>
              <w:numPr>
                <w:ilvl w:val="0"/>
                <w:numId w:val="36"/>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SCADA I/O s</w:t>
            </w:r>
            <w:r>
              <w:rPr>
                <w:rFonts w:ascii="Calibri" w:eastAsia="Times New Roman" w:hAnsi="Calibri" w:cs="Times New Roman"/>
                <w:sz w:val="16"/>
                <w:szCs w:val="16"/>
                <w:lang w:eastAsia="en-US"/>
              </w:rPr>
              <w:t>pare capacity – wired: &gt;= 25%</w:t>
            </w:r>
          </w:p>
          <w:p w:rsidR="00103EF6" w:rsidRDefault="00103EF6" w:rsidP="005C492B">
            <w:pPr>
              <w:pStyle w:val="ListParagraph"/>
              <w:numPr>
                <w:ilvl w:val="0"/>
                <w:numId w:val="36"/>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SCADA I/O s</w:t>
            </w:r>
            <w:r>
              <w:rPr>
                <w:rFonts w:ascii="Calibri" w:eastAsia="Times New Roman" w:hAnsi="Calibri" w:cs="Times New Roman"/>
                <w:sz w:val="16"/>
                <w:szCs w:val="16"/>
                <w:lang w:eastAsia="en-US"/>
              </w:rPr>
              <w:t>pare capacity – space: &gt;= 25%</w:t>
            </w:r>
          </w:p>
          <w:p w:rsidR="00103EF6" w:rsidRPr="00AE5D72" w:rsidRDefault="00103EF6" w:rsidP="005C492B">
            <w:pPr>
              <w:pStyle w:val="ListParagraph"/>
              <w:numPr>
                <w:ilvl w:val="0"/>
                <w:numId w:val="36"/>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RTU memory spare capacity: &gt;= 25%</w:t>
            </w:r>
          </w:p>
        </w:tc>
        <w:tc>
          <w:tcPr>
            <w:tcW w:w="1079" w:type="dxa"/>
            <w:tcBorders>
              <w:top w:val="single" w:sz="4" w:space="0" w:color="auto"/>
              <w:left w:val="single" w:sz="4" w:space="0" w:color="auto"/>
              <w:bottom w:val="single" w:sz="4" w:space="0" w:color="auto"/>
              <w:right w:val="single" w:sz="4" w:space="0" w:color="auto"/>
            </w:tcBorders>
          </w:tcPr>
          <w:p w:rsidR="00103EF6" w:rsidRPr="00016DCC" w:rsidRDefault="00103EF6" w:rsidP="005C492B">
            <w:pPr>
              <w:spacing w:before="24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r w:rsidRPr="00552B12">
              <w:rPr>
                <w:rFonts w:eastAsia="Times New Roman" w:cs="Arial"/>
                <w:sz w:val="16"/>
                <w:szCs w:val="16"/>
                <w:lang w:eastAsia="en-US"/>
              </w:rPr>
              <w:t>Cover on Detail Design of RTU Document</w:t>
            </w:r>
          </w:p>
        </w:tc>
        <w:tc>
          <w:tcPr>
            <w:tcW w:w="1242" w:type="dxa"/>
            <w:tcBorders>
              <w:top w:val="single" w:sz="4" w:space="0" w:color="auto"/>
              <w:left w:val="single" w:sz="4" w:space="0" w:color="auto"/>
              <w:bottom w:val="single" w:sz="4" w:space="0" w:color="auto"/>
              <w:right w:val="single" w:sz="4" w:space="0" w:color="auto"/>
            </w:tcBorders>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r w:rsidRPr="00311643">
              <w:rPr>
                <w:rFonts w:eastAsia="Times New Roman" w:cs="Arial"/>
                <w:sz w:val="16"/>
                <w:szCs w:val="16"/>
                <w:lang w:eastAsia="en-US"/>
              </w:rPr>
              <w:t>Comply</w:t>
            </w:r>
          </w:p>
        </w:tc>
      </w:tr>
      <w:tr w:rsidR="00103EF6" w:rsidRPr="00016DCC" w:rsidTr="00A62FB1">
        <w:trPr>
          <w:trHeight w:val="63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6</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All SCADA cables shall be LSOH sheathed and those potentially exposed to mechanical damage shall also be </w:t>
            </w:r>
            <w:proofErr w:type="spellStart"/>
            <w:r w:rsidRPr="00016DCC">
              <w:rPr>
                <w:rFonts w:ascii="Calibri" w:eastAsia="Times New Roman" w:hAnsi="Calibri" w:cs="Times New Roman"/>
                <w:sz w:val="16"/>
                <w:szCs w:val="16"/>
                <w:lang w:eastAsia="en-US"/>
              </w:rPr>
              <w:t>armoured</w:t>
            </w:r>
            <w:proofErr w:type="spellEnd"/>
            <w:r w:rsidRPr="00016DCC">
              <w:rPr>
                <w:rFonts w:ascii="Calibri" w:eastAsia="Times New Roman" w:hAnsi="Calibri" w:cs="Times New Roman"/>
                <w:sz w:val="16"/>
                <w:szCs w:val="16"/>
                <w:lang w:eastAsia="en-US"/>
              </w:rPr>
              <w:t>. Primary communication cables shall be run in enclosed cable routes.</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3672BF" w:rsidP="005C492B">
            <w:pPr>
              <w:spacing w:before="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3672BF" w:rsidRDefault="003672BF" w:rsidP="005C492B">
            <w:pPr>
              <w:spacing w:before="0" w:after="0" w:line="240" w:lineRule="auto"/>
              <w:jc w:val="both"/>
              <w:rPr>
                <w:rFonts w:eastAsia="Times New Roman" w:cs="Arial"/>
                <w:sz w:val="16"/>
                <w:szCs w:val="16"/>
                <w:lang w:eastAsia="en-US"/>
              </w:rPr>
            </w:pPr>
            <w:r w:rsidRPr="003672BF">
              <w:rPr>
                <w:rFonts w:eastAsia="Times New Roman" w:cs="Arial"/>
                <w:sz w:val="16"/>
                <w:szCs w:val="16"/>
                <w:lang w:eastAsia="en-US"/>
              </w:rPr>
              <w:t>Section 6.13 Cabling System</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r>
      <w:tr w:rsidR="00103EF6" w:rsidRPr="00016DCC" w:rsidTr="00A62FB1">
        <w:trPr>
          <w:trHeight w:val="378"/>
        </w:trPr>
        <w:tc>
          <w:tcPr>
            <w:tcW w:w="430" w:type="dxa"/>
            <w:tcBorders>
              <w:top w:val="single" w:sz="4" w:space="0" w:color="auto"/>
              <w:left w:val="single" w:sz="4" w:space="0" w:color="auto"/>
              <w:bottom w:val="single" w:sz="4" w:space="0" w:color="auto"/>
              <w:right w:val="single" w:sz="4" w:space="0" w:color="auto"/>
            </w:tcBorders>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7</w:t>
            </w:r>
          </w:p>
        </w:tc>
        <w:tc>
          <w:tcPr>
            <w:tcW w:w="565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equipment shall be suitably protected against the effects of heat, vandalism and damage, and be located out of sight of the </w:t>
            </w:r>
            <w:proofErr w:type="gramStart"/>
            <w:r w:rsidRPr="00016DCC">
              <w:rPr>
                <w:rFonts w:ascii="Calibri" w:eastAsia="Times New Roman" w:hAnsi="Calibri" w:cs="Times New Roman"/>
                <w:sz w:val="16"/>
                <w:szCs w:val="16"/>
                <w:lang w:eastAsia="en-US"/>
              </w:rPr>
              <w:t>general public</w:t>
            </w:r>
            <w:proofErr w:type="gramEnd"/>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2F27C5" w:rsidP="005C492B">
            <w:pPr>
              <w:spacing w:before="0" w:after="0" w:line="240" w:lineRule="auto"/>
              <w:jc w:val="both"/>
              <w:rPr>
                <w:rFonts w:ascii="Calibri" w:eastAsia="Times New Roman" w:hAnsi="Calibri" w:cs="Times New Roman"/>
                <w:sz w:val="16"/>
                <w:szCs w:val="16"/>
                <w:lang w:eastAsia="en-US"/>
              </w:rPr>
            </w:pPr>
            <w:r w:rsidRPr="004A0329">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103EF6" w:rsidRPr="002F27C5" w:rsidRDefault="002F27C5" w:rsidP="005C492B">
            <w:pPr>
              <w:spacing w:before="0" w:after="0" w:line="240" w:lineRule="auto"/>
              <w:jc w:val="both"/>
              <w:rPr>
                <w:rFonts w:eastAsia="Times New Roman" w:cs="Arial"/>
                <w:sz w:val="16"/>
                <w:szCs w:val="16"/>
                <w:lang w:eastAsia="en-US"/>
              </w:rPr>
            </w:pPr>
            <w:r w:rsidRPr="002F27C5">
              <w:rPr>
                <w:rFonts w:eastAsia="Times New Roman" w:cs="Arial"/>
                <w:sz w:val="16"/>
                <w:szCs w:val="16"/>
                <w:lang w:eastAsia="en-US"/>
              </w:rPr>
              <w:t>Equipment SCADA install in the room</w:t>
            </w:r>
          </w:p>
        </w:tc>
        <w:tc>
          <w:tcPr>
            <w:tcW w:w="1242"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r>
      <w:tr w:rsidR="00103EF6" w:rsidRPr="00016DCC" w:rsidTr="00A62FB1">
        <w:trPr>
          <w:trHeight w:val="668"/>
        </w:trPr>
        <w:tc>
          <w:tcPr>
            <w:tcW w:w="430"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lastRenderedPageBreak/>
              <w:t>8</w:t>
            </w:r>
          </w:p>
        </w:tc>
        <w:tc>
          <w:tcPr>
            <w:tcW w:w="565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All SCADA equipment shall operate in the foll</w:t>
            </w:r>
            <w:r>
              <w:rPr>
                <w:rFonts w:ascii="Calibri" w:eastAsia="Times New Roman" w:hAnsi="Calibri" w:cs="Times New Roman"/>
                <w:sz w:val="16"/>
                <w:szCs w:val="16"/>
                <w:lang w:eastAsia="en-US"/>
              </w:rPr>
              <w:t xml:space="preserve">owing </w:t>
            </w:r>
            <w:proofErr w:type="gramStart"/>
            <w:r>
              <w:rPr>
                <w:rFonts w:ascii="Calibri" w:eastAsia="Times New Roman" w:hAnsi="Calibri" w:cs="Times New Roman"/>
                <w:sz w:val="16"/>
                <w:szCs w:val="16"/>
                <w:lang w:eastAsia="en-US"/>
              </w:rPr>
              <w:t>worst case</w:t>
            </w:r>
            <w:proofErr w:type="gramEnd"/>
            <w:r>
              <w:rPr>
                <w:rFonts w:ascii="Calibri" w:eastAsia="Times New Roman" w:hAnsi="Calibri" w:cs="Times New Roman"/>
                <w:sz w:val="16"/>
                <w:szCs w:val="16"/>
                <w:lang w:eastAsia="en-US"/>
              </w:rPr>
              <w:t xml:space="preserve"> environment:</w:t>
            </w:r>
          </w:p>
          <w:p w:rsidR="00103EF6" w:rsidRDefault="00103EF6" w:rsidP="005C492B">
            <w:pPr>
              <w:pStyle w:val="ListParagraph"/>
              <w:numPr>
                <w:ilvl w:val="0"/>
                <w:numId w:val="35"/>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Temp</w:t>
            </w:r>
            <w:r>
              <w:rPr>
                <w:rFonts w:ascii="Calibri" w:eastAsia="Times New Roman" w:hAnsi="Calibri" w:cs="Times New Roman"/>
                <w:sz w:val="16"/>
                <w:szCs w:val="16"/>
                <w:lang w:eastAsia="en-US"/>
              </w:rPr>
              <w:t>erature: up to at least 55°C.</w:t>
            </w:r>
          </w:p>
          <w:p w:rsidR="00103EF6" w:rsidRPr="00AE5D72" w:rsidRDefault="00103EF6" w:rsidP="005C492B">
            <w:pPr>
              <w:pStyle w:val="ListParagraph"/>
              <w:numPr>
                <w:ilvl w:val="0"/>
                <w:numId w:val="35"/>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Relative humidity: up to 100% RH.</w:t>
            </w: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3672BF" w:rsidP="005C492B">
            <w:pPr>
              <w:spacing w:before="0" w:after="0" w:line="240" w:lineRule="auto"/>
              <w:jc w:val="both"/>
              <w:rPr>
                <w:rFonts w:ascii="Times New Roman" w:eastAsia="Times New Roman" w:hAnsi="Times New Roman" w:cs="Times New Roman"/>
                <w:sz w:val="20"/>
                <w:lang w:eastAsia="en-US"/>
              </w:rPr>
            </w:pPr>
            <w:r w:rsidRPr="00016DCC">
              <w:rPr>
                <w:rFonts w:ascii="Calibri" w:eastAsia="Times New Roman" w:hAnsi="Calibri" w:cs="Times New Roman"/>
                <w:sz w:val="16"/>
                <w:szCs w:val="16"/>
                <w:lang w:eastAsia="en-US"/>
              </w:rPr>
              <w:t>√</w:t>
            </w:r>
          </w:p>
        </w:tc>
        <w:tc>
          <w:tcPr>
            <w:tcW w:w="101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5357E0" w:rsidRDefault="00103EF6" w:rsidP="005C492B">
            <w:pPr>
              <w:spacing w:before="0" w:after="0" w:line="240" w:lineRule="auto"/>
              <w:jc w:val="both"/>
              <w:rPr>
                <w:rFonts w:eastAsia="Times New Roman" w:cs="Arial"/>
                <w:sz w:val="16"/>
                <w:szCs w:val="16"/>
                <w:lang w:eastAsia="en-US"/>
              </w:rPr>
            </w:pPr>
            <w:r w:rsidRPr="005357E0">
              <w:rPr>
                <w:rFonts w:eastAsia="Times New Roman" w:cs="Arial"/>
                <w:sz w:val="16"/>
                <w:szCs w:val="16"/>
                <w:lang w:eastAsia="en-US"/>
              </w:rPr>
              <w:t xml:space="preserve">Section Appendix C – SCADA Product Technical </w:t>
            </w:r>
            <w:proofErr w:type="spellStart"/>
            <w:r w:rsidRPr="005357E0">
              <w:rPr>
                <w:rFonts w:eastAsia="Times New Roman" w:cs="Arial"/>
                <w:sz w:val="16"/>
                <w:szCs w:val="16"/>
                <w:lang w:eastAsia="en-US"/>
              </w:rPr>
              <w:t>spesification</w:t>
            </w:r>
            <w:proofErr w:type="spellEnd"/>
            <w:r w:rsidRPr="005357E0">
              <w:rPr>
                <w:rFonts w:eastAsia="Times New Roman" w:cs="Arial"/>
                <w:sz w:val="16"/>
                <w:szCs w:val="16"/>
                <w:lang w:eastAsia="en-US"/>
              </w:rPr>
              <w:t xml:space="preserve"> </w:t>
            </w:r>
          </w:p>
        </w:tc>
        <w:tc>
          <w:tcPr>
            <w:tcW w:w="1242" w:type="dxa"/>
            <w:tcBorders>
              <w:top w:val="single" w:sz="4" w:space="0" w:color="auto"/>
              <w:left w:val="single" w:sz="4" w:space="0" w:color="auto"/>
              <w:bottom w:val="single" w:sz="4" w:space="0" w:color="auto"/>
              <w:right w:val="single" w:sz="4" w:space="0" w:color="auto"/>
            </w:tcBorders>
            <w:shd w:val="clear" w:color="auto" w:fill="D6ECFF" w:themeFill="background2"/>
            <w:vAlign w:val="center"/>
          </w:tcPr>
          <w:p w:rsidR="00103EF6" w:rsidRPr="003658C7" w:rsidRDefault="00103EF6" w:rsidP="005C492B">
            <w:pPr>
              <w:spacing w:before="0" w:after="0" w:line="240" w:lineRule="auto"/>
              <w:jc w:val="both"/>
              <w:rPr>
                <w:rFonts w:eastAsia="Times New Roman" w:cs="Arial"/>
                <w:sz w:val="16"/>
                <w:szCs w:val="16"/>
                <w:lang w:eastAsia="en-US"/>
              </w:rPr>
            </w:pPr>
            <w:r w:rsidRPr="003658C7">
              <w:rPr>
                <w:rFonts w:eastAsia="Times New Roman" w:cs="Arial"/>
                <w:sz w:val="16"/>
                <w:szCs w:val="16"/>
                <w:lang w:eastAsia="en-US"/>
              </w:rPr>
              <w:t>Relative H</w:t>
            </w:r>
            <w:r w:rsidR="003672BF">
              <w:rPr>
                <w:rFonts w:eastAsia="Times New Roman" w:cs="Arial"/>
                <w:sz w:val="16"/>
                <w:szCs w:val="16"/>
                <w:lang w:eastAsia="en-US"/>
              </w:rPr>
              <w:t xml:space="preserve">umidity up to 100%RH not </w:t>
            </w:r>
            <w:proofErr w:type="spellStart"/>
            <w:r w:rsidR="003672BF">
              <w:rPr>
                <w:rFonts w:eastAsia="Times New Roman" w:cs="Arial"/>
                <w:sz w:val="16"/>
                <w:szCs w:val="16"/>
                <w:lang w:eastAsia="en-US"/>
              </w:rPr>
              <w:t>Complyand</w:t>
            </w:r>
            <w:proofErr w:type="spellEnd"/>
            <w:r w:rsidR="003672BF">
              <w:rPr>
                <w:rFonts w:eastAsia="Times New Roman" w:cs="Arial"/>
                <w:sz w:val="16"/>
                <w:szCs w:val="16"/>
                <w:lang w:eastAsia="en-US"/>
              </w:rPr>
              <w:t xml:space="preserve"> the server temperature max 35C. N</w:t>
            </w:r>
            <w:r w:rsidR="003672BF" w:rsidRPr="003658C7">
              <w:rPr>
                <w:rFonts w:eastAsia="Times New Roman" w:cs="Arial"/>
                <w:sz w:val="16"/>
                <w:szCs w:val="16"/>
                <w:lang w:eastAsia="en-US"/>
              </w:rPr>
              <w:t>eed Change Request</w:t>
            </w:r>
          </w:p>
        </w:tc>
      </w:tr>
      <w:tr w:rsidR="00103EF6" w:rsidRPr="00016DCC" w:rsidTr="00A62FB1">
        <w:trPr>
          <w:trHeight w:val="1428"/>
        </w:trPr>
        <w:tc>
          <w:tcPr>
            <w:tcW w:w="430" w:type="dxa"/>
            <w:tcBorders>
              <w:top w:val="single" w:sz="4" w:space="0" w:color="auto"/>
              <w:left w:val="single" w:sz="4" w:space="0" w:color="auto"/>
              <w:bottom w:val="single" w:sz="4" w:space="0" w:color="auto"/>
              <w:right w:val="single" w:sz="4" w:space="0" w:color="auto"/>
            </w:tcBorders>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Pr>
                <w:rFonts w:ascii="Calibri" w:eastAsia="Times New Roman" w:hAnsi="Calibri" w:cs="Times New Roman"/>
                <w:sz w:val="16"/>
                <w:szCs w:val="16"/>
                <w:lang w:eastAsia="en-US"/>
              </w:rPr>
              <w:t>9</w:t>
            </w:r>
          </w:p>
        </w:tc>
        <w:tc>
          <w:tcPr>
            <w:tcW w:w="5658" w:type="dxa"/>
            <w:tcBorders>
              <w:top w:val="single" w:sz="4" w:space="0" w:color="auto"/>
              <w:left w:val="single" w:sz="4" w:space="0" w:color="auto"/>
              <w:bottom w:val="single" w:sz="4" w:space="0" w:color="auto"/>
              <w:right w:val="single" w:sz="4" w:space="0" w:color="auto"/>
            </w:tcBorders>
            <w:vAlign w:val="center"/>
          </w:tcPr>
          <w:p w:rsidR="00103EF6" w:rsidRDefault="00103EF6"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 xml:space="preserve">The SCADA system shall be designed in such a way that no single point of failure shall cause in loss of a full SCADA system. All critical components shall be </w:t>
            </w:r>
            <w:r>
              <w:rPr>
                <w:rFonts w:ascii="Calibri" w:eastAsia="Times New Roman" w:hAnsi="Calibri" w:cs="Times New Roman"/>
                <w:sz w:val="16"/>
                <w:szCs w:val="16"/>
                <w:lang w:eastAsia="en-US"/>
              </w:rPr>
              <w:t>configured as follows:</w:t>
            </w:r>
          </w:p>
          <w:p w:rsidR="00103EF6" w:rsidRDefault="00103EF6" w:rsidP="005C492B">
            <w:pPr>
              <w:pStyle w:val="ListParagraph"/>
              <w:numPr>
                <w:ilvl w:val="0"/>
                <w:numId w:val="34"/>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 xml:space="preserve">Each critical component shall consist of a pair of redundant hardware configured in a hot-standby configuration to provide resilience and secondary recovery control positions. These servers shall </w:t>
            </w:r>
            <w:proofErr w:type="gramStart"/>
            <w:r w:rsidRPr="00AE5D72">
              <w:rPr>
                <w:rFonts w:ascii="Calibri" w:eastAsia="Times New Roman" w:hAnsi="Calibri" w:cs="Times New Roman"/>
                <w:sz w:val="16"/>
                <w:szCs w:val="16"/>
                <w:lang w:eastAsia="en-US"/>
              </w:rPr>
              <w:t>be located in</w:t>
            </w:r>
            <w:proofErr w:type="gramEnd"/>
            <w:r w:rsidRPr="00AE5D72">
              <w:rPr>
                <w:rFonts w:ascii="Calibri" w:eastAsia="Times New Roman" w:hAnsi="Calibri" w:cs="Times New Roman"/>
                <w:sz w:val="16"/>
                <w:szCs w:val="16"/>
                <w:lang w:eastAsia="en-US"/>
              </w:rPr>
              <w:t xml:space="preserve"> separate buildings to </w:t>
            </w:r>
            <w:r>
              <w:rPr>
                <w:rFonts w:ascii="Calibri" w:eastAsia="Times New Roman" w:hAnsi="Calibri" w:cs="Times New Roman"/>
                <w:sz w:val="16"/>
                <w:szCs w:val="16"/>
                <w:lang w:eastAsia="en-US"/>
              </w:rPr>
              <w:t>offer the highest resilience.</w:t>
            </w:r>
          </w:p>
          <w:p w:rsidR="00103EF6" w:rsidRDefault="00103EF6" w:rsidP="005C492B">
            <w:pPr>
              <w:pStyle w:val="ListParagraph"/>
              <w:numPr>
                <w:ilvl w:val="0"/>
                <w:numId w:val="34"/>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Each critical component shall consist of a pair of network connections to separated network switches to p</w:t>
            </w:r>
            <w:r>
              <w:rPr>
                <w:rFonts w:ascii="Calibri" w:eastAsia="Times New Roman" w:hAnsi="Calibri" w:cs="Times New Roman"/>
                <w:sz w:val="16"/>
                <w:szCs w:val="16"/>
                <w:lang w:eastAsia="en-US"/>
              </w:rPr>
              <w:t xml:space="preserve">rovide </w:t>
            </w:r>
            <w:proofErr w:type="spellStart"/>
            <w:r>
              <w:rPr>
                <w:rFonts w:ascii="Calibri" w:eastAsia="Times New Roman" w:hAnsi="Calibri" w:cs="Times New Roman"/>
                <w:sz w:val="16"/>
                <w:szCs w:val="16"/>
                <w:lang w:eastAsia="en-US"/>
              </w:rPr>
              <w:t>comms</w:t>
            </w:r>
            <w:proofErr w:type="spellEnd"/>
            <w:r>
              <w:rPr>
                <w:rFonts w:ascii="Calibri" w:eastAsia="Times New Roman" w:hAnsi="Calibri" w:cs="Times New Roman"/>
                <w:sz w:val="16"/>
                <w:szCs w:val="16"/>
                <w:lang w:eastAsia="en-US"/>
              </w:rPr>
              <w:t xml:space="preserve"> link resilience.</w:t>
            </w:r>
          </w:p>
          <w:p w:rsidR="00103EF6" w:rsidRPr="00AE5D72" w:rsidRDefault="00103EF6" w:rsidP="005C492B">
            <w:pPr>
              <w:pStyle w:val="ListParagraph"/>
              <w:numPr>
                <w:ilvl w:val="0"/>
                <w:numId w:val="34"/>
              </w:numPr>
              <w:spacing w:before="0" w:after="0" w:line="240" w:lineRule="auto"/>
              <w:jc w:val="both"/>
              <w:rPr>
                <w:rFonts w:ascii="Calibri" w:eastAsia="Times New Roman" w:hAnsi="Calibri" w:cs="Times New Roman"/>
                <w:sz w:val="16"/>
                <w:szCs w:val="16"/>
                <w:lang w:eastAsia="en-US"/>
              </w:rPr>
            </w:pPr>
            <w:r w:rsidRPr="00AE5D72">
              <w:rPr>
                <w:rFonts w:ascii="Calibri" w:eastAsia="Times New Roman" w:hAnsi="Calibri" w:cs="Times New Roman"/>
                <w:sz w:val="16"/>
                <w:szCs w:val="16"/>
                <w:lang w:eastAsia="en-US"/>
              </w:rPr>
              <w:t>Each critical component shall be powered from the UPS with at least two hours power backup.</w:t>
            </w: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FE0FE2" w:rsidP="005C492B">
            <w:pPr>
              <w:spacing w:before="0" w:after="0" w:line="240" w:lineRule="auto"/>
              <w:jc w:val="both"/>
              <w:rPr>
                <w:rFonts w:ascii="Calibri" w:eastAsia="Times New Roman" w:hAnsi="Calibri" w:cs="Times New Roman"/>
                <w:sz w:val="16"/>
                <w:szCs w:val="16"/>
                <w:lang w:eastAsia="en-US"/>
              </w:rPr>
            </w:pPr>
            <w:r w:rsidRPr="00016DCC">
              <w:rPr>
                <w:rFonts w:ascii="Calibri" w:eastAsia="Times New Roman" w:hAnsi="Calibri" w:cs="Times New Roman"/>
                <w:sz w:val="16"/>
                <w:szCs w:val="16"/>
                <w:lang w:eastAsia="en-US"/>
              </w:rPr>
              <w:t>√</w:t>
            </w: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Calibri" w:eastAsia="Times New Roman" w:hAnsi="Calibri" w:cs="Times New Roman"/>
                <w:sz w:val="16"/>
                <w:szCs w:val="16"/>
                <w:lang w:eastAsia="en-US"/>
              </w:rPr>
            </w:pPr>
          </w:p>
        </w:tc>
        <w:tc>
          <w:tcPr>
            <w:tcW w:w="1079"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1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88"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1072"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c>
          <w:tcPr>
            <w:tcW w:w="2005" w:type="dxa"/>
            <w:tcBorders>
              <w:top w:val="single" w:sz="4" w:space="0" w:color="auto"/>
              <w:left w:val="single" w:sz="4" w:space="0" w:color="auto"/>
              <w:bottom w:val="single" w:sz="4" w:space="0" w:color="auto"/>
              <w:right w:val="single" w:sz="4" w:space="0" w:color="auto"/>
            </w:tcBorders>
            <w:vAlign w:val="center"/>
          </w:tcPr>
          <w:p w:rsidR="00103EF6" w:rsidRPr="00016DCC" w:rsidRDefault="00B54653" w:rsidP="005C492B">
            <w:pPr>
              <w:spacing w:before="0" w:after="0" w:line="240" w:lineRule="auto"/>
              <w:jc w:val="both"/>
              <w:rPr>
                <w:rFonts w:ascii="Times New Roman" w:eastAsia="Times New Roman" w:hAnsi="Times New Roman" w:cs="Times New Roman"/>
                <w:sz w:val="20"/>
                <w:lang w:eastAsia="en-US"/>
              </w:rPr>
            </w:pPr>
            <w:r w:rsidRPr="005357E0">
              <w:rPr>
                <w:rFonts w:eastAsia="Times New Roman" w:cs="Arial"/>
                <w:sz w:val="16"/>
                <w:szCs w:val="16"/>
                <w:lang w:eastAsia="en-US"/>
              </w:rPr>
              <w:t>Section</w:t>
            </w:r>
            <w:r>
              <w:rPr>
                <w:rFonts w:eastAsia="Times New Roman" w:cs="Arial"/>
                <w:sz w:val="16"/>
                <w:szCs w:val="16"/>
                <w:lang w:eastAsia="en-US"/>
              </w:rPr>
              <w:t xml:space="preserve"> 5.1 Redundancy</w:t>
            </w:r>
          </w:p>
        </w:tc>
        <w:tc>
          <w:tcPr>
            <w:tcW w:w="1242" w:type="dxa"/>
            <w:tcBorders>
              <w:top w:val="single" w:sz="4" w:space="0" w:color="auto"/>
              <w:left w:val="single" w:sz="4" w:space="0" w:color="auto"/>
              <w:bottom w:val="single" w:sz="4" w:space="0" w:color="auto"/>
              <w:right w:val="single" w:sz="4" w:space="0" w:color="auto"/>
            </w:tcBorders>
            <w:vAlign w:val="center"/>
          </w:tcPr>
          <w:p w:rsidR="00103EF6" w:rsidRPr="00016DCC" w:rsidRDefault="00103EF6" w:rsidP="005C492B">
            <w:pPr>
              <w:spacing w:before="0" w:after="0" w:line="240" w:lineRule="auto"/>
              <w:jc w:val="both"/>
              <w:rPr>
                <w:rFonts w:ascii="Times New Roman" w:eastAsia="Times New Roman" w:hAnsi="Times New Roman" w:cs="Times New Roman"/>
                <w:sz w:val="20"/>
                <w:lang w:eastAsia="en-US"/>
              </w:rPr>
            </w:pPr>
          </w:p>
        </w:tc>
      </w:tr>
    </w:tbl>
    <w:p w:rsidR="00F50C06" w:rsidRPr="002B5704" w:rsidRDefault="00F50C06" w:rsidP="005C492B">
      <w:pPr>
        <w:jc w:val="both"/>
        <w:rPr>
          <w:rFonts w:cs="Arial"/>
          <w:b/>
          <w:sz w:val="32"/>
          <w:szCs w:val="32"/>
        </w:rPr>
      </w:pPr>
    </w:p>
    <w:p w:rsidR="00F50C06" w:rsidRPr="002B5704" w:rsidRDefault="00F50C06" w:rsidP="005C492B">
      <w:pPr>
        <w:jc w:val="both"/>
        <w:rPr>
          <w:rFonts w:cs="Arial"/>
          <w:b/>
          <w:sz w:val="32"/>
          <w:szCs w:val="32"/>
        </w:rPr>
      </w:pPr>
    </w:p>
    <w:p w:rsidR="000826EA" w:rsidRDefault="000826EA" w:rsidP="005C492B">
      <w:pPr>
        <w:jc w:val="both"/>
        <w:rPr>
          <w:rFonts w:cs="Arial"/>
          <w:b/>
          <w:sz w:val="32"/>
          <w:szCs w:val="32"/>
        </w:rPr>
      </w:pPr>
    </w:p>
    <w:p w:rsidR="000826EA" w:rsidRDefault="000826EA" w:rsidP="005C492B">
      <w:pPr>
        <w:jc w:val="both"/>
        <w:rPr>
          <w:rFonts w:cs="Arial"/>
          <w:b/>
          <w:sz w:val="32"/>
          <w:szCs w:val="32"/>
        </w:rPr>
        <w:sectPr w:rsidR="000826EA" w:rsidSect="003229F8">
          <w:pgSz w:w="16834" w:h="11909" w:orient="landscape" w:code="9"/>
          <w:pgMar w:top="1440" w:right="1440" w:bottom="1729" w:left="1729" w:header="720" w:footer="720" w:gutter="0"/>
          <w:pgNumType w:start="75"/>
          <w:cols w:space="720"/>
          <w:docGrid w:linePitch="360"/>
        </w:sectPr>
      </w:pPr>
    </w:p>
    <w:p w:rsidR="000826EA" w:rsidRDefault="000826EA" w:rsidP="005C492B">
      <w:pPr>
        <w:jc w:val="both"/>
        <w:rPr>
          <w:rFonts w:cs="Arial"/>
          <w:b/>
          <w:sz w:val="32"/>
          <w:szCs w:val="32"/>
        </w:rPr>
      </w:pPr>
    </w:p>
    <w:p w:rsidR="000826EA" w:rsidRDefault="000826EA" w:rsidP="005C492B">
      <w:pPr>
        <w:jc w:val="both"/>
        <w:rPr>
          <w:rFonts w:cs="Arial"/>
          <w:b/>
          <w:sz w:val="32"/>
          <w:szCs w:val="32"/>
        </w:rPr>
      </w:pPr>
    </w:p>
    <w:p w:rsidR="000826EA" w:rsidRDefault="000826EA" w:rsidP="005C492B">
      <w:pPr>
        <w:jc w:val="both"/>
        <w:rPr>
          <w:rFonts w:cs="Arial"/>
          <w:b/>
          <w:sz w:val="32"/>
          <w:szCs w:val="32"/>
        </w:rPr>
      </w:pPr>
    </w:p>
    <w:p w:rsidR="000826EA" w:rsidRDefault="000826EA" w:rsidP="005C492B">
      <w:pPr>
        <w:jc w:val="both"/>
        <w:rPr>
          <w:rFonts w:cs="Arial"/>
          <w:b/>
          <w:sz w:val="32"/>
          <w:szCs w:val="32"/>
        </w:rPr>
      </w:pPr>
    </w:p>
    <w:p w:rsidR="000826EA" w:rsidRDefault="000826EA" w:rsidP="005C492B">
      <w:pPr>
        <w:jc w:val="both"/>
        <w:rPr>
          <w:rFonts w:cs="Arial"/>
          <w:b/>
          <w:sz w:val="32"/>
          <w:szCs w:val="32"/>
        </w:rPr>
      </w:pPr>
    </w:p>
    <w:p w:rsidR="000826EA" w:rsidRDefault="000826EA" w:rsidP="005C492B">
      <w:pPr>
        <w:jc w:val="both"/>
        <w:rPr>
          <w:rFonts w:cs="Arial"/>
          <w:b/>
          <w:sz w:val="32"/>
          <w:szCs w:val="32"/>
        </w:rPr>
      </w:pPr>
    </w:p>
    <w:p w:rsidR="00326C2F" w:rsidRDefault="00326C2F" w:rsidP="005C492B">
      <w:pPr>
        <w:jc w:val="both"/>
        <w:rPr>
          <w:rFonts w:cs="Arial"/>
          <w:b/>
          <w:sz w:val="32"/>
          <w:szCs w:val="32"/>
        </w:rPr>
      </w:pPr>
    </w:p>
    <w:p w:rsidR="00D6191A" w:rsidRDefault="00326C2F" w:rsidP="005C492B">
      <w:pPr>
        <w:pStyle w:val="TCHeading1"/>
        <w:jc w:val="both"/>
        <w:rPr>
          <w:rFonts w:ascii="Arial" w:hAnsi="Arial" w:cs="Arial"/>
          <w:sz w:val="32"/>
        </w:rPr>
      </w:pPr>
      <w:r w:rsidRPr="001C408A">
        <w:rPr>
          <w:rFonts w:ascii="Arial" w:hAnsi="Arial" w:cs="Arial"/>
          <w:sz w:val="32"/>
        </w:rPr>
        <w:t>APPENDIX B:</w:t>
      </w:r>
    </w:p>
    <w:p w:rsidR="00326C2F" w:rsidRPr="00D6191A" w:rsidRDefault="00D6191A" w:rsidP="005C492B">
      <w:pPr>
        <w:pStyle w:val="TCHeading1"/>
        <w:jc w:val="both"/>
        <w:rPr>
          <w:rFonts w:ascii="Arial" w:hAnsi="Arial" w:cs="Arial"/>
          <w:sz w:val="32"/>
        </w:rPr>
      </w:pPr>
      <w:r w:rsidRPr="00D6191A">
        <w:rPr>
          <w:rFonts w:ascii="Arial" w:hAnsi="Arial" w:cs="Arial"/>
          <w:sz w:val="32"/>
        </w:rPr>
        <w:t>LIST OF DRAWINGS</w:t>
      </w:r>
      <w:r w:rsidR="0087586F">
        <w:rPr>
          <w:rFonts w:ascii="Arial" w:hAnsi="Arial" w:cs="Arial"/>
          <w:noProof/>
          <w:sz w:val="32"/>
          <w:lang w:val="en-US" w:bidi="ar-SA"/>
        </w:rPr>
        <w:pict w14:anchorId="20EAD867">
          <v:line id="Straight Connector 317" o:spid="_x0000_s1052" style="position:absolute;left:0;text-align:left;z-index:251655168;visibility:visible;mso-wrap-style:square;mso-wrap-distance-left:9pt;mso-wrap-distance-top:0;mso-wrap-distance-right:9pt;mso-wrap-distance-bottom:0;mso-position-horizontal:absolute;mso-position-horizontal-relative:text;mso-position-vertical:absolute;mso-position-vertical-relative:text" from="279.55pt,20.7pt" to="437.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" strokecolor="black [3040]" strokeweight="4.5pt"/>
        </w:pict>
      </w:r>
      <w:r w:rsidR="0087586F">
        <w:rPr>
          <w:rFonts w:ascii="Arial" w:hAnsi="Arial" w:cs="Arial"/>
          <w:noProof/>
          <w:sz w:val="32"/>
          <w:lang w:val="en-US" w:bidi="ar-SA"/>
        </w:rPr>
        <w:pict w14:anchorId="07A05324">
          <v:line id="Straight Connector 318" o:spid="_x0000_s1051" style="position:absolute;left:0;text-align:lef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4pt,27.65pt" to="437.4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" strokecolor="black [3040]" strokeweight="4.5pt"/>
        </w:pict>
      </w:r>
    </w:p>
    <w:p w:rsidR="00326C2F" w:rsidRPr="00326C2F" w:rsidRDefault="00326C2F" w:rsidP="005C492B">
      <w:pPr>
        <w:jc w:val="both"/>
        <w:rPr>
          <w:rFonts w:cs="Arial"/>
          <w:sz w:val="32"/>
          <w:szCs w:val="32"/>
        </w:rPr>
      </w:pPr>
    </w:p>
    <w:p w:rsidR="00326C2F" w:rsidRDefault="00326C2F" w:rsidP="005C492B">
      <w:pPr>
        <w:jc w:val="both"/>
        <w:rPr>
          <w:rFonts w:cs="Arial"/>
          <w:sz w:val="32"/>
          <w:szCs w:val="32"/>
        </w:rPr>
      </w:pPr>
    </w:p>
    <w:p w:rsidR="00326C2F" w:rsidRDefault="00326C2F" w:rsidP="005C492B">
      <w:pPr>
        <w:jc w:val="both"/>
        <w:rPr>
          <w:rFonts w:cs="Arial"/>
          <w:sz w:val="32"/>
          <w:szCs w:val="32"/>
        </w:rPr>
        <w:sectPr w:rsidR="00326C2F" w:rsidSect="00A07B9F">
          <w:pgSz w:w="11909" w:h="16834" w:code="9"/>
          <w:pgMar w:top="1729" w:right="1440" w:bottom="1440" w:left="1729" w:header="720" w:footer="720" w:gutter="0"/>
          <w:pgNumType w:start="75"/>
          <w:cols w:space="720"/>
          <w:docGrid w:linePitch="360"/>
        </w:sectPr>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326C2F" w:rsidRDefault="00326C2F" w:rsidP="005C492B">
      <w:pPr>
        <w:pStyle w:val="TCHeading1"/>
        <w:jc w:val="both"/>
      </w:pPr>
    </w:p>
    <w:p w:rsidR="00D6191A" w:rsidRDefault="00326C2F" w:rsidP="005C492B">
      <w:pPr>
        <w:pStyle w:val="TCHeading1"/>
        <w:jc w:val="both"/>
        <w:rPr>
          <w:rFonts w:ascii="Arial" w:hAnsi="Arial" w:cs="Arial"/>
          <w:sz w:val="32"/>
        </w:rPr>
      </w:pPr>
      <w:r w:rsidRPr="001C408A">
        <w:rPr>
          <w:rFonts w:ascii="Arial" w:hAnsi="Arial" w:cs="Arial"/>
          <w:sz w:val="32"/>
        </w:rPr>
        <w:t>APPENDIX C:</w:t>
      </w:r>
    </w:p>
    <w:p w:rsidR="00326C2F" w:rsidRPr="001C408A" w:rsidRDefault="00D6191A" w:rsidP="005C492B">
      <w:pPr>
        <w:pStyle w:val="TCHeading1"/>
        <w:jc w:val="both"/>
        <w:rPr>
          <w:rFonts w:ascii="Arial" w:hAnsi="Arial" w:cs="Arial"/>
          <w:sz w:val="32"/>
        </w:rPr>
      </w:pPr>
      <w:r w:rsidRPr="001C408A">
        <w:rPr>
          <w:rFonts w:ascii="Arial" w:hAnsi="Arial" w:cs="Arial"/>
          <w:sz w:val="32"/>
        </w:rPr>
        <w:t>SIL 2 CERTIFICATE</w:t>
      </w:r>
      <w:r w:rsidR="0087586F">
        <w:rPr>
          <w:rFonts w:ascii="Arial" w:hAnsi="Arial" w:cs="Arial"/>
          <w:noProof/>
          <w:sz w:val="32"/>
          <w:lang w:val="en-US" w:bidi="ar-SA"/>
        </w:rPr>
        <w:pict w14:anchorId="71102C66">
          <v:line id="Straight Connector 64" o:spid="_x0000_s1050"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" strokecolor="black [3040]" strokeweight="4.5pt"/>
        </w:pict>
      </w:r>
    </w:p>
    <w:p w:rsidR="00326C2F" w:rsidRDefault="0087586F" w:rsidP="005C492B">
      <w:pPr>
        <w:jc w:val="both"/>
        <w:rPr>
          <w:rFonts w:cs="Arial"/>
          <w:b/>
          <w:sz w:val="32"/>
          <w:szCs w:val="32"/>
        </w:rPr>
      </w:pPr>
      <w:r>
        <w:rPr>
          <w:noProof/>
          <w:lang w:eastAsia="en-US"/>
        </w:rPr>
        <w:pict w14:anchorId="05CD4D77">
          <v:line id="Straight Connector 65" o:spid="_x0000_s1049" style="position:absolute;left:0;text-align:lef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4pt,6.2pt" to="437.4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" strokecolor="black [3040]" strokeweight="4.5pt"/>
        </w:pict>
      </w:r>
    </w:p>
    <w:p w:rsidR="00326C2F" w:rsidRDefault="00326C2F" w:rsidP="005C492B">
      <w:pPr>
        <w:jc w:val="both"/>
        <w:rPr>
          <w:rFonts w:cs="Arial"/>
          <w:sz w:val="32"/>
          <w:szCs w:val="32"/>
        </w:rPr>
        <w:sectPr w:rsidR="00326C2F" w:rsidSect="00A07B9F">
          <w:pgSz w:w="11909" w:h="16834" w:code="9"/>
          <w:pgMar w:top="1729" w:right="1440" w:bottom="1440" w:left="1729" w:header="720" w:footer="720" w:gutter="0"/>
          <w:pgNumType w:start="75"/>
          <w:cols w:space="720"/>
          <w:docGrid w:linePitch="360"/>
        </w:sectPr>
      </w:pPr>
    </w:p>
    <w:p w:rsidR="00326C2F" w:rsidRDefault="00326C2F" w:rsidP="005C492B">
      <w:pPr>
        <w:pStyle w:val="TCHeading1"/>
        <w:jc w:val="both"/>
      </w:pPr>
    </w:p>
    <w:p w:rsidR="00326C2F" w:rsidRDefault="00326C2F" w:rsidP="005C492B">
      <w:pPr>
        <w:jc w:val="both"/>
        <w:rPr>
          <w:lang w:val="en-GB" w:eastAsia="en-US" w:bidi="th-TH"/>
        </w:rPr>
      </w:pPr>
    </w:p>
    <w:p w:rsidR="00326C2F" w:rsidRDefault="00326C2F" w:rsidP="005C492B">
      <w:pPr>
        <w:jc w:val="both"/>
        <w:rPr>
          <w:lang w:val="en-GB" w:eastAsia="en-US" w:bidi="th-TH"/>
        </w:rPr>
      </w:pPr>
    </w:p>
    <w:p w:rsidR="00326C2F" w:rsidRDefault="00326C2F" w:rsidP="005C492B">
      <w:pPr>
        <w:jc w:val="both"/>
        <w:rPr>
          <w:lang w:val="en-GB" w:eastAsia="en-US" w:bidi="th-TH"/>
        </w:rPr>
      </w:pPr>
    </w:p>
    <w:p w:rsidR="00326C2F" w:rsidRDefault="00326C2F" w:rsidP="005C492B">
      <w:pPr>
        <w:jc w:val="both"/>
        <w:rPr>
          <w:lang w:val="en-GB" w:eastAsia="en-US" w:bidi="th-TH"/>
        </w:rPr>
      </w:pPr>
    </w:p>
    <w:p w:rsidR="00326C2F" w:rsidRDefault="00326C2F" w:rsidP="005C492B">
      <w:pPr>
        <w:jc w:val="both"/>
        <w:rPr>
          <w:lang w:val="en-GB" w:eastAsia="en-US" w:bidi="th-TH"/>
        </w:rPr>
      </w:pPr>
    </w:p>
    <w:p w:rsidR="00326C2F" w:rsidRDefault="00326C2F" w:rsidP="005C492B">
      <w:pPr>
        <w:jc w:val="both"/>
        <w:rPr>
          <w:lang w:val="en-GB" w:eastAsia="en-US" w:bidi="th-TH"/>
        </w:rPr>
      </w:pPr>
    </w:p>
    <w:p w:rsidR="00326C2F" w:rsidRPr="001C408A" w:rsidRDefault="00326C2F" w:rsidP="005C492B">
      <w:pPr>
        <w:pStyle w:val="TCHeading1"/>
        <w:jc w:val="both"/>
        <w:rPr>
          <w:rFonts w:ascii="Arial" w:hAnsi="Arial" w:cs="Arial"/>
          <w:sz w:val="32"/>
        </w:rPr>
      </w:pPr>
    </w:p>
    <w:p w:rsidR="00D6191A" w:rsidRDefault="0076615D" w:rsidP="005C492B">
      <w:pPr>
        <w:pStyle w:val="TCHeading1"/>
        <w:jc w:val="both"/>
        <w:rPr>
          <w:rFonts w:ascii="Arial" w:hAnsi="Arial" w:cs="Arial"/>
          <w:sz w:val="32"/>
        </w:rPr>
      </w:pPr>
      <w:r>
        <w:rPr>
          <w:rFonts w:ascii="Arial" w:hAnsi="Arial" w:cs="Arial"/>
          <w:sz w:val="32"/>
        </w:rPr>
        <w:t>APPENDIX D</w:t>
      </w:r>
      <w:r w:rsidR="00326C2F" w:rsidRPr="001C408A">
        <w:rPr>
          <w:rFonts w:ascii="Arial" w:hAnsi="Arial" w:cs="Arial"/>
          <w:sz w:val="32"/>
        </w:rPr>
        <w:t>:</w:t>
      </w:r>
    </w:p>
    <w:p w:rsidR="00326C2F" w:rsidRPr="001C408A" w:rsidRDefault="00D6191A" w:rsidP="005C492B">
      <w:pPr>
        <w:pStyle w:val="TCHeading1"/>
        <w:jc w:val="both"/>
        <w:rPr>
          <w:rFonts w:ascii="Arial" w:hAnsi="Arial" w:cs="Arial"/>
          <w:sz w:val="32"/>
        </w:rPr>
      </w:pPr>
      <w:r w:rsidRPr="001C408A">
        <w:rPr>
          <w:rFonts w:ascii="Arial" w:hAnsi="Arial" w:cs="Arial"/>
          <w:sz w:val="32"/>
        </w:rPr>
        <w:t>TE</w:t>
      </w:r>
      <w:r>
        <w:rPr>
          <w:rFonts w:ascii="Arial" w:hAnsi="Arial" w:cs="Arial"/>
          <w:sz w:val="32"/>
        </w:rPr>
        <w:t xml:space="preserve">CHNICAL SPESIFICATION OF SCADA </w:t>
      </w:r>
      <w:r w:rsidR="0087586F">
        <w:rPr>
          <w:rFonts w:ascii="Arial" w:hAnsi="Arial" w:cs="Arial"/>
          <w:noProof/>
          <w:sz w:val="32"/>
          <w:lang w:val="en-US" w:bidi="ar-SA"/>
        </w:rPr>
        <w:pict w14:anchorId="4725A4B3">
          <v:line id="Straight Connector 66" o:spid="_x0000_s1048"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" strokecolor="black [3040]" strokeweight="4.5pt"/>
        </w:pict>
      </w:r>
    </w:p>
    <w:p w:rsidR="00326C2F" w:rsidRPr="00326C2F" w:rsidRDefault="0087586F" w:rsidP="005C492B">
      <w:pPr>
        <w:pStyle w:val="TCHeading1"/>
        <w:jc w:val="both"/>
        <w:rPr>
          <w:sz w:val="40"/>
        </w:rPr>
      </w:pPr>
      <w:r>
        <w:rPr>
          <w:noProof/>
          <w:lang w:val="en-US" w:bidi="ar-SA"/>
        </w:rPr>
        <w:pict w14:anchorId="0A822DF0">
          <v:line id="Straight Connector 69" o:spid="_x0000_s1047" style="position:absolute;left:0;text-align:lef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15pt,6pt" to="438.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" strokecolor="black [3040]" strokeweight="4.5pt"/>
        </w:pict>
      </w:r>
    </w:p>
    <w:p w:rsidR="00326C2F" w:rsidRDefault="00326C2F" w:rsidP="005C492B">
      <w:pPr>
        <w:jc w:val="both"/>
        <w:rPr>
          <w:rFonts w:cs="Arial"/>
          <w:b/>
          <w:sz w:val="32"/>
          <w:szCs w:val="32"/>
        </w:rPr>
      </w:pPr>
    </w:p>
    <w:p w:rsidR="00326C2F" w:rsidRPr="00326C2F" w:rsidRDefault="00326C2F" w:rsidP="005C492B">
      <w:pPr>
        <w:jc w:val="both"/>
        <w:rPr>
          <w:rFonts w:cs="Arial"/>
          <w:sz w:val="32"/>
          <w:szCs w:val="32"/>
        </w:rPr>
      </w:pPr>
    </w:p>
    <w:p w:rsidR="00D6191A" w:rsidRDefault="00D6191A" w:rsidP="005C492B">
      <w:pPr>
        <w:jc w:val="both"/>
        <w:rPr>
          <w:rFonts w:cs="Arial"/>
          <w:sz w:val="32"/>
          <w:szCs w:val="32"/>
        </w:rPr>
      </w:pPr>
      <w:r>
        <w:rPr>
          <w:rFonts w:cs="Arial"/>
          <w:sz w:val="32"/>
          <w:szCs w:val="32"/>
        </w:rPr>
        <w:br w:type="page"/>
      </w: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p>
    <w:p w:rsidR="00D6191A" w:rsidRDefault="00D6191A" w:rsidP="005C492B">
      <w:pPr>
        <w:pStyle w:val="TCHeading1"/>
        <w:jc w:val="both"/>
        <w:rPr>
          <w:rFonts w:ascii="Arial" w:hAnsi="Arial" w:cs="Arial"/>
          <w:sz w:val="32"/>
        </w:rPr>
      </w:pPr>
      <w:r>
        <w:rPr>
          <w:rFonts w:ascii="Arial" w:hAnsi="Arial" w:cs="Arial"/>
          <w:sz w:val="32"/>
        </w:rPr>
        <w:t>APPENDIX E</w:t>
      </w:r>
      <w:r w:rsidRPr="001C408A">
        <w:rPr>
          <w:rFonts w:ascii="Arial" w:hAnsi="Arial" w:cs="Arial"/>
          <w:sz w:val="32"/>
        </w:rPr>
        <w:t>:</w:t>
      </w:r>
    </w:p>
    <w:p w:rsidR="00D6191A" w:rsidRPr="001C408A" w:rsidRDefault="00D6191A" w:rsidP="005C492B">
      <w:pPr>
        <w:pStyle w:val="TCHeading1"/>
        <w:jc w:val="both"/>
        <w:rPr>
          <w:rFonts w:ascii="Arial" w:hAnsi="Arial" w:cs="Arial"/>
          <w:sz w:val="32"/>
        </w:rPr>
      </w:pPr>
      <w:r>
        <w:rPr>
          <w:rFonts w:ascii="Arial" w:hAnsi="Arial" w:cs="Arial"/>
          <w:sz w:val="32"/>
        </w:rPr>
        <w:t xml:space="preserve">IO LIST (NOT CONFIRM) </w:t>
      </w:r>
      <w:r w:rsidR="0087586F">
        <w:rPr>
          <w:rFonts w:ascii="Arial" w:hAnsi="Arial" w:cs="Arial"/>
          <w:noProof/>
          <w:sz w:val="32"/>
          <w:lang w:val="en-US" w:bidi="ar-SA"/>
        </w:rPr>
        <w:pict w14:anchorId="08DD86C2">
          <v:line id="Straight Connector 468" o:spid="_x0000_s104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79.55pt,22.2pt" to="437.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" strokecolor="black [3040]" strokeweight="4.5pt"/>
        </w:pict>
      </w:r>
    </w:p>
    <w:p w:rsidR="00D6191A" w:rsidRPr="00326C2F" w:rsidRDefault="0087586F" w:rsidP="005C492B">
      <w:pPr>
        <w:pStyle w:val="TCHeading1"/>
        <w:jc w:val="both"/>
        <w:rPr>
          <w:sz w:val="40"/>
        </w:rPr>
      </w:pPr>
      <w:r>
        <w:rPr>
          <w:noProof/>
          <w:lang w:val="en-US" w:bidi="ar-SA"/>
        </w:rPr>
        <w:pict w14:anchorId="32451502">
          <v:line id="Straight Connector 469" o:spid="_x0000_s1045" style="position:absolute;left:0;text-align:lef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15pt,6pt" to="438.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" strokecolor="black [3040]" strokeweight="4.5pt"/>
        </w:pict>
      </w:r>
    </w:p>
    <w:p w:rsidR="00D6191A" w:rsidRDefault="00D6191A" w:rsidP="005C492B">
      <w:pPr>
        <w:pStyle w:val="TCHeading1"/>
        <w:jc w:val="both"/>
        <w:rPr>
          <w:rFonts w:ascii="Arial" w:hAnsi="Arial" w:cs="Arial"/>
          <w:sz w:val="32"/>
        </w:rPr>
      </w:pPr>
    </w:p>
    <w:p w:rsidR="000826EA" w:rsidRPr="00326C2F" w:rsidRDefault="000826EA" w:rsidP="005C492B">
      <w:pPr>
        <w:jc w:val="both"/>
        <w:rPr>
          <w:rFonts w:cs="Arial"/>
          <w:sz w:val="32"/>
          <w:szCs w:val="32"/>
        </w:rPr>
      </w:pPr>
    </w:p>
    <w:sectPr w:rsidR="000826EA" w:rsidRPr="00326C2F" w:rsidSect="00A07B9F">
      <w:pgSz w:w="11909" w:h="16834" w:code="9"/>
      <w:pgMar w:top="1729" w:right="1440" w:bottom="1440" w:left="1729" w:header="720" w:footer="720" w:gutter="0"/>
      <w:pgNumType w:start="7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586F" w:rsidRDefault="0087586F">
      <w:pPr>
        <w:spacing w:before="0" w:after="0" w:line="240" w:lineRule="auto"/>
      </w:pPr>
      <w:r>
        <w:separator/>
      </w:r>
    </w:p>
  </w:endnote>
  <w:endnote w:type="continuationSeparator" w:id="0">
    <w:p w:rsidR="0087586F" w:rsidRDefault="008758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Univers (W1)">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MT">
    <w:altName w:val="Times New Roman"/>
    <w:panose1 w:val="00000000000000000000"/>
    <w:charset w:val="00"/>
    <w:family w:val="roman"/>
    <w:notTrueType/>
    <w:pitch w:val="default"/>
  </w:font>
  <w:font w:name="GaramondPremrPro-Bd">
    <w:altName w:val="Cambria"/>
    <w:panose1 w:val="00000000000000000000"/>
    <w:charset w:val="00"/>
    <w:family w:val="roman"/>
    <w:notTrueType/>
    <w:pitch w:val="default"/>
  </w:font>
  <w:font w:name="Eras Light ITC">
    <w:altName w:val="Eras Light ITC"/>
    <w:panose1 w:val="020B04020305040208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HGMinchoE">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eastAsia="en-US"/>
      </w:rPr>
      <w:pict w14:anchorId="607E9B82">
        <v:line id="Straight Connector 4" o:spid="_x0000_s2089" style="position:absolute;left:0;text-align:left;flip:x;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95pt" to="441.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" strokecolor="#00addc" strokeweight="2.25pt">
          <o:lock v:ext="edit" shapetype="f"/>
          <w10:wrap anchorx="margin"/>
        </v:line>
      </w:pict>
    </w:r>
    <w:r>
      <w:rPr>
        <w:noProof/>
        <w:lang w:eastAsia="en-US"/>
      </w:rPr>
      <w:pict w14:anchorId="2396CF59">
        <v:shapetype id="_x0000_t202" coordsize="21600,21600" o:spt="202" path="m,l,21600r21600,l21600,xe">
          <v:stroke joinstyle="miter"/>
          <v:path gradientshapeok="t" o:connecttype="rect"/>
        </v:shapetype>
        <v:shape id="Text Box 7" o:spid="_x0000_s2088" type="#_x0000_t202" style="position:absolute;left:0;text-align:left;margin-left:5.05pt;margin-top:-6.8pt;width:340.85pt;height:30.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" filled="f" stroked="f" strokeweight=".5pt">
          <v:textbox>
            <w:txbxContent>
              <w:p w:rsidR="005E346D" w:rsidRPr="00B94437" w:rsidRDefault="005E346D" w:rsidP="003714E0">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3714E0">
                <w:pPr>
                  <w:spacing w:before="0" w:after="0" w:line="240" w:lineRule="auto"/>
                  <w:rPr>
                    <w:b/>
                    <w:i/>
                    <w:sz w:val="18"/>
                  </w:rPr>
                </w:pPr>
                <w:r w:rsidRPr="00B94437">
                  <w:rPr>
                    <w:b/>
                    <w:i/>
                    <w:sz w:val="18"/>
                  </w:rPr>
                  <w:t>Package P102 – Main Works</w:t>
                </w:r>
              </w:p>
              <w:p w:rsidR="005E346D" w:rsidRPr="00B94437" w:rsidRDefault="005E346D" w:rsidP="003714E0">
                <w:pPr>
                  <w:spacing w:before="0" w:after="0" w:line="240" w:lineRule="auto"/>
                  <w:rPr>
                    <w:b/>
                    <w:i/>
                    <w:sz w:val="18"/>
                  </w:rPr>
                </w:pPr>
              </w:p>
            </w:txbxContent>
          </v:textbox>
          <w10:wrap anchorx="margin"/>
        </v:shape>
      </w:pict>
    </w:r>
    <w:sdt>
      <w:sdtPr>
        <w:id w:val="1062295702"/>
        <w:docPartObj>
          <w:docPartGallery w:val="Page Numbers (Bottom of Page)"/>
          <w:docPartUnique/>
        </w:docPartObj>
      </w:sdtPr>
      <w:sdtEndPr>
        <w:rPr>
          <w:noProof/>
        </w:rPr>
      </w:sdtEndPr>
      <w:sdtContent>
        <w:r w:rsidR="005E346D">
          <w:fldChar w:fldCharType="begin"/>
        </w:r>
        <w:r w:rsidR="005E346D">
          <w:instrText xml:space="preserve"> PAGE   \* MERGEFORMAT </w:instrText>
        </w:r>
        <w:r w:rsidR="005E346D">
          <w:fldChar w:fldCharType="separate"/>
        </w:r>
        <w:r w:rsidR="0021025C">
          <w:rPr>
            <w:noProof/>
          </w:rPr>
          <w:t>ii</w:t>
        </w:r>
        <w:r w:rsidR="005E346D">
          <w:rPr>
            <w:noProof/>
          </w:rPr>
          <w:fldChar w:fldCharType="end"/>
        </w:r>
      </w:sdtContent>
    </w:sdt>
  </w:p>
  <w:p w:rsidR="005E346D" w:rsidRPr="005E5F2E" w:rsidRDefault="005E346D">
    <w:pPr>
      <w:pStyle w:val="Footer"/>
      <w:rPr>
        <w:sz w:val="2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246846"/>
      <w:docPartObj>
        <w:docPartGallery w:val="Page Numbers (Bottom of Page)"/>
        <w:docPartUnique/>
      </w:docPartObj>
    </w:sdtPr>
    <w:sdtEndPr>
      <w:rPr>
        <w:noProof/>
      </w:rPr>
    </w:sdtEndPr>
    <w:sdtContent>
      <w:p w:rsidR="005E346D" w:rsidRDefault="0087586F">
        <w:pPr>
          <w:pStyle w:val="Footer"/>
        </w:pPr>
        <w:r>
          <w:rPr>
            <w:noProof/>
            <w:lang w:eastAsia="en-US"/>
          </w:rPr>
          <w:pict w14:anchorId="743FE94A">
            <v:line id="Straight Connector 62" o:spid="_x0000_s2066" style="position:absolute;left:0;text-align:lef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65pt" to="700.0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" strokecolor="#00b0f0" strokeweight="2.25pt"/>
          </w:pict>
        </w:r>
      </w:p>
      <w:p w:rsidR="005E346D" w:rsidRDefault="005E346D">
        <w:pPr>
          <w:pStyle w:val="Footer"/>
        </w:pPr>
        <w:r>
          <w:fldChar w:fldCharType="begin"/>
        </w:r>
        <w:r>
          <w:instrText xml:space="preserve"> PAGE   \* MERGEFORMAT </w:instrText>
        </w:r>
        <w:r>
          <w:fldChar w:fldCharType="separate"/>
        </w:r>
        <w:r w:rsidR="0021025C">
          <w:rPr>
            <w:noProof/>
          </w:rPr>
          <w:t>99</w:t>
        </w:r>
        <w:r>
          <w:rPr>
            <w:noProof/>
          </w:rPr>
          <w:fldChar w:fldCharType="end"/>
        </w:r>
      </w:p>
    </w:sdtContent>
  </w:sdt>
  <w:p w:rsidR="005E346D" w:rsidRDefault="005E346D" w:rsidP="007D4A2E">
    <w:pPr>
      <w:pStyle w:val="Footer"/>
      <w:tabs>
        <w:tab w:val="left" w:pos="9675"/>
        <w:tab w:val="right" w:pos="13971"/>
      </w:tabs>
      <w:jc w:val="left"/>
    </w:pPr>
    <w:r>
      <w:tab/>
    </w:r>
    <w:r>
      <w:tab/>
    </w:r>
    <w:r w:rsidR="0087586F">
      <w:rPr>
        <w:noProof/>
        <w:lang w:eastAsia="en-US"/>
      </w:rPr>
      <w:pict w14:anchorId="26417ECB">
        <v:shapetype id="_x0000_t202" coordsize="21600,21600" o:spt="202" path="m,l,21600r21600,l21600,xe">
          <v:stroke joinstyle="miter"/>
          <v:path gradientshapeok="t" o:connecttype="rect"/>
        </v:shapetype>
        <v:shape id="_x0000_s2065" type="#_x0000_t202" style="position:absolute;margin-left:14.45pt;margin-top:-11.1pt;width:340.85pt;height:30.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" filled="f" stroked="f" strokeweight=".5pt">
          <v:textbox style="mso-next-textbox:#_x0000_s2065">
            <w:txbxContent>
              <w:p w:rsidR="005E346D" w:rsidRPr="00B94437" w:rsidRDefault="005E346D"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0A5438">
                <w:pPr>
                  <w:spacing w:before="0" w:after="0" w:line="240" w:lineRule="auto"/>
                  <w:rPr>
                    <w:b/>
                    <w:i/>
                    <w:sz w:val="18"/>
                  </w:rPr>
                </w:pPr>
                <w:r w:rsidRPr="00B94437">
                  <w:rPr>
                    <w:b/>
                    <w:i/>
                    <w:sz w:val="18"/>
                  </w:rPr>
                  <w:t>Package P102 – Main Works</w:t>
                </w:r>
              </w:p>
              <w:p w:rsidR="005E346D" w:rsidRPr="00B94437" w:rsidRDefault="005E346D" w:rsidP="000A5438">
                <w:pPr>
                  <w:spacing w:before="0" w:after="0" w:line="240" w:lineRule="auto"/>
                  <w:rPr>
                    <w:b/>
                    <w:i/>
                    <w:sz w:val="18"/>
                  </w:rPr>
                </w:pPr>
              </w:p>
            </w:txbxContent>
          </v:textbox>
          <w10:wrap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pPr>
      <w:pStyle w:val="Footer"/>
    </w:pPr>
    <w:r>
      <w:fldChar w:fldCharType="begin"/>
    </w:r>
    <w:r>
      <w:instrText xml:space="preserve"> PAGE   \* MERGEFORMAT </w:instrText>
    </w:r>
    <w:r>
      <w:fldChar w:fldCharType="separate"/>
    </w:r>
    <w:r w:rsidR="0021025C">
      <w:rPr>
        <w:noProof/>
      </w:rPr>
      <w:t>109</w:t>
    </w:r>
    <w:r>
      <w:rPr>
        <w:noProof/>
      </w:rPr>
      <w:fldChar w:fldCharType="end"/>
    </w:r>
    <w:r w:rsidR="0087586F">
      <w:rPr>
        <w:noProof/>
        <w:lang w:eastAsia="en-US"/>
      </w:rPr>
      <w:pict w14:anchorId="4AB14FA9">
        <v:shapetype id="_x0000_t202" coordsize="21600,21600" o:spt="202" path="m,l,21600r21600,l21600,xe">
          <v:stroke joinstyle="miter"/>
          <v:path gradientshapeok="t" o:connecttype="rect"/>
        </v:shapetype>
        <v:shape id="_x0000_s2063" type="#_x0000_t202" style="position:absolute;left:0;text-align:left;margin-left:1.3pt;margin-top:-6.05pt;width:340.85pt;height:30.8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" filled="f" stroked="f" strokeweight=".5pt">
          <v:textbox style="mso-next-textbox:#_x0000_s2063">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r w:rsidR="0087586F">
      <w:rPr>
        <w:noProof/>
        <w:lang w:eastAsia="en-US"/>
      </w:rPr>
      <w:pict w14:anchorId="207F8BB8">
        <v:line id="Straight Connector 25" o:spid="_x0000_s2062" style="position:absolute;left:0;text-align:left;flip:x;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441.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" strokecolor="#00addc" strokeweight="2.25pt">
          <o:lock v:ext="edit" shapetype="f"/>
          <w10:wrap anchorx="margin"/>
        </v:line>
      </w:pict>
    </w:r>
  </w:p>
  <w:p w:rsidR="005E346D" w:rsidRPr="005E5F2E" w:rsidRDefault="005E346D">
    <w:pPr>
      <w:pStyle w:val="Footer"/>
      <w:rPr>
        <w:sz w:val="2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eastAsia="en-US"/>
      </w:rPr>
      <w:pict w14:anchorId="12EA5595">
        <v:line id="Straight Connector 298" o:spid="_x0000_s2059"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5.25pt,-13.35pt" to="686.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" strokecolor="#00b0f0" strokeweight="2.25pt"/>
      </w:pict>
    </w:r>
    <w:r>
      <w:rPr>
        <w:noProof/>
        <w:lang w:eastAsia="en-US"/>
      </w:rPr>
      <w:pict w14:anchorId="725CF4AE">
        <v:line id="Straight Connector 297" o:spid="_x0000_s2058" style="position:absolute;left:0;text-align:lef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2.15pt" to="1.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" strokecolor="#00addc" strokeweight="2.25pt">
          <o:lock v:ext="edit" shapetype="f"/>
          <w10:wrap anchorx="margin"/>
        </v:line>
      </w:pict>
    </w:r>
    <w:r w:rsidR="005E346D">
      <w:fldChar w:fldCharType="begin"/>
    </w:r>
    <w:r w:rsidR="005E346D">
      <w:instrText xml:space="preserve"> PAGE   \* MERGEFORMAT </w:instrText>
    </w:r>
    <w:r w:rsidR="005E346D">
      <w:fldChar w:fldCharType="separate"/>
    </w:r>
    <w:r w:rsidR="0021025C">
      <w:rPr>
        <w:noProof/>
      </w:rPr>
      <w:t>110</w:t>
    </w:r>
    <w:r w:rsidR="005E346D">
      <w:rPr>
        <w:noProof/>
      </w:rPr>
      <w:fldChar w:fldCharType="end"/>
    </w:r>
    <w:r>
      <w:rPr>
        <w:noProof/>
        <w:lang w:eastAsia="en-US"/>
      </w:rPr>
      <w:pict w14:anchorId="373E6069">
        <v:shapetype id="_x0000_t202" coordsize="21600,21600" o:spt="202" path="m,l,21600r21600,l21600,xe">
          <v:stroke joinstyle="miter"/>
          <v:path gradientshapeok="t" o:connecttype="rect"/>
        </v:shapetype>
        <v:shape id="Text Box 296" o:spid="_x0000_s2057" type="#_x0000_t202" style="position:absolute;left:0;text-align:left;margin-left:1.3pt;margin-top:-6.05pt;width:340.85pt;height:3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" filled="f" stroked="f" strokeweight=".5pt">
          <v:textbox style="mso-next-textbox:#Text Box 296">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p>
  <w:p w:rsidR="005E346D" w:rsidRPr="005E5F2E" w:rsidRDefault="005E346D">
    <w:pPr>
      <w:pStyle w:val="Footer"/>
      <w:rPr>
        <w:sz w:val="2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eastAsia="en-US"/>
      </w:rPr>
      <w:pict w14:anchorId="04635F3C">
        <v:line id="Straight Connector 306" o:spid="_x0000_s2055"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1.7pt,-12.1pt" to="444.4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" strokecolor="#00b0f0" strokeweight="2.25pt"/>
      </w:pict>
    </w:r>
    <w:r>
      <w:rPr>
        <w:noProof/>
        <w:lang w:eastAsia="en-US"/>
      </w:rPr>
      <w:pict w14:anchorId="58000EC7">
        <v:line id="Straight Connector 303" o:spid="_x0000_s2054" style="position:absolute;left:0;text-align:left;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2.15pt" to="1.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" strokecolor="#00addc" strokeweight="2.25pt">
          <o:lock v:ext="edit" shapetype="f"/>
          <w10:wrap anchorx="margin"/>
        </v:line>
      </w:pict>
    </w:r>
    <w:r w:rsidR="005E346D">
      <w:fldChar w:fldCharType="begin"/>
    </w:r>
    <w:r w:rsidR="005E346D">
      <w:instrText xml:space="preserve"> PAGE   \* MERGEFORMAT </w:instrText>
    </w:r>
    <w:r w:rsidR="005E346D">
      <w:fldChar w:fldCharType="separate"/>
    </w:r>
    <w:r w:rsidR="0021025C">
      <w:rPr>
        <w:noProof/>
      </w:rPr>
      <w:t>114</w:t>
    </w:r>
    <w:r w:rsidR="005E346D">
      <w:rPr>
        <w:noProof/>
      </w:rPr>
      <w:fldChar w:fldCharType="end"/>
    </w:r>
    <w:r>
      <w:rPr>
        <w:noProof/>
        <w:lang w:eastAsia="en-US"/>
      </w:rPr>
      <w:pict w14:anchorId="4D7B79F6">
        <v:shapetype id="_x0000_t202" coordsize="21600,21600" o:spt="202" path="m,l,21600r21600,l21600,xe">
          <v:stroke joinstyle="miter"/>
          <v:path gradientshapeok="t" o:connecttype="rect"/>
        </v:shapetype>
        <v:shape id="Text Box 304" o:spid="_x0000_s2053" type="#_x0000_t202" style="position:absolute;left:0;text-align:left;margin-left:1.3pt;margin-top:-6.05pt;width:340.85pt;height:3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" filled="f" stroked="f" strokeweight=".5pt">
          <v:textbox style="mso-next-textbox:#Text Box 304">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p>
  <w:p w:rsidR="005E346D" w:rsidRPr="005E5F2E" w:rsidRDefault="005E346D">
    <w:pPr>
      <w:pStyle w:val="Footer"/>
      <w:rPr>
        <w:sz w:val="2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Pr="005E5F2E" w:rsidRDefault="005E346D">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pPr>
      <w:pStyle w:val="Footer"/>
    </w:pPr>
  </w:p>
  <w:p w:rsidR="005E346D" w:rsidRPr="00ED6A0D" w:rsidRDefault="005E346D" w:rsidP="00ED6A0D">
    <w:pPr>
      <w:pStyle w:val="Footer"/>
      <w:ind w:right="640"/>
      <w:rPr>
        <w:rFonts w:eastAsia="MS Minch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rsidP="00B938E2">
    <w:pPr>
      <w:pStyle w:val="Footer"/>
    </w:pPr>
    <w:r>
      <w:rPr>
        <w:noProof/>
        <w:lang w:val="en-MY" w:eastAsia="en-MY"/>
      </w:rPr>
      <w:pict w14:anchorId="4EEC983B">
        <v:shapetype id="_x0000_t202" coordsize="21600,21600" o:spt="202" path="m,l,21600r21600,l21600,xe">
          <v:stroke joinstyle="miter"/>
          <v:path gradientshapeok="t" o:connecttype="rect"/>
        </v:shapetype>
        <v:shape id="Text Box 121" o:spid="_x0000_s2052" type="#_x0000_t202" style="position:absolute;left:0;text-align:left;margin-left:11.05pt;margin-top:-22.9pt;width:340.85pt;height:30.8pt;z-index:2516602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nZOAIAAG4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" filled="f" stroked="f" strokeweight=".5pt">
          <v:path arrowok="t"/>
          <v:textbox style="mso-next-textbox:#Text Box 121">
            <w:txbxContent>
              <w:p w:rsidR="005E346D" w:rsidRPr="00B94437" w:rsidRDefault="005E346D"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B938E2">
                <w:pPr>
                  <w:spacing w:before="0" w:after="0" w:line="240" w:lineRule="auto"/>
                  <w:rPr>
                    <w:b/>
                    <w:i/>
                    <w:sz w:val="18"/>
                  </w:rPr>
                </w:pPr>
                <w:r w:rsidRPr="00B94437">
                  <w:rPr>
                    <w:b/>
                    <w:i/>
                    <w:sz w:val="18"/>
                  </w:rPr>
                  <w:t>Package P102 – Main Works</w:t>
                </w:r>
              </w:p>
              <w:p w:rsidR="005E346D" w:rsidRPr="00B94437" w:rsidRDefault="005E346D" w:rsidP="00B938E2">
                <w:pPr>
                  <w:spacing w:before="0" w:after="0" w:line="240" w:lineRule="auto"/>
                  <w:rPr>
                    <w:b/>
                    <w:i/>
                    <w:sz w:val="18"/>
                  </w:rPr>
                </w:pPr>
              </w:p>
            </w:txbxContent>
          </v:textbox>
          <w10:wrap anchorx="margin"/>
        </v:shape>
      </w:pict>
    </w:r>
    <w:r>
      <w:rPr>
        <w:noProof/>
        <w:lang w:val="en-MY" w:eastAsia="en-MY"/>
      </w:rPr>
      <w:pict w14:anchorId="34C724C9">
        <v:line id="Straight Connector 122" o:spid="_x0000_s2051" style="position:absolute;left:0;text-align:left;flip:x;z-index:251659264;visibility:visible;mso-position-horizontal-relative:margin;mso-width-relative:margin;mso-height-relative:margin" from="11.25pt,-30.05pt" to="452.8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" strokecolor="#00addc" strokeweight="2.25pt">
          <o:lock v:ext="edit" shapetype="f"/>
          <w10:wrap anchorx="margin"/>
        </v:line>
      </w:pict>
    </w:r>
    <w:r w:rsidR="005E346D">
      <w:fldChar w:fldCharType="begin"/>
    </w:r>
    <w:r w:rsidR="005E346D">
      <w:instrText xml:space="preserve"> PAGE   \* MERGEFORMAT </w:instrText>
    </w:r>
    <w:r w:rsidR="005E346D">
      <w:fldChar w:fldCharType="separate"/>
    </w:r>
    <w:r w:rsidR="0021025C">
      <w:rPr>
        <w:noProof/>
      </w:rPr>
      <w:t>12</w:t>
    </w:r>
    <w:r w:rsidR="005E346D">
      <w:rPr>
        <w:noProof/>
      </w:rPr>
      <w:fldChar w:fldCharType="end"/>
    </w:r>
  </w:p>
  <w:p w:rsidR="005E346D" w:rsidRDefault="005E34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rsidP="00B938E2">
    <w:pPr>
      <w:pStyle w:val="Footer"/>
    </w:pPr>
    <w:r>
      <w:rPr>
        <w:noProof/>
        <w:lang w:val="en-MY" w:eastAsia="en-MY"/>
      </w:rPr>
      <w:pict w14:anchorId="42C2378C">
        <v:shapetype id="_x0000_t202" coordsize="21600,21600" o:spt="202" path="m,l,21600r21600,l21600,xe">
          <v:stroke joinstyle="miter"/>
          <v:path gradientshapeok="t" o:connecttype="rect"/>
        </v:shapetype>
        <v:shape id="Text Box 119" o:spid="_x0000_s2050" type="#_x0000_t202" style="position:absolute;left:0;text-align:left;margin-left:1.3pt;margin-top:-6.05pt;width:340.85pt;height:30.8pt;z-index:2516582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" filled="f" stroked="f" strokeweight=".5pt">
          <v:path arrowok="t"/>
          <v:textbox style="mso-next-textbox:#Text Box 119">
            <w:txbxContent>
              <w:p w:rsidR="005E346D" w:rsidRPr="00B94437" w:rsidRDefault="005E346D"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B938E2">
                <w:pPr>
                  <w:spacing w:before="0" w:after="0" w:line="240" w:lineRule="auto"/>
                  <w:rPr>
                    <w:b/>
                    <w:i/>
                    <w:sz w:val="18"/>
                  </w:rPr>
                </w:pPr>
                <w:r w:rsidRPr="00B94437">
                  <w:rPr>
                    <w:b/>
                    <w:i/>
                    <w:sz w:val="18"/>
                  </w:rPr>
                  <w:t>Package P102 – Main Works</w:t>
                </w:r>
              </w:p>
              <w:p w:rsidR="005E346D" w:rsidRPr="00B94437" w:rsidRDefault="005E346D" w:rsidP="00B938E2">
                <w:pPr>
                  <w:spacing w:before="0" w:after="0" w:line="240" w:lineRule="auto"/>
                  <w:rPr>
                    <w:b/>
                    <w:i/>
                    <w:sz w:val="18"/>
                  </w:rPr>
                </w:pPr>
              </w:p>
            </w:txbxContent>
          </v:textbox>
          <w10:wrap anchorx="margin"/>
        </v:shape>
      </w:pict>
    </w:r>
    <w:r>
      <w:rPr>
        <w:noProof/>
        <w:lang w:val="en-MY" w:eastAsia="en-MY"/>
      </w:rPr>
      <w:pict w14:anchorId="512498A9">
        <v:line id="Straight Connector 120" o:spid="_x0000_s2049" style="position:absolute;left:0;text-align:left;flip:x;z-index:251657216;visibility:visible;mso-position-horizontal:left;mso-position-horizontal-relative:margin;mso-width-relative:margin;mso-height-relative:margin" from="0,-13.2pt" to="441.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" strokecolor="#00addc" strokeweight="2.25pt">
          <o:lock v:ext="edit" shapetype="f"/>
          <w10:wrap anchorx="margin"/>
        </v:line>
      </w:pict>
    </w:r>
    <w:r w:rsidR="005E346D">
      <w:fldChar w:fldCharType="begin"/>
    </w:r>
    <w:r w:rsidR="005E346D">
      <w:instrText xml:space="preserve"> PAGE   \* MERGEFORMAT </w:instrText>
    </w:r>
    <w:r w:rsidR="005E346D">
      <w:fldChar w:fldCharType="separate"/>
    </w:r>
    <w:r w:rsidR="005E346D">
      <w:rPr>
        <w:noProof/>
      </w:rPr>
      <w:t>10</w:t>
    </w:r>
    <w:r w:rsidR="005E346D">
      <w:rPr>
        <w:noProof/>
      </w:rPr>
      <w:fldChar w:fldCharType="end"/>
    </w:r>
  </w:p>
  <w:p w:rsidR="005E346D" w:rsidRDefault="005E34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rsidP="00B938E2">
    <w:pPr>
      <w:pStyle w:val="Footer"/>
    </w:pPr>
    <w:r>
      <w:rPr>
        <w:noProof/>
        <w:lang w:eastAsia="en-US"/>
      </w:rPr>
      <w:pict w14:anchorId="3441E4AC">
        <v:line id="Straight Connector 126" o:spid="_x0000_s2085" style="position:absolute;left:0;text-align:left;flip:x;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3.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" strokecolor="#00addc" strokeweight="2.25pt">
          <o:lock v:ext="edit" shapetype="f"/>
          <w10:wrap anchorx="margin"/>
        </v:line>
      </w:pict>
    </w:r>
    <w:r>
      <w:rPr>
        <w:noProof/>
        <w:lang w:eastAsia="en-US"/>
      </w:rPr>
      <w:pict w14:anchorId="4FB0CE12">
        <v:shapetype id="_x0000_t202" coordsize="21600,21600" o:spt="202" path="m,l,21600r21600,l21600,xe">
          <v:stroke joinstyle="miter"/>
          <v:path gradientshapeok="t" o:connecttype="rect"/>
        </v:shapetype>
        <v:shape id="Text Box 125" o:spid="_x0000_s2084" type="#_x0000_t202" style="position:absolute;left:0;text-align:left;margin-left:1.3pt;margin-top:-6.05pt;width:340.85pt;height:30.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" filled="f" stroked="f" strokeweight=".5pt">
          <v:textbox style="mso-next-textbox:#Text Box 125">
            <w:txbxContent>
              <w:p w:rsidR="005E346D" w:rsidRPr="00B94437" w:rsidRDefault="005E346D" w:rsidP="00B938E2">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B938E2">
                <w:pPr>
                  <w:spacing w:before="0" w:after="0" w:line="240" w:lineRule="auto"/>
                  <w:rPr>
                    <w:b/>
                    <w:i/>
                    <w:sz w:val="18"/>
                  </w:rPr>
                </w:pPr>
                <w:r w:rsidRPr="00B94437">
                  <w:rPr>
                    <w:b/>
                    <w:i/>
                    <w:sz w:val="18"/>
                  </w:rPr>
                  <w:t>Package P102 – Main Works</w:t>
                </w:r>
              </w:p>
              <w:p w:rsidR="005E346D" w:rsidRPr="00B94437" w:rsidRDefault="005E346D" w:rsidP="00B938E2">
                <w:pPr>
                  <w:spacing w:before="0" w:after="0" w:line="240" w:lineRule="auto"/>
                  <w:rPr>
                    <w:b/>
                    <w:i/>
                    <w:sz w:val="18"/>
                  </w:rPr>
                </w:pPr>
              </w:p>
            </w:txbxContent>
          </v:textbox>
          <w10:wrap anchorx="margin"/>
        </v:shape>
      </w:pict>
    </w:r>
    <w:r w:rsidR="005E346D">
      <w:fldChar w:fldCharType="begin"/>
    </w:r>
    <w:r w:rsidR="005E346D">
      <w:instrText xml:space="preserve"> PAGE   \* MERGEFORMAT </w:instrText>
    </w:r>
    <w:r w:rsidR="005E346D">
      <w:fldChar w:fldCharType="separate"/>
    </w:r>
    <w:r w:rsidR="0021025C">
      <w:rPr>
        <w:noProof/>
      </w:rPr>
      <w:t>13</w:t>
    </w:r>
    <w:r w:rsidR="005E346D">
      <w:rPr>
        <w:noProof/>
      </w:rPr>
      <w:fldChar w:fldCharType="end"/>
    </w:r>
  </w:p>
  <w:p w:rsidR="005E346D" w:rsidRDefault="005E346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eastAsia="en-US"/>
      </w:rPr>
      <w:pict w14:anchorId="7A18FBAE">
        <v:shapetype id="_x0000_t202" coordsize="21600,21600" o:spt="202" path="m,l,21600r21600,l21600,xe">
          <v:stroke joinstyle="miter"/>
          <v:path gradientshapeok="t" o:connecttype="rect"/>
        </v:shapetype>
        <v:shape id="Text Box 26" o:spid="_x0000_s2082" type="#_x0000_t202" style="position:absolute;left:0;text-align:left;margin-left:-4.25pt;margin-top:7.75pt;width:340.85pt;height:30.8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" filled="f" stroked="f" strokeweight=".5pt">
          <v:textbox style="mso-next-textbox:#Text Box 26">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r>
      <w:rPr>
        <w:noProof/>
        <w:lang w:eastAsia="en-US"/>
      </w:rPr>
      <w:pict w14:anchorId="57B69D91">
        <v:line id="Straight Connector 492" o:spid="_x0000_s2081" style="position:absolute;left:0;text-align:left;z-index:251655168;visibility:visible;mso-wrap-style:square;mso-wrap-distance-left:9pt;mso-wrap-distance-top:0;mso-wrap-distance-right:9pt;mso-wrap-distance-bottom:0;mso-position-horizontal:absolute;mso-position-horizontal-relative:text;mso-position-vertical:absolute;mso-position-vertical-relative:text" from="-4.45pt,-.25pt" to="436.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" strokecolor="#00addc [3207]" strokeweight="2.25pt"/>
      </w:pict>
    </w:r>
  </w:p>
  <w:p w:rsidR="005E346D" w:rsidRDefault="005E346D">
    <w:pPr>
      <w:pStyle w:val="Footer"/>
    </w:pPr>
    <w:r>
      <w:fldChar w:fldCharType="begin"/>
    </w:r>
    <w:r>
      <w:instrText xml:space="preserve"> PAGE   \* MERGEFORMAT </w:instrText>
    </w:r>
    <w:r>
      <w:fldChar w:fldCharType="separate"/>
    </w:r>
    <w:r w:rsidR="0021025C">
      <w:rPr>
        <w:noProof/>
      </w:rPr>
      <w:t>45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890678"/>
      <w:docPartObj>
        <w:docPartGallery w:val="Page Numbers (Bottom of Page)"/>
        <w:docPartUnique/>
      </w:docPartObj>
    </w:sdtPr>
    <w:sdtEndPr>
      <w:rPr>
        <w:noProof/>
      </w:rPr>
    </w:sdtEndPr>
    <w:sdtContent>
      <w:p w:rsidR="005E346D" w:rsidRDefault="0087586F">
        <w:pPr>
          <w:pStyle w:val="Footer"/>
        </w:pPr>
        <w:r>
          <w:rPr>
            <w:noProof/>
            <w:lang w:eastAsia="en-US"/>
          </w:rPr>
          <w:pict w14:anchorId="64E408AC">
            <v:line id="Straight Connector 485" o:spid="_x0000_s2079"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1.3pt,1.15pt" to="436.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" strokecolor="#00addc [3207]" strokeweight="2.25pt"/>
          </w:pict>
        </w:r>
      </w:p>
      <w:p w:rsidR="005E346D" w:rsidRDefault="005E346D">
        <w:pPr>
          <w:pStyle w:val="Footer"/>
        </w:pPr>
        <w:r>
          <w:fldChar w:fldCharType="begin"/>
        </w:r>
        <w:r>
          <w:instrText xml:space="preserve"> PAGE   \* MERGEFORMAT </w:instrText>
        </w:r>
        <w:r>
          <w:fldChar w:fldCharType="separate"/>
        </w:r>
        <w:r w:rsidR="0021025C">
          <w:rPr>
            <w:noProof/>
          </w:rPr>
          <w:t>36</w:t>
        </w:r>
        <w:r>
          <w:rPr>
            <w:noProof/>
          </w:rPr>
          <w:fldChar w:fldCharType="end"/>
        </w:r>
      </w:p>
    </w:sdtContent>
  </w:sdt>
  <w:p w:rsidR="005E346D" w:rsidRDefault="0087586F">
    <w:pPr>
      <w:pStyle w:val="Footer"/>
    </w:pPr>
    <w:r>
      <w:rPr>
        <w:noProof/>
        <w:lang w:eastAsia="en-US"/>
      </w:rPr>
      <w:pict w14:anchorId="1CAC89A0">
        <v:shapetype id="_x0000_t202" coordsize="21600,21600" o:spt="202" path="m,l,21600r21600,l21600,xe">
          <v:stroke joinstyle="miter"/>
          <v:path gradientshapeok="t" o:connecttype="rect"/>
        </v:shapetype>
        <v:shape id="_x0000_s2078" type="#_x0000_t202" style="position:absolute;left:0;text-align:left;margin-left:14.45pt;margin-top:-11.1pt;width:340.85pt;height:30.8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" filled="f" stroked="f" strokeweight=".5pt">
          <v:textbox style="mso-next-textbox:#_x0000_s2078">
            <w:txbxContent>
              <w:p w:rsidR="005E346D" w:rsidRPr="00B94437" w:rsidRDefault="005E346D" w:rsidP="000A5438">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0A5438">
                <w:pPr>
                  <w:spacing w:before="0" w:after="0" w:line="240" w:lineRule="auto"/>
                  <w:rPr>
                    <w:b/>
                    <w:i/>
                    <w:sz w:val="18"/>
                  </w:rPr>
                </w:pPr>
                <w:r w:rsidRPr="00B94437">
                  <w:rPr>
                    <w:b/>
                    <w:i/>
                    <w:sz w:val="18"/>
                  </w:rPr>
                  <w:t>Package P102 – Main Works</w:t>
                </w:r>
              </w:p>
              <w:p w:rsidR="005E346D" w:rsidRPr="00B94437" w:rsidRDefault="005E346D" w:rsidP="000A5438">
                <w:pPr>
                  <w:spacing w:before="0" w:after="0" w:line="240" w:lineRule="auto"/>
                  <w:rPr>
                    <w:b/>
                    <w:i/>
                    <w:sz w:val="18"/>
                  </w:rPr>
                </w:pPr>
              </w:p>
            </w:txbxContent>
          </v:textbox>
          <w10:wrap anchorx="margin"/>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val="en-GB" w:eastAsia="en-GB"/>
      </w:rPr>
      <w:pict w14:anchorId="4CE94118">
        <v:line id="Straight Connector 473" o:spid="_x0000_s2077" style="position:absolute;left:0;text-align:lef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pt,-.55pt" to="439.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" strokecolor="#00addc [3207]" strokeweight="2.25pt"/>
      </w:pict>
    </w:r>
    <w:r>
      <w:rPr>
        <w:noProof/>
        <w:lang w:val="en-GB" w:eastAsia="en-GB"/>
      </w:rPr>
      <w:pict w14:anchorId="461AF357">
        <v:shapetype id="_x0000_t202" coordsize="21600,21600" o:spt="202" path="m,l,21600r21600,l21600,xe">
          <v:stroke joinstyle="miter"/>
          <v:path gradientshapeok="t" o:connecttype="rect"/>
        </v:shapetype>
        <v:shape id="_x0000_s2076" type="#_x0000_t202" style="position:absolute;left:0;text-align:left;margin-left:-4.25pt;margin-top:7.75pt;width:340.85pt;height:30.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" filled="f" stroked="f" strokeweight=".5pt">
          <v:textbox style="mso-next-textbox:#_x0000_s2076">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p>
  <w:p w:rsidR="005E346D" w:rsidRDefault="005E346D">
    <w:pPr>
      <w:pStyle w:val="Footer"/>
    </w:pPr>
    <w:r>
      <w:fldChar w:fldCharType="begin"/>
    </w:r>
    <w:r>
      <w:instrText xml:space="preserve"> PAGE   \* MERGEFORMAT </w:instrText>
    </w:r>
    <w:r>
      <w:fldChar w:fldCharType="separate"/>
    </w:r>
    <w:r w:rsidR="0021025C">
      <w:rPr>
        <w:noProof/>
      </w:rPr>
      <w:t>98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87586F">
    <w:pPr>
      <w:pStyle w:val="Footer"/>
    </w:pPr>
    <w:r>
      <w:rPr>
        <w:noProof/>
        <w:lang w:eastAsia="en-US"/>
      </w:rPr>
      <w:pict w14:anchorId="37CDA222">
        <v:line id="Straight Connector 292" o:spid="_x0000_s2069" style="position:absolute;left:0;text-align:lef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3pt" to="698.5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" strokecolor="#00addc [3207]" strokeweight="2.25pt"/>
      </w:pict>
    </w:r>
    <w:r>
      <w:rPr>
        <w:noProof/>
        <w:lang w:eastAsia="en-US"/>
      </w:rPr>
      <w:pict w14:anchorId="7A4F545B">
        <v:shapetype id="_x0000_t202" coordsize="21600,21600" o:spt="202" path="m,l,21600r21600,l21600,xe">
          <v:stroke joinstyle="miter"/>
          <v:path gradientshapeok="t" o:connecttype="rect"/>
        </v:shapetype>
        <v:shape id="_x0000_s2068" type="#_x0000_t202" style="position:absolute;left:0;text-align:left;margin-left:-4.25pt;margin-top:7.75pt;width:340.85pt;height:30.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" filled="f" stroked="f" strokeweight=".5pt">
          <v:textbox style="mso-next-textbox:#_x0000_s2068">
            <w:txbxContent>
              <w:p w:rsidR="005E346D" w:rsidRPr="00B94437" w:rsidRDefault="005E346D" w:rsidP="00ED6A0D">
                <w:pPr>
                  <w:spacing w:before="0" w:after="0" w:line="240" w:lineRule="auto"/>
                  <w:rPr>
                    <w:b/>
                    <w:i/>
                    <w:sz w:val="18"/>
                  </w:rPr>
                </w:pPr>
                <w:r w:rsidRPr="00B94437">
                  <w:rPr>
                    <w:b/>
                    <w:i/>
                    <w:sz w:val="18"/>
                  </w:rPr>
                  <w:t xml:space="preserve">Jakarta LRT Project – Corridor 1 (Phase 1): </w:t>
                </w:r>
                <w:proofErr w:type="spellStart"/>
                <w:r w:rsidRPr="00B94437">
                  <w:rPr>
                    <w:b/>
                    <w:i/>
                    <w:sz w:val="18"/>
                  </w:rPr>
                  <w:t>KelapaGading</w:t>
                </w:r>
                <w:proofErr w:type="spellEnd"/>
                <w:r w:rsidRPr="00B94437">
                  <w:rPr>
                    <w:b/>
                    <w:i/>
                    <w:sz w:val="18"/>
                  </w:rPr>
                  <w:t xml:space="preserve"> – Velodrome</w:t>
                </w:r>
              </w:p>
              <w:p w:rsidR="005E346D" w:rsidRPr="00B94437" w:rsidRDefault="005E346D" w:rsidP="00ED6A0D">
                <w:pPr>
                  <w:spacing w:before="0" w:after="0" w:line="240" w:lineRule="auto"/>
                  <w:rPr>
                    <w:b/>
                    <w:i/>
                    <w:sz w:val="18"/>
                  </w:rPr>
                </w:pPr>
                <w:r w:rsidRPr="00B94437">
                  <w:rPr>
                    <w:b/>
                    <w:i/>
                    <w:sz w:val="18"/>
                  </w:rPr>
                  <w:t>Package P102 – Main Works</w:t>
                </w:r>
              </w:p>
              <w:p w:rsidR="005E346D" w:rsidRPr="00B94437" w:rsidRDefault="005E346D" w:rsidP="00ED6A0D">
                <w:pPr>
                  <w:spacing w:before="0" w:after="0" w:line="240" w:lineRule="auto"/>
                  <w:rPr>
                    <w:b/>
                    <w:i/>
                    <w:sz w:val="18"/>
                  </w:rPr>
                </w:pPr>
              </w:p>
            </w:txbxContent>
          </v:textbox>
          <w10:wrap anchorx="margin"/>
        </v:shape>
      </w:pict>
    </w:r>
  </w:p>
  <w:p w:rsidR="005E346D" w:rsidRDefault="005E346D">
    <w:pPr>
      <w:pStyle w:val="Footer"/>
    </w:pPr>
    <w:r>
      <w:fldChar w:fldCharType="begin"/>
    </w:r>
    <w:r>
      <w:instrText xml:space="preserve"> PAGE   \* MERGEFORMAT </w:instrText>
    </w:r>
    <w:r>
      <w:fldChar w:fldCharType="separate"/>
    </w:r>
    <w:r w:rsidR="0021025C">
      <w:rPr>
        <w:noProof/>
      </w:rPr>
      <w:t>103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586F" w:rsidRDefault="0087586F">
      <w:pPr>
        <w:spacing w:before="0" w:after="0" w:line="240" w:lineRule="auto"/>
      </w:pPr>
      <w:r>
        <w:separator/>
      </w:r>
    </w:p>
  </w:footnote>
  <w:footnote w:type="continuationSeparator" w:id="0">
    <w:p w:rsidR="0087586F" w:rsidRDefault="008758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5A7007">
    <w:pPr>
      <w:spacing w:before="0" w:after="0" w:line="240" w:lineRule="auto"/>
      <w:rPr>
        <w:b/>
        <w:szCs w:val="22"/>
      </w:rPr>
    </w:pPr>
    <w:r w:rsidRPr="00A81385">
      <w:rPr>
        <w:b/>
        <w:noProof/>
        <w:szCs w:val="22"/>
        <w:lang w:eastAsia="en-US"/>
      </w:rPr>
      <w:drawing>
        <wp:anchor distT="0" distB="0" distL="114300" distR="114300" simplePos="0" relativeHeight="251635712" behindDoc="0" locked="0" layoutInCell="1" allowOverlap="1" wp14:anchorId="741ABBDD" wp14:editId="40A5F091">
          <wp:simplePos x="0" y="0"/>
          <wp:positionH relativeFrom="margin">
            <wp:posOffset>5000625</wp:posOffset>
          </wp:positionH>
          <wp:positionV relativeFrom="paragraph">
            <wp:posOffset>160020</wp:posOffset>
          </wp:positionV>
          <wp:extent cx="588645" cy="381000"/>
          <wp:effectExtent l="0" t="0" r="1905" b="0"/>
          <wp:wrapNone/>
          <wp:docPr id="500" name="Picture 500"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5A7007">
    <w:pPr>
      <w:spacing w:before="0" w:after="0" w:line="240" w:lineRule="auto"/>
      <w:rPr>
        <w:b/>
        <w:szCs w:val="22"/>
      </w:rPr>
    </w:pPr>
    <w:r w:rsidRPr="00A81385">
      <w:rPr>
        <w:b/>
        <w:szCs w:val="22"/>
      </w:rPr>
      <w:t>SCADA –</w:t>
    </w:r>
    <w:r>
      <w:rPr>
        <w:b/>
        <w:szCs w:val="22"/>
      </w:rPr>
      <w:t>DETAIL DESIGN OF HMI</w:t>
    </w:r>
  </w:p>
  <w:p w:rsidR="005E346D" w:rsidRPr="005477E4" w:rsidRDefault="0087586F" w:rsidP="005A7007">
    <w:pPr>
      <w:spacing w:before="0" w:after="0" w:line="240" w:lineRule="auto"/>
      <w:rPr>
        <w:szCs w:val="22"/>
        <w:lang w:val="id-ID"/>
      </w:rPr>
    </w:pPr>
    <w:r>
      <w:rPr>
        <w:noProof/>
        <w:szCs w:val="22"/>
        <w:lang w:eastAsia="en-US"/>
      </w:rPr>
      <w:pict w14:anchorId="36CF48F9">
        <v:line id="Straight Connector 13" o:spid="_x0000_s2090" style="position:absolute;flip:x;z-index:2516510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pt,20.25pt" to="439.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" strokecolor="#00addc [3207]" strokeweight="2.25pt">
          <o:lock v:ext="edit" shapetype="f"/>
          <w10:wrap anchorx="margin"/>
        </v:line>
      </w:pict>
    </w:r>
    <w:r w:rsidR="005E346D" w:rsidRPr="00A81385">
      <w:rPr>
        <w:szCs w:val="22"/>
      </w:rPr>
      <w:t xml:space="preserve">Doc. No. </w:t>
    </w:r>
    <w:r w:rsidR="005E346D">
      <w:rPr>
        <w:szCs w:val="22"/>
      </w:rPr>
      <w:t>WIKA-P102-ALL-440-</w:t>
    </w:r>
    <w:r w:rsidR="005E346D">
      <w:rPr>
        <w:szCs w:val="22"/>
        <w:lang w:val="id-ID"/>
      </w:rPr>
      <w:t>DSR</w:t>
    </w:r>
    <w:r w:rsidR="005E346D">
      <w:rPr>
        <w:szCs w:val="22"/>
      </w:rPr>
      <w:t>-000</w:t>
    </w:r>
    <w:r w:rsidR="005E346D">
      <w:rPr>
        <w:szCs w:val="22"/>
        <w:lang w:val="id-ID"/>
      </w:rPr>
      <w:t>2</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157F62">
    <w:pPr>
      <w:spacing w:before="0" w:after="0" w:line="240" w:lineRule="auto"/>
      <w:rPr>
        <w:b/>
        <w:szCs w:val="22"/>
      </w:rPr>
    </w:pPr>
    <w:r w:rsidRPr="00A81385">
      <w:rPr>
        <w:b/>
        <w:noProof/>
        <w:szCs w:val="22"/>
        <w:lang w:eastAsia="en-US"/>
      </w:rPr>
      <w:drawing>
        <wp:anchor distT="0" distB="0" distL="114300" distR="114300" simplePos="0" relativeHeight="251640832" behindDoc="0" locked="0" layoutInCell="1" allowOverlap="1" wp14:anchorId="25C9D01B" wp14:editId="4A41574D">
          <wp:simplePos x="0" y="0"/>
          <wp:positionH relativeFrom="margin">
            <wp:posOffset>5023485</wp:posOffset>
          </wp:positionH>
          <wp:positionV relativeFrom="paragraph">
            <wp:posOffset>99060</wp:posOffset>
          </wp:positionV>
          <wp:extent cx="588645" cy="381000"/>
          <wp:effectExtent l="0" t="0" r="1905" b="0"/>
          <wp:wrapNone/>
          <wp:docPr id="46" name="Picture 4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985E16">
    <w:pPr>
      <w:spacing w:before="0" w:after="0" w:line="240" w:lineRule="auto"/>
      <w:rPr>
        <w:b/>
        <w:szCs w:val="22"/>
      </w:rPr>
    </w:pPr>
    <w:r w:rsidRPr="00A81385">
      <w:rPr>
        <w:b/>
        <w:szCs w:val="22"/>
      </w:rPr>
      <w:t>SCADA –</w:t>
    </w:r>
    <w:r>
      <w:rPr>
        <w:b/>
        <w:szCs w:val="22"/>
      </w:rPr>
      <w:t>DETAIL DESIGN OF HMI</w:t>
    </w:r>
  </w:p>
  <w:p w:rsidR="005E346D" w:rsidRPr="00A81385" w:rsidRDefault="005E346D"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157F62" w:rsidRDefault="0087586F" w:rsidP="00985E16">
    <w:pPr>
      <w:spacing w:before="0" w:after="0" w:line="240" w:lineRule="auto"/>
    </w:pPr>
    <w:r>
      <w:rPr>
        <w:noProof/>
        <w:szCs w:val="22"/>
        <w:lang w:eastAsia="en-US"/>
      </w:rPr>
      <w:pict w14:anchorId="38E00DB9">
        <v:line id="Straight Connector 510" o:spid="_x0000_s2064" style="position:absolute;flip:x;z-index:2516561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5pt,7.6pt" to="437.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" strokecolor="#00addc [3207]" strokeweight="2.25pt">
          <o:lock v:ext="edit" shapetype="f"/>
          <w10:wrap anchorx="margin"/>
        </v:lin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Pr="00EC1257" w:rsidRDefault="005E346D" w:rsidP="00E64E9D">
    <w:pPr>
      <w:spacing w:before="0" w:after="60" w:line="240" w:lineRule="auto"/>
      <w:rPr>
        <w:b/>
      </w:rPr>
    </w:pPr>
    <w:r w:rsidRPr="004F5DB4">
      <w:rPr>
        <w:b/>
        <w:noProof/>
        <w:lang w:eastAsia="en-US"/>
      </w:rPr>
      <w:drawing>
        <wp:anchor distT="0" distB="0" distL="114300" distR="114300" simplePos="0" relativeHeight="251639808" behindDoc="0" locked="0" layoutInCell="1" allowOverlap="1" wp14:anchorId="47BF075A" wp14:editId="0689F47F">
          <wp:simplePos x="0" y="0"/>
          <wp:positionH relativeFrom="margin">
            <wp:posOffset>5019467</wp:posOffset>
          </wp:positionH>
          <wp:positionV relativeFrom="paragraph">
            <wp:posOffset>45085</wp:posOffset>
          </wp:positionV>
          <wp:extent cx="588645" cy="381000"/>
          <wp:effectExtent l="0" t="0" r="1905" b="0"/>
          <wp:wrapNone/>
          <wp:docPr id="47" name="Picture 47"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rPr>
      <w:t xml:space="preserve">Platform Screen </w:t>
    </w:r>
    <w:proofErr w:type="spellStart"/>
    <w:r>
      <w:rPr>
        <w:b/>
      </w:rPr>
      <w:t>DoorTechnical</w:t>
    </w:r>
    <w:proofErr w:type="spellEnd"/>
    <w:r>
      <w:rPr>
        <w:b/>
      </w:rPr>
      <w:t xml:space="preserve"> </w:t>
    </w:r>
    <w:proofErr w:type="spellStart"/>
    <w:r>
      <w:rPr>
        <w:b/>
      </w:rPr>
      <w:t>Spesification</w:t>
    </w:r>
    <w:proofErr w:type="spellEnd"/>
  </w:p>
  <w:p w:rsidR="005E346D" w:rsidRPr="00E64E9D" w:rsidRDefault="0087586F" w:rsidP="00E64E9D">
    <w:pPr>
      <w:spacing w:before="0" w:after="60" w:line="240" w:lineRule="auto"/>
      <w:rPr>
        <w:b/>
        <w:lang w:val="id-ID"/>
      </w:rPr>
    </w:pPr>
    <w:r>
      <w:rPr>
        <w:strike/>
        <w:noProof/>
        <w:sz w:val="28"/>
        <w:lang w:eastAsia="en-US"/>
      </w:rPr>
      <w:pict w14:anchorId="21F8AD1A">
        <v:line id="Straight Connector 56" o:spid="_x0000_s2061" style="position:absolute;flip:x;z-index:2516459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8pt,22.7pt" to="438.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" strokecolor="#00addc" strokeweight="2.25pt">
          <o:lock v:ext="edit" shapetype="f"/>
          <w10:wrap anchorx="margin"/>
        </v:lin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157F62">
    <w:pPr>
      <w:spacing w:before="0" w:after="0" w:line="240" w:lineRule="auto"/>
      <w:rPr>
        <w:b/>
        <w:szCs w:val="22"/>
      </w:rPr>
    </w:pPr>
    <w:r w:rsidRPr="00A81385">
      <w:rPr>
        <w:b/>
        <w:noProof/>
        <w:szCs w:val="22"/>
        <w:lang w:eastAsia="en-US"/>
      </w:rPr>
      <w:drawing>
        <wp:anchor distT="0" distB="0" distL="114300" distR="114300" simplePos="0" relativeHeight="251638784" behindDoc="0" locked="0" layoutInCell="1" allowOverlap="1" wp14:anchorId="757555B8" wp14:editId="31666CC7">
          <wp:simplePos x="0" y="0"/>
          <wp:positionH relativeFrom="margin">
            <wp:posOffset>8075930</wp:posOffset>
          </wp:positionH>
          <wp:positionV relativeFrom="paragraph">
            <wp:posOffset>99060</wp:posOffset>
          </wp:positionV>
          <wp:extent cx="588645" cy="381000"/>
          <wp:effectExtent l="0" t="0" r="1905" b="0"/>
          <wp:wrapNone/>
          <wp:docPr id="44" name="Picture 4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985E16">
    <w:pPr>
      <w:spacing w:before="0" w:after="0" w:line="240" w:lineRule="auto"/>
      <w:rPr>
        <w:b/>
        <w:szCs w:val="22"/>
      </w:rPr>
    </w:pPr>
    <w:r w:rsidRPr="00A81385">
      <w:rPr>
        <w:b/>
        <w:szCs w:val="22"/>
      </w:rPr>
      <w:t>SCADA –</w:t>
    </w:r>
    <w:r>
      <w:rPr>
        <w:b/>
        <w:szCs w:val="22"/>
      </w:rPr>
      <w:t>DETAIL DESIGN OF HMI</w:t>
    </w:r>
  </w:p>
  <w:p w:rsidR="005E346D" w:rsidRPr="00A81385" w:rsidRDefault="005E346D"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157F62" w:rsidRDefault="0087586F" w:rsidP="00157F62">
    <w:pPr>
      <w:pStyle w:val="Header"/>
    </w:pPr>
    <w:r>
      <w:rPr>
        <w:noProof/>
        <w:szCs w:val="22"/>
        <w:lang w:eastAsia="en-US"/>
      </w:rPr>
      <w:pict w14:anchorId="00193439">
        <v:line id="Straight Connector 294" o:spid="_x0000_s2060" style="position:absolute;flip:x;z-index:2516736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pt,8.55pt" to="682.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" strokecolor="#00addc [3207]" strokeweight="2.25pt">
          <o:lock v:ext="edit" shapetype="f"/>
          <w10:wrap anchorx="margin"/>
        </v:lin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157F62">
    <w:pPr>
      <w:spacing w:before="0" w:after="0" w:line="240" w:lineRule="auto"/>
      <w:rPr>
        <w:b/>
        <w:szCs w:val="22"/>
      </w:rPr>
    </w:pPr>
    <w:r w:rsidRPr="00A81385">
      <w:rPr>
        <w:b/>
        <w:noProof/>
        <w:szCs w:val="22"/>
        <w:lang w:eastAsia="en-US"/>
      </w:rPr>
      <w:drawing>
        <wp:anchor distT="0" distB="0" distL="114300" distR="114300" simplePos="0" relativeHeight="251634688" behindDoc="0" locked="0" layoutInCell="1" allowOverlap="1">
          <wp:simplePos x="0" y="0"/>
          <wp:positionH relativeFrom="margin">
            <wp:posOffset>5059680</wp:posOffset>
          </wp:positionH>
          <wp:positionV relativeFrom="paragraph">
            <wp:posOffset>123825</wp:posOffset>
          </wp:positionV>
          <wp:extent cx="588645" cy="381000"/>
          <wp:effectExtent l="0" t="0" r="1905" b="0"/>
          <wp:wrapNone/>
          <wp:docPr id="23" name="Picture 23"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eastAsia="en-US"/>
      </w:rPr>
      <w:drawing>
        <wp:anchor distT="0" distB="0" distL="114300" distR="114300" simplePos="0" relativeHeight="251633664" behindDoc="0" locked="0" layoutInCell="1" allowOverlap="1">
          <wp:simplePos x="0" y="0"/>
          <wp:positionH relativeFrom="margin">
            <wp:posOffset>8075930</wp:posOffset>
          </wp:positionH>
          <wp:positionV relativeFrom="paragraph">
            <wp:posOffset>99060</wp:posOffset>
          </wp:positionV>
          <wp:extent cx="588645" cy="381000"/>
          <wp:effectExtent l="0" t="0" r="1905" b="0"/>
          <wp:wrapNone/>
          <wp:docPr id="26" name="Picture 2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985E16">
    <w:pPr>
      <w:spacing w:before="0" w:after="0" w:line="240" w:lineRule="auto"/>
      <w:rPr>
        <w:b/>
        <w:szCs w:val="22"/>
      </w:rPr>
    </w:pPr>
    <w:r w:rsidRPr="00A81385">
      <w:rPr>
        <w:b/>
        <w:szCs w:val="22"/>
      </w:rPr>
      <w:t>SCADA –</w:t>
    </w:r>
    <w:r>
      <w:rPr>
        <w:b/>
        <w:szCs w:val="22"/>
      </w:rPr>
      <w:t>DETAIL DESIGN OF HMI</w:t>
    </w:r>
  </w:p>
  <w:p w:rsidR="005E346D" w:rsidRPr="00A81385" w:rsidRDefault="005E346D" w:rsidP="00985E16">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157F62" w:rsidRDefault="0087586F" w:rsidP="00157F62">
    <w:pPr>
      <w:pStyle w:val="Header"/>
    </w:pPr>
    <w:r>
      <w:rPr>
        <w:noProof/>
        <w:szCs w:val="22"/>
        <w:lang w:eastAsia="en-US"/>
      </w:rPr>
      <w:pict w14:anchorId="5A2681EE">
        <v:line id="Straight Connector 299" o:spid="_x0000_s2056" style="position:absolute;flip:x;z-index:2516776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7pt,8.55pt" to="444.5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" strokecolor="#00addc [3207]" strokeweight="2.25pt">
          <o:lock v:ext="edit" shapetype="f"/>
          <w10:wrap anchorx="margin"/>
        </v:lin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Pr="00157F62" w:rsidRDefault="005E346D" w:rsidP="00157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Pr="00F51007" w:rsidRDefault="005E346D" w:rsidP="00B938E2">
    <w:pPr>
      <w:pStyle w:val="Header"/>
      <w:pBdr>
        <w:bottom w:val="single" w:sz="8" w:space="1" w:color="A6A6A6"/>
      </w:pBdr>
      <w:tabs>
        <w:tab w:val="right" w:pos="-2430"/>
        <w:tab w:val="left" w:pos="-2268"/>
        <w:tab w:val="right" w:pos="9923"/>
      </w:tabs>
      <w:ind w:right="-1"/>
      <w:rPr>
        <w:rFonts w:cs="Arial"/>
        <w:b/>
      </w:rPr>
    </w:pPr>
    <w:r w:rsidRPr="00F51007">
      <w:rPr>
        <w:rFonts w:cs="Arial"/>
        <w:b/>
      </w:rPr>
      <w:fldChar w:fldCharType="begin"/>
    </w:r>
    <w:r w:rsidRPr="00F51007">
      <w:rPr>
        <w:rFonts w:cs="Arial"/>
        <w:b/>
      </w:rPr>
      <w:instrText xml:space="preserve"> PAGE   \* MERGEFORMAT </w:instrText>
    </w:r>
    <w:r w:rsidRPr="00F51007">
      <w:rPr>
        <w:rFonts w:cs="Arial"/>
        <w:b/>
      </w:rPr>
      <w:fldChar w:fldCharType="separate"/>
    </w:r>
    <w:r>
      <w:rPr>
        <w:rFonts w:cs="Arial"/>
        <w:b/>
        <w:noProof/>
      </w:rPr>
      <w:t>20</w:t>
    </w:r>
    <w:r w:rsidRPr="00F51007">
      <w:rPr>
        <w:rFonts w:cs="Arial"/>
        <w:b/>
      </w:rPr>
      <w:fldChar w:fldCharType="end"/>
    </w:r>
    <w:r>
      <w:rPr>
        <w:rFonts w:cs="Arial"/>
        <w:b/>
      </w:rPr>
      <w:t xml:space="preserve"> | </w:t>
    </w:r>
    <w:proofErr w:type="spellStart"/>
    <w:r w:rsidRPr="00F51007">
      <w:rPr>
        <w:rFonts w:cs="Arial"/>
        <w:b/>
      </w:rPr>
      <w:t>NetSpire</w:t>
    </w:r>
    <w:proofErr w:type="spellEnd"/>
    <w:r w:rsidRPr="00F51007">
      <w:rPr>
        <w:rFonts w:cs="Arial"/>
        <w:b/>
      </w:rPr>
      <w:t xml:space="preserve">™ </w:t>
    </w:r>
    <w:r>
      <w:rPr>
        <w:rFonts w:cs="Arial"/>
        <w:b/>
      </w:rPr>
      <w:t>Component Overview</w:t>
    </w:r>
  </w:p>
  <w:p w:rsidR="005E346D" w:rsidRPr="00796800" w:rsidRDefault="005E346D" w:rsidP="00B938E2">
    <w:pPr>
      <w:pStyle w:val="Header"/>
      <w:rPr>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5477E4">
    <w:pPr>
      <w:spacing w:before="0" w:after="0" w:line="240" w:lineRule="auto"/>
      <w:rPr>
        <w:b/>
        <w:szCs w:val="22"/>
      </w:rPr>
    </w:pPr>
    <w:r w:rsidRPr="00A81385">
      <w:rPr>
        <w:b/>
        <w:noProof/>
        <w:szCs w:val="22"/>
        <w:lang w:eastAsia="en-US"/>
      </w:rPr>
      <w:drawing>
        <wp:anchor distT="0" distB="0" distL="114300" distR="114300" simplePos="0" relativeHeight="251632640" behindDoc="0" locked="0" layoutInCell="1" allowOverlap="1" wp14:anchorId="390AB814" wp14:editId="6B44A317">
          <wp:simplePos x="0" y="0"/>
          <wp:positionH relativeFrom="margin">
            <wp:posOffset>5116830</wp:posOffset>
          </wp:positionH>
          <wp:positionV relativeFrom="paragraph">
            <wp:posOffset>160020</wp:posOffset>
          </wp:positionV>
          <wp:extent cx="588645" cy="381000"/>
          <wp:effectExtent l="0" t="0" r="1905" b="0"/>
          <wp:wrapNone/>
          <wp:docPr id="34" name="Picture 3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5477E4">
    <w:pPr>
      <w:spacing w:before="0" w:after="0" w:line="240" w:lineRule="auto"/>
      <w:rPr>
        <w:b/>
        <w:szCs w:val="22"/>
      </w:rPr>
    </w:pPr>
    <w:r w:rsidRPr="00A81385">
      <w:rPr>
        <w:b/>
        <w:szCs w:val="22"/>
      </w:rPr>
      <w:t>SCADA –</w:t>
    </w:r>
    <w:r>
      <w:rPr>
        <w:b/>
        <w:szCs w:val="22"/>
      </w:rPr>
      <w:t>DETAIL DESIGN OF HMI</w:t>
    </w:r>
  </w:p>
  <w:p w:rsidR="005E346D" w:rsidRPr="00A81385" w:rsidRDefault="005E346D" w:rsidP="005477E4">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Default="0087586F">
    <w:pPr>
      <w:pStyle w:val="Header"/>
    </w:pPr>
    <w:r>
      <w:rPr>
        <w:noProof/>
        <w:szCs w:val="22"/>
        <w:lang w:eastAsia="en-US"/>
      </w:rPr>
      <w:pict w14:anchorId="5588D5C0">
        <v:line id="Straight Connector 3820" o:spid="_x0000_s2087" style="position:absolute;flip:x;z-index:2516633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75pt,7.45pt" to="449.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" strokecolor="#00addc [3207]" strokeweight="2.25pt">
          <o:lock v:ext="edit" shapetype="f"/>
          <w10:wrap anchorx="margin"/>
        </v:lin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B938E2"/>
  <w:p w:rsidR="005E346D" w:rsidRDefault="005E346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Pr="00A81385" w:rsidRDefault="005E346D" w:rsidP="00910F4A">
    <w:pPr>
      <w:spacing w:before="0" w:after="0" w:line="240" w:lineRule="auto"/>
      <w:rPr>
        <w:b/>
        <w:szCs w:val="22"/>
      </w:rPr>
    </w:pPr>
    <w:r w:rsidRPr="00A81385">
      <w:rPr>
        <w:b/>
        <w:noProof/>
        <w:szCs w:val="22"/>
        <w:lang w:eastAsia="en-US"/>
      </w:rPr>
      <w:drawing>
        <wp:anchor distT="0" distB="0" distL="114300" distR="114300" simplePos="0" relativeHeight="251641856" behindDoc="0" locked="0" layoutInCell="1" allowOverlap="1" wp14:anchorId="4331A2AA" wp14:editId="623A3098">
          <wp:simplePos x="0" y="0"/>
          <wp:positionH relativeFrom="margin">
            <wp:posOffset>8191500</wp:posOffset>
          </wp:positionH>
          <wp:positionV relativeFrom="paragraph">
            <wp:posOffset>0</wp:posOffset>
          </wp:positionV>
          <wp:extent cx="588645" cy="381000"/>
          <wp:effectExtent l="0" t="0" r="1905" b="0"/>
          <wp:wrapNone/>
          <wp:docPr id="4" name="Picture 4"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szCs w:val="22"/>
      </w:rPr>
      <w:t>SCADA –</w:t>
    </w:r>
    <w:r>
      <w:rPr>
        <w:b/>
        <w:szCs w:val="22"/>
      </w:rPr>
      <w:t>DETAIL DESIGN OF HMI</w:t>
    </w:r>
  </w:p>
  <w:p w:rsidR="005E346D" w:rsidRPr="00A81385" w:rsidRDefault="0087586F" w:rsidP="00910F4A">
    <w:pPr>
      <w:spacing w:before="0" w:after="0" w:line="240" w:lineRule="auto"/>
      <w:rPr>
        <w:szCs w:val="22"/>
      </w:rPr>
    </w:pPr>
    <w:r>
      <w:rPr>
        <w:noProof/>
        <w:szCs w:val="22"/>
        <w:lang w:eastAsia="en-US"/>
      </w:rPr>
      <w:pict w14:anchorId="78632E53">
        <v:line id="Straight Connector 3827" o:spid="_x0000_s2086" style="position:absolute;flip:x;z-index:2516643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75pt,20pt" to="691.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" strokecolor="#00addc [3207]" strokeweight="2.25pt">
          <o:lock v:ext="edit" shapetype="f"/>
          <w10:wrap anchorx="margin"/>
        </v:line>
      </w:pict>
    </w:r>
    <w:r w:rsidR="005E346D" w:rsidRPr="00A81385">
      <w:rPr>
        <w:szCs w:val="22"/>
      </w:rPr>
      <w:t xml:space="preserve">Doc. No. </w:t>
    </w:r>
    <w:r w:rsidR="005E346D">
      <w:rPr>
        <w:szCs w:val="22"/>
      </w:rPr>
      <w:t>WIKA-P102-ALL-440-DSR-000</w:t>
    </w:r>
    <w:r w:rsidR="005E346D">
      <w:rPr>
        <w:szCs w:val="22"/>
        <w:lang w:val="id-ID"/>
      </w:rPr>
      <w:t>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4C1C8F">
    <w:pPr>
      <w:spacing w:before="0" w:after="0" w:line="240" w:lineRule="auto"/>
      <w:rPr>
        <w:b/>
        <w:szCs w:val="22"/>
      </w:rPr>
    </w:pPr>
    <w:r w:rsidRPr="00A81385">
      <w:rPr>
        <w:b/>
        <w:noProof/>
        <w:szCs w:val="22"/>
        <w:lang w:eastAsia="en-US"/>
      </w:rPr>
      <w:drawing>
        <wp:anchor distT="0" distB="0" distL="114300" distR="114300" simplePos="0" relativeHeight="251644928" behindDoc="0" locked="0" layoutInCell="1" allowOverlap="1" wp14:anchorId="6D671314" wp14:editId="2653DAA2">
          <wp:simplePos x="0" y="0"/>
          <wp:positionH relativeFrom="margin">
            <wp:posOffset>4954905</wp:posOffset>
          </wp:positionH>
          <wp:positionV relativeFrom="paragraph">
            <wp:posOffset>160020</wp:posOffset>
          </wp:positionV>
          <wp:extent cx="588645" cy="381000"/>
          <wp:effectExtent l="0" t="0" r="1905" b="0"/>
          <wp:wrapNone/>
          <wp:docPr id="36" name="Picture 36"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sidRPr="00A81385">
      <w:rPr>
        <w:b/>
        <w:noProof/>
        <w:szCs w:val="22"/>
        <w:lang w:eastAsia="en-US"/>
      </w:rPr>
      <w:drawing>
        <wp:anchor distT="0" distB="0" distL="114300" distR="114300" simplePos="0" relativeHeight="251643904" behindDoc="0" locked="0" layoutInCell="1" allowOverlap="1" wp14:anchorId="79F72FC5" wp14:editId="1AF09E3E">
          <wp:simplePos x="0" y="0"/>
          <wp:positionH relativeFrom="margin">
            <wp:posOffset>8213725</wp:posOffset>
          </wp:positionH>
          <wp:positionV relativeFrom="paragraph">
            <wp:posOffset>160020</wp:posOffset>
          </wp:positionV>
          <wp:extent cx="588645" cy="381000"/>
          <wp:effectExtent l="0" t="0" r="1905" b="0"/>
          <wp:wrapNone/>
          <wp:docPr id="37" name="Picture 37"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4C1C8F">
    <w:pPr>
      <w:spacing w:before="0" w:after="0" w:line="240" w:lineRule="auto"/>
      <w:rPr>
        <w:b/>
        <w:szCs w:val="22"/>
      </w:rPr>
    </w:pPr>
    <w:r w:rsidRPr="00A81385">
      <w:rPr>
        <w:b/>
        <w:szCs w:val="22"/>
      </w:rPr>
      <w:t>SCADA –</w:t>
    </w:r>
    <w:r>
      <w:rPr>
        <w:b/>
        <w:szCs w:val="22"/>
      </w:rPr>
      <w:t>DETAIL DESIGN OF HMI</w:t>
    </w:r>
  </w:p>
  <w:p w:rsidR="005E346D" w:rsidRPr="00A81385" w:rsidRDefault="005E346D"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D1663E" w:rsidRDefault="0087586F" w:rsidP="00D1663E">
    <w:pPr>
      <w:pStyle w:val="Header"/>
    </w:pPr>
    <w:r>
      <w:rPr>
        <w:noProof/>
        <w:szCs w:val="22"/>
        <w:lang w:eastAsia="en-US"/>
      </w:rPr>
      <w:pict w14:anchorId="0ADB999B">
        <v:line id="Straight Connector 459" o:spid="_x0000_s2083" style="position:absolute;flip:x;z-index:2516664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3.95pt,7.8pt" to="439.3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" strokecolor="#00addc [3207]" strokeweight="2.25pt">
          <o:lock v:ext="edit" shapetype="f"/>
          <w10:wrap anchorx="margin"/>
        </v:lin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4C1C8F">
    <w:pPr>
      <w:spacing w:before="0" w:after="0" w:line="240" w:lineRule="auto"/>
      <w:rPr>
        <w:b/>
        <w:szCs w:val="22"/>
      </w:rPr>
    </w:pPr>
    <w:r w:rsidRPr="00A81385">
      <w:rPr>
        <w:b/>
        <w:noProof/>
        <w:szCs w:val="22"/>
        <w:lang w:eastAsia="en-US"/>
      </w:rPr>
      <w:drawing>
        <wp:anchor distT="0" distB="0" distL="114300" distR="114300" simplePos="0" relativeHeight="251642880" behindDoc="0" locked="0" layoutInCell="1" allowOverlap="1" wp14:anchorId="1BF365CD" wp14:editId="63952291">
          <wp:simplePos x="0" y="0"/>
          <wp:positionH relativeFrom="margin">
            <wp:posOffset>5000625</wp:posOffset>
          </wp:positionH>
          <wp:positionV relativeFrom="paragraph">
            <wp:posOffset>160020</wp:posOffset>
          </wp:positionV>
          <wp:extent cx="588645" cy="381000"/>
          <wp:effectExtent l="0" t="0" r="1905" b="0"/>
          <wp:wrapNone/>
          <wp:docPr id="38" name="Picture 38"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4C1C8F">
    <w:pPr>
      <w:spacing w:before="0" w:after="0" w:line="240" w:lineRule="auto"/>
      <w:rPr>
        <w:b/>
        <w:szCs w:val="22"/>
      </w:rPr>
    </w:pPr>
    <w:r w:rsidRPr="00A81385">
      <w:rPr>
        <w:b/>
        <w:szCs w:val="22"/>
      </w:rPr>
      <w:t>SCADA –</w:t>
    </w:r>
    <w:r>
      <w:rPr>
        <w:b/>
        <w:szCs w:val="22"/>
      </w:rPr>
      <w:t>DETAIL DESIGN OF HMI</w:t>
    </w:r>
  </w:p>
  <w:p w:rsidR="005E346D" w:rsidRPr="00A81385" w:rsidRDefault="0087586F" w:rsidP="004C1C8F">
    <w:pPr>
      <w:spacing w:before="0" w:after="0" w:line="240" w:lineRule="auto"/>
      <w:rPr>
        <w:szCs w:val="22"/>
      </w:rPr>
    </w:pPr>
    <w:r>
      <w:rPr>
        <w:noProof/>
        <w:szCs w:val="22"/>
        <w:lang w:eastAsia="en-US"/>
      </w:rPr>
      <w:pict w14:anchorId="272B910A">
        <v:line id="Straight Connector 448" o:spid="_x0000_s2080" style="position:absolute;flip:x;z-index:2516654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pt,20.25pt" to="439.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" strokecolor="#00addc [3207]" strokeweight="2.25pt">
          <o:lock v:ext="edit" shapetype="f"/>
          <w10:wrap anchorx="margin"/>
        </v:line>
      </w:pict>
    </w:r>
    <w:r w:rsidR="005E346D" w:rsidRPr="00A81385">
      <w:rPr>
        <w:szCs w:val="22"/>
      </w:rPr>
      <w:t xml:space="preserve">Doc. No. </w:t>
    </w:r>
    <w:r w:rsidR="005E346D">
      <w:rPr>
        <w:szCs w:val="22"/>
      </w:rPr>
      <w:t>WIKA-P102-ALL-440-</w:t>
    </w:r>
    <w:r w:rsidR="005E346D">
      <w:rPr>
        <w:szCs w:val="22"/>
        <w:lang w:val="id-ID"/>
      </w:rPr>
      <w:t>DSR</w:t>
    </w:r>
    <w:r w:rsidR="005E346D">
      <w:rPr>
        <w:szCs w:val="22"/>
      </w:rPr>
      <w:t>-000</w:t>
    </w:r>
    <w:r w:rsidR="005E346D">
      <w:rPr>
        <w:szCs w:val="22"/>
        <w:lang w:val="id-ID"/>
      </w:rPr>
      <w:t>2</w:t>
    </w:r>
  </w:p>
  <w:p w:rsidR="005E346D" w:rsidRPr="00D1663E" w:rsidRDefault="005E346D" w:rsidP="00D1663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4C1C8F">
    <w:pPr>
      <w:spacing w:before="0" w:after="0" w:line="240" w:lineRule="auto"/>
      <w:rPr>
        <w:b/>
        <w:szCs w:val="22"/>
      </w:rPr>
    </w:pPr>
    <w:r w:rsidRPr="00A81385">
      <w:rPr>
        <w:b/>
        <w:noProof/>
        <w:szCs w:val="22"/>
        <w:lang w:eastAsia="en-US"/>
      </w:rPr>
      <w:drawing>
        <wp:anchor distT="0" distB="0" distL="114300" distR="114300" simplePos="0" relativeHeight="251637760" behindDoc="0" locked="0" layoutInCell="1" allowOverlap="1" wp14:anchorId="6B5BFE3F" wp14:editId="4335B477">
          <wp:simplePos x="0" y="0"/>
          <wp:positionH relativeFrom="margin">
            <wp:posOffset>8213725</wp:posOffset>
          </wp:positionH>
          <wp:positionV relativeFrom="paragraph">
            <wp:posOffset>160020</wp:posOffset>
          </wp:positionV>
          <wp:extent cx="588645" cy="381000"/>
          <wp:effectExtent l="0" t="0" r="1905" b="0"/>
          <wp:wrapNone/>
          <wp:docPr id="40" name="Picture 40"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p>
  <w:p w:rsidR="005E346D" w:rsidRPr="00A81385" w:rsidRDefault="005E346D" w:rsidP="004C1C8F">
    <w:pPr>
      <w:spacing w:before="0" w:after="0" w:line="240" w:lineRule="auto"/>
      <w:rPr>
        <w:b/>
        <w:szCs w:val="22"/>
      </w:rPr>
    </w:pPr>
    <w:r w:rsidRPr="00A81385">
      <w:rPr>
        <w:b/>
        <w:szCs w:val="22"/>
      </w:rPr>
      <w:t>SCADA –</w:t>
    </w:r>
    <w:r>
      <w:rPr>
        <w:b/>
        <w:szCs w:val="22"/>
      </w:rPr>
      <w:t>DETAIL DESIGN OF HMI</w:t>
    </w:r>
  </w:p>
  <w:p w:rsidR="005E346D" w:rsidRPr="00A81385" w:rsidRDefault="005E346D"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D1663E" w:rsidRDefault="0087586F" w:rsidP="00D1663E">
    <w:pPr>
      <w:pStyle w:val="Header"/>
    </w:pPr>
    <w:r>
      <w:rPr>
        <w:noProof/>
        <w:szCs w:val="22"/>
        <w:lang w:eastAsia="en-US"/>
      </w:rPr>
      <w:pict w14:anchorId="603CFCFF">
        <v:line id="Straight Connector 289" o:spid="_x0000_s2070" style="position:absolute;flip:x;z-index:2516705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4.2pt,7.8pt" to="693.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" strokecolor="#00addc [3207]" strokeweight="2.25pt">
          <o:lock v:ext="edit" shapetype="f"/>
          <w10:wrap anchorx="margin"/>
        </v:lin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346D" w:rsidRDefault="005E346D" w:rsidP="007D4A2E">
    <w:pPr>
      <w:tabs>
        <w:tab w:val="left" w:pos="6315"/>
        <w:tab w:val="left" w:pos="10275"/>
      </w:tabs>
      <w:spacing w:before="0" w:after="0" w:line="240" w:lineRule="auto"/>
      <w:rPr>
        <w:b/>
        <w:szCs w:val="22"/>
      </w:rPr>
    </w:pPr>
    <w:r w:rsidRPr="00A81385">
      <w:rPr>
        <w:b/>
        <w:noProof/>
        <w:szCs w:val="22"/>
        <w:lang w:eastAsia="en-US"/>
      </w:rPr>
      <w:drawing>
        <wp:anchor distT="0" distB="0" distL="114300" distR="114300" simplePos="0" relativeHeight="251636736" behindDoc="0" locked="0" layoutInCell="1" allowOverlap="1" wp14:anchorId="7E59238D" wp14:editId="3CB5CEC2">
          <wp:simplePos x="0" y="0"/>
          <wp:positionH relativeFrom="margin">
            <wp:posOffset>8502650</wp:posOffset>
          </wp:positionH>
          <wp:positionV relativeFrom="paragraph">
            <wp:posOffset>63500</wp:posOffset>
          </wp:positionV>
          <wp:extent cx="588645" cy="381000"/>
          <wp:effectExtent l="0" t="0" r="1905" b="0"/>
          <wp:wrapNone/>
          <wp:docPr id="41" name="Picture 41" descr="C:\Users\Windows 10\AppData\Local\Microsoft\Windows\INetCache\Content.Word\b0c548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AppData\Local\Microsoft\Windows\INetCache\Content.Word\b0c5483fcd.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8645" cy="381000"/>
                  </a:xfrm>
                  <a:prstGeom prst="rect">
                    <a:avLst/>
                  </a:prstGeom>
                  <a:noFill/>
                  <a:ln>
                    <a:noFill/>
                  </a:ln>
                </pic:spPr>
              </pic:pic>
            </a:graphicData>
          </a:graphic>
        </wp:anchor>
      </w:drawing>
    </w:r>
    <w:r>
      <w:rPr>
        <w:b/>
        <w:szCs w:val="22"/>
      </w:rPr>
      <w:tab/>
    </w:r>
    <w:r>
      <w:rPr>
        <w:b/>
        <w:szCs w:val="22"/>
      </w:rPr>
      <w:tab/>
    </w:r>
  </w:p>
  <w:p w:rsidR="005E346D" w:rsidRPr="00A81385" w:rsidRDefault="005E346D" w:rsidP="004C1C8F">
    <w:pPr>
      <w:spacing w:before="0" w:after="0" w:line="240" w:lineRule="auto"/>
      <w:rPr>
        <w:b/>
        <w:szCs w:val="22"/>
      </w:rPr>
    </w:pPr>
    <w:r w:rsidRPr="00A81385">
      <w:rPr>
        <w:b/>
        <w:szCs w:val="22"/>
      </w:rPr>
      <w:t>SCADA –</w:t>
    </w:r>
    <w:r>
      <w:rPr>
        <w:b/>
        <w:szCs w:val="22"/>
      </w:rPr>
      <w:t>DETAIL DESIGN OF HMI</w:t>
    </w:r>
  </w:p>
  <w:p w:rsidR="005E346D" w:rsidRPr="00A81385" w:rsidRDefault="005E346D" w:rsidP="004C1C8F">
    <w:pPr>
      <w:spacing w:before="0" w:after="0" w:line="240" w:lineRule="auto"/>
      <w:rPr>
        <w:szCs w:val="22"/>
      </w:rPr>
    </w:pPr>
    <w:r w:rsidRPr="00A81385">
      <w:rPr>
        <w:szCs w:val="22"/>
      </w:rPr>
      <w:t xml:space="preserve">Doc. No. </w:t>
    </w:r>
    <w:r>
      <w:rPr>
        <w:szCs w:val="22"/>
      </w:rPr>
      <w:t>WIKA-P102-ALL-440-</w:t>
    </w:r>
    <w:r>
      <w:rPr>
        <w:szCs w:val="22"/>
        <w:lang w:val="id-ID"/>
      </w:rPr>
      <w:t>DSR</w:t>
    </w:r>
    <w:r>
      <w:rPr>
        <w:szCs w:val="22"/>
      </w:rPr>
      <w:t>-000</w:t>
    </w:r>
    <w:r>
      <w:rPr>
        <w:szCs w:val="22"/>
        <w:lang w:val="id-ID"/>
      </w:rPr>
      <w:t>2</w:t>
    </w:r>
  </w:p>
  <w:p w:rsidR="005E346D" w:rsidRPr="00D1663E" w:rsidRDefault="0087586F" w:rsidP="00D1663E">
    <w:pPr>
      <w:pStyle w:val="Header"/>
    </w:pPr>
    <w:r>
      <w:rPr>
        <w:noProof/>
        <w:lang w:eastAsia="en-US"/>
      </w:rPr>
      <w:pict w14:anchorId="7CCEEDD1">
        <v:line id="Straight Connector 59" o:spid="_x0000_s2067"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pt" to="711.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" strokecolor="#00b0f0" strokeweight="2.2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lvlText w:val="%1."/>
      <w:lvlJc w:val="left"/>
      <w:pPr>
        <w:tabs>
          <w:tab w:val="num" w:pos="8144"/>
        </w:tabs>
        <w:ind w:left="8144" w:hanging="360"/>
      </w:pPr>
    </w:lvl>
  </w:abstractNum>
  <w:abstractNum w:abstractNumId="1" w15:restartNumberingAfterBreak="0">
    <w:nsid w:val="FFFFFF89"/>
    <w:multiLevelType w:val="singleLevel"/>
    <w:tmpl w:val="1206D1A0"/>
    <w:lvl w:ilvl="0">
      <w:start w:val="1"/>
      <w:numFmt w:val="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33496B"/>
    <w:multiLevelType w:val="hybridMultilevel"/>
    <w:tmpl w:val="969C50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582E80"/>
    <w:multiLevelType w:val="hybridMultilevel"/>
    <w:tmpl w:val="38547CC8"/>
    <w:lvl w:ilvl="0" w:tplc="79C029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D62429"/>
    <w:multiLevelType w:val="hybridMultilevel"/>
    <w:tmpl w:val="CD362AD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2D3172B"/>
    <w:multiLevelType w:val="hybridMultilevel"/>
    <w:tmpl w:val="2612EB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3FA32A7"/>
    <w:multiLevelType w:val="hybridMultilevel"/>
    <w:tmpl w:val="F754E2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47831E3"/>
    <w:multiLevelType w:val="hybridMultilevel"/>
    <w:tmpl w:val="1FEA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0D02B3"/>
    <w:multiLevelType w:val="hybridMultilevel"/>
    <w:tmpl w:val="60FA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B80D38"/>
    <w:multiLevelType w:val="multilevel"/>
    <w:tmpl w:val="373C48B8"/>
    <w:lvl w:ilvl="0">
      <w:start w:val="1"/>
      <w:numFmt w:val="decimal"/>
      <w:lvlText w:val="%1."/>
      <w:lvlJc w:val="left"/>
      <w:pPr>
        <w:tabs>
          <w:tab w:val="num" w:pos="1800"/>
        </w:tabs>
        <w:ind w:left="1800" w:hanging="360"/>
      </w:pPr>
    </w:lvl>
    <w:lvl w:ilvl="1">
      <w:start w:val="1"/>
      <w:numFmt w:val="decimal"/>
      <w:lvlText w:val="%2."/>
      <w:lvlJc w:val="left"/>
      <w:pPr>
        <w:tabs>
          <w:tab w:val="num" w:pos="1440"/>
        </w:tabs>
        <w:ind w:left="1440" w:hanging="360"/>
      </w:pPr>
      <w:rPr>
        <w:rFonts w:ascii="Arial" w:eastAsiaTheme="minorEastAsia" w:hAnsi="Arial" w:cs="Aria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162ABA"/>
    <w:multiLevelType w:val="hybridMultilevel"/>
    <w:tmpl w:val="D20808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076F7015"/>
    <w:multiLevelType w:val="hybridMultilevel"/>
    <w:tmpl w:val="5D3426C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081B186D"/>
    <w:multiLevelType w:val="hybridMultilevel"/>
    <w:tmpl w:val="9176B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8A13C6"/>
    <w:multiLevelType w:val="hybridMultilevel"/>
    <w:tmpl w:val="9FB8BD1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0AA2270D"/>
    <w:multiLevelType w:val="hybridMultilevel"/>
    <w:tmpl w:val="D2522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D9473F"/>
    <w:multiLevelType w:val="hybridMultilevel"/>
    <w:tmpl w:val="0EAC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DA75FE"/>
    <w:multiLevelType w:val="hybridMultilevel"/>
    <w:tmpl w:val="DC04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621F1E"/>
    <w:multiLevelType w:val="hybridMultilevel"/>
    <w:tmpl w:val="D4B23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120214"/>
    <w:multiLevelType w:val="hybridMultilevel"/>
    <w:tmpl w:val="B05E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F1740"/>
    <w:multiLevelType w:val="hybridMultilevel"/>
    <w:tmpl w:val="4C3CF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406972"/>
    <w:multiLevelType w:val="multilevel"/>
    <w:tmpl w:val="F8F2FECC"/>
    <w:lvl w:ilvl="0">
      <w:start w:val="1"/>
      <w:numFmt w:val="decimal"/>
      <w:lvlText w:val="%1."/>
      <w:lvlJc w:val="left"/>
      <w:pPr>
        <w:ind w:left="1287" w:hanging="360"/>
      </w:pPr>
    </w:lvl>
    <w:lvl w:ilvl="1">
      <w:start w:val="3"/>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1" w15:restartNumberingAfterBreak="0">
    <w:nsid w:val="116F0B23"/>
    <w:multiLevelType w:val="hybridMultilevel"/>
    <w:tmpl w:val="DF2AF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E36B93"/>
    <w:multiLevelType w:val="hybridMultilevel"/>
    <w:tmpl w:val="81FE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0D1EFB"/>
    <w:multiLevelType w:val="multilevel"/>
    <w:tmpl w:val="6008909C"/>
    <w:lvl w:ilvl="0">
      <w:start w:val="6"/>
      <w:numFmt w:val="decimal"/>
      <w:lvlText w:val="%1"/>
      <w:lvlJc w:val="left"/>
      <w:pPr>
        <w:ind w:left="468" w:hanging="468"/>
      </w:pPr>
      <w:rPr>
        <w:rFonts w:hint="default"/>
      </w:rPr>
    </w:lvl>
    <w:lvl w:ilvl="1">
      <w:start w:val="14"/>
      <w:numFmt w:val="decimal"/>
      <w:lvlText w:val="%1.%2"/>
      <w:lvlJc w:val="left"/>
      <w:pPr>
        <w:ind w:left="936" w:hanging="468"/>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544" w:hanging="1800"/>
      </w:pPr>
      <w:rPr>
        <w:rFonts w:hint="default"/>
      </w:rPr>
    </w:lvl>
  </w:abstractNum>
  <w:abstractNum w:abstractNumId="24" w15:restartNumberingAfterBreak="0">
    <w:nsid w:val="131D742B"/>
    <w:multiLevelType w:val="hybridMultilevel"/>
    <w:tmpl w:val="E020C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4978E4"/>
    <w:multiLevelType w:val="multilevel"/>
    <w:tmpl w:val="0868D5C2"/>
    <w:lvl w:ilvl="0">
      <w:numFmt w:val="decimal"/>
      <w:lvlText w:val="%1."/>
      <w:lvlJc w:val="left"/>
      <w:pPr>
        <w:ind w:left="720" w:hanging="360"/>
      </w:pPr>
      <w:rPr>
        <w:rFonts w:hint="default"/>
        <w:color w:val="auto"/>
      </w:rPr>
    </w:lvl>
    <w:lvl w:ilvl="1">
      <w:start w:val="6"/>
      <w:numFmt w:val="decimal"/>
      <w:isLgl/>
      <w:lvlText w:val="%1.%2"/>
      <w:lvlJc w:val="left"/>
      <w:pPr>
        <w:ind w:left="1090" w:hanging="730"/>
      </w:pPr>
      <w:rPr>
        <w:rFonts w:hint="default"/>
      </w:rPr>
    </w:lvl>
    <w:lvl w:ilvl="2">
      <w:start w:val="2"/>
      <w:numFmt w:val="decimal"/>
      <w:isLgl/>
      <w:lvlText w:val="%1.%2.%3"/>
      <w:lvlJc w:val="left"/>
      <w:pPr>
        <w:ind w:left="1090" w:hanging="730"/>
      </w:pPr>
      <w:rPr>
        <w:rFonts w:hint="default"/>
      </w:rPr>
    </w:lvl>
    <w:lvl w:ilvl="3">
      <w:start w:val="1"/>
      <w:numFmt w:val="decimal"/>
      <w:isLgl/>
      <w:lvlText w:val="%1.%2.%3.%4"/>
      <w:lvlJc w:val="left"/>
      <w:pPr>
        <w:ind w:left="1090" w:hanging="73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70141F1"/>
    <w:multiLevelType w:val="hybridMultilevel"/>
    <w:tmpl w:val="0040D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C16EEA"/>
    <w:multiLevelType w:val="hybridMultilevel"/>
    <w:tmpl w:val="98581676"/>
    <w:lvl w:ilvl="0" w:tplc="44090001">
      <w:start w:val="1"/>
      <w:numFmt w:val="bullet"/>
      <w:lvlText w:val=""/>
      <w:lvlJc w:val="left"/>
      <w:pPr>
        <w:ind w:left="1287" w:hanging="360"/>
      </w:pPr>
      <w:rPr>
        <w:rFonts w:ascii="Symbol" w:hAnsi="Symbol" w:hint="default"/>
      </w:rPr>
    </w:lvl>
    <w:lvl w:ilvl="1" w:tplc="44090003">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28" w15:restartNumberingAfterBreak="0">
    <w:nsid w:val="19394EA4"/>
    <w:multiLevelType w:val="hybridMultilevel"/>
    <w:tmpl w:val="3BE40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A1E38CF"/>
    <w:multiLevelType w:val="hybridMultilevel"/>
    <w:tmpl w:val="24821A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1B732F5E"/>
    <w:multiLevelType w:val="hybridMultilevel"/>
    <w:tmpl w:val="BDE69264"/>
    <w:lvl w:ilvl="0" w:tplc="0C090001">
      <w:start w:val="1"/>
      <w:numFmt w:val="bullet"/>
      <w:lvlText w:val=""/>
      <w:lvlJc w:val="left"/>
      <w:pPr>
        <w:ind w:left="1287" w:hanging="360"/>
      </w:pPr>
      <w:rPr>
        <w:rFonts w:ascii="Symbol" w:hAnsi="Symbol" w:hint="default"/>
      </w:rPr>
    </w:lvl>
    <w:lvl w:ilvl="1" w:tplc="0C090019">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31" w15:restartNumberingAfterBreak="0">
    <w:nsid w:val="1E3226A6"/>
    <w:multiLevelType w:val="hybridMultilevel"/>
    <w:tmpl w:val="CD7A4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A70AB4"/>
    <w:multiLevelType w:val="hybridMultilevel"/>
    <w:tmpl w:val="BFC8F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8052F9"/>
    <w:multiLevelType w:val="multilevel"/>
    <w:tmpl w:val="AB046E12"/>
    <w:lvl w:ilvl="0">
      <w:start w:val="1"/>
      <w:numFmt w:val="decimal"/>
      <w:lvlText w:val="%1."/>
      <w:lvlJc w:val="left"/>
      <w:pPr>
        <w:ind w:left="720" w:hanging="360"/>
      </w:pPr>
    </w:lvl>
    <w:lvl w:ilvl="1">
      <w:start w:val="4"/>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377563D"/>
    <w:multiLevelType w:val="hybridMultilevel"/>
    <w:tmpl w:val="61B2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E422B4"/>
    <w:multiLevelType w:val="hybridMultilevel"/>
    <w:tmpl w:val="38D481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24F3254A"/>
    <w:multiLevelType w:val="hybridMultilevel"/>
    <w:tmpl w:val="A08C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805BDF"/>
    <w:multiLevelType w:val="hybridMultilevel"/>
    <w:tmpl w:val="74F0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044DC8"/>
    <w:multiLevelType w:val="hybridMultilevel"/>
    <w:tmpl w:val="86A00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5E4036"/>
    <w:multiLevelType w:val="multilevel"/>
    <w:tmpl w:val="17D6CAE6"/>
    <w:lvl w:ilvl="0">
      <w:start w:val="3"/>
      <w:numFmt w:val="decimal"/>
      <w:lvlText w:val="%1"/>
      <w:lvlJc w:val="left"/>
      <w:pPr>
        <w:ind w:left="480" w:hanging="480"/>
      </w:pPr>
      <w:rPr>
        <w:rFonts w:hint="default"/>
      </w:rPr>
    </w:lvl>
    <w:lvl w:ilvl="1">
      <w:start w:val="2"/>
      <w:numFmt w:val="decimal"/>
      <w:lvlText w:val="%1.%2"/>
      <w:lvlJc w:val="left"/>
      <w:pPr>
        <w:ind w:left="4385" w:hanging="480"/>
      </w:pPr>
      <w:rPr>
        <w:rFonts w:hint="default"/>
      </w:rPr>
    </w:lvl>
    <w:lvl w:ilvl="2">
      <w:start w:val="1"/>
      <w:numFmt w:val="decimal"/>
      <w:lvlText w:val="%1.%2.%3"/>
      <w:lvlJc w:val="left"/>
      <w:pPr>
        <w:ind w:left="8530" w:hanging="720"/>
      </w:pPr>
      <w:rPr>
        <w:rFonts w:hint="default"/>
      </w:rPr>
    </w:lvl>
    <w:lvl w:ilvl="3">
      <w:start w:val="1"/>
      <w:numFmt w:val="decimal"/>
      <w:lvlText w:val="%1.%2.%3.%4"/>
      <w:lvlJc w:val="left"/>
      <w:pPr>
        <w:ind w:left="12435" w:hanging="720"/>
      </w:pPr>
      <w:rPr>
        <w:rFonts w:hint="default"/>
      </w:rPr>
    </w:lvl>
    <w:lvl w:ilvl="4">
      <w:start w:val="1"/>
      <w:numFmt w:val="decimal"/>
      <w:lvlText w:val="%1.%2.%3.%4.%5"/>
      <w:lvlJc w:val="left"/>
      <w:pPr>
        <w:ind w:left="16700" w:hanging="1080"/>
      </w:pPr>
      <w:rPr>
        <w:rFonts w:hint="default"/>
      </w:rPr>
    </w:lvl>
    <w:lvl w:ilvl="5">
      <w:start w:val="1"/>
      <w:numFmt w:val="decimal"/>
      <w:lvlText w:val="%1.%2.%3.%4.%5.%6"/>
      <w:lvlJc w:val="left"/>
      <w:pPr>
        <w:ind w:left="20605" w:hanging="1080"/>
      </w:pPr>
      <w:rPr>
        <w:rFonts w:hint="default"/>
      </w:rPr>
    </w:lvl>
    <w:lvl w:ilvl="6">
      <w:start w:val="1"/>
      <w:numFmt w:val="decimal"/>
      <w:lvlText w:val="%1.%2.%3.%4.%5.%6.%7"/>
      <w:lvlJc w:val="left"/>
      <w:pPr>
        <w:ind w:left="24870" w:hanging="1440"/>
      </w:pPr>
      <w:rPr>
        <w:rFonts w:hint="default"/>
      </w:rPr>
    </w:lvl>
    <w:lvl w:ilvl="7">
      <w:start w:val="1"/>
      <w:numFmt w:val="decimal"/>
      <w:lvlText w:val="%1.%2.%3.%4.%5.%6.%7.%8"/>
      <w:lvlJc w:val="left"/>
      <w:pPr>
        <w:ind w:left="28775" w:hanging="1440"/>
      </w:pPr>
      <w:rPr>
        <w:rFonts w:hint="default"/>
      </w:rPr>
    </w:lvl>
    <w:lvl w:ilvl="8">
      <w:start w:val="1"/>
      <w:numFmt w:val="decimal"/>
      <w:lvlText w:val="%1.%2.%3.%4.%5.%6.%7.%8.%9"/>
      <w:lvlJc w:val="left"/>
      <w:pPr>
        <w:ind w:left="-32496" w:hanging="1800"/>
      </w:pPr>
      <w:rPr>
        <w:rFonts w:hint="default"/>
      </w:rPr>
    </w:lvl>
  </w:abstractNum>
  <w:abstractNum w:abstractNumId="40" w15:restartNumberingAfterBreak="0">
    <w:nsid w:val="29624211"/>
    <w:multiLevelType w:val="hybridMultilevel"/>
    <w:tmpl w:val="8C8C4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E719A3"/>
    <w:multiLevelType w:val="hybridMultilevel"/>
    <w:tmpl w:val="8E62E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1251A7"/>
    <w:multiLevelType w:val="hybridMultilevel"/>
    <w:tmpl w:val="757E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F956A9"/>
    <w:multiLevelType w:val="hybridMultilevel"/>
    <w:tmpl w:val="912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580B4A"/>
    <w:multiLevelType w:val="hybridMultilevel"/>
    <w:tmpl w:val="95E03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0CB1A2E"/>
    <w:multiLevelType w:val="hybridMultilevel"/>
    <w:tmpl w:val="5448D948"/>
    <w:lvl w:ilvl="0" w:tplc="936897B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1610A33"/>
    <w:multiLevelType w:val="hybridMultilevel"/>
    <w:tmpl w:val="15DE3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6D3E1F"/>
    <w:multiLevelType w:val="multilevel"/>
    <w:tmpl w:val="E3747A58"/>
    <w:lvl w:ilvl="0">
      <w:start w:val="6"/>
      <w:numFmt w:val="decimal"/>
      <w:lvlText w:val="%1"/>
      <w:lvlJc w:val="left"/>
      <w:pPr>
        <w:ind w:left="600" w:hanging="600"/>
      </w:pPr>
      <w:rPr>
        <w:rFonts w:hint="default"/>
      </w:rPr>
    </w:lvl>
    <w:lvl w:ilvl="1">
      <w:start w:val="1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47D6827"/>
    <w:multiLevelType w:val="hybridMultilevel"/>
    <w:tmpl w:val="DB06F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FD6949"/>
    <w:multiLevelType w:val="hybridMultilevel"/>
    <w:tmpl w:val="D3A282D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15:restartNumberingAfterBreak="0">
    <w:nsid w:val="36F17299"/>
    <w:multiLevelType w:val="hybridMultilevel"/>
    <w:tmpl w:val="3DB81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4F7E89"/>
    <w:multiLevelType w:val="multilevel"/>
    <w:tmpl w:val="43E6618C"/>
    <w:lvl w:ilvl="0">
      <w:start w:val="2"/>
      <w:numFmt w:val="decimal"/>
      <w:lvlText w:val="%1"/>
      <w:lvlJc w:val="left"/>
      <w:pPr>
        <w:ind w:left="780" w:hanging="780"/>
      </w:pPr>
      <w:rPr>
        <w:rFonts w:hint="default"/>
      </w:rPr>
    </w:lvl>
    <w:lvl w:ilvl="1">
      <w:start w:val="1"/>
      <w:numFmt w:val="decimal"/>
      <w:lvlText w:val="%1.%2"/>
      <w:lvlJc w:val="left"/>
      <w:pPr>
        <w:ind w:left="1177" w:hanging="780"/>
      </w:pPr>
      <w:rPr>
        <w:rFonts w:hint="default"/>
      </w:rPr>
    </w:lvl>
    <w:lvl w:ilvl="2">
      <w:start w:val="3"/>
      <w:numFmt w:val="decimal"/>
      <w:lvlText w:val="%1.%2.%3"/>
      <w:lvlJc w:val="left"/>
      <w:pPr>
        <w:ind w:left="1574" w:hanging="780"/>
      </w:pPr>
      <w:rPr>
        <w:rFonts w:hint="default"/>
      </w:rPr>
    </w:lvl>
    <w:lvl w:ilvl="3">
      <w:start w:val="13"/>
      <w:numFmt w:val="decimal"/>
      <w:lvlText w:val="%1.%2.%3.%4"/>
      <w:lvlJc w:val="left"/>
      <w:pPr>
        <w:ind w:left="1971" w:hanging="78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52" w15:restartNumberingAfterBreak="0">
    <w:nsid w:val="37893567"/>
    <w:multiLevelType w:val="hybridMultilevel"/>
    <w:tmpl w:val="F108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E41388"/>
    <w:multiLevelType w:val="hybridMultilevel"/>
    <w:tmpl w:val="1DA24B6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4" w15:restartNumberingAfterBreak="0">
    <w:nsid w:val="3A8C4793"/>
    <w:multiLevelType w:val="hybridMultilevel"/>
    <w:tmpl w:val="25AA6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B6E1F22"/>
    <w:multiLevelType w:val="hybridMultilevel"/>
    <w:tmpl w:val="49FEFC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C38002C"/>
    <w:multiLevelType w:val="hybridMultilevel"/>
    <w:tmpl w:val="893891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15:restartNumberingAfterBreak="0">
    <w:nsid w:val="3D897269"/>
    <w:multiLevelType w:val="hybridMultilevel"/>
    <w:tmpl w:val="400EC4AA"/>
    <w:lvl w:ilvl="0" w:tplc="508EA8E6">
      <w:start w:val="1"/>
      <w:numFmt w:val="bullet"/>
      <w:lvlText w:val=""/>
      <w:lvlJc w:val="left"/>
      <w:pPr>
        <w:tabs>
          <w:tab w:val="num" w:pos="1267"/>
        </w:tabs>
        <w:ind w:left="1080" w:hanging="173"/>
      </w:pPr>
      <w:rPr>
        <w:rFonts w:ascii="Wingdings 3" w:hAnsi="Wingdings 3" w:hint="default"/>
        <w:color w:val="auto"/>
        <w:sz w:val="16"/>
      </w:rPr>
    </w:lvl>
    <w:lvl w:ilvl="1" w:tplc="8506B8D0">
      <w:start w:val="1"/>
      <w:numFmt w:val="bullet"/>
      <w:lvlText w:val="o"/>
      <w:lvlJc w:val="left"/>
      <w:pPr>
        <w:tabs>
          <w:tab w:val="num" w:pos="1440"/>
        </w:tabs>
        <w:ind w:left="1440" w:hanging="360"/>
      </w:pPr>
      <w:rPr>
        <w:rFonts w:ascii="Courier New" w:hAnsi="Courier New" w:hint="default"/>
      </w:rPr>
    </w:lvl>
    <w:lvl w:ilvl="2" w:tplc="31DAF9C6">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EFB5DFC"/>
    <w:multiLevelType w:val="hybridMultilevel"/>
    <w:tmpl w:val="A4805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FF54D36"/>
    <w:multiLevelType w:val="hybridMultilevel"/>
    <w:tmpl w:val="B47C6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0" w15:restartNumberingAfterBreak="0">
    <w:nsid w:val="40984906"/>
    <w:multiLevelType w:val="multilevel"/>
    <w:tmpl w:val="CA22F0F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color w:val="000000" w:themeColor="text1"/>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1" w15:restartNumberingAfterBreak="0">
    <w:nsid w:val="41033FC9"/>
    <w:multiLevelType w:val="hybridMultilevel"/>
    <w:tmpl w:val="74E044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43542028"/>
    <w:multiLevelType w:val="hybridMultilevel"/>
    <w:tmpl w:val="B50C2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D9576C"/>
    <w:multiLevelType w:val="multilevel"/>
    <w:tmpl w:val="01789510"/>
    <w:lvl w:ilvl="0">
      <w:start w:val="3"/>
      <w:numFmt w:val="decimal"/>
      <w:lvlText w:val="%1"/>
      <w:lvlJc w:val="left"/>
      <w:pPr>
        <w:ind w:left="480" w:hanging="480"/>
      </w:pPr>
      <w:rPr>
        <w:rFonts w:hint="default"/>
      </w:rPr>
    </w:lvl>
    <w:lvl w:ilvl="1">
      <w:start w:val="1"/>
      <w:numFmt w:val="decimal"/>
      <w:lvlText w:val="%1.%2"/>
      <w:lvlJc w:val="left"/>
      <w:pPr>
        <w:ind w:left="4385" w:hanging="480"/>
      </w:pPr>
      <w:rPr>
        <w:rFonts w:hint="default"/>
      </w:rPr>
    </w:lvl>
    <w:lvl w:ilvl="2">
      <w:start w:val="4"/>
      <w:numFmt w:val="decimal"/>
      <w:lvlText w:val="%1.%2.%3"/>
      <w:lvlJc w:val="left"/>
      <w:pPr>
        <w:ind w:left="8530" w:hanging="720"/>
      </w:pPr>
      <w:rPr>
        <w:rFonts w:hint="default"/>
      </w:rPr>
    </w:lvl>
    <w:lvl w:ilvl="3">
      <w:start w:val="1"/>
      <w:numFmt w:val="decimal"/>
      <w:lvlText w:val="%1.%2.%3.%4"/>
      <w:lvlJc w:val="left"/>
      <w:pPr>
        <w:ind w:left="12435" w:hanging="720"/>
      </w:pPr>
      <w:rPr>
        <w:rFonts w:hint="default"/>
      </w:rPr>
    </w:lvl>
    <w:lvl w:ilvl="4">
      <w:start w:val="1"/>
      <w:numFmt w:val="decimal"/>
      <w:lvlText w:val="%1.%2.%3.%4.%5"/>
      <w:lvlJc w:val="left"/>
      <w:pPr>
        <w:ind w:left="16700" w:hanging="1080"/>
      </w:pPr>
      <w:rPr>
        <w:rFonts w:hint="default"/>
      </w:rPr>
    </w:lvl>
    <w:lvl w:ilvl="5">
      <w:start w:val="1"/>
      <w:numFmt w:val="decimal"/>
      <w:lvlText w:val="%1.%2.%3.%4.%5.%6"/>
      <w:lvlJc w:val="left"/>
      <w:pPr>
        <w:ind w:left="20605" w:hanging="1080"/>
      </w:pPr>
      <w:rPr>
        <w:rFonts w:hint="default"/>
      </w:rPr>
    </w:lvl>
    <w:lvl w:ilvl="6">
      <w:start w:val="1"/>
      <w:numFmt w:val="decimal"/>
      <w:lvlText w:val="%1.%2.%3.%4.%5.%6.%7"/>
      <w:lvlJc w:val="left"/>
      <w:pPr>
        <w:ind w:left="24870" w:hanging="1440"/>
      </w:pPr>
      <w:rPr>
        <w:rFonts w:hint="default"/>
      </w:rPr>
    </w:lvl>
    <w:lvl w:ilvl="7">
      <w:start w:val="1"/>
      <w:numFmt w:val="decimal"/>
      <w:lvlText w:val="%1.%2.%3.%4.%5.%6.%7.%8"/>
      <w:lvlJc w:val="left"/>
      <w:pPr>
        <w:ind w:left="28775" w:hanging="1440"/>
      </w:pPr>
      <w:rPr>
        <w:rFonts w:hint="default"/>
      </w:rPr>
    </w:lvl>
    <w:lvl w:ilvl="8">
      <w:start w:val="1"/>
      <w:numFmt w:val="decimal"/>
      <w:lvlText w:val="%1.%2.%3.%4.%5.%6.%7.%8.%9"/>
      <w:lvlJc w:val="left"/>
      <w:pPr>
        <w:ind w:left="-32496" w:hanging="1800"/>
      </w:pPr>
      <w:rPr>
        <w:rFonts w:hint="default"/>
      </w:rPr>
    </w:lvl>
  </w:abstractNum>
  <w:abstractNum w:abstractNumId="64" w15:restartNumberingAfterBreak="0">
    <w:nsid w:val="45E116C0"/>
    <w:multiLevelType w:val="hybridMultilevel"/>
    <w:tmpl w:val="E98E68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46987375"/>
    <w:multiLevelType w:val="hybridMultilevel"/>
    <w:tmpl w:val="1D08039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6" w15:restartNumberingAfterBreak="0">
    <w:nsid w:val="47CB6A97"/>
    <w:multiLevelType w:val="multilevel"/>
    <w:tmpl w:val="7BC8334E"/>
    <w:lvl w:ilvl="0">
      <w:start w:val="1"/>
      <w:numFmt w:val="decimal"/>
      <w:lvlText w:val="%1"/>
      <w:lvlJc w:val="left"/>
      <w:pPr>
        <w:ind w:left="432" w:hanging="432"/>
      </w:pPr>
    </w:lvl>
    <w:lvl w:ilvl="1">
      <w:start w:val="1"/>
      <w:numFmt w:val="decimal"/>
      <w:lvlText w:val="%1.%2"/>
      <w:lvlJc w:val="left"/>
      <w:pPr>
        <w:ind w:left="4121" w:hanging="576"/>
      </w:pPr>
    </w:lvl>
    <w:lvl w:ilvl="2">
      <w:start w:val="1"/>
      <w:numFmt w:val="decimal"/>
      <w:lvlText w:val="%1.%2.%3"/>
      <w:lvlJc w:val="left"/>
      <w:pPr>
        <w:ind w:left="720" w:hanging="720"/>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 w15:restartNumberingAfterBreak="0">
    <w:nsid w:val="4B4851AF"/>
    <w:multiLevelType w:val="hybridMultilevel"/>
    <w:tmpl w:val="6E04F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C86D4E"/>
    <w:multiLevelType w:val="hybridMultilevel"/>
    <w:tmpl w:val="0EB23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CB51377"/>
    <w:multiLevelType w:val="hybridMultilevel"/>
    <w:tmpl w:val="C77EDE9E"/>
    <w:lvl w:ilvl="0" w:tplc="F236838A">
      <w:start w:val="3"/>
      <w:numFmt w:val="bullet"/>
      <w:lvlText w:val="-"/>
      <w:lvlJc w:val="left"/>
      <w:pPr>
        <w:ind w:left="1080" w:hanging="360"/>
      </w:pPr>
      <w:rPr>
        <w:rFonts w:ascii="Arial" w:eastAsiaTheme="minorEastAsia"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0" w15:restartNumberingAfterBreak="0">
    <w:nsid w:val="4CC3108B"/>
    <w:multiLevelType w:val="hybridMultilevel"/>
    <w:tmpl w:val="973C6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CFF1AB1"/>
    <w:multiLevelType w:val="hybridMultilevel"/>
    <w:tmpl w:val="601EB4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15:restartNumberingAfterBreak="0">
    <w:nsid w:val="4D4226E6"/>
    <w:multiLevelType w:val="hybridMultilevel"/>
    <w:tmpl w:val="074E8DB6"/>
    <w:lvl w:ilvl="0" w:tplc="E2707644">
      <w:start w:val="1"/>
      <w:numFmt w:val="decimal"/>
      <w:lvlText w:val="4.6.%1"/>
      <w:lvlJc w:val="left"/>
      <w:pPr>
        <w:ind w:left="1069"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B0245B"/>
    <w:multiLevelType w:val="hybridMultilevel"/>
    <w:tmpl w:val="CF94EC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50924561"/>
    <w:multiLevelType w:val="hybridMultilevel"/>
    <w:tmpl w:val="9FB8BD1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29D06FC"/>
    <w:multiLevelType w:val="hybridMultilevel"/>
    <w:tmpl w:val="0F5468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536F13BE"/>
    <w:multiLevelType w:val="hybridMultilevel"/>
    <w:tmpl w:val="1CF2DB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7" w15:restartNumberingAfterBreak="0">
    <w:nsid w:val="53900ECF"/>
    <w:multiLevelType w:val="hybridMultilevel"/>
    <w:tmpl w:val="B8B45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4A86623"/>
    <w:multiLevelType w:val="multilevel"/>
    <w:tmpl w:val="3DB6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E47B6F"/>
    <w:multiLevelType w:val="hybridMultilevel"/>
    <w:tmpl w:val="40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AC56C5"/>
    <w:multiLevelType w:val="hybridMultilevel"/>
    <w:tmpl w:val="0944C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7BC1FA8"/>
    <w:multiLevelType w:val="hybridMultilevel"/>
    <w:tmpl w:val="372C1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582D91"/>
    <w:multiLevelType w:val="hybridMultilevel"/>
    <w:tmpl w:val="B7B07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A96039"/>
    <w:multiLevelType w:val="hybridMultilevel"/>
    <w:tmpl w:val="10CA6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0E75E9"/>
    <w:multiLevelType w:val="hybridMultilevel"/>
    <w:tmpl w:val="5CD8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6C371C"/>
    <w:multiLevelType w:val="hybridMultilevel"/>
    <w:tmpl w:val="9FB8BD1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6" w15:restartNumberingAfterBreak="0">
    <w:nsid w:val="5ECC07D2"/>
    <w:multiLevelType w:val="hybridMultilevel"/>
    <w:tmpl w:val="6A2ED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FF17972"/>
    <w:multiLevelType w:val="multilevel"/>
    <w:tmpl w:val="A92C9C18"/>
    <w:lvl w:ilvl="0">
      <w:start w:val="2"/>
      <w:numFmt w:val="decimal"/>
      <w:lvlText w:val="%1"/>
      <w:lvlJc w:val="left"/>
      <w:pPr>
        <w:ind w:left="660" w:hanging="660"/>
      </w:pPr>
      <w:rPr>
        <w:rFonts w:hint="default"/>
      </w:rPr>
    </w:lvl>
    <w:lvl w:ilvl="1">
      <w:start w:val="1"/>
      <w:numFmt w:val="decimal"/>
      <w:lvlText w:val="%1.%2"/>
      <w:lvlJc w:val="left"/>
      <w:pPr>
        <w:ind w:left="1057" w:hanging="660"/>
      </w:pPr>
      <w:rPr>
        <w:rFonts w:hint="default"/>
      </w:rPr>
    </w:lvl>
    <w:lvl w:ilvl="2">
      <w:start w:val="3"/>
      <w:numFmt w:val="decimal"/>
      <w:lvlText w:val="%1.%2.%3"/>
      <w:lvlJc w:val="left"/>
      <w:pPr>
        <w:ind w:left="1514" w:hanging="720"/>
      </w:pPr>
      <w:rPr>
        <w:rFonts w:hint="default"/>
      </w:rPr>
    </w:lvl>
    <w:lvl w:ilvl="3">
      <w:start w:val="2"/>
      <w:numFmt w:val="decimal"/>
      <w:lvlText w:val="%1.%2.%3.%4"/>
      <w:lvlJc w:val="left"/>
      <w:pPr>
        <w:ind w:left="1911" w:hanging="720"/>
      </w:pPr>
      <w:rPr>
        <w:rFonts w:hint="default"/>
        <w:color w:val="auto"/>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88" w15:restartNumberingAfterBreak="0">
    <w:nsid w:val="5FFA3EFF"/>
    <w:multiLevelType w:val="hybridMultilevel"/>
    <w:tmpl w:val="E1E2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BB5463"/>
    <w:multiLevelType w:val="hybridMultilevel"/>
    <w:tmpl w:val="64163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0032B4"/>
    <w:multiLevelType w:val="hybridMultilevel"/>
    <w:tmpl w:val="C8C26E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1" w15:restartNumberingAfterBreak="0">
    <w:nsid w:val="643D489B"/>
    <w:multiLevelType w:val="hybridMultilevel"/>
    <w:tmpl w:val="50FC29A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2" w15:restartNumberingAfterBreak="0">
    <w:nsid w:val="64B12437"/>
    <w:multiLevelType w:val="hybridMultilevel"/>
    <w:tmpl w:val="9A26372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66BA43AF"/>
    <w:multiLevelType w:val="hybridMultilevel"/>
    <w:tmpl w:val="C5F03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76978D4"/>
    <w:multiLevelType w:val="hybridMultilevel"/>
    <w:tmpl w:val="5444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8E73F66"/>
    <w:multiLevelType w:val="hybridMultilevel"/>
    <w:tmpl w:val="43B4E0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6" w15:restartNumberingAfterBreak="0">
    <w:nsid w:val="69FF3BD8"/>
    <w:multiLevelType w:val="hybridMultilevel"/>
    <w:tmpl w:val="FF2E2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E34453"/>
    <w:multiLevelType w:val="hybridMultilevel"/>
    <w:tmpl w:val="C534EC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8" w15:restartNumberingAfterBreak="0">
    <w:nsid w:val="6B211568"/>
    <w:multiLevelType w:val="hybridMultilevel"/>
    <w:tmpl w:val="C442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BE15CC"/>
    <w:multiLevelType w:val="hybridMultilevel"/>
    <w:tmpl w:val="E5184BD4"/>
    <w:lvl w:ilvl="0" w:tplc="5F86F8FC">
      <w:start w:val="1"/>
      <w:numFmt w:val="decimal"/>
      <w:lvlText w:val="4.%1"/>
      <w:lvlJc w:val="left"/>
      <w:pPr>
        <w:ind w:left="360" w:hanging="360"/>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0" w15:restartNumberingAfterBreak="0">
    <w:nsid w:val="6CAE21D1"/>
    <w:multiLevelType w:val="hybridMultilevel"/>
    <w:tmpl w:val="6E04F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2C3B0C"/>
    <w:multiLevelType w:val="hybridMultilevel"/>
    <w:tmpl w:val="F3886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F6308EE"/>
    <w:multiLevelType w:val="hybridMultilevel"/>
    <w:tmpl w:val="A2EE0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FC07AEF"/>
    <w:multiLevelType w:val="hybridMultilevel"/>
    <w:tmpl w:val="05B09FFE"/>
    <w:lvl w:ilvl="0" w:tplc="6EA295CA">
      <w:start w:val="1"/>
      <w:numFmt w:val="decimal"/>
      <w:lvlText w:val="%1."/>
      <w:lvlJc w:val="left"/>
      <w:pPr>
        <w:ind w:left="360" w:hanging="360"/>
      </w:pPr>
      <w:rPr>
        <w:rFonts w:ascii="Arial" w:eastAsiaTheme="minorEastAsia" w:hAnsi="Arial" w:cstheme="minorBidi"/>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4" w15:restartNumberingAfterBreak="0">
    <w:nsid w:val="71384C07"/>
    <w:multiLevelType w:val="hybridMultilevel"/>
    <w:tmpl w:val="E2127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D95753"/>
    <w:multiLevelType w:val="hybridMultilevel"/>
    <w:tmpl w:val="86001DE0"/>
    <w:lvl w:ilvl="0" w:tplc="04090001">
      <w:start w:val="1"/>
      <w:numFmt w:val="bullet"/>
      <w:lvlText w:val=""/>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06" w15:restartNumberingAfterBreak="0">
    <w:nsid w:val="72AB5661"/>
    <w:multiLevelType w:val="hybridMultilevel"/>
    <w:tmpl w:val="450C7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3141CDB"/>
    <w:multiLevelType w:val="hybridMultilevel"/>
    <w:tmpl w:val="5F92B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ED24C3"/>
    <w:multiLevelType w:val="hybridMultilevel"/>
    <w:tmpl w:val="2DF44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7350A58"/>
    <w:multiLevelType w:val="hybridMultilevel"/>
    <w:tmpl w:val="FB4C4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BF2101"/>
    <w:multiLevelType w:val="hybridMultilevel"/>
    <w:tmpl w:val="C430F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9F50069"/>
    <w:multiLevelType w:val="hybridMultilevel"/>
    <w:tmpl w:val="DD440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AF02953"/>
    <w:multiLevelType w:val="hybridMultilevel"/>
    <w:tmpl w:val="225C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B886FC0"/>
    <w:multiLevelType w:val="multilevel"/>
    <w:tmpl w:val="0CD816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CA554C"/>
    <w:multiLevelType w:val="hybridMultilevel"/>
    <w:tmpl w:val="5A6424F6"/>
    <w:lvl w:ilvl="0" w:tplc="8FAE80DC">
      <w:start w:val="1"/>
      <w:numFmt w:val="decimal"/>
      <w:lvlText w:val="1.%1"/>
      <w:lvlJc w:val="left"/>
      <w:pPr>
        <w:ind w:left="644"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E6650A1"/>
    <w:multiLevelType w:val="multilevel"/>
    <w:tmpl w:val="4B2689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14"/>
  </w:num>
  <w:num w:numId="4">
    <w:abstractNumId w:val="99"/>
  </w:num>
  <w:num w:numId="5">
    <w:abstractNumId w:val="72"/>
  </w:num>
  <w:num w:numId="6">
    <w:abstractNumId w:val="57"/>
  </w:num>
  <w:num w:numId="7">
    <w:abstractNumId w:val="48"/>
  </w:num>
  <w:num w:numId="8">
    <w:abstractNumId w:val="111"/>
  </w:num>
  <w:num w:numId="9">
    <w:abstractNumId w:val="86"/>
  </w:num>
  <w:num w:numId="10">
    <w:abstractNumId w:val="16"/>
  </w:num>
  <w:num w:numId="11">
    <w:abstractNumId w:val="15"/>
  </w:num>
  <w:num w:numId="12">
    <w:abstractNumId w:val="18"/>
  </w:num>
  <w:num w:numId="13">
    <w:abstractNumId w:val="42"/>
  </w:num>
  <w:num w:numId="14">
    <w:abstractNumId w:val="26"/>
  </w:num>
  <w:num w:numId="15">
    <w:abstractNumId w:val="79"/>
  </w:num>
  <w:num w:numId="16">
    <w:abstractNumId w:val="113"/>
  </w:num>
  <w:num w:numId="17">
    <w:abstractNumId w:val="105"/>
  </w:num>
  <w:num w:numId="18">
    <w:abstractNumId w:val="84"/>
  </w:num>
  <w:num w:numId="19">
    <w:abstractNumId w:val="22"/>
  </w:num>
  <w:num w:numId="20">
    <w:abstractNumId w:val="9"/>
  </w:num>
  <w:num w:numId="21">
    <w:abstractNumId w:val="62"/>
  </w:num>
  <w:num w:numId="22">
    <w:abstractNumId w:val="73"/>
  </w:num>
  <w:num w:numId="23">
    <w:abstractNumId w:val="19"/>
  </w:num>
  <w:num w:numId="24">
    <w:abstractNumId w:val="8"/>
  </w:num>
  <w:num w:numId="25">
    <w:abstractNumId w:val="83"/>
  </w:num>
  <w:num w:numId="26">
    <w:abstractNumId w:val="41"/>
  </w:num>
  <w:num w:numId="27">
    <w:abstractNumId w:val="59"/>
  </w:num>
  <w:num w:numId="28">
    <w:abstractNumId w:val="34"/>
  </w:num>
  <w:num w:numId="29">
    <w:abstractNumId w:val="37"/>
  </w:num>
  <w:num w:numId="30">
    <w:abstractNumId w:val="68"/>
  </w:num>
  <w:num w:numId="31">
    <w:abstractNumId w:val="54"/>
  </w:num>
  <w:num w:numId="32">
    <w:abstractNumId w:val="110"/>
  </w:num>
  <w:num w:numId="33">
    <w:abstractNumId w:val="96"/>
  </w:num>
  <w:num w:numId="34">
    <w:abstractNumId w:val="106"/>
  </w:num>
  <w:num w:numId="35">
    <w:abstractNumId w:val="28"/>
  </w:num>
  <w:num w:numId="36">
    <w:abstractNumId w:val="109"/>
  </w:num>
  <w:num w:numId="37">
    <w:abstractNumId w:val="77"/>
  </w:num>
  <w:num w:numId="38">
    <w:abstractNumId w:val="44"/>
  </w:num>
  <w:num w:numId="39">
    <w:abstractNumId w:val="46"/>
  </w:num>
  <w:num w:numId="40">
    <w:abstractNumId w:val="12"/>
  </w:num>
  <w:num w:numId="41">
    <w:abstractNumId w:val="21"/>
  </w:num>
  <w:num w:numId="42">
    <w:abstractNumId w:val="93"/>
  </w:num>
  <w:num w:numId="43">
    <w:abstractNumId w:val="58"/>
  </w:num>
  <w:num w:numId="44">
    <w:abstractNumId w:val="78"/>
  </w:num>
  <w:num w:numId="45">
    <w:abstractNumId w:val="115"/>
  </w:num>
  <w:num w:numId="46">
    <w:abstractNumId w:val="5"/>
  </w:num>
  <w:num w:numId="47">
    <w:abstractNumId w:val="6"/>
  </w:num>
  <w:num w:numId="48">
    <w:abstractNumId w:val="76"/>
  </w:num>
  <w:num w:numId="49">
    <w:abstractNumId w:val="64"/>
  </w:num>
  <w:num w:numId="50">
    <w:abstractNumId w:val="71"/>
  </w:num>
  <w:num w:numId="51">
    <w:abstractNumId w:val="97"/>
  </w:num>
  <w:num w:numId="52">
    <w:abstractNumId w:val="45"/>
  </w:num>
  <w:num w:numId="53">
    <w:abstractNumId w:val="53"/>
  </w:num>
  <w:num w:numId="54">
    <w:abstractNumId w:val="10"/>
  </w:num>
  <w:num w:numId="55">
    <w:abstractNumId w:val="108"/>
  </w:num>
  <w:num w:numId="56">
    <w:abstractNumId w:val="66"/>
    <w:lvlOverride w:ilvl="0">
      <w:startOverride w:val="3"/>
    </w:lvlOverride>
  </w:num>
  <w:num w:numId="57">
    <w:abstractNumId w:val="55"/>
  </w:num>
  <w:num w:numId="58">
    <w:abstractNumId w:val="112"/>
  </w:num>
  <w:num w:numId="59">
    <w:abstractNumId w:val="90"/>
  </w:num>
  <w:num w:numId="60">
    <w:abstractNumId w:val="30"/>
  </w:num>
  <w:num w:numId="61">
    <w:abstractNumId w:val="20"/>
  </w:num>
  <w:num w:numId="62">
    <w:abstractNumId w:val="75"/>
  </w:num>
  <w:num w:numId="63">
    <w:abstractNumId w:val="2"/>
  </w:num>
  <w:num w:numId="64">
    <w:abstractNumId w:val="74"/>
  </w:num>
  <w:num w:numId="65">
    <w:abstractNumId w:val="35"/>
  </w:num>
  <w:num w:numId="66">
    <w:abstractNumId w:val="29"/>
  </w:num>
  <w:num w:numId="67">
    <w:abstractNumId w:val="95"/>
  </w:num>
  <w:num w:numId="68">
    <w:abstractNumId w:val="13"/>
  </w:num>
  <w:num w:numId="69">
    <w:abstractNumId w:val="85"/>
  </w:num>
  <w:num w:numId="70">
    <w:abstractNumId w:val="4"/>
  </w:num>
  <w:num w:numId="71">
    <w:abstractNumId w:val="67"/>
  </w:num>
  <w:num w:numId="72">
    <w:abstractNumId w:val="100"/>
  </w:num>
  <w:num w:numId="73">
    <w:abstractNumId w:val="104"/>
  </w:num>
  <w:num w:numId="74">
    <w:abstractNumId w:val="36"/>
  </w:num>
  <w:num w:numId="75">
    <w:abstractNumId w:val="81"/>
  </w:num>
  <w:num w:numId="76">
    <w:abstractNumId w:val="69"/>
  </w:num>
  <w:num w:numId="77">
    <w:abstractNumId w:val="39"/>
  </w:num>
  <w:num w:numId="78">
    <w:abstractNumId w:val="60"/>
  </w:num>
  <w:num w:numId="79">
    <w:abstractNumId w:val="27"/>
  </w:num>
  <w:num w:numId="80">
    <w:abstractNumId w:val="87"/>
  </w:num>
  <w:num w:numId="81">
    <w:abstractNumId w:val="65"/>
  </w:num>
  <w:num w:numId="82">
    <w:abstractNumId w:val="56"/>
  </w:num>
  <w:num w:numId="83">
    <w:abstractNumId w:val="92"/>
  </w:num>
  <w:num w:numId="84">
    <w:abstractNumId w:val="103"/>
  </w:num>
  <w:num w:numId="85">
    <w:abstractNumId w:val="61"/>
  </w:num>
  <w:num w:numId="86">
    <w:abstractNumId w:val="70"/>
  </w:num>
  <w:num w:numId="87">
    <w:abstractNumId w:val="52"/>
  </w:num>
  <w:num w:numId="88">
    <w:abstractNumId w:val="40"/>
  </w:num>
  <w:num w:numId="89">
    <w:abstractNumId w:val="98"/>
  </w:num>
  <w:num w:numId="90">
    <w:abstractNumId w:val="80"/>
  </w:num>
  <w:num w:numId="91">
    <w:abstractNumId w:val="63"/>
  </w:num>
  <w:num w:numId="92">
    <w:abstractNumId w:val="91"/>
  </w:num>
  <w:num w:numId="93">
    <w:abstractNumId w:val="50"/>
  </w:num>
  <w:num w:numId="94">
    <w:abstractNumId w:val="101"/>
  </w:num>
  <w:num w:numId="95">
    <w:abstractNumId w:val="7"/>
  </w:num>
  <w:num w:numId="96">
    <w:abstractNumId w:val="38"/>
  </w:num>
  <w:num w:numId="97">
    <w:abstractNumId w:val="51"/>
  </w:num>
  <w:num w:numId="98">
    <w:abstractNumId w:val="102"/>
  </w:num>
  <w:num w:numId="99">
    <w:abstractNumId w:val="17"/>
  </w:num>
  <w:num w:numId="100">
    <w:abstractNumId w:val="89"/>
  </w:num>
  <w:num w:numId="101">
    <w:abstractNumId w:val="23"/>
  </w:num>
  <w:num w:numId="102">
    <w:abstractNumId w:val="47"/>
  </w:num>
  <w:num w:numId="103">
    <w:abstractNumId w:val="88"/>
  </w:num>
  <w:num w:numId="104">
    <w:abstractNumId w:val="25"/>
  </w:num>
  <w:num w:numId="105">
    <w:abstractNumId w:val="31"/>
  </w:num>
  <w:num w:numId="106">
    <w:abstractNumId w:val="82"/>
  </w:num>
  <w:num w:numId="107">
    <w:abstractNumId w:val="43"/>
  </w:num>
  <w:num w:numId="108">
    <w:abstractNumId w:val="33"/>
  </w:num>
  <w:num w:numId="109">
    <w:abstractNumId w:val="49"/>
  </w:num>
  <w:num w:numId="110">
    <w:abstractNumId w:val="32"/>
  </w:num>
  <w:num w:numId="111">
    <w:abstractNumId w:val="94"/>
  </w:num>
  <w:num w:numId="112">
    <w:abstractNumId w:val="14"/>
  </w:num>
  <w:num w:numId="113">
    <w:abstractNumId w:val="107"/>
  </w:num>
  <w:num w:numId="114">
    <w:abstractNumId w:val="66"/>
  </w:num>
  <w:num w:numId="115">
    <w:abstractNumId w:val="11"/>
  </w:num>
  <w:num w:numId="116">
    <w:abstractNumId w:val="24"/>
  </w:num>
  <w:num w:numId="117">
    <w:abstractNumId w:val="3"/>
  </w:num>
  <w:numIdMacAtCleanup w:val="1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kmana.dani@gmail.com">
    <w15:presenceInfo w15:providerId="None" w15:userId="rukmana.dani@g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hideGrammaticalErrors/>
  <w:proofState w:spelling="clean" w:grammar="clean"/>
  <w:attachedTemplate r:id="rId1"/>
  <w:defaultTabStop w:val="720"/>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E5F2E"/>
    <w:rsid w:val="00000B92"/>
    <w:rsid w:val="000025AA"/>
    <w:rsid w:val="0000273A"/>
    <w:rsid w:val="00003A5D"/>
    <w:rsid w:val="00003DD0"/>
    <w:rsid w:val="00007299"/>
    <w:rsid w:val="00012796"/>
    <w:rsid w:val="00015CE1"/>
    <w:rsid w:val="000169BB"/>
    <w:rsid w:val="00016FD4"/>
    <w:rsid w:val="00017799"/>
    <w:rsid w:val="00020299"/>
    <w:rsid w:val="00020B9C"/>
    <w:rsid w:val="00020DB9"/>
    <w:rsid w:val="000210F7"/>
    <w:rsid w:val="00022A2E"/>
    <w:rsid w:val="00022CD6"/>
    <w:rsid w:val="00027D87"/>
    <w:rsid w:val="0003049A"/>
    <w:rsid w:val="0003277E"/>
    <w:rsid w:val="000339F8"/>
    <w:rsid w:val="0003574A"/>
    <w:rsid w:val="00036960"/>
    <w:rsid w:val="000369C1"/>
    <w:rsid w:val="00036CCC"/>
    <w:rsid w:val="000410E0"/>
    <w:rsid w:val="00041B8F"/>
    <w:rsid w:val="00045B26"/>
    <w:rsid w:val="00052866"/>
    <w:rsid w:val="000545AA"/>
    <w:rsid w:val="00054A2C"/>
    <w:rsid w:val="00056867"/>
    <w:rsid w:val="000571BC"/>
    <w:rsid w:val="0006336C"/>
    <w:rsid w:val="00064F4A"/>
    <w:rsid w:val="000664B9"/>
    <w:rsid w:val="0007091B"/>
    <w:rsid w:val="00073446"/>
    <w:rsid w:val="00075FB1"/>
    <w:rsid w:val="00081A87"/>
    <w:rsid w:val="000826EA"/>
    <w:rsid w:val="00082787"/>
    <w:rsid w:val="00090D38"/>
    <w:rsid w:val="00093B7B"/>
    <w:rsid w:val="000946E4"/>
    <w:rsid w:val="00095713"/>
    <w:rsid w:val="000A22E3"/>
    <w:rsid w:val="000A3DC6"/>
    <w:rsid w:val="000A5438"/>
    <w:rsid w:val="000B148D"/>
    <w:rsid w:val="000B286A"/>
    <w:rsid w:val="000B6EDC"/>
    <w:rsid w:val="000C3743"/>
    <w:rsid w:val="000C3ED2"/>
    <w:rsid w:val="000C5B11"/>
    <w:rsid w:val="000C7FEA"/>
    <w:rsid w:val="000D1442"/>
    <w:rsid w:val="000D229B"/>
    <w:rsid w:val="000D3054"/>
    <w:rsid w:val="000D3D66"/>
    <w:rsid w:val="000D3E63"/>
    <w:rsid w:val="000D5DDF"/>
    <w:rsid w:val="000D5EFB"/>
    <w:rsid w:val="000D6E7C"/>
    <w:rsid w:val="000E193D"/>
    <w:rsid w:val="000E205C"/>
    <w:rsid w:val="000F2673"/>
    <w:rsid w:val="000F5434"/>
    <w:rsid w:val="000F62DF"/>
    <w:rsid w:val="00100080"/>
    <w:rsid w:val="001015B6"/>
    <w:rsid w:val="00103EF6"/>
    <w:rsid w:val="001063B5"/>
    <w:rsid w:val="00106A55"/>
    <w:rsid w:val="001100FD"/>
    <w:rsid w:val="00110C78"/>
    <w:rsid w:val="00111770"/>
    <w:rsid w:val="001125F5"/>
    <w:rsid w:val="00116849"/>
    <w:rsid w:val="00116D9F"/>
    <w:rsid w:val="0012199D"/>
    <w:rsid w:val="00125184"/>
    <w:rsid w:val="00125DBC"/>
    <w:rsid w:val="001262AF"/>
    <w:rsid w:val="001271F4"/>
    <w:rsid w:val="00127563"/>
    <w:rsid w:val="00127C65"/>
    <w:rsid w:val="00127CC6"/>
    <w:rsid w:val="00130AAC"/>
    <w:rsid w:val="00130CD3"/>
    <w:rsid w:val="00131D85"/>
    <w:rsid w:val="00132ADD"/>
    <w:rsid w:val="0013465D"/>
    <w:rsid w:val="001369B7"/>
    <w:rsid w:val="00137B68"/>
    <w:rsid w:val="00137D52"/>
    <w:rsid w:val="00141619"/>
    <w:rsid w:val="001431FE"/>
    <w:rsid w:val="00144C8F"/>
    <w:rsid w:val="00146170"/>
    <w:rsid w:val="00146EFE"/>
    <w:rsid w:val="001510E2"/>
    <w:rsid w:val="00154DE3"/>
    <w:rsid w:val="001567C8"/>
    <w:rsid w:val="00157F62"/>
    <w:rsid w:val="00160C94"/>
    <w:rsid w:val="00162F7F"/>
    <w:rsid w:val="0016407F"/>
    <w:rsid w:val="001708FC"/>
    <w:rsid w:val="00171106"/>
    <w:rsid w:val="001730CC"/>
    <w:rsid w:val="00173E41"/>
    <w:rsid w:val="001824F7"/>
    <w:rsid w:val="0018424B"/>
    <w:rsid w:val="00185530"/>
    <w:rsid w:val="00185757"/>
    <w:rsid w:val="00186232"/>
    <w:rsid w:val="00190469"/>
    <w:rsid w:val="00191437"/>
    <w:rsid w:val="00191ADE"/>
    <w:rsid w:val="001938B6"/>
    <w:rsid w:val="00195238"/>
    <w:rsid w:val="0019559B"/>
    <w:rsid w:val="00196ECF"/>
    <w:rsid w:val="00197C18"/>
    <w:rsid w:val="001A0874"/>
    <w:rsid w:val="001A24FA"/>
    <w:rsid w:val="001A3717"/>
    <w:rsid w:val="001A4901"/>
    <w:rsid w:val="001A78AF"/>
    <w:rsid w:val="001B1E77"/>
    <w:rsid w:val="001B2439"/>
    <w:rsid w:val="001B3CCC"/>
    <w:rsid w:val="001B44B5"/>
    <w:rsid w:val="001B4680"/>
    <w:rsid w:val="001C023D"/>
    <w:rsid w:val="001C227A"/>
    <w:rsid w:val="001C2ABB"/>
    <w:rsid w:val="001C408A"/>
    <w:rsid w:val="001D1B07"/>
    <w:rsid w:val="001E036C"/>
    <w:rsid w:val="001E31A7"/>
    <w:rsid w:val="001E579C"/>
    <w:rsid w:val="001E6DBF"/>
    <w:rsid w:val="001F03B0"/>
    <w:rsid w:val="001F3C61"/>
    <w:rsid w:val="00200072"/>
    <w:rsid w:val="00202478"/>
    <w:rsid w:val="00202632"/>
    <w:rsid w:val="00203170"/>
    <w:rsid w:val="00203C87"/>
    <w:rsid w:val="00203F7B"/>
    <w:rsid w:val="0020617A"/>
    <w:rsid w:val="0020740E"/>
    <w:rsid w:val="0020782E"/>
    <w:rsid w:val="002100BD"/>
    <w:rsid w:val="0021025C"/>
    <w:rsid w:val="0021133D"/>
    <w:rsid w:val="00213F92"/>
    <w:rsid w:val="002163EE"/>
    <w:rsid w:val="002229CE"/>
    <w:rsid w:val="0023097D"/>
    <w:rsid w:val="0023126B"/>
    <w:rsid w:val="00245839"/>
    <w:rsid w:val="00246BFA"/>
    <w:rsid w:val="00247411"/>
    <w:rsid w:val="002476DC"/>
    <w:rsid w:val="00247726"/>
    <w:rsid w:val="00252BE4"/>
    <w:rsid w:val="00252C5A"/>
    <w:rsid w:val="00253DEB"/>
    <w:rsid w:val="00254989"/>
    <w:rsid w:val="002550D7"/>
    <w:rsid w:val="002553B8"/>
    <w:rsid w:val="00260326"/>
    <w:rsid w:val="002606A9"/>
    <w:rsid w:val="002659E5"/>
    <w:rsid w:val="00266602"/>
    <w:rsid w:val="00273900"/>
    <w:rsid w:val="00276A7F"/>
    <w:rsid w:val="00277B4E"/>
    <w:rsid w:val="00277CC2"/>
    <w:rsid w:val="00280B55"/>
    <w:rsid w:val="00280DAD"/>
    <w:rsid w:val="00281992"/>
    <w:rsid w:val="002819C7"/>
    <w:rsid w:val="002819E0"/>
    <w:rsid w:val="00282C90"/>
    <w:rsid w:val="00283FC3"/>
    <w:rsid w:val="002920E8"/>
    <w:rsid w:val="00292173"/>
    <w:rsid w:val="0029230E"/>
    <w:rsid w:val="002937BD"/>
    <w:rsid w:val="00296090"/>
    <w:rsid w:val="002978C6"/>
    <w:rsid w:val="00297970"/>
    <w:rsid w:val="00297E8C"/>
    <w:rsid w:val="002A00D8"/>
    <w:rsid w:val="002A00FB"/>
    <w:rsid w:val="002A4B8B"/>
    <w:rsid w:val="002A5767"/>
    <w:rsid w:val="002A5B0A"/>
    <w:rsid w:val="002B089F"/>
    <w:rsid w:val="002B0C66"/>
    <w:rsid w:val="002B4DB4"/>
    <w:rsid w:val="002B5704"/>
    <w:rsid w:val="002B72D6"/>
    <w:rsid w:val="002C35A5"/>
    <w:rsid w:val="002C5C2E"/>
    <w:rsid w:val="002C78A1"/>
    <w:rsid w:val="002C7AD9"/>
    <w:rsid w:val="002D0181"/>
    <w:rsid w:val="002D04C6"/>
    <w:rsid w:val="002D18AC"/>
    <w:rsid w:val="002D214B"/>
    <w:rsid w:val="002D39DA"/>
    <w:rsid w:val="002D4FB6"/>
    <w:rsid w:val="002D674C"/>
    <w:rsid w:val="002E10B4"/>
    <w:rsid w:val="002E14E8"/>
    <w:rsid w:val="002E2BC7"/>
    <w:rsid w:val="002E300E"/>
    <w:rsid w:val="002E6BA6"/>
    <w:rsid w:val="002F1213"/>
    <w:rsid w:val="002F1974"/>
    <w:rsid w:val="002F27C5"/>
    <w:rsid w:val="002F3202"/>
    <w:rsid w:val="002F36C6"/>
    <w:rsid w:val="002F5053"/>
    <w:rsid w:val="002F53FC"/>
    <w:rsid w:val="002F61C6"/>
    <w:rsid w:val="002F7616"/>
    <w:rsid w:val="002F7772"/>
    <w:rsid w:val="003001BC"/>
    <w:rsid w:val="00305ED7"/>
    <w:rsid w:val="0030721B"/>
    <w:rsid w:val="003106E3"/>
    <w:rsid w:val="00311D1A"/>
    <w:rsid w:val="0031426D"/>
    <w:rsid w:val="0032109E"/>
    <w:rsid w:val="0032125D"/>
    <w:rsid w:val="003229F8"/>
    <w:rsid w:val="00326C2F"/>
    <w:rsid w:val="003328A5"/>
    <w:rsid w:val="00332C8C"/>
    <w:rsid w:val="0033365A"/>
    <w:rsid w:val="00333F7D"/>
    <w:rsid w:val="00334E5C"/>
    <w:rsid w:val="003374E8"/>
    <w:rsid w:val="003429EE"/>
    <w:rsid w:val="0034346A"/>
    <w:rsid w:val="003459DE"/>
    <w:rsid w:val="00345A36"/>
    <w:rsid w:val="00347588"/>
    <w:rsid w:val="003516A8"/>
    <w:rsid w:val="00351935"/>
    <w:rsid w:val="00352953"/>
    <w:rsid w:val="00352E5D"/>
    <w:rsid w:val="003565C0"/>
    <w:rsid w:val="003570B5"/>
    <w:rsid w:val="0036167C"/>
    <w:rsid w:val="00362572"/>
    <w:rsid w:val="003658C7"/>
    <w:rsid w:val="003672BF"/>
    <w:rsid w:val="003714E0"/>
    <w:rsid w:val="00374E92"/>
    <w:rsid w:val="0037611E"/>
    <w:rsid w:val="00380516"/>
    <w:rsid w:val="003806E6"/>
    <w:rsid w:val="00381EFE"/>
    <w:rsid w:val="00382F46"/>
    <w:rsid w:val="00384B40"/>
    <w:rsid w:val="00385B04"/>
    <w:rsid w:val="00390171"/>
    <w:rsid w:val="00393E65"/>
    <w:rsid w:val="00397737"/>
    <w:rsid w:val="003A1881"/>
    <w:rsid w:val="003A404B"/>
    <w:rsid w:val="003A4996"/>
    <w:rsid w:val="003A6010"/>
    <w:rsid w:val="003B0731"/>
    <w:rsid w:val="003B26ED"/>
    <w:rsid w:val="003B523F"/>
    <w:rsid w:val="003C03B4"/>
    <w:rsid w:val="003C09F0"/>
    <w:rsid w:val="003C39C7"/>
    <w:rsid w:val="003C5470"/>
    <w:rsid w:val="003C67CA"/>
    <w:rsid w:val="003C7BB7"/>
    <w:rsid w:val="003D051B"/>
    <w:rsid w:val="003D10B1"/>
    <w:rsid w:val="003D292B"/>
    <w:rsid w:val="003D54D3"/>
    <w:rsid w:val="003D55CD"/>
    <w:rsid w:val="003D5BC6"/>
    <w:rsid w:val="003D7F78"/>
    <w:rsid w:val="003E170A"/>
    <w:rsid w:val="003E3963"/>
    <w:rsid w:val="003E5171"/>
    <w:rsid w:val="003E57E3"/>
    <w:rsid w:val="003F1162"/>
    <w:rsid w:val="0040405A"/>
    <w:rsid w:val="004055C6"/>
    <w:rsid w:val="00405C37"/>
    <w:rsid w:val="00406A3F"/>
    <w:rsid w:val="004076DB"/>
    <w:rsid w:val="00407D5B"/>
    <w:rsid w:val="00410861"/>
    <w:rsid w:val="0041123C"/>
    <w:rsid w:val="004165DC"/>
    <w:rsid w:val="004165F8"/>
    <w:rsid w:val="00420321"/>
    <w:rsid w:val="00423FFA"/>
    <w:rsid w:val="004271A2"/>
    <w:rsid w:val="00430C26"/>
    <w:rsid w:val="00432AE6"/>
    <w:rsid w:val="00432FEA"/>
    <w:rsid w:val="00434019"/>
    <w:rsid w:val="004352D9"/>
    <w:rsid w:val="00435BC1"/>
    <w:rsid w:val="00441D6B"/>
    <w:rsid w:val="00441DBA"/>
    <w:rsid w:val="00443739"/>
    <w:rsid w:val="004444CB"/>
    <w:rsid w:val="004447C7"/>
    <w:rsid w:val="0044501B"/>
    <w:rsid w:val="00446FA5"/>
    <w:rsid w:val="0045584C"/>
    <w:rsid w:val="004563A4"/>
    <w:rsid w:val="00461024"/>
    <w:rsid w:val="00461A09"/>
    <w:rsid w:val="00462733"/>
    <w:rsid w:val="0047008C"/>
    <w:rsid w:val="0047185D"/>
    <w:rsid w:val="004727DF"/>
    <w:rsid w:val="004762C0"/>
    <w:rsid w:val="00477A46"/>
    <w:rsid w:val="004818C0"/>
    <w:rsid w:val="00482F21"/>
    <w:rsid w:val="00483AE8"/>
    <w:rsid w:val="00483DE7"/>
    <w:rsid w:val="00483FEC"/>
    <w:rsid w:val="004844AF"/>
    <w:rsid w:val="004848A8"/>
    <w:rsid w:val="00485234"/>
    <w:rsid w:val="0048593D"/>
    <w:rsid w:val="00486219"/>
    <w:rsid w:val="00486C6C"/>
    <w:rsid w:val="00486D68"/>
    <w:rsid w:val="004913C2"/>
    <w:rsid w:val="00494095"/>
    <w:rsid w:val="00495BDD"/>
    <w:rsid w:val="004964C8"/>
    <w:rsid w:val="00497AF7"/>
    <w:rsid w:val="004A0824"/>
    <w:rsid w:val="004A0E8A"/>
    <w:rsid w:val="004A3BF7"/>
    <w:rsid w:val="004A3C72"/>
    <w:rsid w:val="004A3D28"/>
    <w:rsid w:val="004A6010"/>
    <w:rsid w:val="004B03FA"/>
    <w:rsid w:val="004B0B49"/>
    <w:rsid w:val="004C0092"/>
    <w:rsid w:val="004C1411"/>
    <w:rsid w:val="004C1C8F"/>
    <w:rsid w:val="004C5D11"/>
    <w:rsid w:val="004C75CA"/>
    <w:rsid w:val="004C76DF"/>
    <w:rsid w:val="004C7DD6"/>
    <w:rsid w:val="004D1F4B"/>
    <w:rsid w:val="004D28A6"/>
    <w:rsid w:val="004D2F85"/>
    <w:rsid w:val="004D3831"/>
    <w:rsid w:val="004D5B6D"/>
    <w:rsid w:val="004D5BE7"/>
    <w:rsid w:val="004D7241"/>
    <w:rsid w:val="004D73A3"/>
    <w:rsid w:val="004D7543"/>
    <w:rsid w:val="004D77BD"/>
    <w:rsid w:val="004E46ED"/>
    <w:rsid w:val="004E54C5"/>
    <w:rsid w:val="004E6256"/>
    <w:rsid w:val="004E6D01"/>
    <w:rsid w:val="004E749C"/>
    <w:rsid w:val="004F08B1"/>
    <w:rsid w:val="004F22DE"/>
    <w:rsid w:val="004F26DE"/>
    <w:rsid w:val="004F3F32"/>
    <w:rsid w:val="004F45ED"/>
    <w:rsid w:val="004F5DB4"/>
    <w:rsid w:val="004F6169"/>
    <w:rsid w:val="00501CB7"/>
    <w:rsid w:val="0050372B"/>
    <w:rsid w:val="00513927"/>
    <w:rsid w:val="00515E64"/>
    <w:rsid w:val="0052405E"/>
    <w:rsid w:val="00525EF2"/>
    <w:rsid w:val="00526F54"/>
    <w:rsid w:val="00527CE7"/>
    <w:rsid w:val="0053050E"/>
    <w:rsid w:val="005339A9"/>
    <w:rsid w:val="0053513B"/>
    <w:rsid w:val="005357E0"/>
    <w:rsid w:val="0053796E"/>
    <w:rsid w:val="005421A3"/>
    <w:rsid w:val="00542B3F"/>
    <w:rsid w:val="005477E4"/>
    <w:rsid w:val="00547B10"/>
    <w:rsid w:val="00551DD0"/>
    <w:rsid w:val="005527A4"/>
    <w:rsid w:val="00552EC5"/>
    <w:rsid w:val="00553F64"/>
    <w:rsid w:val="005552EB"/>
    <w:rsid w:val="00560011"/>
    <w:rsid w:val="00560413"/>
    <w:rsid w:val="005614C4"/>
    <w:rsid w:val="005638AB"/>
    <w:rsid w:val="005715EE"/>
    <w:rsid w:val="00571983"/>
    <w:rsid w:val="00571EE4"/>
    <w:rsid w:val="0057247C"/>
    <w:rsid w:val="0057289D"/>
    <w:rsid w:val="0057492B"/>
    <w:rsid w:val="00575304"/>
    <w:rsid w:val="0057568E"/>
    <w:rsid w:val="005777A1"/>
    <w:rsid w:val="00581BE4"/>
    <w:rsid w:val="00582111"/>
    <w:rsid w:val="00582702"/>
    <w:rsid w:val="005874D7"/>
    <w:rsid w:val="00587877"/>
    <w:rsid w:val="00592990"/>
    <w:rsid w:val="00595B76"/>
    <w:rsid w:val="00595DAB"/>
    <w:rsid w:val="00596D7D"/>
    <w:rsid w:val="00597F75"/>
    <w:rsid w:val="005A1A2F"/>
    <w:rsid w:val="005A218A"/>
    <w:rsid w:val="005A2587"/>
    <w:rsid w:val="005A2E38"/>
    <w:rsid w:val="005A3D0B"/>
    <w:rsid w:val="005A7007"/>
    <w:rsid w:val="005A7374"/>
    <w:rsid w:val="005B19BE"/>
    <w:rsid w:val="005B4448"/>
    <w:rsid w:val="005B56B0"/>
    <w:rsid w:val="005B767C"/>
    <w:rsid w:val="005C1649"/>
    <w:rsid w:val="005C262D"/>
    <w:rsid w:val="005C343B"/>
    <w:rsid w:val="005C492B"/>
    <w:rsid w:val="005C539B"/>
    <w:rsid w:val="005C58D0"/>
    <w:rsid w:val="005D349C"/>
    <w:rsid w:val="005D5437"/>
    <w:rsid w:val="005D6699"/>
    <w:rsid w:val="005D6DCD"/>
    <w:rsid w:val="005E10E4"/>
    <w:rsid w:val="005E2271"/>
    <w:rsid w:val="005E346D"/>
    <w:rsid w:val="005E5F2E"/>
    <w:rsid w:val="005F0B7D"/>
    <w:rsid w:val="005F2BAE"/>
    <w:rsid w:val="005F3490"/>
    <w:rsid w:val="005F3522"/>
    <w:rsid w:val="005F3D59"/>
    <w:rsid w:val="005F41C7"/>
    <w:rsid w:val="005F57EB"/>
    <w:rsid w:val="005F66DD"/>
    <w:rsid w:val="005F6EDF"/>
    <w:rsid w:val="00600482"/>
    <w:rsid w:val="00600CAF"/>
    <w:rsid w:val="00601580"/>
    <w:rsid w:val="00602786"/>
    <w:rsid w:val="00611386"/>
    <w:rsid w:val="00615210"/>
    <w:rsid w:val="00616DB4"/>
    <w:rsid w:val="00616FD2"/>
    <w:rsid w:val="0062156E"/>
    <w:rsid w:val="00621A5A"/>
    <w:rsid w:val="00621C8B"/>
    <w:rsid w:val="006227BA"/>
    <w:rsid w:val="00622F91"/>
    <w:rsid w:val="00623AE9"/>
    <w:rsid w:val="006245E5"/>
    <w:rsid w:val="00624859"/>
    <w:rsid w:val="00624FE4"/>
    <w:rsid w:val="006271A0"/>
    <w:rsid w:val="00635374"/>
    <w:rsid w:val="006355AF"/>
    <w:rsid w:val="00635E06"/>
    <w:rsid w:val="0063728F"/>
    <w:rsid w:val="006417F2"/>
    <w:rsid w:val="006420D5"/>
    <w:rsid w:val="006441BA"/>
    <w:rsid w:val="00645B8D"/>
    <w:rsid w:val="00650F47"/>
    <w:rsid w:val="00652541"/>
    <w:rsid w:val="006538FF"/>
    <w:rsid w:val="00655985"/>
    <w:rsid w:val="0065739F"/>
    <w:rsid w:val="00657951"/>
    <w:rsid w:val="006601AD"/>
    <w:rsid w:val="00664C8F"/>
    <w:rsid w:val="006650C0"/>
    <w:rsid w:val="006704D8"/>
    <w:rsid w:val="0067413E"/>
    <w:rsid w:val="00677715"/>
    <w:rsid w:val="006803E7"/>
    <w:rsid w:val="00686804"/>
    <w:rsid w:val="00697EC9"/>
    <w:rsid w:val="006A26B6"/>
    <w:rsid w:val="006A2C3E"/>
    <w:rsid w:val="006A7640"/>
    <w:rsid w:val="006B042A"/>
    <w:rsid w:val="006B1EB9"/>
    <w:rsid w:val="006B3062"/>
    <w:rsid w:val="006B4B05"/>
    <w:rsid w:val="006C0E39"/>
    <w:rsid w:val="006C1AB1"/>
    <w:rsid w:val="006C440C"/>
    <w:rsid w:val="006C4D51"/>
    <w:rsid w:val="006C567D"/>
    <w:rsid w:val="006C6F53"/>
    <w:rsid w:val="006D630B"/>
    <w:rsid w:val="006E007A"/>
    <w:rsid w:val="006E0B21"/>
    <w:rsid w:val="006E12FC"/>
    <w:rsid w:val="006E1A7D"/>
    <w:rsid w:val="006E34F4"/>
    <w:rsid w:val="006E3CBC"/>
    <w:rsid w:val="006E7209"/>
    <w:rsid w:val="006E7AEF"/>
    <w:rsid w:val="006F0844"/>
    <w:rsid w:val="006F4C01"/>
    <w:rsid w:val="006F4D72"/>
    <w:rsid w:val="006F62D5"/>
    <w:rsid w:val="006F6666"/>
    <w:rsid w:val="007015EA"/>
    <w:rsid w:val="007035A2"/>
    <w:rsid w:val="00707A30"/>
    <w:rsid w:val="00710662"/>
    <w:rsid w:val="007115EA"/>
    <w:rsid w:val="00713367"/>
    <w:rsid w:val="0071479D"/>
    <w:rsid w:val="007155BE"/>
    <w:rsid w:val="00716244"/>
    <w:rsid w:val="00716A4A"/>
    <w:rsid w:val="0071756E"/>
    <w:rsid w:val="00717B27"/>
    <w:rsid w:val="007234A7"/>
    <w:rsid w:val="00725AD9"/>
    <w:rsid w:val="0072661C"/>
    <w:rsid w:val="00730633"/>
    <w:rsid w:val="00730F29"/>
    <w:rsid w:val="00732B04"/>
    <w:rsid w:val="007367C5"/>
    <w:rsid w:val="00740627"/>
    <w:rsid w:val="00740854"/>
    <w:rsid w:val="007412A3"/>
    <w:rsid w:val="00746C6C"/>
    <w:rsid w:val="00750476"/>
    <w:rsid w:val="007531CD"/>
    <w:rsid w:val="00756C54"/>
    <w:rsid w:val="007570C2"/>
    <w:rsid w:val="007636A8"/>
    <w:rsid w:val="00763DC2"/>
    <w:rsid w:val="0076615D"/>
    <w:rsid w:val="00770AB6"/>
    <w:rsid w:val="00772CDB"/>
    <w:rsid w:val="007741F6"/>
    <w:rsid w:val="0078027D"/>
    <w:rsid w:val="007805A8"/>
    <w:rsid w:val="0078320D"/>
    <w:rsid w:val="00787A7E"/>
    <w:rsid w:val="00790BB3"/>
    <w:rsid w:val="00793630"/>
    <w:rsid w:val="007942F5"/>
    <w:rsid w:val="0079523D"/>
    <w:rsid w:val="00795588"/>
    <w:rsid w:val="00796067"/>
    <w:rsid w:val="007A0198"/>
    <w:rsid w:val="007A1754"/>
    <w:rsid w:val="007A1B00"/>
    <w:rsid w:val="007A55F2"/>
    <w:rsid w:val="007A6AA6"/>
    <w:rsid w:val="007B074E"/>
    <w:rsid w:val="007B28B7"/>
    <w:rsid w:val="007B3B3F"/>
    <w:rsid w:val="007B3E73"/>
    <w:rsid w:val="007B44FE"/>
    <w:rsid w:val="007B7CBD"/>
    <w:rsid w:val="007C4DA3"/>
    <w:rsid w:val="007C523D"/>
    <w:rsid w:val="007C62DF"/>
    <w:rsid w:val="007C67B8"/>
    <w:rsid w:val="007D0252"/>
    <w:rsid w:val="007D43E7"/>
    <w:rsid w:val="007D4A2E"/>
    <w:rsid w:val="007D6A88"/>
    <w:rsid w:val="007D6F30"/>
    <w:rsid w:val="007D71C9"/>
    <w:rsid w:val="007E0F20"/>
    <w:rsid w:val="007E1AFE"/>
    <w:rsid w:val="007E4678"/>
    <w:rsid w:val="007E4B14"/>
    <w:rsid w:val="007E4C1A"/>
    <w:rsid w:val="007E56F5"/>
    <w:rsid w:val="007E68FB"/>
    <w:rsid w:val="007E79F1"/>
    <w:rsid w:val="007E7F9D"/>
    <w:rsid w:val="007F0237"/>
    <w:rsid w:val="007F231A"/>
    <w:rsid w:val="007F37BC"/>
    <w:rsid w:val="007F4367"/>
    <w:rsid w:val="007F44EB"/>
    <w:rsid w:val="007F621F"/>
    <w:rsid w:val="008008DF"/>
    <w:rsid w:val="008016B5"/>
    <w:rsid w:val="008028B1"/>
    <w:rsid w:val="00802A4D"/>
    <w:rsid w:val="00810CA2"/>
    <w:rsid w:val="00810FC1"/>
    <w:rsid w:val="008111D3"/>
    <w:rsid w:val="0081130F"/>
    <w:rsid w:val="00813437"/>
    <w:rsid w:val="008134DA"/>
    <w:rsid w:val="00814C70"/>
    <w:rsid w:val="00814E8D"/>
    <w:rsid w:val="00816FEE"/>
    <w:rsid w:val="00820690"/>
    <w:rsid w:val="00821B22"/>
    <w:rsid w:val="00824E7E"/>
    <w:rsid w:val="008255E2"/>
    <w:rsid w:val="00825F76"/>
    <w:rsid w:val="00826756"/>
    <w:rsid w:val="00831168"/>
    <w:rsid w:val="00835519"/>
    <w:rsid w:val="00836965"/>
    <w:rsid w:val="0083735B"/>
    <w:rsid w:val="00840B4A"/>
    <w:rsid w:val="00841351"/>
    <w:rsid w:val="0084371E"/>
    <w:rsid w:val="008457F1"/>
    <w:rsid w:val="00846154"/>
    <w:rsid w:val="00846F3F"/>
    <w:rsid w:val="00846FA8"/>
    <w:rsid w:val="008549DD"/>
    <w:rsid w:val="00856601"/>
    <w:rsid w:val="008613B4"/>
    <w:rsid w:val="00862AEC"/>
    <w:rsid w:val="00863C3B"/>
    <w:rsid w:val="00867EB1"/>
    <w:rsid w:val="00872FA1"/>
    <w:rsid w:val="00873784"/>
    <w:rsid w:val="00875519"/>
    <w:rsid w:val="00875750"/>
    <w:rsid w:val="0087586F"/>
    <w:rsid w:val="00881F6D"/>
    <w:rsid w:val="008822EC"/>
    <w:rsid w:val="00884AD0"/>
    <w:rsid w:val="00885BEF"/>
    <w:rsid w:val="00886DB8"/>
    <w:rsid w:val="008963FF"/>
    <w:rsid w:val="008A393B"/>
    <w:rsid w:val="008A3CF3"/>
    <w:rsid w:val="008A4BD5"/>
    <w:rsid w:val="008A5BDA"/>
    <w:rsid w:val="008B0117"/>
    <w:rsid w:val="008B2536"/>
    <w:rsid w:val="008B2DFD"/>
    <w:rsid w:val="008B3981"/>
    <w:rsid w:val="008B433C"/>
    <w:rsid w:val="008B5DFF"/>
    <w:rsid w:val="008B71B5"/>
    <w:rsid w:val="008B7E4C"/>
    <w:rsid w:val="008C42FA"/>
    <w:rsid w:val="008D0298"/>
    <w:rsid w:val="008D137F"/>
    <w:rsid w:val="008D1EFA"/>
    <w:rsid w:val="008D2333"/>
    <w:rsid w:val="008D2368"/>
    <w:rsid w:val="008D284B"/>
    <w:rsid w:val="008D4B32"/>
    <w:rsid w:val="008D7A50"/>
    <w:rsid w:val="008D7E44"/>
    <w:rsid w:val="008E035E"/>
    <w:rsid w:val="008E42AE"/>
    <w:rsid w:val="008E6235"/>
    <w:rsid w:val="008E6D23"/>
    <w:rsid w:val="008E7DBE"/>
    <w:rsid w:val="008F1433"/>
    <w:rsid w:val="008F1476"/>
    <w:rsid w:val="008F1B49"/>
    <w:rsid w:val="008F6693"/>
    <w:rsid w:val="008F733F"/>
    <w:rsid w:val="008F76E4"/>
    <w:rsid w:val="009013D7"/>
    <w:rsid w:val="00901C2F"/>
    <w:rsid w:val="009039A4"/>
    <w:rsid w:val="00904F25"/>
    <w:rsid w:val="00910F4A"/>
    <w:rsid w:val="009113E9"/>
    <w:rsid w:val="009123BB"/>
    <w:rsid w:val="00914A28"/>
    <w:rsid w:val="00921AE4"/>
    <w:rsid w:val="009242B8"/>
    <w:rsid w:val="009243DE"/>
    <w:rsid w:val="00924607"/>
    <w:rsid w:val="00925A7D"/>
    <w:rsid w:val="00935696"/>
    <w:rsid w:val="00935B9A"/>
    <w:rsid w:val="00937239"/>
    <w:rsid w:val="00940A1A"/>
    <w:rsid w:val="009418DE"/>
    <w:rsid w:val="00943FC0"/>
    <w:rsid w:val="009503A8"/>
    <w:rsid w:val="00951828"/>
    <w:rsid w:val="00954174"/>
    <w:rsid w:val="00963E7D"/>
    <w:rsid w:val="009668FA"/>
    <w:rsid w:val="00970555"/>
    <w:rsid w:val="0097341B"/>
    <w:rsid w:val="00973628"/>
    <w:rsid w:val="00977B5C"/>
    <w:rsid w:val="00980584"/>
    <w:rsid w:val="00981B47"/>
    <w:rsid w:val="00981D09"/>
    <w:rsid w:val="00982355"/>
    <w:rsid w:val="00985E16"/>
    <w:rsid w:val="009863AA"/>
    <w:rsid w:val="0099005E"/>
    <w:rsid w:val="00990958"/>
    <w:rsid w:val="00991E10"/>
    <w:rsid w:val="009960B3"/>
    <w:rsid w:val="00996FA5"/>
    <w:rsid w:val="00997511"/>
    <w:rsid w:val="00997ED9"/>
    <w:rsid w:val="009A0BEC"/>
    <w:rsid w:val="009A27E3"/>
    <w:rsid w:val="009A5032"/>
    <w:rsid w:val="009B0EFD"/>
    <w:rsid w:val="009B1A9E"/>
    <w:rsid w:val="009B1ABC"/>
    <w:rsid w:val="009C0B83"/>
    <w:rsid w:val="009C14A6"/>
    <w:rsid w:val="009C16D8"/>
    <w:rsid w:val="009C1896"/>
    <w:rsid w:val="009C4E99"/>
    <w:rsid w:val="009C69F9"/>
    <w:rsid w:val="009D0627"/>
    <w:rsid w:val="009D1344"/>
    <w:rsid w:val="009D16DB"/>
    <w:rsid w:val="009D2F1F"/>
    <w:rsid w:val="009D43E7"/>
    <w:rsid w:val="009D466F"/>
    <w:rsid w:val="009D4B7C"/>
    <w:rsid w:val="009D6460"/>
    <w:rsid w:val="009E074B"/>
    <w:rsid w:val="009E2FF7"/>
    <w:rsid w:val="009E30AD"/>
    <w:rsid w:val="009E6B34"/>
    <w:rsid w:val="009E7751"/>
    <w:rsid w:val="009F27EF"/>
    <w:rsid w:val="009F377D"/>
    <w:rsid w:val="009F5085"/>
    <w:rsid w:val="009F5897"/>
    <w:rsid w:val="00A01B86"/>
    <w:rsid w:val="00A03074"/>
    <w:rsid w:val="00A056C0"/>
    <w:rsid w:val="00A05CD0"/>
    <w:rsid w:val="00A064ED"/>
    <w:rsid w:val="00A078C5"/>
    <w:rsid w:val="00A07B9F"/>
    <w:rsid w:val="00A1159D"/>
    <w:rsid w:val="00A11D17"/>
    <w:rsid w:val="00A12551"/>
    <w:rsid w:val="00A14304"/>
    <w:rsid w:val="00A158A2"/>
    <w:rsid w:val="00A15954"/>
    <w:rsid w:val="00A16541"/>
    <w:rsid w:val="00A16EC5"/>
    <w:rsid w:val="00A1724E"/>
    <w:rsid w:val="00A17A66"/>
    <w:rsid w:val="00A20FE4"/>
    <w:rsid w:val="00A254C2"/>
    <w:rsid w:val="00A25599"/>
    <w:rsid w:val="00A25645"/>
    <w:rsid w:val="00A2640E"/>
    <w:rsid w:val="00A32A79"/>
    <w:rsid w:val="00A32C02"/>
    <w:rsid w:val="00A32FD7"/>
    <w:rsid w:val="00A34129"/>
    <w:rsid w:val="00A351D6"/>
    <w:rsid w:val="00A35348"/>
    <w:rsid w:val="00A37818"/>
    <w:rsid w:val="00A40BC2"/>
    <w:rsid w:val="00A4276F"/>
    <w:rsid w:val="00A440D3"/>
    <w:rsid w:val="00A44F01"/>
    <w:rsid w:val="00A45B34"/>
    <w:rsid w:val="00A463A7"/>
    <w:rsid w:val="00A505AC"/>
    <w:rsid w:val="00A50BB2"/>
    <w:rsid w:val="00A5183A"/>
    <w:rsid w:val="00A51C7A"/>
    <w:rsid w:val="00A52816"/>
    <w:rsid w:val="00A544FB"/>
    <w:rsid w:val="00A55B8B"/>
    <w:rsid w:val="00A566D7"/>
    <w:rsid w:val="00A57E9A"/>
    <w:rsid w:val="00A57ECC"/>
    <w:rsid w:val="00A62FB1"/>
    <w:rsid w:val="00A63D33"/>
    <w:rsid w:val="00A6474E"/>
    <w:rsid w:val="00A676A1"/>
    <w:rsid w:val="00A67F01"/>
    <w:rsid w:val="00A71BD6"/>
    <w:rsid w:val="00A72326"/>
    <w:rsid w:val="00A75D74"/>
    <w:rsid w:val="00A76248"/>
    <w:rsid w:val="00A8044E"/>
    <w:rsid w:val="00A805D9"/>
    <w:rsid w:val="00A85163"/>
    <w:rsid w:val="00A8715C"/>
    <w:rsid w:val="00A872C3"/>
    <w:rsid w:val="00A95C77"/>
    <w:rsid w:val="00AA055D"/>
    <w:rsid w:val="00AA249A"/>
    <w:rsid w:val="00AA4D8B"/>
    <w:rsid w:val="00AB1CA7"/>
    <w:rsid w:val="00AB2989"/>
    <w:rsid w:val="00AB2CDB"/>
    <w:rsid w:val="00AB2EF8"/>
    <w:rsid w:val="00AB6AC2"/>
    <w:rsid w:val="00AB733D"/>
    <w:rsid w:val="00AC02EA"/>
    <w:rsid w:val="00AC2EC1"/>
    <w:rsid w:val="00AC3D83"/>
    <w:rsid w:val="00AC4D84"/>
    <w:rsid w:val="00AC4E1A"/>
    <w:rsid w:val="00AC6973"/>
    <w:rsid w:val="00AC7012"/>
    <w:rsid w:val="00AD265D"/>
    <w:rsid w:val="00AD2BA1"/>
    <w:rsid w:val="00AD44A1"/>
    <w:rsid w:val="00AD6A01"/>
    <w:rsid w:val="00AD718C"/>
    <w:rsid w:val="00AE1D2E"/>
    <w:rsid w:val="00AE2C8C"/>
    <w:rsid w:val="00AE424B"/>
    <w:rsid w:val="00AE43B7"/>
    <w:rsid w:val="00AE5921"/>
    <w:rsid w:val="00AE5D72"/>
    <w:rsid w:val="00AE63CF"/>
    <w:rsid w:val="00AE7C26"/>
    <w:rsid w:val="00AF010E"/>
    <w:rsid w:val="00AF1C8B"/>
    <w:rsid w:val="00AF20D0"/>
    <w:rsid w:val="00AF25EB"/>
    <w:rsid w:val="00AF28C1"/>
    <w:rsid w:val="00AF65EB"/>
    <w:rsid w:val="00B00629"/>
    <w:rsid w:val="00B014D8"/>
    <w:rsid w:val="00B040F9"/>
    <w:rsid w:val="00B043B8"/>
    <w:rsid w:val="00B04BCB"/>
    <w:rsid w:val="00B05EF0"/>
    <w:rsid w:val="00B06534"/>
    <w:rsid w:val="00B1323D"/>
    <w:rsid w:val="00B1393D"/>
    <w:rsid w:val="00B1527B"/>
    <w:rsid w:val="00B16994"/>
    <w:rsid w:val="00B20F7C"/>
    <w:rsid w:val="00B21333"/>
    <w:rsid w:val="00B22B38"/>
    <w:rsid w:val="00B245CD"/>
    <w:rsid w:val="00B245D5"/>
    <w:rsid w:val="00B25B12"/>
    <w:rsid w:val="00B25C31"/>
    <w:rsid w:val="00B31EA3"/>
    <w:rsid w:val="00B360B5"/>
    <w:rsid w:val="00B37282"/>
    <w:rsid w:val="00B42DA8"/>
    <w:rsid w:val="00B46BDA"/>
    <w:rsid w:val="00B474EF"/>
    <w:rsid w:val="00B50E32"/>
    <w:rsid w:val="00B51420"/>
    <w:rsid w:val="00B517A4"/>
    <w:rsid w:val="00B52193"/>
    <w:rsid w:val="00B527D8"/>
    <w:rsid w:val="00B54653"/>
    <w:rsid w:val="00B60426"/>
    <w:rsid w:val="00B60B19"/>
    <w:rsid w:val="00B66E79"/>
    <w:rsid w:val="00B66E99"/>
    <w:rsid w:val="00B709DF"/>
    <w:rsid w:val="00B713FD"/>
    <w:rsid w:val="00B71744"/>
    <w:rsid w:val="00B74214"/>
    <w:rsid w:val="00B745E6"/>
    <w:rsid w:val="00B76E9F"/>
    <w:rsid w:val="00B8057D"/>
    <w:rsid w:val="00B82FCC"/>
    <w:rsid w:val="00B83D53"/>
    <w:rsid w:val="00B859BE"/>
    <w:rsid w:val="00B90D78"/>
    <w:rsid w:val="00B91225"/>
    <w:rsid w:val="00B91F78"/>
    <w:rsid w:val="00B92239"/>
    <w:rsid w:val="00B938E2"/>
    <w:rsid w:val="00B93AFA"/>
    <w:rsid w:val="00B94437"/>
    <w:rsid w:val="00B95B7D"/>
    <w:rsid w:val="00BA0AFC"/>
    <w:rsid w:val="00BA3A20"/>
    <w:rsid w:val="00BA3C0D"/>
    <w:rsid w:val="00BA7F55"/>
    <w:rsid w:val="00BB0069"/>
    <w:rsid w:val="00BB4F80"/>
    <w:rsid w:val="00BB7AA4"/>
    <w:rsid w:val="00BC1C0D"/>
    <w:rsid w:val="00BC22A4"/>
    <w:rsid w:val="00BC2E67"/>
    <w:rsid w:val="00BC3BFE"/>
    <w:rsid w:val="00BD195C"/>
    <w:rsid w:val="00BD67D1"/>
    <w:rsid w:val="00BD696D"/>
    <w:rsid w:val="00BE0E42"/>
    <w:rsid w:val="00BE1234"/>
    <w:rsid w:val="00BE4671"/>
    <w:rsid w:val="00BE6D7A"/>
    <w:rsid w:val="00BE726F"/>
    <w:rsid w:val="00BF1762"/>
    <w:rsid w:val="00BF38EB"/>
    <w:rsid w:val="00BF45A6"/>
    <w:rsid w:val="00BF5192"/>
    <w:rsid w:val="00BF63DD"/>
    <w:rsid w:val="00BF64F2"/>
    <w:rsid w:val="00BF7880"/>
    <w:rsid w:val="00C0032E"/>
    <w:rsid w:val="00C02C66"/>
    <w:rsid w:val="00C03DFF"/>
    <w:rsid w:val="00C06019"/>
    <w:rsid w:val="00C125A7"/>
    <w:rsid w:val="00C1355B"/>
    <w:rsid w:val="00C15D28"/>
    <w:rsid w:val="00C21A8E"/>
    <w:rsid w:val="00C22A3B"/>
    <w:rsid w:val="00C23AB9"/>
    <w:rsid w:val="00C2702D"/>
    <w:rsid w:val="00C274AF"/>
    <w:rsid w:val="00C27A1E"/>
    <w:rsid w:val="00C313AC"/>
    <w:rsid w:val="00C32454"/>
    <w:rsid w:val="00C34FA8"/>
    <w:rsid w:val="00C3581A"/>
    <w:rsid w:val="00C43BFE"/>
    <w:rsid w:val="00C45CF9"/>
    <w:rsid w:val="00C46CB4"/>
    <w:rsid w:val="00C51613"/>
    <w:rsid w:val="00C52D87"/>
    <w:rsid w:val="00C530FD"/>
    <w:rsid w:val="00C602AB"/>
    <w:rsid w:val="00C60681"/>
    <w:rsid w:val="00C60E57"/>
    <w:rsid w:val="00C60EFD"/>
    <w:rsid w:val="00C63D2C"/>
    <w:rsid w:val="00C64052"/>
    <w:rsid w:val="00C658A3"/>
    <w:rsid w:val="00C67B2F"/>
    <w:rsid w:val="00C70546"/>
    <w:rsid w:val="00C71D07"/>
    <w:rsid w:val="00C72078"/>
    <w:rsid w:val="00C742D6"/>
    <w:rsid w:val="00C772F6"/>
    <w:rsid w:val="00C824EE"/>
    <w:rsid w:val="00C904AC"/>
    <w:rsid w:val="00C90A5E"/>
    <w:rsid w:val="00C90CA4"/>
    <w:rsid w:val="00C91B2B"/>
    <w:rsid w:val="00C91BCD"/>
    <w:rsid w:val="00C91D62"/>
    <w:rsid w:val="00C92876"/>
    <w:rsid w:val="00C92D1F"/>
    <w:rsid w:val="00C933FC"/>
    <w:rsid w:val="00C95180"/>
    <w:rsid w:val="00C95DE5"/>
    <w:rsid w:val="00C97097"/>
    <w:rsid w:val="00CA0118"/>
    <w:rsid w:val="00CA385F"/>
    <w:rsid w:val="00CA475E"/>
    <w:rsid w:val="00CA488A"/>
    <w:rsid w:val="00CA53D5"/>
    <w:rsid w:val="00CA6659"/>
    <w:rsid w:val="00CB294A"/>
    <w:rsid w:val="00CB3E7F"/>
    <w:rsid w:val="00CB6BB9"/>
    <w:rsid w:val="00CB7B07"/>
    <w:rsid w:val="00CC2F71"/>
    <w:rsid w:val="00CC36A4"/>
    <w:rsid w:val="00CC3E4D"/>
    <w:rsid w:val="00CC6200"/>
    <w:rsid w:val="00CD097D"/>
    <w:rsid w:val="00CD2FBC"/>
    <w:rsid w:val="00CD3FCB"/>
    <w:rsid w:val="00CD4E30"/>
    <w:rsid w:val="00CD60E8"/>
    <w:rsid w:val="00CD760A"/>
    <w:rsid w:val="00CD7C4D"/>
    <w:rsid w:val="00CE3CDD"/>
    <w:rsid w:val="00CE3E5D"/>
    <w:rsid w:val="00CE7B49"/>
    <w:rsid w:val="00CF05BA"/>
    <w:rsid w:val="00CF0EF3"/>
    <w:rsid w:val="00CF23D6"/>
    <w:rsid w:val="00CF2923"/>
    <w:rsid w:val="00CF3D06"/>
    <w:rsid w:val="00D02FFC"/>
    <w:rsid w:val="00D0733E"/>
    <w:rsid w:val="00D079FC"/>
    <w:rsid w:val="00D10F5D"/>
    <w:rsid w:val="00D128C7"/>
    <w:rsid w:val="00D132C2"/>
    <w:rsid w:val="00D136BA"/>
    <w:rsid w:val="00D1663E"/>
    <w:rsid w:val="00D16900"/>
    <w:rsid w:val="00D16E3E"/>
    <w:rsid w:val="00D17F94"/>
    <w:rsid w:val="00D207A8"/>
    <w:rsid w:val="00D21C62"/>
    <w:rsid w:val="00D234F3"/>
    <w:rsid w:val="00D25B41"/>
    <w:rsid w:val="00D2604D"/>
    <w:rsid w:val="00D3021A"/>
    <w:rsid w:val="00D30829"/>
    <w:rsid w:val="00D329EE"/>
    <w:rsid w:val="00D34BD1"/>
    <w:rsid w:val="00D3522C"/>
    <w:rsid w:val="00D35ED1"/>
    <w:rsid w:val="00D4048B"/>
    <w:rsid w:val="00D43B41"/>
    <w:rsid w:val="00D47023"/>
    <w:rsid w:val="00D4733E"/>
    <w:rsid w:val="00D475BC"/>
    <w:rsid w:val="00D50EB0"/>
    <w:rsid w:val="00D52400"/>
    <w:rsid w:val="00D52FD2"/>
    <w:rsid w:val="00D531BE"/>
    <w:rsid w:val="00D5414A"/>
    <w:rsid w:val="00D54EA2"/>
    <w:rsid w:val="00D6152D"/>
    <w:rsid w:val="00D6191A"/>
    <w:rsid w:val="00D63769"/>
    <w:rsid w:val="00D64187"/>
    <w:rsid w:val="00D64E7F"/>
    <w:rsid w:val="00D65EB4"/>
    <w:rsid w:val="00D66967"/>
    <w:rsid w:val="00D6711B"/>
    <w:rsid w:val="00D67472"/>
    <w:rsid w:val="00D674DC"/>
    <w:rsid w:val="00D71260"/>
    <w:rsid w:val="00D72518"/>
    <w:rsid w:val="00D738FE"/>
    <w:rsid w:val="00D73D87"/>
    <w:rsid w:val="00D74DE3"/>
    <w:rsid w:val="00D75E21"/>
    <w:rsid w:val="00D76A35"/>
    <w:rsid w:val="00D8033A"/>
    <w:rsid w:val="00D80DA1"/>
    <w:rsid w:val="00D81EFC"/>
    <w:rsid w:val="00D84868"/>
    <w:rsid w:val="00D85523"/>
    <w:rsid w:val="00D8654D"/>
    <w:rsid w:val="00D9025C"/>
    <w:rsid w:val="00D9435A"/>
    <w:rsid w:val="00D97239"/>
    <w:rsid w:val="00DA3B1D"/>
    <w:rsid w:val="00DA41A8"/>
    <w:rsid w:val="00DA5A1A"/>
    <w:rsid w:val="00DA5DB7"/>
    <w:rsid w:val="00DB21A6"/>
    <w:rsid w:val="00DC04A6"/>
    <w:rsid w:val="00DC0A04"/>
    <w:rsid w:val="00DC4045"/>
    <w:rsid w:val="00DD47A5"/>
    <w:rsid w:val="00DD4ACD"/>
    <w:rsid w:val="00DD5417"/>
    <w:rsid w:val="00DD6626"/>
    <w:rsid w:val="00DE0754"/>
    <w:rsid w:val="00DE450B"/>
    <w:rsid w:val="00DF00F1"/>
    <w:rsid w:val="00DF06C4"/>
    <w:rsid w:val="00DF13A0"/>
    <w:rsid w:val="00DF144F"/>
    <w:rsid w:val="00DF694A"/>
    <w:rsid w:val="00E02596"/>
    <w:rsid w:val="00E03FEA"/>
    <w:rsid w:val="00E04671"/>
    <w:rsid w:val="00E049E1"/>
    <w:rsid w:val="00E05038"/>
    <w:rsid w:val="00E05CB8"/>
    <w:rsid w:val="00E11E73"/>
    <w:rsid w:val="00E152D8"/>
    <w:rsid w:val="00E15CF2"/>
    <w:rsid w:val="00E160B9"/>
    <w:rsid w:val="00E21C0B"/>
    <w:rsid w:val="00E247A5"/>
    <w:rsid w:val="00E330F2"/>
    <w:rsid w:val="00E3527F"/>
    <w:rsid w:val="00E35C88"/>
    <w:rsid w:val="00E37BF2"/>
    <w:rsid w:val="00E44A88"/>
    <w:rsid w:val="00E5087D"/>
    <w:rsid w:val="00E53590"/>
    <w:rsid w:val="00E55973"/>
    <w:rsid w:val="00E607A7"/>
    <w:rsid w:val="00E61602"/>
    <w:rsid w:val="00E64E9D"/>
    <w:rsid w:val="00E65973"/>
    <w:rsid w:val="00E74C1F"/>
    <w:rsid w:val="00E7679A"/>
    <w:rsid w:val="00E77584"/>
    <w:rsid w:val="00E80FB0"/>
    <w:rsid w:val="00E81938"/>
    <w:rsid w:val="00E83599"/>
    <w:rsid w:val="00E90E0A"/>
    <w:rsid w:val="00E91FAB"/>
    <w:rsid w:val="00E9316A"/>
    <w:rsid w:val="00E93995"/>
    <w:rsid w:val="00EA1BEB"/>
    <w:rsid w:val="00EA260B"/>
    <w:rsid w:val="00EA3BB7"/>
    <w:rsid w:val="00EA4AB5"/>
    <w:rsid w:val="00EA6230"/>
    <w:rsid w:val="00EA642C"/>
    <w:rsid w:val="00EB109B"/>
    <w:rsid w:val="00EB1C8A"/>
    <w:rsid w:val="00EB2962"/>
    <w:rsid w:val="00EB4D0A"/>
    <w:rsid w:val="00EB4E61"/>
    <w:rsid w:val="00EC1257"/>
    <w:rsid w:val="00EC2FA9"/>
    <w:rsid w:val="00EC7601"/>
    <w:rsid w:val="00ED50BB"/>
    <w:rsid w:val="00ED5455"/>
    <w:rsid w:val="00ED5E35"/>
    <w:rsid w:val="00ED6A0D"/>
    <w:rsid w:val="00ED733E"/>
    <w:rsid w:val="00ED7C54"/>
    <w:rsid w:val="00EE04F1"/>
    <w:rsid w:val="00EE193F"/>
    <w:rsid w:val="00EE387D"/>
    <w:rsid w:val="00EE5A2A"/>
    <w:rsid w:val="00EE66E4"/>
    <w:rsid w:val="00EF0EED"/>
    <w:rsid w:val="00EF16FC"/>
    <w:rsid w:val="00EF34B8"/>
    <w:rsid w:val="00EF3FA4"/>
    <w:rsid w:val="00EF4735"/>
    <w:rsid w:val="00EF50A7"/>
    <w:rsid w:val="00EF56F4"/>
    <w:rsid w:val="00F003D3"/>
    <w:rsid w:val="00F00830"/>
    <w:rsid w:val="00F00D81"/>
    <w:rsid w:val="00F02490"/>
    <w:rsid w:val="00F02E6F"/>
    <w:rsid w:val="00F04832"/>
    <w:rsid w:val="00F078E8"/>
    <w:rsid w:val="00F118E9"/>
    <w:rsid w:val="00F14AC3"/>
    <w:rsid w:val="00F14B4E"/>
    <w:rsid w:val="00F14E3A"/>
    <w:rsid w:val="00F16121"/>
    <w:rsid w:val="00F17204"/>
    <w:rsid w:val="00F1733E"/>
    <w:rsid w:val="00F17912"/>
    <w:rsid w:val="00F20CFE"/>
    <w:rsid w:val="00F21684"/>
    <w:rsid w:val="00F21FC1"/>
    <w:rsid w:val="00F2226C"/>
    <w:rsid w:val="00F25874"/>
    <w:rsid w:val="00F3083D"/>
    <w:rsid w:val="00F331D7"/>
    <w:rsid w:val="00F34023"/>
    <w:rsid w:val="00F34C12"/>
    <w:rsid w:val="00F35F13"/>
    <w:rsid w:val="00F36BA6"/>
    <w:rsid w:val="00F372B9"/>
    <w:rsid w:val="00F37C97"/>
    <w:rsid w:val="00F4312C"/>
    <w:rsid w:val="00F43544"/>
    <w:rsid w:val="00F43809"/>
    <w:rsid w:val="00F450EB"/>
    <w:rsid w:val="00F46229"/>
    <w:rsid w:val="00F46852"/>
    <w:rsid w:val="00F5025F"/>
    <w:rsid w:val="00F50C06"/>
    <w:rsid w:val="00F51BEA"/>
    <w:rsid w:val="00F52714"/>
    <w:rsid w:val="00F56967"/>
    <w:rsid w:val="00F6091D"/>
    <w:rsid w:val="00F62D1E"/>
    <w:rsid w:val="00F63D53"/>
    <w:rsid w:val="00F64237"/>
    <w:rsid w:val="00F650F8"/>
    <w:rsid w:val="00F65C78"/>
    <w:rsid w:val="00F66010"/>
    <w:rsid w:val="00F67ECD"/>
    <w:rsid w:val="00F74C0D"/>
    <w:rsid w:val="00F74E35"/>
    <w:rsid w:val="00F809F2"/>
    <w:rsid w:val="00F81693"/>
    <w:rsid w:val="00F81A50"/>
    <w:rsid w:val="00F82403"/>
    <w:rsid w:val="00F8282C"/>
    <w:rsid w:val="00F859A2"/>
    <w:rsid w:val="00F86738"/>
    <w:rsid w:val="00F90F23"/>
    <w:rsid w:val="00F918E5"/>
    <w:rsid w:val="00F92CE4"/>
    <w:rsid w:val="00F96964"/>
    <w:rsid w:val="00FA01DF"/>
    <w:rsid w:val="00FA2923"/>
    <w:rsid w:val="00FA2F64"/>
    <w:rsid w:val="00FA7842"/>
    <w:rsid w:val="00FA7D0B"/>
    <w:rsid w:val="00FB38AC"/>
    <w:rsid w:val="00FB4177"/>
    <w:rsid w:val="00FB46A9"/>
    <w:rsid w:val="00FB5951"/>
    <w:rsid w:val="00FC0EEE"/>
    <w:rsid w:val="00FC18D8"/>
    <w:rsid w:val="00FC1B2A"/>
    <w:rsid w:val="00FC2148"/>
    <w:rsid w:val="00FC2C95"/>
    <w:rsid w:val="00FC5721"/>
    <w:rsid w:val="00FC5E13"/>
    <w:rsid w:val="00FD25A9"/>
    <w:rsid w:val="00FD43A1"/>
    <w:rsid w:val="00FD4446"/>
    <w:rsid w:val="00FD4735"/>
    <w:rsid w:val="00FD597A"/>
    <w:rsid w:val="00FE0C5A"/>
    <w:rsid w:val="00FE0FE2"/>
    <w:rsid w:val="00FE1350"/>
    <w:rsid w:val="00FE25E7"/>
    <w:rsid w:val="00FE2D7E"/>
    <w:rsid w:val="00FE4382"/>
    <w:rsid w:val="00FE55A6"/>
    <w:rsid w:val="00FE62B2"/>
    <w:rsid w:val="00FF0710"/>
    <w:rsid w:val="00FF1635"/>
    <w:rsid w:val="00FF23BC"/>
    <w:rsid w:val="00FF2BF0"/>
    <w:rsid w:val="00FF593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1"/>
    <o:shapelayout v:ext="edit">
      <o:idmap v:ext="edit" data="1"/>
      <o:rules v:ext="edit">
        <o:r id="V:Rule1" type="callout" idref="#Rectangular Callout 3815"/>
        <o:r id="V:Rule2" type="callout" idref="#Rectangular Callout 3816"/>
      </o:rules>
    </o:shapelayout>
  </w:shapeDefaults>
  <w:decimalSymbol w:val="."/>
  <w:listSeparator w:val=","/>
  <w14:docId w14:val="2CD0E259"/>
  <w15:docId w15:val="{42077880-FC3E-4258-B3AD-60E6D7D2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5210"/>
    <w:rPr>
      <w:rFonts w:ascii="Arial" w:hAnsi="Arial"/>
      <w:color w:val="auto"/>
      <w:sz w:val="22"/>
    </w:rPr>
  </w:style>
  <w:style w:type="paragraph" w:styleId="Heading1">
    <w:name w:val="heading 1"/>
    <w:basedOn w:val="Normal"/>
    <w:next w:val="Normal"/>
    <w:link w:val="Heading1Char"/>
    <w:uiPriority w:val="1"/>
    <w:qFormat/>
    <w:rsid w:val="005B56B0"/>
    <w:pPr>
      <w:keepNext/>
      <w:keepLines/>
      <w:numPr>
        <w:numId w:val="78"/>
      </w:numPr>
      <w:spacing w:before="0" w:after="120" w:line="360" w:lineRule="auto"/>
      <w:outlineLvl w:val="0"/>
    </w:pPr>
    <w:rPr>
      <w:rFonts w:ascii="Arial Bold" w:eastAsiaTheme="majorEastAsia" w:hAnsi="Arial Bold" w:cstheme="majorBidi"/>
      <w:b/>
      <w:caps/>
      <w:sz w:val="24"/>
    </w:rPr>
  </w:style>
  <w:style w:type="paragraph" w:styleId="Heading2">
    <w:name w:val="heading 2"/>
    <w:basedOn w:val="Normal"/>
    <w:next w:val="Normal"/>
    <w:link w:val="Heading2Char"/>
    <w:uiPriority w:val="1"/>
    <w:unhideWhenUsed/>
    <w:qFormat/>
    <w:rsid w:val="00E05038"/>
    <w:pPr>
      <w:keepNext/>
      <w:keepLines/>
      <w:numPr>
        <w:ilvl w:val="1"/>
        <w:numId w:val="78"/>
      </w:numPr>
      <w:spacing w:before="240" w:after="240" w:line="360" w:lineRule="auto"/>
      <w:outlineLvl w:val="1"/>
    </w:pPr>
    <w:rPr>
      <w:rFonts w:ascii="Arial Bold" w:eastAsiaTheme="majorEastAsia" w:hAnsi="Arial Bold" w:cstheme="majorBidi"/>
      <w:b/>
    </w:rPr>
  </w:style>
  <w:style w:type="paragraph" w:styleId="Heading3">
    <w:name w:val="heading 3"/>
    <w:basedOn w:val="Normal"/>
    <w:next w:val="Normal"/>
    <w:link w:val="Heading3Char"/>
    <w:uiPriority w:val="1"/>
    <w:unhideWhenUsed/>
    <w:qFormat/>
    <w:rsid w:val="00CF3D06"/>
    <w:pPr>
      <w:keepNext/>
      <w:keepLines/>
      <w:numPr>
        <w:ilvl w:val="2"/>
        <w:numId w:val="78"/>
      </w:numPr>
      <w:spacing w:before="200" w:after="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D6A01"/>
    <w:pPr>
      <w:keepNext/>
      <w:keepLines/>
      <w:numPr>
        <w:ilvl w:val="3"/>
        <w:numId w:val="78"/>
      </w:numPr>
      <w:spacing w:before="20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EA6230"/>
    <w:pPr>
      <w:keepNext/>
      <w:keepLines/>
      <w:numPr>
        <w:ilvl w:val="4"/>
        <w:numId w:val="78"/>
      </w:numPr>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rsid w:val="00EA6230"/>
    <w:pPr>
      <w:keepNext/>
      <w:keepLines/>
      <w:numPr>
        <w:ilvl w:val="5"/>
        <w:numId w:val="78"/>
      </w:numPr>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2F36C6"/>
    <w:pPr>
      <w:keepNext/>
      <w:keepLines/>
      <w:numPr>
        <w:ilvl w:val="6"/>
        <w:numId w:val="78"/>
      </w:numPr>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F36C6"/>
    <w:pPr>
      <w:keepNext/>
      <w:keepLines/>
      <w:numPr>
        <w:ilvl w:val="7"/>
        <w:numId w:val="7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F36C6"/>
    <w:pPr>
      <w:keepNext/>
      <w:keepLines/>
      <w:numPr>
        <w:ilvl w:val="8"/>
        <w:numId w:val="7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B56B0"/>
    <w:rPr>
      <w:rFonts w:ascii="Arial Bold" w:eastAsiaTheme="majorEastAsia" w:hAnsi="Arial Bold" w:cstheme="majorBidi"/>
      <w:b/>
      <w:caps/>
      <w:color w:val="auto"/>
      <w:sz w:val="24"/>
    </w:rPr>
  </w:style>
  <w:style w:type="character" w:customStyle="1" w:styleId="Heading2Char">
    <w:name w:val="Heading 2 Char"/>
    <w:basedOn w:val="DefaultParagraphFont"/>
    <w:link w:val="Heading2"/>
    <w:uiPriority w:val="1"/>
    <w:rsid w:val="00E05038"/>
    <w:rPr>
      <w:rFonts w:ascii="Arial Bold" w:eastAsiaTheme="majorEastAsia" w:hAnsi="Arial Bold" w:cstheme="majorBidi"/>
      <w:b/>
      <w:color w:val="auto"/>
      <w:sz w:val="22"/>
    </w:rPr>
  </w:style>
  <w:style w:type="character" w:customStyle="1" w:styleId="Heading3Char">
    <w:name w:val="Heading 3 Char"/>
    <w:basedOn w:val="DefaultParagraphFont"/>
    <w:link w:val="Heading3"/>
    <w:uiPriority w:val="1"/>
    <w:rsid w:val="00CF3D06"/>
    <w:rPr>
      <w:rFonts w:ascii="Arial" w:eastAsiaTheme="majorEastAsia" w:hAnsi="Arial" w:cstheme="majorBidi"/>
      <w:b/>
      <w:color w:val="000000" w:themeColor="text1"/>
      <w:sz w:val="22"/>
    </w:rPr>
  </w:style>
  <w:style w:type="character" w:customStyle="1" w:styleId="Heading4Char">
    <w:name w:val="Heading 4 Char"/>
    <w:basedOn w:val="DefaultParagraphFont"/>
    <w:link w:val="Heading4"/>
    <w:uiPriority w:val="9"/>
    <w:rsid w:val="00AD6A01"/>
    <w:rPr>
      <w:rFonts w:ascii="Arial" w:eastAsiaTheme="majorEastAsia" w:hAnsi="Arial" w:cstheme="majorBidi"/>
      <w:b/>
      <w:i/>
      <w:iCs/>
      <w:color w:val="000000" w:themeColor="text1"/>
      <w:sz w:val="22"/>
    </w:rPr>
  </w:style>
  <w:style w:type="character" w:customStyle="1" w:styleId="Heading5Char">
    <w:name w:val="Heading 5 Char"/>
    <w:basedOn w:val="DefaultParagraphFont"/>
    <w:link w:val="Heading5"/>
    <w:uiPriority w:val="9"/>
    <w:semiHidden/>
    <w:rsid w:val="00EA6230"/>
    <w:rPr>
      <w:rFonts w:asciiTheme="majorHAnsi" w:eastAsiaTheme="majorEastAsia" w:hAnsiTheme="majorHAnsi" w:cstheme="majorBidi"/>
      <w:color w:val="00505C" w:themeColor="accent1" w:themeShade="80"/>
      <w:sz w:val="22"/>
    </w:rPr>
  </w:style>
  <w:style w:type="character" w:customStyle="1" w:styleId="Heading6Char">
    <w:name w:val="Heading 6 Char"/>
    <w:basedOn w:val="DefaultParagraphFont"/>
    <w:link w:val="Heading6"/>
    <w:uiPriority w:val="9"/>
    <w:semiHidden/>
    <w:rsid w:val="00EA6230"/>
    <w:rPr>
      <w:rFonts w:asciiTheme="majorHAnsi" w:eastAsiaTheme="majorEastAsia" w:hAnsiTheme="majorHAnsi" w:cstheme="majorBidi"/>
      <w:i/>
      <w:iCs/>
      <w:color w:val="004F5B" w:themeColor="accent1" w:themeShade="7F"/>
      <w:sz w:val="22"/>
    </w:rPr>
  </w:style>
  <w:style w:type="character" w:customStyle="1" w:styleId="Heading7Char">
    <w:name w:val="Heading 7 Char"/>
    <w:basedOn w:val="DefaultParagraphFont"/>
    <w:link w:val="Heading7"/>
    <w:uiPriority w:val="9"/>
    <w:semiHidden/>
    <w:rsid w:val="002F36C6"/>
    <w:rPr>
      <w:rFonts w:asciiTheme="majorHAnsi" w:eastAsiaTheme="majorEastAsia" w:hAnsiTheme="majorHAnsi" w:cstheme="majorBidi"/>
      <w:i/>
      <w:iCs/>
      <w:color w:val="004F5B" w:themeColor="accent1" w:themeShade="7F"/>
      <w:sz w:val="22"/>
    </w:rPr>
  </w:style>
  <w:style w:type="character" w:customStyle="1" w:styleId="Heading8Char">
    <w:name w:val="Heading 8 Char"/>
    <w:basedOn w:val="DefaultParagraphFont"/>
    <w:link w:val="Heading8"/>
    <w:uiPriority w:val="9"/>
    <w:semiHidden/>
    <w:rsid w:val="002F36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F36C6"/>
    <w:rPr>
      <w:rFonts w:asciiTheme="majorHAnsi" w:eastAsiaTheme="majorEastAsia" w:hAnsiTheme="majorHAnsi" w:cstheme="majorBidi"/>
      <w:i/>
      <w:iCs/>
      <w:color w:val="272727" w:themeColor="text1" w:themeTint="D8"/>
      <w:sz w:val="21"/>
      <w:szCs w:val="21"/>
    </w:rPr>
  </w:style>
  <w:style w:type="table" w:customStyle="1" w:styleId="LightShading1">
    <w:name w:val="Light Shading1"/>
    <w:basedOn w:val="TableNormal"/>
    <w:uiPriority w:val="60"/>
    <w:rsid w:val="00EA623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rsid w:val="00EA6230"/>
    <w:pPr>
      <w:spacing w:before="0" w:after="0"/>
      <w:jc w:val="center"/>
    </w:pPr>
  </w:style>
  <w:style w:type="paragraph" w:styleId="Caption">
    <w:name w:val="caption"/>
    <w:aliases w:val="Caption2,(Center)"/>
    <w:basedOn w:val="Normal"/>
    <w:next w:val="Normal"/>
    <w:link w:val="CaptionChar"/>
    <w:autoRedefine/>
    <w:unhideWhenUsed/>
    <w:qFormat/>
    <w:rsid w:val="002D214B"/>
    <w:pPr>
      <w:spacing w:before="200" w:after="120" w:line="240" w:lineRule="auto"/>
      <w:jc w:val="center"/>
    </w:pPr>
    <w:rPr>
      <w:i/>
      <w:iCs/>
    </w:rPr>
  </w:style>
  <w:style w:type="character" w:customStyle="1" w:styleId="CaptionChar">
    <w:name w:val="Caption Char"/>
    <w:aliases w:val="Caption2 Char,(Center) Char"/>
    <w:link w:val="Caption"/>
    <w:rsid w:val="002D214B"/>
    <w:rPr>
      <w:rFonts w:ascii="Arial" w:hAnsi="Arial"/>
      <w:i/>
      <w:iCs/>
      <w:color w:val="auto"/>
      <w:sz w:val="22"/>
    </w:rPr>
  </w:style>
  <w:style w:type="paragraph" w:styleId="ListBullet">
    <w:name w:val="List Bullet"/>
    <w:basedOn w:val="Normal"/>
    <w:uiPriority w:val="1"/>
    <w:unhideWhenUsed/>
    <w:qFormat/>
    <w:rsid w:val="00EA6230"/>
    <w:pPr>
      <w:ind w:left="720" w:hanging="360"/>
    </w:pPr>
  </w:style>
  <w:style w:type="paragraph" w:styleId="ListNumber">
    <w:name w:val="List Number"/>
    <w:basedOn w:val="Normal"/>
    <w:uiPriority w:val="1"/>
    <w:unhideWhenUsed/>
    <w:qFormat/>
    <w:rsid w:val="00EA6230"/>
    <w:pPr>
      <w:tabs>
        <w:tab w:val="num" w:pos="8144"/>
      </w:tabs>
      <w:ind w:left="8144" w:hanging="360"/>
      <w:contextualSpacing/>
    </w:pPr>
  </w:style>
  <w:style w:type="paragraph" w:styleId="Title">
    <w:name w:val="Title"/>
    <w:basedOn w:val="Normal"/>
    <w:next w:val="Normal"/>
    <w:link w:val="TitleChar"/>
    <w:unhideWhenUsed/>
    <w:qFormat/>
    <w:rsid w:val="00EA6230"/>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rsid w:val="00EA623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rsid w:val="00EA6230"/>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sid w:val="00EA6230"/>
    <w:rPr>
      <w:rFonts w:asciiTheme="majorHAnsi" w:eastAsiaTheme="majorEastAsia" w:hAnsiTheme="majorHAnsi" w:cstheme="majorBidi"/>
      <w:caps/>
      <w:sz w:val="26"/>
    </w:rPr>
  </w:style>
  <w:style w:type="character" w:styleId="Emphasis">
    <w:name w:val="Emphasis"/>
    <w:basedOn w:val="DefaultParagraphFont"/>
    <w:uiPriority w:val="10"/>
    <w:unhideWhenUsed/>
    <w:qFormat/>
    <w:rsid w:val="00EA6230"/>
    <w:rPr>
      <w:i w:val="0"/>
      <w:iCs w:val="0"/>
      <w:color w:val="007789" w:themeColor="accent1" w:themeShade="BF"/>
    </w:rPr>
  </w:style>
  <w:style w:type="paragraph" w:styleId="NoSpacing">
    <w:name w:val="No Spacing"/>
    <w:link w:val="NoSpacingChar"/>
    <w:uiPriority w:val="1"/>
    <w:unhideWhenUsed/>
    <w:qFormat/>
    <w:rsid w:val="00EA6230"/>
    <w:pPr>
      <w:spacing w:before="0" w:after="0" w:line="240" w:lineRule="auto"/>
    </w:pPr>
    <w:rPr>
      <w:color w:val="auto"/>
    </w:rPr>
  </w:style>
  <w:style w:type="character" w:customStyle="1" w:styleId="NoSpacingChar">
    <w:name w:val="No Spacing Char"/>
    <w:basedOn w:val="DefaultParagraphFont"/>
    <w:link w:val="NoSpacing"/>
    <w:uiPriority w:val="1"/>
    <w:rsid w:val="00EA6230"/>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rsid w:val="00EA6230"/>
    <w:pPr>
      <w:spacing w:after="480"/>
      <w:jc w:val="center"/>
    </w:pPr>
    <w:rPr>
      <w:i/>
      <w:iCs/>
      <w:color w:val="00A0B8" w:themeColor="accent1"/>
      <w:sz w:val="26"/>
    </w:rPr>
  </w:style>
  <w:style w:type="character" w:customStyle="1" w:styleId="QuoteChar">
    <w:name w:val="Quote Char"/>
    <w:basedOn w:val="DefaultParagraphFont"/>
    <w:link w:val="Quote"/>
    <w:uiPriority w:val="10"/>
    <w:rsid w:val="00EA6230"/>
    <w:rPr>
      <w:i/>
      <w:iCs/>
      <w:color w:val="00A0B8" w:themeColor="accent1"/>
      <w:sz w:val="26"/>
    </w:rPr>
  </w:style>
  <w:style w:type="paragraph" w:styleId="TOCHeading">
    <w:name w:val="TOC Heading"/>
    <w:basedOn w:val="Heading1"/>
    <w:next w:val="Normal"/>
    <w:uiPriority w:val="39"/>
    <w:unhideWhenUsed/>
    <w:qFormat/>
    <w:rsid w:val="00EA6230"/>
    <w:pPr>
      <w:numPr>
        <w:numId w:val="0"/>
      </w:numPr>
      <w:ind w:left="720" w:hanging="720"/>
      <w:outlineLvl w:val="9"/>
    </w:pPr>
  </w:style>
  <w:style w:type="paragraph" w:styleId="Footer">
    <w:name w:val="footer"/>
    <w:basedOn w:val="Normal"/>
    <w:link w:val="FooterChar"/>
    <w:uiPriority w:val="99"/>
    <w:unhideWhenUsed/>
    <w:qFormat/>
    <w:rsid w:val="00EA6230"/>
    <w:pPr>
      <w:spacing w:before="0" w:after="0" w:line="240" w:lineRule="auto"/>
      <w:jc w:val="right"/>
    </w:pPr>
    <w:rPr>
      <w:caps/>
      <w:sz w:val="16"/>
    </w:rPr>
  </w:style>
  <w:style w:type="character" w:customStyle="1" w:styleId="FooterChar">
    <w:name w:val="Footer Char"/>
    <w:basedOn w:val="DefaultParagraphFont"/>
    <w:link w:val="Footer"/>
    <w:uiPriority w:val="99"/>
    <w:rsid w:val="00EA6230"/>
    <w:rPr>
      <w:caps/>
      <w:sz w:val="16"/>
    </w:rPr>
  </w:style>
  <w:style w:type="paragraph" w:styleId="TOC3">
    <w:name w:val="toc 3"/>
    <w:basedOn w:val="Normal"/>
    <w:next w:val="Normal"/>
    <w:autoRedefine/>
    <w:uiPriority w:val="39"/>
    <w:unhideWhenUsed/>
    <w:rsid w:val="004C1C8F"/>
    <w:pPr>
      <w:tabs>
        <w:tab w:val="left" w:pos="1560"/>
        <w:tab w:val="right" w:leader="dot" w:pos="8731"/>
      </w:tabs>
      <w:spacing w:before="0" w:after="100" w:line="240" w:lineRule="auto"/>
      <w:ind w:left="1424" w:hanging="630"/>
    </w:pPr>
    <w:rPr>
      <w:i/>
      <w:iCs/>
    </w:rPr>
  </w:style>
  <w:style w:type="character" w:styleId="Hyperlink">
    <w:name w:val="Hyperlink"/>
    <w:basedOn w:val="DefaultParagraphFont"/>
    <w:uiPriority w:val="99"/>
    <w:unhideWhenUsed/>
    <w:rsid w:val="00EA6230"/>
    <w:rPr>
      <w:color w:val="EB8803" w:themeColor="hyperlink"/>
      <w:u w:val="single"/>
    </w:rPr>
  </w:style>
  <w:style w:type="paragraph" w:styleId="TOC1">
    <w:name w:val="toc 1"/>
    <w:basedOn w:val="Normal"/>
    <w:next w:val="Normal"/>
    <w:autoRedefine/>
    <w:uiPriority w:val="39"/>
    <w:unhideWhenUsed/>
    <w:rsid w:val="0053050E"/>
    <w:pPr>
      <w:tabs>
        <w:tab w:val="left" w:pos="463"/>
        <w:tab w:val="right" w:leader="dot" w:pos="8731"/>
      </w:tabs>
      <w:spacing w:before="0" w:after="100" w:line="240" w:lineRule="auto"/>
      <w:ind w:left="798" w:hanging="335"/>
    </w:pPr>
    <w:rPr>
      <w:b/>
    </w:rPr>
  </w:style>
  <w:style w:type="paragraph" w:styleId="TOC2">
    <w:name w:val="toc 2"/>
    <w:basedOn w:val="Normal"/>
    <w:next w:val="Normal"/>
    <w:autoRedefine/>
    <w:uiPriority w:val="39"/>
    <w:unhideWhenUsed/>
    <w:rsid w:val="004C1C8F"/>
    <w:pPr>
      <w:tabs>
        <w:tab w:val="left" w:pos="785"/>
        <w:tab w:val="left" w:pos="1424"/>
        <w:tab w:val="right" w:leader="dot" w:pos="8731"/>
      </w:tabs>
      <w:spacing w:before="0" w:after="100" w:line="240" w:lineRule="auto"/>
      <w:ind w:left="794" w:firstLine="57"/>
    </w:pPr>
  </w:style>
  <w:style w:type="paragraph" w:styleId="BalloonText">
    <w:name w:val="Balloon Text"/>
    <w:basedOn w:val="Normal"/>
    <w:link w:val="BalloonTextChar"/>
    <w:uiPriority w:val="99"/>
    <w:semiHidden/>
    <w:unhideWhenUsed/>
    <w:rsid w:val="00EA6230"/>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EA6230"/>
    <w:rPr>
      <w:rFonts w:ascii="Tahoma" w:hAnsi="Tahoma" w:cs="Tahoma"/>
      <w:sz w:val="16"/>
    </w:rPr>
  </w:style>
  <w:style w:type="paragraph" w:styleId="Bibliography">
    <w:name w:val="Bibliography"/>
    <w:basedOn w:val="Normal"/>
    <w:next w:val="Normal"/>
    <w:uiPriority w:val="39"/>
    <w:unhideWhenUsed/>
    <w:rsid w:val="00EA6230"/>
  </w:style>
  <w:style w:type="paragraph" w:styleId="Header">
    <w:name w:val="header"/>
    <w:aliases w:val="2nd pg,even"/>
    <w:basedOn w:val="Normal"/>
    <w:link w:val="HeaderChar"/>
    <w:uiPriority w:val="99"/>
    <w:unhideWhenUsed/>
    <w:rsid w:val="00EA6230"/>
    <w:pPr>
      <w:spacing w:before="0" w:after="0" w:line="240" w:lineRule="auto"/>
    </w:pPr>
  </w:style>
  <w:style w:type="character" w:customStyle="1" w:styleId="HeaderChar">
    <w:name w:val="Header Char"/>
    <w:aliases w:val="2nd pg Char,even Char"/>
    <w:basedOn w:val="DefaultParagraphFont"/>
    <w:link w:val="Header"/>
    <w:uiPriority w:val="99"/>
    <w:rsid w:val="00EA6230"/>
  </w:style>
  <w:style w:type="paragraph" w:styleId="NormalIndent">
    <w:name w:val="Normal Indent"/>
    <w:basedOn w:val="Normal"/>
    <w:uiPriority w:val="99"/>
    <w:unhideWhenUsed/>
    <w:rsid w:val="00EA6230"/>
    <w:pPr>
      <w:ind w:left="720"/>
    </w:pPr>
  </w:style>
  <w:style w:type="character" w:styleId="PlaceholderText">
    <w:name w:val="Placeholder Text"/>
    <w:basedOn w:val="DefaultParagraphFont"/>
    <w:uiPriority w:val="99"/>
    <w:semiHidden/>
    <w:rsid w:val="00EA6230"/>
    <w:rPr>
      <w:color w:val="808080"/>
    </w:rPr>
  </w:style>
  <w:style w:type="table" w:customStyle="1" w:styleId="ReportTable">
    <w:name w:val="Report Table"/>
    <w:basedOn w:val="TableNormal"/>
    <w:uiPriority w:val="99"/>
    <w:rsid w:val="00EA6230"/>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rsid w:val="00EA623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038"/>
    <w:pPr>
      <w:ind w:left="720"/>
      <w:contextualSpacing/>
    </w:pPr>
  </w:style>
  <w:style w:type="paragraph" w:styleId="BodyTextIndent">
    <w:name w:val="Body Text Indent"/>
    <w:basedOn w:val="Normal"/>
    <w:link w:val="BodyTextIndentChar"/>
    <w:semiHidden/>
    <w:unhideWhenUsed/>
    <w:rsid w:val="00E05038"/>
    <w:pPr>
      <w:spacing w:before="0" w:after="240" w:line="240" w:lineRule="auto"/>
      <w:ind w:left="706"/>
      <w:jc w:val="both"/>
    </w:pPr>
    <w:rPr>
      <w:rFonts w:eastAsia="MS Mincho" w:cs="Times New Roman"/>
      <w:sz w:val="20"/>
      <w:lang w:val="en-NZ" w:eastAsia="en-US"/>
    </w:rPr>
  </w:style>
  <w:style w:type="character" w:customStyle="1" w:styleId="BodyTextIndentChar">
    <w:name w:val="Body Text Indent Char"/>
    <w:basedOn w:val="DefaultParagraphFont"/>
    <w:link w:val="BodyTextIndent"/>
    <w:semiHidden/>
    <w:rsid w:val="00E05038"/>
    <w:rPr>
      <w:rFonts w:ascii="Arial" w:eastAsia="MS Mincho" w:hAnsi="Arial" w:cs="Times New Roman"/>
      <w:color w:val="auto"/>
      <w:lang w:val="en-NZ" w:eastAsia="en-US"/>
    </w:rPr>
  </w:style>
  <w:style w:type="paragraph" w:styleId="NormalWeb">
    <w:name w:val="Normal (Web)"/>
    <w:basedOn w:val="Normal"/>
    <w:uiPriority w:val="99"/>
    <w:unhideWhenUsed/>
    <w:rsid w:val="005C58D0"/>
    <w:pPr>
      <w:spacing w:before="100" w:beforeAutospacing="1" w:after="100" w:afterAutospacing="1" w:line="240" w:lineRule="auto"/>
    </w:pPr>
    <w:rPr>
      <w:rFonts w:ascii="Times New Roman" w:hAnsi="Times New Roman" w:cs="Times New Roman"/>
      <w:sz w:val="24"/>
      <w:szCs w:val="24"/>
      <w:lang w:eastAsia="zh-TW"/>
    </w:rPr>
  </w:style>
  <w:style w:type="table" w:customStyle="1" w:styleId="TableGrid1">
    <w:name w:val="Table Grid1"/>
    <w:basedOn w:val="TableNormal"/>
    <w:next w:val="TableGrid"/>
    <w:uiPriority w:val="39"/>
    <w:rsid w:val="00FC2148"/>
    <w:pPr>
      <w:spacing w:before="0" w:after="0" w:line="240" w:lineRule="auto"/>
    </w:pPr>
    <w:rPr>
      <w:color w:val="auto"/>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25B41"/>
    <w:pPr>
      <w:spacing w:before="0" w:after="0" w:line="240" w:lineRule="auto"/>
    </w:pPr>
    <w:rPr>
      <w:color w:val="auto"/>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Continue2">
    <w:name w:val="List Continue 2"/>
    <w:basedOn w:val="Normal"/>
    <w:uiPriority w:val="99"/>
    <w:semiHidden/>
    <w:unhideWhenUsed/>
    <w:rsid w:val="007115EA"/>
    <w:pPr>
      <w:spacing w:after="120"/>
      <w:ind w:leftChars="400" w:left="960"/>
      <w:contextualSpacing/>
    </w:pPr>
  </w:style>
  <w:style w:type="paragraph" w:styleId="BodyTextIndent2">
    <w:name w:val="Body Text Indent 2"/>
    <w:basedOn w:val="Normal"/>
    <w:link w:val="BodyTextIndent2Char"/>
    <w:uiPriority w:val="99"/>
    <w:semiHidden/>
    <w:unhideWhenUsed/>
    <w:rsid w:val="007115EA"/>
    <w:pPr>
      <w:spacing w:after="120" w:line="480" w:lineRule="auto"/>
      <w:ind w:leftChars="200" w:left="480"/>
    </w:pPr>
  </w:style>
  <w:style w:type="character" w:customStyle="1" w:styleId="BodyTextIndent2Char">
    <w:name w:val="Body Text Indent 2 Char"/>
    <w:basedOn w:val="DefaultParagraphFont"/>
    <w:link w:val="BodyTextIndent2"/>
    <w:uiPriority w:val="99"/>
    <w:semiHidden/>
    <w:rsid w:val="007115EA"/>
    <w:rPr>
      <w:rFonts w:ascii="Arial" w:hAnsi="Arial"/>
      <w:color w:val="auto"/>
      <w:sz w:val="22"/>
    </w:rPr>
  </w:style>
  <w:style w:type="paragraph" w:styleId="List">
    <w:name w:val="List"/>
    <w:basedOn w:val="Normal"/>
    <w:uiPriority w:val="99"/>
    <w:semiHidden/>
    <w:unhideWhenUsed/>
    <w:rsid w:val="007115EA"/>
    <w:pPr>
      <w:ind w:leftChars="200" w:left="100" w:hangingChars="200" w:hanging="200"/>
      <w:contextualSpacing/>
    </w:pPr>
  </w:style>
  <w:style w:type="paragraph" w:styleId="BlockText">
    <w:name w:val="Block Text"/>
    <w:basedOn w:val="Normal"/>
    <w:rsid w:val="007115EA"/>
    <w:pPr>
      <w:overflowPunct w:val="0"/>
      <w:autoSpaceDE w:val="0"/>
      <w:autoSpaceDN w:val="0"/>
      <w:adjustRightInd w:val="0"/>
      <w:spacing w:after="120" w:line="276" w:lineRule="auto"/>
      <w:ind w:left="720" w:right="-10" w:hanging="363"/>
      <w:jc w:val="both"/>
      <w:textAlignment w:val="baseline"/>
    </w:pPr>
    <w:rPr>
      <w:rFonts w:ascii="Univers (W1)" w:hAnsi="Univers (W1)" w:cs="Arial"/>
      <w:b/>
      <w:sz w:val="20"/>
      <w:lang w:val="en-GB" w:eastAsia="en-US"/>
    </w:rPr>
  </w:style>
  <w:style w:type="paragraph" w:customStyle="1" w:styleId="TCHeading1">
    <w:name w:val="TC Heading 1"/>
    <w:basedOn w:val="ListParagraph"/>
    <w:next w:val="Normal"/>
    <w:autoRedefine/>
    <w:qFormat/>
    <w:rsid w:val="00326C2F"/>
    <w:pPr>
      <w:keepNext/>
      <w:spacing w:after="120" w:line="240" w:lineRule="atLeast"/>
      <w:ind w:left="0"/>
      <w:contextualSpacing w:val="0"/>
    </w:pPr>
    <w:rPr>
      <w:rFonts w:ascii="Century Gothic" w:eastAsia="Calibri" w:hAnsi="Century Gothic" w:cs="Angsana New"/>
      <w:b/>
      <w:bCs/>
      <w:sz w:val="24"/>
      <w:szCs w:val="24"/>
      <w:lang w:val="en-GB" w:eastAsia="en-US" w:bidi="th-TH"/>
    </w:rPr>
  </w:style>
  <w:style w:type="paragraph" w:customStyle="1" w:styleId="TCHeading11">
    <w:name w:val="TC Heading 1.1"/>
    <w:basedOn w:val="ListParagraph"/>
    <w:rsid w:val="00602786"/>
    <w:pPr>
      <w:keepLines/>
      <w:spacing w:before="0" w:after="120" w:line="240" w:lineRule="atLeast"/>
      <w:ind w:left="644" w:hanging="360"/>
      <w:contextualSpacing w:val="0"/>
      <w:jc w:val="both"/>
      <w:outlineLvl w:val="1"/>
    </w:pPr>
    <w:rPr>
      <w:rFonts w:eastAsia="Calibri" w:cs="Arial"/>
      <w:b/>
      <w:bCs/>
      <w:sz w:val="24"/>
      <w:szCs w:val="24"/>
      <w:lang w:val="en-GB" w:eastAsia="en-US" w:bidi="th-TH"/>
    </w:rPr>
  </w:style>
  <w:style w:type="paragraph" w:customStyle="1" w:styleId="TCHeading111">
    <w:name w:val="TC Heading 1.1.1"/>
    <w:basedOn w:val="ListParagraph"/>
    <w:next w:val="Normal"/>
    <w:qFormat/>
    <w:rsid w:val="00FB5951"/>
    <w:pPr>
      <w:tabs>
        <w:tab w:val="left" w:pos="810"/>
      </w:tabs>
      <w:spacing w:before="0" w:after="120" w:line="240" w:lineRule="atLeast"/>
      <w:ind w:left="360" w:hanging="360"/>
      <w:contextualSpacing w:val="0"/>
      <w:jc w:val="both"/>
      <w:outlineLvl w:val="2"/>
    </w:pPr>
    <w:rPr>
      <w:rFonts w:eastAsia="Calibri" w:cs="Angsana New"/>
      <w:b/>
      <w:bCs/>
      <w:szCs w:val="24"/>
      <w:lang w:val="en-GB" w:eastAsia="en-US" w:bidi="th-TH"/>
    </w:rPr>
  </w:style>
  <w:style w:type="paragraph" w:customStyle="1" w:styleId="TC33">
    <w:name w:val="TC 3.3"/>
    <w:basedOn w:val="Heading1"/>
    <w:next w:val="Figure"/>
    <w:autoRedefine/>
    <w:rsid w:val="000A22E3"/>
    <w:pPr>
      <w:numPr>
        <w:numId w:val="0"/>
      </w:numPr>
      <w:spacing w:before="240" w:after="240" w:line="240" w:lineRule="auto"/>
      <w:ind w:left="360" w:hanging="360"/>
    </w:pPr>
    <w:rPr>
      <w:rFonts w:cs="Angsana New"/>
    </w:rPr>
  </w:style>
  <w:style w:type="paragraph" w:customStyle="1" w:styleId="Figure">
    <w:name w:val="Figure"/>
    <w:basedOn w:val="Heading1"/>
    <w:link w:val="FigureChar"/>
    <w:autoRedefine/>
    <w:qFormat/>
    <w:rsid w:val="007531CD"/>
    <w:pPr>
      <w:keepLines w:val="0"/>
      <w:numPr>
        <w:numId w:val="0"/>
      </w:numPr>
      <w:tabs>
        <w:tab w:val="left" w:pos="0"/>
        <w:tab w:val="left" w:pos="709"/>
      </w:tabs>
      <w:spacing w:line="400" w:lineRule="exact"/>
      <w:ind w:left="431" w:hanging="431"/>
    </w:pPr>
  </w:style>
  <w:style w:type="character" w:customStyle="1" w:styleId="FigureChar">
    <w:name w:val="Figure Char"/>
    <w:link w:val="Figure"/>
    <w:rsid w:val="007531CD"/>
    <w:rPr>
      <w:rFonts w:ascii="Arial Bold" w:eastAsiaTheme="majorEastAsia" w:hAnsi="Arial Bold" w:cstheme="majorBidi"/>
      <w:b/>
      <w:caps/>
      <w:color w:val="auto"/>
      <w:sz w:val="24"/>
    </w:rPr>
  </w:style>
  <w:style w:type="paragraph" w:customStyle="1" w:styleId="INDENT">
    <w:name w:val="INDENT"/>
    <w:basedOn w:val="Normal"/>
    <w:rsid w:val="007115EA"/>
    <w:pPr>
      <w:spacing w:before="0" w:after="0" w:line="240" w:lineRule="auto"/>
      <w:ind w:left="1134" w:right="-187"/>
      <w:jc w:val="both"/>
    </w:pPr>
    <w:rPr>
      <w:rFonts w:cs="Times New Roman"/>
      <w:lang w:val="en-AU" w:eastAsia="en-AU"/>
    </w:rPr>
  </w:style>
  <w:style w:type="paragraph" w:styleId="BodyText">
    <w:name w:val="Body Text"/>
    <w:basedOn w:val="Normal"/>
    <w:link w:val="BodyTextChar"/>
    <w:uiPriority w:val="99"/>
    <w:unhideWhenUsed/>
    <w:rsid w:val="00730633"/>
    <w:pPr>
      <w:spacing w:after="120"/>
    </w:pPr>
  </w:style>
  <w:style w:type="character" w:customStyle="1" w:styleId="BodyTextChar">
    <w:name w:val="Body Text Char"/>
    <w:basedOn w:val="DefaultParagraphFont"/>
    <w:link w:val="BodyText"/>
    <w:uiPriority w:val="99"/>
    <w:rsid w:val="00730633"/>
    <w:rPr>
      <w:rFonts w:ascii="Arial" w:hAnsi="Arial"/>
      <w:color w:val="auto"/>
      <w:sz w:val="22"/>
    </w:rPr>
  </w:style>
  <w:style w:type="paragraph" w:customStyle="1" w:styleId="WW-Default">
    <w:name w:val="WW-Default"/>
    <w:qFormat/>
    <w:rsid w:val="00730633"/>
    <w:pPr>
      <w:suppressAutoHyphens/>
      <w:autoSpaceDE w:val="0"/>
      <w:spacing w:before="0" w:line="276" w:lineRule="auto"/>
    </w:pPr>
    <w:rPr>
      <w:rFonts w:ascii="Arial" w:eastAsia="Times New Roman" w:hAnsi="Arial" w:cs="Arial"/>
      <w:color w:val="000000"/>
      <w:sz w:val="24"/>
      <w:szCs w:val="24"/>
      <w:lang w:eastAsia="zh-CN"/>
    </w:rPr>
  </w:style>
  <w:style w:type="character" w:customStyle="1" w:styleId="apple-converted-space">
    <w:name w:val="apple-converted-space"/>
    <w:basedOn w:val="DefaultParagraphFont"/>
    <w:rsid w:val="007636A8"/>
  </w:style>
  <w:style w:type="paragraph" w:customStyle="1" w:styleId="TCText">
    <w:name w:val="TC Text"/>
    <w:basedOn w:val="TCHeading11"/>
    <w:next w:val="TCHeading11"/>
    <w:autoRedefine/>
    <w:qFormat/>
    <w:rsid w:val="004818C0"/>
    <w:pPr>
      <w:keepLines w:val="0"/>
      <w:tabs>
        <w:tab w:val="left" w:pos="709"/>
      </w:tabs>
      <w:spacing w:after="240" w:line="240" w:lineRule="auto"/>
      <w:ind w:left="896" w:hanging="896"/>
    </w:pPr>
    <w:rPr>
      <w:rFonts w:cs="Angsana New"/>
    </w:rPr>
  </w:style>
  <w:style w:type="paragraph" w:styleId="TableofFigures">
    <w:name w:val="table of figures"/>
    <w:basedOn w:val="Normal"/>
    <w:next w:val="Normal"/>
    <w:uiPriority w:val="99"/>
    <w:unhideWhenUsed/>
    <w:rsid w:val="00A25645"/>
    <w:pPr>
      <w:spacing w:before="0" w:after="0" w:line="259" w:lineRule="auto"/>
    </w:pPr>
    <w:rPr>
      <w:rFonts w:asciiTheme="minorHAnsi" w:eastAsiaTheme="minorHAnsi" w:hAnsiTheme="minorHAnsi"/>
      <w:szCs w:val="22"/>
      <w:lang w:val="en-GB" w:eastAsia="en-US"/>
    </w:rPr>
  </w:style>
  <w:style w:type="paragraph" w:customStyle="1" w:styleId="Default">
    <w:name w:val="Default"/>
    <w:rsid w:val="002E14E8"/>
    <w:pPr>
      <w:autoSpaceDE w:val="0"/>
      <w:autoSpaceDN w:val="0"/>
      <w:adjustRightInd w:val="0"/>
      <w:spacing w:before="0" w:after="0" w:line="240" w:lineRule="auto"/>
    </w:pPr>
    <w:rPr>
      <w:rFonts w:ascii="Arial" w:eastAsiaTheme="minorHAnsi" w:hAnsi="Arial" w:cs="Arial"/>
      <w:color w:val="000000"/>
      <w:sz w:val="24"/>
      <w:szCs w:val="24"/>
    </w:rPr>
  </w:style>
  <w:style w:type="character" w:customStyle="1" w:styleId="fontstyle01">
    <w:name w:val="fontstyle01"/>
    <w:basedOn w:val="DefaultParagraphFont"/>
    <w:rsid w:val="00C03DFF"/>
    <w:rPr>
      <w:rFonts w:ascii="ArialMT" w:hAnsi="ArialMT" w:hint="default"/>
      <w:b w:val="0"/>
      <w:bCs w:val="0"/>
      <w:i w:val="0"/>
      <w:iCs w:val="0"/>
      <w:color w:val="000000"/>
      <w:sz w:val="20"/>
      <w:szCs w:val="20"/>
    </w:rPr>
  </w:style>
  <w:style w:type="paragraph" w:customStyle="1" w:styleId="TableHead">
    <w:name w:val="Table Head"/>
    <w:basedOn w:val="Normal"/>
    <w:rsid w:val="007E4C1A"/>
    <w:pPr>
      <w:spacing w:before="40" w:after="40" w:line="220" w:lineRule="exact"/>
    </w:pPr>
    <w:rPr>
      <w:rFonts w:eastAsia="Times New Roman" w:cs="Times New Roman"/>
      <w:b/>
      <w:sz w:val="16"/>
      <w:szCs w:val="24"/>
      <w:lang w:val="en-MY" w:eastAsia="en-US"/>
    </w:rPr>
  </w:style>
  <w:style w:type="paragraph" w:customStyle="1" w:styleId="TableBody">
    <w:name w:val="Table Body"/>
    <w:basedOn w:val="Normal"/>
    <w:qFormat/>
    <w:rsid w:val="007E4C1A"/>
    <w:pPr>
      <w:spacing w:before="60" w:after="60" w:line="240" w:lineRule="auto"/>
    </w:pPr>
    <w:rPr>
      <w:rFonts w:eastAsia="Times New Roman" w:cs="Times New Roman"/>
      <w:sz w:val="16"/>
      <w:lang w:val="en-AU" w:eastAsia="en-US"/>
    </w:rPr>
  </w:style>
  <w:style w:type="paragraph" w:customStyle="1" w:styleId="ListLarge">
    <w:name w:val="List Large"/>
    <w:basedOn w:val="Normal"/>
    <w:qFormat/>
    <w:rsid w:val="009A27E3"/>
    <w:pPr>
      <w:tabs>
        <w:tab w:val="num" w:pos="1267"/>
      </w:tabs>
      <w:spacing w:before="100" w:after="100" w:line="288" w:lineRule="auto"/>
      <w:ind w:left="1080" w:hanging="173"/>
    </w:pPr>
    <w:rPr>
      <w:rFonts w:eastAsia="Times New Roman" w:cs="Times New Roman"/>
      <w:sz w:val="20"/>
      <w:szCs w:val="24"/>
      <w:lang w:val="en-AU" w:eastAsia="en-US"/>
    </w:rPr>
  </w:style>
  <w:style w:type="character" w:styleId="CommentReference">
    <w:name w:val="annotation reference"/>
    <w:rsid w:val="009A27E3"/>
    <w:rPr>
      <w:sz w:val="16"/>
      <w:szCs w:val="16"/>
    </w:rPr>
  </w:style>
  <w:style w:type="paragraph" w:styleId="CommentText">
    <w:name w:val="annotation text"/>
    <w:basedOn w:val="Normal"/>
    <w:link w:val="CommentTextChar"/>
    <w:rsid w:val="009A27E3"/>
    <w:pPr>
      <w:spacing w:before="0" w:line="288" w:lineRule="auto"/>
      <w:ind w:left="567"/>
    </w:pPr>
    <w:rPr>
      <w:rFonts w:eastAsia="Times New Roman" w:cs="Times New Roman"/>
      <w:sz w:val="20"/>
      <w:lang w:eastAsia="en-US"/>
    </w:rPr>
  </w:style>
  <w:style w:type="character" w:customStyle="1" w:styleId="CommentTextChar">
    <w:name w:val="Comment Text Char"/>
    <w:basedOn w:val="DefaultParagraphFont"/>
    <w:link w:val="CommentText"/>
    <w:rsid w:val="009A27E3"/>
    <w:rPr>
      <w:rFonts w:ascii="Arial" w:eastAsia="Times New Roman" w:hAnsi="Arial" w:cs="Times New Roman"/>
      <w:color w:val="auto"/>
      <w:lang w:eastAsia="en-US"/>
    </w:rPr>
  </w:style>
  <w:style w:type="paragraph" w:customStyle="1" w:styleId="ListLargeIndent">
    <w:name w:val="List Large Indent"/>
    <w:basedOn w:val="ListLarge"/>
    <w:qFormat/>
    <w:rsid w:val="009A27E3"/>
    <w:pPr>
      <w:numPr>
        <w:ilvl w:val="2"/>
      </w:numPr>
      <w:tabs>
        <w:tab w:val="num" w:pos="1267"/>
      </w:tabs>
      <w:ind w:left="1080" w:hanging="173"/>
    </w:pPr>
  </w:style>
  <w:style w:type="paragraph" w:customStyle="1" w:styleId="ListLargeSub">
    <w:name w:val="List Large Sub"/>
    <w:basedOn w:val="ListLarge"/>
    <w:qFormat/>
    <w:rsid w:val="009A27E3"/>
    <w:pPr>
      <w:tabs>
        <w:tab w:val="clear" w:pos="1267"/>
        <w:tab w:val="num" w:pos="1843"/>
      </w:tabs>
      <w:spacing w:before="0" w:after="0"/>
      <w:ind w:left="1843" w:hanging="425"/>
    </w:pPr>
  </w:style>
  <w:style w:type="paragraph" w:customStyle="1" w:styleId="ic">
    <w:name w:val="[ic"/>
    <w:basedOn w:val="Normal"/>
    <w:qFormat/>
    <w:rsid w:val="00EE193F"/>
    <w:pPr>
      <w:spacing w:before="0" w:line="288" w:lineRule="auto"/>
      <w:ind w:left="720"/>
      <w:jc w:val="center"/>
    </w:pPr>
    <w:rPr>
      <w:rFonts w:eastAsia="Times New Roman" w:cs="Arial"/>
      <w:b/>
      <w:noProof/>
      <w:color w:val="000080"/>
      <w:sz w:val="20"/>
      <w:szCs w:val="24"/>
      <w:lang w:val="en-MY" w:eastAsia="en-AU"/>
    </w:rPr>
  </w:style>
  <w:style w:type="character" w:customStyle="1" w:styleId="fontstyle21">
    <w:name w:val="fontstyle21"/>
    <w:basedOn w:val="DefaultParagraphFont"/>
    <w:rsid w:val="000369C1"/>
    <w:rPr>
      <w:rFonts w:ascii="GaramondPremrPro-Bd" w:hAnsi="GaramondPremrPro-Bd" w:hint="default"/>
      <w:b/>
      <w:bCs/>
      <w:i w:val="0"/>
      <w:iCs w:val="0"/>
      <w:color w:val="000000"/>
      <w:sz w:val="22"/>
      <w:szCs w:val="22"/>
    </w:rPr>
  </w:style>
  <w:style w:type="character" w:styleId="FollowedHyperlink">
    <w:name w:val="FollowedHyperlink"/>
    <w:basedOn w:val="DefaultParagraphFont"/>
    <w:uiPriority w:val="99"/>
    <w:semiHidden/>
    <w:unhideWhenUsed/>
    <w:rsid w:val="00D10F5D"/>
    <w:rPr>
      <w:color w:val="5F7791" w:themeColor="followedHyperlink"/>
      <w:u w:val="single"/>
    </w:rPr>
  </w:style>
  <w:style w:type="paragraph" w:customStyle="1" w:styleId="TextBox">
    <w:name w:val="Text Box"/>
    <w:rsid w:val="00173E41"/>
    <w:pPr>
      <w:spacing w:before="0" w:after="0" w:line="180" w:lineRule="exact"/>
      <w:jc w:val="center"/>
    </w:pPr>
    <w:rPr>
      <w:rFonts w:ascii="Arial" w:eastAsia="Times New Roman" w:hAnsi="Arial" w:cs="Times New Roman"/>
      <w:color w:val="auto"/>
      <w:sz w:val="14"/>
      <w:lang w:eastAsia="en-US"/>
    </w:rPr>
  </w:style>
  <w:style w:type="table" w:customStyle="1" w:styleId="GridTable4-Accent11">
    <w:name w:val="Grid Table 4 - Accent 11"/>
    <w:basedOn w:val="TableNormal"/>
    <w:uiPriority w:val="49"/>
    <w:rsid w:val="00B527D8"/>
    <w:pPr>
      <w:spacing w:after="0" w:line="240" w:lineRule="auto"/>
    </w:pPr>
    <w:tblPr>
      <w:tblStyleRowBandSize w:val="1"/>
      <w:tblStyleColBandSize w:val="1"/>
      <w:tblBorders>
        <w:top w:val="single" w:sz="4" w:space="0" w:color="3BE4FF" w:themeColor="accent1" w:themeTint="99"/>
        <w:left w:val="single" w:sz="4" w:space="0" w:color="3BE4FF" w:themeColor="accent1" w:themeTint="99"/>
        <w:bottom w:val="single" w:sz="4" w:space="0" w:color="3BE4FF" w:themeColor="accent1" w:themeTint="99"/>
        <w:right w:val="single" w:sz="4" w:space="0" w:color="3BE4FF" w:themeColor="accent1" w:themeTint="99"/>
        <w:insideH w:val="single" w:sz="4" w:space="0" w:color="3BE4FF" w:themeColor="accent1" w:themeTint="99"/>
        <w:insideV w:val="single" w:sz="4" w:space="0" w:color="3BE4FF" w:themeColor="accent1" w:themeTint="99"/>
      </w:tblBorders>
    </w:tblPr>
    <w:tblStylePr w:type="firstRow">
      <w:rPr>
        <w:b/>
        <w:bCs/>
        <w:color w:val="FFFFFF" w:themeColor="background1"/>
      </w:rPr>
      <w:tblPr/>
      <w:tcPr>
        <w:tcBorders>
          <w:top w:val="single" w:sz="4" w:space="0" w:color="00A0B8" w:themeColor="accent1"/>
          <w:left w:val="single" w:sz="4" w:space="0" w:color="00A0B8" w:themeColor="accent1"/>
          <w:bottom w:val="single" w:sz="4" w:space="0" w:color="00A0B8" w:themeColor="accent1"/>
          <w:right w:val="single" w:sz="4" w:space="0" w:color="00A0B8" w:themeColor="accent1"/>
          <w:insideH w:val="nil"/>
          <w:insideV w:val="nil"/>
        </w:tcBorders>
        <w:shd w:val="clear" w:color="auto" w:fill="00A0B8" w:themeFill="accent1"/>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paragraph" w:customStyle="1" w:styleId="HeadingNoNumbersSub">
    <w:name w:val="Heading No Numbers Sub"/>
    <w:basedOn w:val="Normal"/>
    <w:qFormat/>
    <w:rsid w:val="00FF0710"/>
    <w:pPr>
      <w:keepNext/>
      <w:spacing w:before="240" w:after="120" w:line="288" w:lineRule="auto"/>
      <w:ind w:left="567"/>
      <w:jc w:val="both"/>
    </w:pPr>
    <w:rPr>
      <w:rFonts w:eastAsia="Times New Roman" w:cs="Times New Roman"/>
      <w:b/>
      <w:sz w:val="20"/>
      <w:szCs w:val="24"/>
      <w:lang w:val="en-GB" w:eastAsia="en-US"/>
    </w:rPr>
  </w:style>
  <w:style w:type="table" w:customStyle="1" w:styleId="LightShading-Accent11">
    <w:name w:val="Light Shading - Accent 11"/>
    <w:basedOn w:val="TableNormal"/>
    <w:uiPriority w:val="60"/>
    <w:rsid w:val="002C5C2E"/>
    <w:pPr>
      <w:spacing w:before="0" w:after="0" w:line="240" w:lineRule="auto"/>
    </w:pPr>
    <w:rPr>
      <w:rFonts w:ascii="Times New Roman" w:eastAsia="Times New Roman" w:hAnsi="Times New Roman" w:cs="Times New Roman"/>
      <w:color w:val="365F91"/>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HTMLPreformatted">
    <w:name w:val="HTML Preformatted"/>
    <w:basedOn w:val="Normal"/>
    <w:link w:val="HTMLPreformattedChar"/>
    <w:uiPriority w:val="99"/>
    <w:semiHidden/>
    <w:unhideWhenUsed/>
    <w:rsid w:val="00045B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045B26"/>
    <w:rPr>
      <w:rFonts w:ascii="Courier New" w:eastAsia="Times New Roman" w:hAnsi="Courier New" w:cs="Courier New"/>
      <w:color w:val="auto"/>
      <w:lang w:val="en-GB" w:eastAsia="en-GB"/>
    </w:rPr>
  </w:style>
  <w:style w:type="paragraph" w:styleId="TOC4">
    <w:name w:val="toc 4"/>
    <w:basedOn w:val="Normal"/>
    <w:next w:val="Normal"/>
    <w:autoRedefine/>
    <w:uiPriority w:val="39"/>
    <w:unhideWhenUsed/>
    <w:rsid w:val="00937239"/>
    <w:pPr>
      <w:spacing w:before="0" w:after="100" w:line="259" w:lineRule="auto"/>
      <w:ind w:left="660"/>
    </w:pPr>
    <w:rPr>
      <w:rFonts w:asciiTheme="minorHAnsi" w:hAnsiTheme="minorHAnsi"/>
      <w:szCs w:val="22"/>
      <w:lang w:val="en-GB" w:eastAsia="en-GB"/>
    </w:rPr>
  </w:style>
  <w:style w:type="paragraph" w:styleId="TOC5">
    <w:name w:val="toc 5"/>
    <w:basedOn w:val="Normal"/>
    <w:next w:val="Normal"/>
    <w:autoRedefine/>
    <w:uiPriority w:val="39"/>
    <w:unhideWhenUsed/>
    <w:rsid w:val="00937239"/>
    <w:pPr>
      <w:spacing w:before="0" w:after="100" w:line="259" w:lineRule="auto"/>
      <w:ind w:left="880"/>
    </w:pPr>
    <w:rPr>
      <w:rFonts w:asciiTheme="minorHAnsi" w:hAnsiTheme="minorHAnsi"/>
      <w:szCs w:val="22"/>
      <w:lang w:val="en-GB" w:eastAsia="en-GB"/>
    </w:rPr>
  </w:style>
  <w:style w:type="paragraph" w:styleId="TOC6">
    <w:name w:val="toc 6"/>
    <w:basedOn w:val="Normal"/>
    <w:next w:val="Normal"/>
    <w:autoRedefine/>
    <w:uiPriority w:val="39"/>
    <w:unhideWhenUsed/>
    <w:rsid w:val="00937239"/>
    <w:pPr>
      <w:spacing w:before="0" w:after="100" w:line="259" w:lineRule="auto"/>
      <w:ind w:left="1100"/>
    </w:pPr>
    <w:rPr>
      <w:rFonts w:asciiTheme="minorHAnsi" w:hAnsiTheme="minorHAnsi"/>
      <w:szCs w:val="22"/>
      <w:lang w:val="en-GB" w:eastAsia="en-GB"/>
    </w:rPr>
  </w:style>
  <w:style w:type="paragraph" w:styleId="TOC7">
    <w:name w:val="toc 7"/>
    <w:basedOn w:val="Normal"/>
    <w:next w:val="Normal"/>
    <w:autoRedefine/>
    <w:uiPriority w:val="39"/>
    <w:unhideWhenUsed/>
    <w:rsid w:val="00937239"/>
    <w:pPr>
      <w:spacing w:before="0" w:after="100" w:line="259" w:lineRule="auto"/>
      <w:ind w:left="1320"/>
    </w:pPr>
    <w:rPr>
      <w:rFonts w:asciiTheme="minorHAnsi" w:hAnsiTheme="minorHAnsi"/>
      <w:szCs w:val="22"/>
      <w:lang w:val="en-GB" w:eastAsia="en-GB"/>
    </w:rPr>
  </w:style>
  <w:style w:type="paragraph" w:styleId="TOC8">
    <w:name w:val="toc 8"/>
    <w:basedOn w:val="Normal"/>
    <w:next w:val="Normal"/>
    <w:autoRedefine/>
    <w:uiPriority w:val="39"/>
    <w:unhideWhenUsed/>
    <w:rsid w:val="00937239"/>
    <w:pPr>
      <w:spacing w:before="0" w:after="100" w:line="259" w:lineRule="auto"/>
      <w:ind w:left="1540"/>
    </w:pPr>
    <w:rPr>
      <w:rFonts w:asciiTheme="minorHAnsi" w:hAnsiTheme="minorHAnsi"/>
      <w:szCs w:val="22"/>
      <w:lang w:val="en-GB" w:eastAsia="en-GB"/>
    </w:rPr>
  </w:style>
  <w:style w:type="paragraph" w:styleId="TOC9">
    <w:name w:val="toc 9"/>
    <w:basedOn w:val="Normal"/>
    <w:next w:val="Normal"/>
    <w:autoRedefine/>
    <w:uiPriority w:val="39"/>
    <w:unhideWhenUsed/>
    <w:rsid w:val="00937239"/>
    <w:pPr>
      <w:spacing w:before="0" w:after="100" w:line="259" w:lineRule="auto"/>
      <w:ind w:left="1760"/>
    </w:pPr>
    <w:rPr>
      <w:rFonts w:asciiTheme="minorHAnsi" w:hAnsiTheme="minorHAnsi"/>
      <w:szCs w:val="22"/>
      <w:lang w:val="en-GB" w:eastAsia="en-GB"/>
    </w:rPr>
  </w:style>
  <w:style w:type="table" w:customStyle="1" w:styleId="GridTable4-Accent41">
    <w:name w:val="Grid Table 4 - Accent 41"/>
    <w:basedOn w:val="TableNormal"/>
    <w:uiPriority w:val="49"/>
    <w:rsid w:val="004848A8"/>
    <w:pPr>
      <w:spacing w:after="0" w:line="240" w:lineRule="auto"/>
    </w:pPr>
    <w:tblPr>
      <w:tblStyleRowBandSize w:val="1"/>
      <w:tblStyleColBandSize w:val="1"/>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insideV w:val="single" w:sz="4" w:space="0" w:color="51D9FF" w:themeColor="accent4" w:themeTint="99"/>
      </w:tblBorders>
    </w:tblPr>
    <w:tblStylePr w:type="firstRow">
      <w:rPr>
        <w:b/>
        <w:bCs/>
        <w:color w:val="FFFFFF" w:themeColor="background1"/>
      </w:rPr>
      <w:tblPr/>
      <w:tcPr>
        <w:tcBorders>
          <w:top w:val="single" w:sz="4" w:space="0" w:color="00ADDC" w:themeColor="accent4"/>
          <w:left w:val="single" w:sz="4" w:space="0" w:color="00ADDC" w:themeColor="accent4"/>
          <w:bottom w:val="single" w:sz="4" w:space="0" w:color="00ADDC" w:themeColor="accent4"/>
          <w:right w:val="single" w:sz="4" w:space="0" w:color="00ADDC" w:themeColor="accent4"/>
          <w:insideH w:val="nil"/>
          <w:insideV w:val="nil"/>
        </w:tcBorders>
        <w:shd w:val="clear" w:color="auto" w:fill="00ADDC" w:themeFill="accent4"/>
      </w:tcPr>
    </w:tblStylePr>
    <w:tblStylePr w:type="lastRow">
      <w:rPr>
        <w:b/>
        <w:bCs/>
      </w:rPr>
      <w:tblPr/>
      <w:tcPr>
        <w:tcBorders>
          <w:top w:val="double" w:sz="4" w:space="0" w:color="00ADDC" w:themeColor="accent4"/>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table" w:customStyle="1" w:styleId="GridTable5Dark-Accent41">
    <w:name w:val="Grid Table 5 Dark - Accent 41"/>
    <w:basedOn w:val="TableNormal"/>
    <w:uiPriority w:val="50"/>
    <w:rsid w:val="00127C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2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DD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DD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DD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DDC" w:themeFill="accent4"/>
      </w:tcPr>
    </w:tblStylePr>
    <w:tblStylePr w:type="band1Vert">
      <w:tblPr/>
      <w:tcPr>
        <w:shd w:val="clear" w:color="auto" w:fill="8BE5FF" w:themeFill="accent4" w:themeFillTint="66"/>
      </w:tcPr>
    </w:tblStylePr>
    <w:tblStylePr w:type="band1Horz">
      <w:tblPr/>
      <w:tcPr>
        <w:shd w:val="clear" w:color="auto" w:fill="8BE5FF" w:themeFill="accent4" w:themeFillTint="66"/>
      </w:tcPr>
    </w:tblStylePr>
  </w:style>
  <w:style w:type="table" w:customStyle="1" w:styleId="GridTable6Colorful-Accent41">
    <w:name w:val="Grid Table 6 Colorful - Accent 41"/>
    <w:basedOn w:val="TableNormal"/>
    <w:uiPriority w:val="51"/>
    <w:rsid w:val="00CA6659"/>
    <w:pPr>
      <w:spacing w:after="0" w:line="240" w:lineRule="auto"/>
    </w:pPr>
    <w:rPr>
      <w:color w:val="0081A4" w:themeColor="accent4" w:themeShade="BF"/>
    </w:rPr>
    <w:tblPr>
      <w:tblStyleRowBandSize w:val="1"/>
      <w:tblStyleColBandSize w:val="1"/>
      <w:tblBorders>
        <w:top w:val="single" w:sz="4" w:space="0" w:color="51D9FF" w:themeColor="accent4" w:themeTint="99"/>
        <w:left w:val="single" w:sz="4" w:space="0" w:color="51D9FF" w:themeColor="accent4" w:themeTint="99"/>
        <w:bottom w:val="single" w:sz="4" w:space="0" w:color="51D9FF" w:themeColor="accent4" w:themeTint="99"/>
        <w:right w:val="single" w:sz="4" w:space="0" w:color="51D9FF" w:themeColor="accent4" w:themeTint="99"/>
        <w:insideH w:val="single" w:sz="4" w:space="0" w:color="51D9FF" w:themeColor="accent4" w:themeTint="99"/>
        <w:insideV w:val="single" w:sz="4" w:space="0" w:color="51D9FF" w:themeColor="accent4" w:themeTint="99"/>
      </w:tblBorders>
    </w:tblPr>
    <w:tblStylePr w:type="firstRow">
      <w:rPr>
        <w:b/>
        <w:bCs/>
      </w:rPr>
      <w:tblPr/>
      <w:tcPr>
        <w:tcBorders>
          <w:bottom w:val="single" w:sz="12" w:space="0" w:color="51D9FF" w:themeColor="accent4" w:themeTint="99"/>
        </w:tcBorders>
      </w:tcPr>
    </w:tblStylePr>
    <w:tblStylePr w:type="lastRow">
      <w:rPr>
        <w:b/>
        <w:bCs/>
      </w:rPr>
      <w:tblPr/>
      <w:tcPr>
        <w:tcBorders>
          <w:top w:val="double" w:sz="4" w:space="0" w:color="51D9FF" w:themeColor="accent4" w:themeTint="99"/>
        </w:tcBorders>
      </w:tcPr>
    </w:tblStylePr>
    <w:tblStylePr w:type="firstCol">
      <w:rPr>
        <w:b/>
        <w:bCs/>
      </w:rPr>
    </w:tblStylePr>
    <w:tblStylePr w:type="lastCol">
      <w:rPr>
        <w:b/>
        <w:bCs/>
      </w:rPr>
    </w:tblStylePr>
    <w:tblStylePr w:type="band1Vert">
      <w:tblPr/>
      <w:tcPr>
        <w:shd w:val="clear" w:color="auto" w:fill="C5F2FF" w:themeFill="accent4" w:themeFillTint="33"/>
      </w:tcPr>
    </w:tblStylePr>
    <w:tblStylePr w:type="band1Horz">
      <w:tblPr/>
      <w:tcPr>
        <w:shd w:val="clear" w:color="auto" w:fill="C5F2FF" w:themeFill="accent4" w:themeFillTint="33"/>
      </w:tcPr>
    </w:tblStylePr>
  </w:style>
  <w:style w:type="paragraph" w:styleId="CommentSubject">
    <w:name w:val="annotation subject"/>
    <w:basedOn w:val="CommentText"/>
    <w:next w:val="CommentText"/>
    <w:link w:val="CommentSubjectChar"/>
    <w:uiPriority w:val="99"/>
    <w:semiHidden/>
    <w:unhideWhenUsed/>
    <w:rsid w:val="002F36C6"/>
    <w:pPr>
      <w:spacing w:before="120" w:line="240" w:lineRule="auto"/>
      <w:ind w:left="0"/>
      <w:jc w:val="both"/>
    </w:pPr>
    <w:rPr>
      <w:rFonts w:eastAsiaTheme="minorEastAsia" w:cstheme="minorBidi"/>
      <w:b/>
      <w:bCs/>
      <w:lang w:eastAsia="ja-JP"/>
    </w:rPr>
  </w:style>
  <w:style w:type="character" w:customStyle="1" w:styleId="CommentSubjectChar">
    <w:name w:val="Comment Subject Char"/>
    <w:basedOn w:val="CommentTextChar"/>
    <w:link w:val="CommentSubject"/>
    <w:uiPriority w:val="99"/>
    <w:semiHidden/>
    <w:rsid w:val="002F36C6"/>
    <w:rPr>
      <w:rFonts w:ascii="Arial" w:eastAsia="Times New Roman" w:hAnsi="Arial" w:cs="Times New Roman"/>
      <w:b/>
      <w:bCs/>
      <w:color w:val="auto"/>
      <w:lang w:eastAsia="en-US"/>
    </w:rPr>
  </w:style>
  <w:style w:type="table" w:customStyle="1" w:styleId="GridTable4-Accent51">
    <w:name w:val="Grid Table 4 - Accent 51"/>
    <w:basedOn w:val="TableNormal"/>
    <w:uiPriority w:val="49"/>
    <w:rsid w:val="002F36C6"/>
    <w:pPr>
      <w:spacing w:before="0" w:after="0" w:line="240" w:lineRule="auto"/>
    </w:pPr>
    <w:rPr>
      <w:rFonts w:eastAsiaTheme="minorHAnsi"/>
      <w:color w:val="auto"/>
      <w:sz w:val="22"/>
      <w:szCs w:val="22"/>
      <w:lang w:eastAsia="en-US"/>
    </w:rPr>
    <w:tblPr>
      <w:tblStyleRowBandSize w:val="1"/>
      <w:tblStyleColBandSize w:val="1"/>
      <w:tblBorders>
        <w:top w:val="single" w:sz="4" w:space="0" w:color="ABB8DE" w:themeColor="accent5" w:themeTint="99"/>
        <w:left w:val="single" w:sz="4" w:space="0" w:color="ABB8DE" w:themeColor="accent5" w:themeTint="99"/>
        <w:bottom w:val="single" w:sz="4" w:space="0" w:color="ABB8DE" w:themeColor="accent5" w:themeTint="99"/>
        <w:right w:val="single" w:sz="4" w:space="0" w:color="ABB8DE" w:themeColor="accent5" w:themeTint="99"/>
        <w:insideH w:val="single" w:sz="4" w:space="0" w:color="ABB8DE" w:themeColor="accent5" w:themeTint="99"/>
        <w:insideV w:val="single" w:sz="4" w:space="0" w:color="ABB8DE" w:themeColor="accent5" w:themeTint="99"/>
      </w:tblBorders>
    </w:tblPr>
    <w:tblStylePr w:type="firstRow">
      <w:rPr>
        <w:b/>
        <w:bCs/>
        <w:color w:val="FFFFFF" w:themeColor="background1"/>
      </w:rPr>
      <w:tblPr/>
      <w:tcPr>
        <w:tcBorders>
          <w:top w:val="single" w:sz="4" w:space="0" w:color="738AC8" w:themeColor="accent5"/>
          <w:left w:val="single" w:sz="4" w:space="0" w:color="738AC8" w:themeColor="accent5"/>
          <w:bottom w:val="single" w:sz="4" w:space="0" w:color="738AC8" w:themeColor="accent5"/>
          <w:right w:val="single" w:sz="4" w:space="0" w:color="738AC8" w:themeColor="accent5"/>
          <w:insideH w:val="nil"/>
          <w:insideV w:val="nil"/>
        </w:tcBorders>
        <w:shd w:val="clear" w:color="auto" w:fill="738AC8" w:themeFill="accent5"/>
      </w:tcPr>
    </w:tblStylePr>
    <w:tblStylePr w:type="lastRow">
      <w:rPr>
        <w:b/>
        <w:bCs/>
      </w:rPr>
      <w:tblPr/>
      <w:tcPr>
        <w:tcBorders>
          <w:top w:val="double" w:sz="4" w:space="0" w:color="738AC8" w:themeColor="accent5"/>
        </w:tcBorders>
      </w:tcPr>
    </w:tblStylePr>
    <w:tblStylePr w:type="firstCol">
      <w:rPr>
        <w:b/>
        <w:bCs/>
      </w:rPr>
    </w:tblStylePr>
    <w:tblStylePr w:type="lastCol">
      <w:rPr>
        <w:b/>
        <w:bCs/>
      </w:rPr>
    </w:tblStylePr>
    <w:tblStylePr w:type="band1Vert">
      <w:tblPr/>
      <w:tcPr>
        <w:shd w:val="clear" w:color="auto" w:fill="E3E7F4" w:themeFill="accent5" w:themeFillTint="33"/>
      </w:tcPr>
    </w:tblStylePr>
    <w:tblStylePr w:type="band1Horz">
      <w:tblPr/>
      <w:tcPr>
        <w:shd w:val="clear" w:color="auto" w:fill="E3E7F4" w:themeFill="accent5" w:themeFillTint="33"/>
      </w:tcPr>
    </w:tblStylePr>
  </w:style>
  <w:style w:type="table" w:customStyle="1" w:styleId="GridTable5Dark-Accent11">
    <w:name w:val="Grid Table 5 Dark - Accent 11"/>
    <w:basedOn w:val="TableNormal"/>
    <w:uiPriority w:val="50"/>
    <w:rsid w:val="002F36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F6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0B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0B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0B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0B8" w:themeFill="accent1"/>
      </w:tcPr>
    </w:tblStylePr>
    <w:tblStylePr w:type="band1Vert">
      <w:tblPr/>
      <w:tcPr>
        <w:shd w:val="clear" w:color="auto" w:fill="7CEDFF" w:themeFill="accent1" w:themeFillTint="66"/>
      </w:tcPr>
    </w:tblStylePr>
    <w:tblStylePr w:type="band1Horz">
      <w:tblPr/>
      <w:tcPr>
        <w:shd w:val="clear" w:color="auto" w:fill="7CEDFF" w:themeFill="accent1" w:themeFillTint="66"/>
      </w:tcPr>
    </w:tblStylePr>
  </w:style>
  <w:style w:type="table" w:customStyle="1" w:styleId="GridTable1Light-Accent41">
    <w:name w:val="Grid Table 1 Light - Accent 41"/>
    <w:basedOn w:val="TableNormal"/>
    <w:uiPriority w:val="46"/>
    <w:rsid w:val="002F36C6"/>
    <w:pPr>
      <w:spacing w:after="0" w:line="240" w:lineRule="auto"/>
    </w:pPr>
    <w:tblPr>
      <w:tblStyleRowBandSize w:val="1"/>
      <w:tblStyleColBandSize w:val="1"/>
      <w:tblBorders>
        <w:top w:val="single" w:sz="4" w:space="0" w:color="8BE5FF" w:themeColor="accent4" w:themeTint="66"/>
        <w:left w:val="single" w:sz="4" w:space="0" w:color="8BE5FF" w:themeColor="accent4" w:themeTint="66"/>
        <w:bottom w:val="single" w:sz="4" w:space="0" w:color="8BE5FF" w:themeColor="accent4" w:themeTint="66"/>
        <w:right w:val="single" w:sz="4" w:space="0" w:color="8BE5FF" w:themeColor="accent4" w:themeTint="66"/>
        <w:insideH w:val="single" w:sz="4" w:space="0" w:color="8BE5FF" w:themeColor="accent4" w:themeTint="66"/>
        <w:insideV w:val="single" w:sz="4" w:space="0" w:color="8BE5FF" w:themeColor="accent4" w:themeTint="66"/>
      </w:tblBorders>
    </w:tblPr>
    <w:tblStylePr w:type="firstRow">
      <w:rPr>
        <w:b/>
        <w:bCs/>
      </w:rPr>
      <w:tblPr/>
      <w:tcPr>
        <w:tcBorders>
          <w:bottom w:val="single" w:sz="12" w:space="0" w:color="51D9FF" w:themeColor="accent4" w:themeTint="99"/>
        </w:tcBorders>
      </w:tcPr>
    </w:tblStylePr>
    <w:tblStylePr w:type="lastRow">
      <w:rPr>
        <w:b/>
        <w:bCs/>
      </w:rPr>
      <w:tblPr/>
      <w:tcPr>
        <w:tcBorders>
          <w:top w:val="double" w:sz="2" w:space="0" w:color="51D9FF" w:themeColor="accent4"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CF3D06"/>
    <w:rPr>
      <w:color w:val="808080"/>
      <w:shd w:val="clear" w:color="auto" w:fill="E6E6E6"/>
    </w:rPr>
  </w:style>
  <w:style w:type="table" w:styleId="LightGrid-Accent6">
    <w:name w:val="Light Grid Accent 6"/>
    <w:basedOn w:val="TableNormal"/>
    <w:uiPriority w:val="62"/>
    <w:rsid w:val="00A32C02"/>
    <w:pPr>
      <w:spacing w:before="0" w:after="0" w:line="240" w:lineRule="auto"/>
    </w:pPr>
    <w:tblPr>
      <w:tblStyleRowBandSize w:val="1"/>
      <w:tblStyleColBandSize w:val="1"/>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MediumShading1-Accent4">
    <w:name w:val="Medium Shading 1 Accent 4"/>
    <w:basedOn w:val="TableNormal"/>
    <w:uiPriority w:val="63"/>
    <w:rsid w:val="00A32C02"/>
    <w:pPr>
      <w:spacing w:before="0" w:after="0" w:line="240" w:lineRule="auto"/>
    </w:pPr>
    <w:tblPr>
      <w:tblStyleRowBandSize w:val="1"/>
      <w:tblStyleColBandSize w:val="1"/>
      <w:tblBorders>
        <w:top w:val="single" w:sz="8" w:space="0" w:color="25D0FF" w:themeColor="accent4" w:themeTint="BF"/>
        <w:left w:val="single" w:sz="8" w:space="0" w:color="25D0FF" w:themeColor="accent4" w:themeTint="BF"/>
        <w:bottom w:val="single" w:sz="8" w:space="0" w:color="25D0FF" w:themeColor="accent4" w:themeTint="BF"/>
        <w:right w:val="single" w:sz="8" w:space="0" w:color="25D0FF" w:themeColor="accent4" w:themeTint="BF"/>
        <w:insideH w:val="single" w:sz="8" w:space="0" w:color="25D0FF" w:themeColor="accent4" w:themeTint="BF"/>
      </w:tblBorders>
    </w:tblPr>
    <w:tblStylePr w:type="firstRow">
      <w:pPr>
        <w:spacing w:before="0" w:after="0" w:line="240" w:lineRule="auto"/>
      </w:pPr>
      <w:rPr>
        <w:b/>
        <w:bCs/>
        <w:color w:val="FFFFFF" w:themeColor="background1"/>
      </w:rPr>
      <w:tblPr/>
      <w:tcPr>
        <w:tcBorders>
          <w:top w:val="single" w:sz="8" w:space="0" w:color="25D0FF" w:themeColor="accent4" w:themeTint="BF"/>
          <w:left w:val="single" w:sz="8" w:space="0" w:color="25D0FF" w:themeColor="accent4" w:themeTint="BF"/>
          <w:bottom w:val="single" w:sz="8" w:space="0" w:color="25D0FF" w:themeColor="accent4" w:themeTint="BF"/>
          <w:right w:val="single" w:sz="8" w:space="0" w:color="25D0FF" w:themeColor="accent4" w:themeTint="BF"/>
          <w:insideH w:val="nil"/>
          <w:insideV w:val="nil"/>
        </w:tcBorders>
        <w:shd w:val="clear" w:color="auto" w:fill="00ADDC" w:themeFill="accent4"/>
      </w:tcPr>
    </w:tblStylePr>
    <w:tblStylePr w:type="lastRow">
      <w:pPr>
        <w:spacing w:before="0" w:after="0" w:line="240" w:lineRule="auto"/>
      </w:pPr>
      <w:rPr>
        <w:b/>
        <w:bCs/>
      </w:rPr>
      <w:tblPr/>
      <w:tcPr>
        <w:tcBorders>
          <w:top w:val="double" w:sz="6" w:space="0" w:color="25D0FF" w:themeColor="accent4" w:themeTint="BF"/>
          <w:left w:val="single" w:sz="8" w:space="0" w:color="25D0FF" w:themeColor="accent4" w:themeTint="BF"/>
          <w:bottom w:val="single" w:sz="8" w:space="0" w:color="25D0FF" w:themeColor="accent4" w:themeTint="BF"/>
          <w:right w:val="single" w:sz="8" w:space="0" w:color="25D0FF" w:themeColor="accent4" w:themeTint="BF"/>
          <w:insideH w:val="nil"/>
          <w:insideV w:val="nil"/>
        </w:tcBorders>
      </w:tcPr>
    </w:tblStylePr>
    <w:tblStylePr w:type="firstCol">
      <w:rPr>
        <w:b/>
        <w:bCs/>
      </w:rPr>
    </w:tblStylePr>
    <w:tblStylePr w:type="lastCol">
      <w:rPr>
        <w:b/>
        <w:bCs/>
      </w:rPr>
    </w:tblStylePr>
    <w:tblStylePr w:type="band1Vert">
      <w:tblPr/>
      <w:tcPr>
        <w:shd w:val="clear" w:color="auto" w:fill="B7EFFF" w:themeFill="accent4" w:themeFillTint="3F"/>
      </w:tcPr>
    </w:tblStylePr>
    <w:tblStylePr w:type="band1Horz">
      <w:tblPr/>
      <w:tcPr>
        <w:tcBorders>
          <w:insideH w:val="nil"/>
          <w:insideV w:val="nil"/>
        </w:tcBorders>
        <w:shd w:val="clear" w:color="auto" w:fill="B7EFFF" w:themeFill="accent4" w:themeFillTint="3F"/>
      </w:tcPr>
    </w:tblStylePr>
    <w:tblStylePr w:type="band2Horz">
      <w:tblPr/>
      <w:tcPr>
        <w:tcBorders>
          <w:insideH w:val="nil"/>
          <w:insideV w:val="nil"/>
        </w:tcBorders>
      </w:tcPr>
    </w:tblStylePr>
  </w:style>
  <w:style w:type="character" w:customStyle="1" w:styleId="UnresolvedMention2">
    <w:name w:val="Unresolved Mention2"/>
    <w:basedOn w:val="DefaultParagraphFont"/>
    <w:uiPriority w:val="99"/>
    <w:semiHidden/>
    <w:unhideWhenUsed/>
    <w:rsid w:val="00A95C7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31882">
      <w:bodyDiv w:val="1"/>
      <w:marLeft w:val="0"/>
      <w:marRight w:val="0"/>
      <w:marTop w:val="0"/>
      <w:marBottom w:val="0"/>
      <w:divBdr>
        <w:top w:val="none" w:sz="0" w:space="0" w:color="auto"/>
        <w:left w:val="none" w:sz="0" w:space="0" w:color="auto"/>
        <w:bottom w:val="none" w:sz="0" w:space="0" w:color="auto"/>
        <w:right w:val="none" w:sz="0" w:space="0" w:color="auto"/>
      </w:divBdr>
    </w:div>
    <w:div w:id="35274304">
      <w:bodyDiv w:val="1"/>
      <w:marLeft w:val="0"/>
      <w:marRight w:val="0"/>
      <w:marTop w:val="0"/>
      <w:marBottom w:val="0"/>
      <w:divBdr>
        <w:top w:val="none" w:sz="0" w:space="0" w:color="auto"/>
        <w:left w:val="none" w:sz="0" w:space="0" w:color="auto"/>
        <w:bottom w:val="none" w:sz="0" w:space="0" w:color="auto"/>
        <w:right w:val="none" w:sz="0" w:space="0" w:color="auto"/>
      </w:divBdr>
    </w:div>
    <w:div w:id="48577629">
      <w:bodyDiv w:val="1"/>
      <w:marLeft w:val="0"/>
      <w:marRight w:val="0"/>
      <w:marTop w:val="0"/>
      <w:marBottom w:val="0"/>
      <w:divBdr>
        <w:top w:val="none" w:sz="0" w:space="0" w:color="auto"/>
        <w:left w:val="none" w:sz="0" w:space="0" w:color="auto"/>
        <w:bottom w:val="none" w:sz="0" w:space="0" w:color="auto"/>
        <w:right w:val="none" w:sz="0" w:space="0" w:color="auto"/>
      </w:divBdr>
    </w:div>
    <w:div w:id="56247673">
      <w:bodyDiv w:val="1"/>
      <w:marLeft w:val="0"/>
      <w:marRight w:val="0"/>
      <w:marTop w:val="0"/>
      <w:marBottom w:val="0"/>
      <w:divBdr>
        <w:top w:val="none" w:sz="0" w:space="0" w:color="auto"/>
        <w:left w:val="none" w:sz="0" w:space="0" w:color="auto"/>
        <w:bottom w:val="none" w:sz="0" w:space="0" w:color="auto"/>
        <w:right w:val="none" w:sz="0" w:space="0" w:color="auto"/>
      </w:divBdr>
    </w:div>
    <w:div w:id="107089525">
      <w:bodyDiv w:val="1"/>
      <w:marLeft w:val="0"/>
      <w:marRight w:val="0"/>
      <w:marTop w:val="0"/>
      <w:marBottom w:val="0"/>
      <w:divBdr>
        <w:top w:val="none" w:sz="0" w:space="0" w:color="auto"/>
        <w:left w:val="none" w:sz="0" w:space="0" w:color="auto"/>
        <w:bottom w:val="none" w:sz="0" w:space="0" w:color="auto"/>
        <w:right w:val="none" w:sz="0" w:space="0" w:color="auto"/>
      </w:divBdr>
    </w:div>
    <w:div w:id="171574148">
      <w:bodyDiv w:val="1"/>
      <w:marLeft w:val="0"/>
      <w:marRight w:val="0"/>
      <w:marTop w:val="0"/>
      <w:marBottom w:val="0"/>
      <w:divBdr>
        <w:top w:val="none" w:sz="0" w:space="0" w:color="auto"/>
        <w:left w:val="none" w:sz="0" w:space="0" w:color="auto"/>
        <w:bottom w:val="none" w:sz="0" w:space="0" w:color="auto"/>
        <w:right w:val="none" w:sz="0" w:space="0" w:color="auto"/>
      </w:divBdr>
    </w:div>
    <w:div w:id="176583370">
      <w:bodyDiv w:val="1"/>
      <w:marLeft w:val="0"/>
      <w:marRight w:val="0"/>
      <w:marTop w:val="0"/>
      <w:marBottom w:val="0"/>
      <w:divBdr>
        <w:top w:val="none" w:sz="0" w:space="0" w:color="auto"/>
        <w:left w:val="none" w:sz="0" w:space="0" w:color="auto"/>
        <w:bottom w:val="none" w:sz="0" w:space="0" w:color="auto"/>
        <w:right w:val="none" w:sz="0" w:space="0" w:color="auto"/>
      </w:divBdr>
    </w:div>
    <w:div w:id="196938894">
      <w:bodyDiv w:val="1"/>
      <w:marLeft w:val="0"/>
      <w:marRight w:val="0"/>
      <w:marTop w:val="0"/>
      <w:marBottom w:val="0"/>
      <w:divBdr>
        <w:top w:val="none" w:sz="0" w:space="0" w:color="auto"/>
        <w:left w:val="none" w:sz="0" w:space="0" w:color="auto"/>
        <w:bottom w:val="none" w:sz="0" w:space="0" w:color="auto"/>
        <w:right w:val="none" w:sz="0" w:space="0" w:color="auto"/>
      </w:divBdr>
    </w:div>
    <w:div w:id="312180535">
      <w:bodyDiv w:val="1"/>
      <w:marLeft w:val="0"/>
      <w:marRight w:val="0"/>
      <w:marTop w:val="0"/>
      <w:marBottom w:val="0"/>
      <w:divBdr>
        <w:top w:val="none" w:sz="0" w:space="0" w:color="auto"/>
        <w:left w:val="none" w:sz="0" w:space="0" w:color="auto"/>
        <w:bottom w:val="none" w:sz="0" w:space="0" w:color="auto"/>
        <w:right w:val="none" w:sz="0" w:space="0" w:color="auto"/>
      </w:divBdr>
    </w:div>
    <w:div w:id="457534117">
      <w:bodyDiv w:val="1"/>
      <w:marLeft w:val="0"/>
      <w:marRight w:val="0"/>
      <w:marTop w:val="0"/>
      <w:marBottom w:val="0"/>
      <w:divBdr>
        <w:top w:val="none" w:sz="0" w:space="0" w:color="auto"/>
        <w:left w:val="none" w:sz="0" w:space="0" w:color="auto"/>
        <w:bottom w:val="none" w:sz="0" w:space="0" w:color="auto"/>
        <w:right w:val="none" w:sz="0" w:space="0" w:color="auto"/>
      </w:divBdr>
    </w:div>
    <w:div w:id="486286043">
      <w:bodyDiv w:val="1"/>
      <w:marLeft w:val="0"/>
      <w:marRight w:val="0"/>
      <w:marTop w:val="0"/>
      <w:marBottom w:val="0"/>
      <w:divBdr>
        <w:top w:val="none" w:sz="0" w:space="0" w:color="auto"/>
        <w:left w:val="none" w:sz="0" w:space="0" w:color="auto"/>
        <w:bottom w:val="none" w:sz="0" w:space="0" w:color="auto"/>
        <w:right w:val="none" w:sz="0" w:space="0" w:color="auto"/>
      </w:divBdr>
    </w:div>
    <w:div w:id="540285509">
      <w:bodyDiv w:val="1"/>
      <w:marLeft w:val="0"/>
      <w:marRight w:val="0"/>
      <w:marTop w:val="0"/>
      <w:marBottom w:val="0"/>
      <w:divBdr>
        <w:top w:val="none" w:sz="0" w:space="0" w:color="auto"/>
        <w:left w:val="none" w:sz="0" w:space="0" w:color="auto"/>
        <w:bottom w:val="none" w:sz="0" w:space="0" w:color="auto"/>
        <w:right w:val="none" w:sz="0" w:space="0" w:color="auto"/>
      </w:divBdr>
    </w:div>
    <w:div w:id="577793470">
      <w:bodyDiv w:val="1"/>
      <w:marLeft w:val="0"/>
      <w:marRight w:val="0"/>
      <w:marTop w:val="0"/>
      <w:marBottom w:val="0"/>
      <w:divBdr>
        <w:top w:val="none" w:sz="0" w:space="0" w:color="auto"/>
        <w:left w:val="none" w:sz="0" w:space="0" w:color="auto"/>
        <w:bottom w:val="none" w:sz="0" w:space="0" w:color="auto"/>
        <w:right w:val="none" w:sz="0" w:space="0" w:color="auto"/>
      </w:divBdr>
    </w:div>
    <w:div w:id="675959708">
      <w:bodyDiv w:val="1"/>
      <w:marLeft w:val="0"/>
      <w:marRight w:val="0"/>
      <w:marTop w:val="0"/>
      <w:marBottom w:val="0"/>
      <w:divBdr>
        <w:top w:val="none" w:sz="0" w:space="0" w:color="auto"/>
        <w:left w:val="none" w:sz="0" w:space="0" w:color="auto"/>
        <w:bottom w:val="none" w:sz="0" w:space="0" w:color="auto"/>
        <w:right w:val="none" w:sz="0" w:space="0" w:color="auto"/>
      </w:divBdr>
    </w:div>
    <w:div w:id="724840102">
      <w:bodyDiv w:val="1"/>
      <w:marLeft w:val="0"/>
      <w:marRight w:val="0"/>
      <w:marTop w:val="0"/>
      <w:marBottom w:val="0"/>
      <w:divBdr>
        <w:top w:val="none" w:sz="0" w:space="0" w:color="auto"/>
        <w:left w:val="none" w:sz="0" w:space="0" w:color="auto"/>
        <w:bottom w:val="none" w:sz="0" w:space="0" w:color="auto"/>
        <w:right w:val="none" w:sz="0" w:space="0" w:color="auto"/>
      </w:divBdr>
    </w:div>
    <w:div w:id="743601090">
      <w:bodyDiv w:val="1"/>
      <w:marLeft w:val="0"/>
      <w:marRight w:val="0"/>
      <w:marTop w:val="0"/>
      <w:marBottom w:val="0"/>
      <w:divBdr>
        <w:top w:val="none" w:sz="0" w:space="0" w:color="auto"/>
        <w:left w:val="none" w:sz="0" w:space="0" w:color="auto"/>
        <w:bottom w:val="none" w:sz="0" w:space="0" w:color="auto"/>
        <w:right w:val="none" w:sz="0" w:space="0" w:color="auto"/>
      </w:divBdr>
    </w:div>
    <w:div w:id="792091580">
      <w:bodyDiv w:val="1"/>
      <w:marLeft w:val="0"/>
      <w:marRight w:val="0"/>
      <w:marTop w:val="0"/>
      <w:marBottom w:val="0"/>
      <w:divBdr>
        <w:top w:val="none" w:sz="0" w:space="0" w:color="auto"/>
        <w:left w:val="none" w:sz="0" w:space="0" w:color="auto"/>
        <w:bottom w:val="none" w:sz="0" w:space="0" w:color="auto"/>
        <w:right w:val="none" w:sz="0" w:space="0" w:color="auto"/>
      </w:divBdr>
    </w:div>
    <w:div w:id="799493348">
      <w:bodyDiv w:val="1"/>
      <w:marLeft w:val="0"/>
      <w:marRight w:val="0"/>
      <w:marTop w:val="0"/>
      <w:marBottom w:val="0"/>
      <w:divBdr>
        <w:top w:val="none" w:sz="0" w:space="0" w:color="auto"/>
        <w:left w:val="none" w:sz="0" w:space="0" w:color="auto"/>
        <w:bottom w:val="none" w:sz="0" w:space="0" w:color="auto"/>
        <w:right w:val="none" w:sz="0" w:space="0" w:color="auto"/>
      </w:divBdr>
    </w:div>
    <w:div w:id="803044517">
      <w:bodyDiv w:val="1"/>
      <w:marLeft w:val="0"/>
      <w:marRight w:val="0"/>
      <w:marTop w:val="0"/>
      <w:marBottom w:val="0"/>
      <w:divBdr>
        <w:top w:val="none" w:sz="0" w:space="0" w:color="auto"/>
        <w:left w:val="none" w:sz="0" w:space="0" w:color="auto"/>
        <w:bottom w:val="none" w:sz="0" w:space="0" w:color="auto"/>
        <w:right w:val="none" w:sz="0" w:space="0" w:color="auto"/>
      </w:divBdr>
    </w:div>
    <w:div w:id="859667032">
      <w:bodyDiv w:val="1"/>
      <w:marLeft w:val="0"/>
      <w:marRight w:val="0"/>
      <w:marTop w:val="0"/>
      <w:marBottom w:val="0"/>
      <w:divBdr>
        <w:top w:val="none" w:sz="0" w:space="0" w:color="auto"/>
        <w:left w:val="none" w:sz="0" w:space="0" w:color="auto"/>
        <w:bottom w:val="none" w:sz="0" w:space="0" w:color="auto"/>
        <w:right w:val="none" w:sz="0" w:space="0" w:color="auto"/>
      </w:divBdr>
    </w:div>
    <w:div w:id="860319388">
      <w:bodyDiv w:val="1"/>
      <w:marLeft w:val="0"/>
      <w:marRight w:val="0"/>
      <w:marTop w:val="0"/>
      <w:marBottom w:val="0"/>
      <w:divBdr>
        <w:top w:val="none" w:sz="0" w:space="0" w:color="auto"/>
        <w:left w:val="none" w:sz="0" w:space="0" w:color="auto"/>
        <w:bottom w:val="none" w:sz="0" w:space="0" w:color="auto"/>
        <w:right w:val="none" w:sz="0" w:space="0" w:color="auto"/>
      </w:divBdr>
    </w:div>
    <w:div w:id="941297597">
      <w:bodyDiv w:val="1"/>
      <w:marLeft w:val="0"/>
      <w:marRight w:val="0"/>
      <w:marTop w:val="0"/>
      <w:marBottom w:val="0"/>
      <w:divBdr>
        <w:top w:val="none" w:sz="0" w:space="0" w:color="auto"/>
        <w:left w:val="none" w:sz="0" w:space="0" w:color="auto"/>
        <w:bottom w:val="none" w:sz="0" w:space="0" w:color="auto"/>
        <w:right w:val="none" w:sz="0" w:space="0" w:color="auto"/>
      </w:divBdr>
    </w:div>
    <w:div w:id="1032921194">
      <w:bodyDiv w:val="1"/>
      <w:marLeft w:val="0"/>
      <w:marRight w:val="0"/>
      <w:marTop w:val="0"/>
      <w:marBottom w:val="0"/>
      <w:divBdr>
        <w:top w:val="none" w:sz="0" w:space="0" w:color="auto"/>
        <w:left w:val="none" w:sz="0" w:space="0" w:color="auto"/>
        <w:bottom w:val="none" w:sz="0" w:space="0" w:color="auto"/>
        <w:right w:val="none" w:sz="0" w:space="0" w:color="auto"/>
      </w:divBdr>
    </w:div>
    <w:div w:id="1146363370">
      <w:bodyDiv w:val="1"/>
      <w:marLeft w:val="0"/>
      <w:marRight w:val="0"/>
      <w:marTop w:val="0"/>
      <w:marBottom w:val="0"/>
      <w:divBdr>
        <w:top w:val="none" w:sz="0" w:space="0" w:color="auto"/>
        <w:left w:val="none" w:sz="0" w:space="0" w:color="auto"/>
        <w:bottom w:val="none" w:sz="0" w:space="0" w:color="auto"/>
        <w:right w:val="none" w:sz="0" w:space="0" w:color="auto"/>
      </w:divBdr>
    </w:div>
    <w:div w:id="1147549677">
      <w:bodyDiv w:val="1"/>
      <w:marLeft w:val="0"/>
      <w:marRight w:val="0"/>
      <w:marTop w:val="0"/>
      <w:marBottom w:val="0"/>
      <w:divBdr>
        <w:top w:val="none" w:sz="0" w:space="0" w:color="auto"/>
        <w:left w:val="none" w:sz="0" w:space="0" w:color="auto"/>
        <w:bottom w:val="none" w:sz="0" w:space="0" w:color="auto"/>
        <w:right w:val="none" w:sz="0" w:space="0" w:color="auto"/>
      </w:divBdr>
    </w:div>
    <w:div w:id="1217741460">
      <w:bodyDiv w:val="1"/>
      <w:marLeft w:val="0"/>
      <w:marRight w:val="0"/>
      <w:marTop w:val="0"/>
      <w:marBottom w:val="0"/>
      <w:divBdr>
        <w:top w:val="none" w:sz="0" w:space="0" w:color="auto"/>
        <w:left w:val="none" w:sz="0" w:space="0" w:color="auto"/>
        <w:bottom w:val="none" w:sz="0" w:space="0" w:color="auto"/>
        <w:right w:val="none" w:sz="0" w:space="0" w:color="auto"/>
      </w:divBdr>
    </w:div>
    <w:div w:id="1219168115">
      <w:bodyDiv w:val="1"/>
      <w:marLeft w:val="0"/>
      <w:marRight w:val="0"/>
      <w:marTop w:val="0"/>
      <w:marBottom w:val="0"/>
      <w:divBdr>
        <w:top w:val="none" w:sz="0" w:space="0" w:color="auto"/>
        <w:left w:val="none" w:sz="0" w:space="0" w:color="auto"/>
        <w:bottom w:val="none" w:sz="0" w:space="0" w:color="auto"/>
        <w:right w:val="none" w:sz="0" w:space="0" w:color="auto"/>
      </w:divBdr>
    </w:div>
    <w:div w:id="1245339471">
      <w:bodyDiv w:val="1"/>
      <w:marLeft w:val="0"/>
      <w:marRight w:val="0"/>
      <w:marTop w:val="0"/>
      <w:marBottom w:val="0"/>
      <w:divBdr>
        <w:top w:val="none" w:sz="0" w:space="0" w:color="auto"/>
        <w:left w:val="none" w:sz="0" w:space="0" w:color="auto"/>
        <w:bottom w:val="none" w:sz="0" w:space="0" w:color="auto"/>
        <w:right w:val="none" w:sz="0" w:space="0" w:color="auto"/>
      </w:divBdr>
    </w:div>
    <w:div w:id="1315986747">
      <w:bodyDiv w:val="1"/>
      <w:marLeft w:val="0"/>
      <w:marRight w:val="0"/>
      <w:marTop w:val="0"/>
      <w:marBottom w:val="0"/>
      <w:divBdr>
        <w:top w:val="none" w:sz="0" w:space="0" w:color="auto"/>
        <w:left w:val="none" w:sz="0" w:space="0" w:color="auto"/>
        <w:bottom w:val="none" w:sz="0" w:space="0" w:color="auto"/>
        <w:right w:val="none" w:sz="0" w:space="0" w:color="auto"/>
      </w:divBdr>
    </w:div>
    <w:div w:id="131714736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83213904">
      <w:bodyDiv w:val="1"/>
      <w:marLeft w:val="0"/>
      <w:marRight w:val="0"/>
      <w:marTop w:val="0"/>
      <w:marBottom w:val="0"/>
      <w:divBdr>
        <w:top w:val="none" w:sz="0" w:space="0" w:color="auto"/>
        <w:left w:val="none" w:sz="0" w:space="0" w:color="auto"/>
        <w:bottom w:val="none" w:sz="0" w:space="0" w:color="auto"/>
        <w:right w:val="none" w:sz="0" w:space="0" w:color="auto"/>
      </w:divBdr>
    </w:div>
    <w:div w:id="1435899616">
      <w:bodyDiv w:val="1"/>
      <w:marLeft w:val="0"/>
      <w:marRight w:val="0"/>
      <w:marTop w:val="0"/>
      <w:marBottom w:val="0"/>
      <w:divBdr>
        <w:top w:val="none" w:sz="0" w:space="0" w:color="auto"/>
        <w:left w:val="none" w:sz="0" w:space="0" w:color="auto"/>
        <w:bottom w:val="none" w:sz="0" w:space="0" w:color="auto"/>
        <w:right w:val="none" w:sz="0" w:space="0" w:color="auto"/>
      </w:divBdr>
    </w:div>
    <w:div w:id="1459375960">
      <w:bodyDiv w:val="1"/>
      <w:marLeft w:val="0"/>
      <w:marRight w:val="0"/>
      <w:marTop w:val="0"/>
      <w:marBottom w:val="0"/>
      <w:divBdr>
        <w:top w:val="none" w:sz="0" w:space="0" w:color="auto"/>
        <w:left w:val="none" w:sz="0" w:space="0" w:color="auto"/>
        <w:bottom w:val="none" w:sz="0" w:space="0" w:color="auto"/>
        <w:right w:val="none" w:sz="0" w:space="0" w:color="auto"/>
      </w:divBdr>
    </w:div>
    <w:div w:id="1591964343">
      <w:bodyDiv w:val="1"/>
      <w:marLeft w:val="0"/>
      <w:marRight w:val="0"/>
      <w:marTop w:val="0"/>
      <w:marBottom w:val="0"/>
      <w:divBdr>
        <w:top w:val="none" w:sz="0" w:space="0" w:color="auto"/>
        <w:left w:val="none" w:sz="0" w:space="0" w:color="auto"/>
        <w:bottom w:val="none" w:sz="0" w:space="0" w:color="auto"/>
        <w:right w:val="none" w:sz="0" w:space="0" w:color="auto"/>
      </w:divBdr>
    </w:div>
    <w:div w:id="1600142546">
      <w:bodyDiv w:val="1"/>
      <w:marLeft w:val="0"/>
      <w:marRight w:val="0"/>
      <w:marTop w:val="0"/>
      <w:marBottom w:val="0"/>
      <w:divBdr>
        <w:top w:val="none" w:sz="0" w:space="0" w:color="auto"/>
        <w:left w:val="none" w:sz="0" w:space="0" w:color="auto"/>
        <w:bottom w:val="none" w:sz="0" w:space="0" w:color="auto"/>
        <w:right w:val="none" w:sz="0" w:space="0" w:color="auto"/>
      </w:divBdr>
    </w:div>
    <w:div w:id="1614702048">
      <w:bodyDiv w:val="1"/>
      <w:marLeft w:val="0"/>
      <w:marRight w:val="0"/>
      <w:marTop w:val="0"/>
      <w:marBottom w:val="0"/>
      <w:divBdr>
        <w:top w:val="none" w:sz="0" w:space="0" w:color="auto"/>
        <w:left w:val="none" w:sz="0" w:space="0" w:color="auto"/>
        <w:bottom w:val="none" w:sz="0" w:space="0" w:color="auto"/>
        <w:right w:val="none" w:sz="0" w:space="0" w:color="auto"/>
      </w:divBdr>
    </w:div>
    <w:div w:id="1717464070">
      <w:bodyDiv w:val="1"/>
      <w:marLeft w:val="0"/>
      <w:marRight w:val="0"/>
      <w:marTop w:val="0"/>
      <w:marBottom w:val="0"/>
      <w:divBdr>
        <w:top w:val="none" w:sz="0" w:space="0" w:color="auto"/>
        <w:left w:val="none" w:sz="0" w:space="0" w:color="auto"/>
        <w:bottom w:val="none" w:sz="0" w:space="0" w:color="auto"/>
        <w:right w:val="none" w:sz="0" w:space="0" w:color="auto"/>
      </w:divBdr>
    </w:div>
    <w:div w:id="1743716927">
      <w:bodyDiv w:val="1"/>
      <w:marLeft w:val="0"/>
      <w:marRight w:val="0"/>
      <w:marTop w:val="0"/>
      <w:marBottom w:val="0"/>
      <w:divBdr>
        <w:top w:val="none" w:sz="0" w:space="0" w:color="auto"/>
        <w:left w:val="none" w:sz="0" w:space="0" w:color="auto"/>
        <w:bottom w:val="none" w:sz="0" w:space="0" w:color="auto"/>
        <w:right w:val="none" w:sz="0" w:space="0" w:color="auto"/>
      </w:divBdr>
    </w:div>
    <w:div w:id="1763261816">
      <w:bodyDiv w:val="1"/>
      <w:marLeft w:val="0"/>
      <w:marRight w:val="0"/>
      <w:marTop w:val="0"/>
      <w:marBottom w:val="0"/>
      <w:divBdr>
        <w:top w:val="none" w:sz="0" w:space="0" w:color="auto"/>
        <w:left w:val="none" w:sz="0" w:space="0" w:color="auto"/>
        <w:bottom w:val="none" w:sz="0" w:space="0" w:color="auto"/>
        <w:right w:val="none" w:sz="0" w:space="0" w:color="auto"/>
      </w:divBdr>
    </w:div>
    <w:div w:id="1780487778">
      <w:bodyDiv w:val="1"/>
      <w:marLeft w:val="0"/>
      <w:marRight w:val="0"/>
      <w:marTop w:val="0"/>
      <w:marBottom w:val="0"/>
      <w:divBdr>
        <w:top w:val="none" w:sz="0" w:space="0" w:color="auto"/>
        <w:left w:val="none" w:sz="0" w:space="0" w:color="auto"/>
        <w:bottom w:val="none" w:sz="0" w:space="0" w:color="auto"/>
        <w:right w:val="none" w:sz="0" w:space="0" w:color="auto"/>
      </w:divBdr>
    </w:div>
    <w:div w:id="1785925746">
      <w:bodyDiv w:val="1"/>
      <w:marLeft w:val="0"/>
      <w:marRight w:val="0"/>
      <w:marTop w:val="0"/>
      <w:marBottom w:val="0"/>
      <w:divBdr>
        <w:top w:val="none" w:sz="0" w:space="0" w:color="auto"/>
        <w:left w:val="none" w:sz="0" w:space="0" w:color="auto"/>
        <w:bottom w:val="none" w:sz="0" w:space="0" w:color="auto"/>
        <w:right w:val="none" w:sz="0" w:space="0" w:color="auto"/>
      </w:divBdr>
    </w:div>
    <w:div w:id="1867719805">
      <w:bodyDiv w:val="1"/>
      <w:marLeft w:val="0"/>
      <w:marRight w:val="0"/>
      <w:marTop w:val="0"/>
      <w:marBottom w:val="0"/>
      <w:divBdr>
        <w:top w:val="none" w:sz="0" w:space="0" w:color="auto"/>
        <w:left w:val="none" w:sz="0" w:space="0" w:color="auto"/>
        <w:bottom w:val="none" w:sz="0" w:space="0" w:color="auto"/>
        <w:right w:val="none" w:sz="0" w:space="0" w:color="auto"/>
      </w:divBdr>
    </w:div>
    <w:div w:id="1878395686">
      <w:bodyDiv w:val="1"/>
      <w:marLeft w:val="0"/>
      <w:marRight w:val="0"/>
      <w:marTop w:val="0"/>
      <w:marBottom w:val="0"/>
      <w:divBdr>
        <w:top w:val="none" w:sz="0" w:space="0" w:color="auto"/>
        <w:left w:val="none" w:sz="0" w:space="0" w:color="auto"/>
        <w:bottom w:val="none" w:sz="0" w:space="0" w:color="auto"/>
        <w:right w:val="none" w:sz="0" w:space="0" w:color="auto"/>
      </w:divBdr>
    </w:div>
    <w:div w:id="1997147541">
      <w:bodyDiv w:val="1"/>
      <w:marLeft w:val="0"/>
      <w:marRight w:val="0"/>
      <w:marTop w:val="0"/>
      <w:marBottom w:val="0"/>
      <w:divBdr>
        <w:top w:val="none" w:sz="0" w:space="0" w:color="auto"/>
        <w:left w:val="none" w:sz="0" w:space="0" w:color="auto"/>
        <w:bottom w:val="none" w:sz="0" w:space="0" w:color="auto"/>
        <w:right w:val="none" w:sz="0" w:space="0" w:color="auto"/>
      </w:divBdr>
    </w:div>
    <w:div w:id="1999535256">
      <w:bodyDiv w:val="1"/>
      <w:marLeft w:val="0"/>
      <w:marRight w:val="0"/>
      <w:marTop w:val="0"/>
      <w:marBottom w:val="0"/>
      <w:divBdr>
        <w:top w:val="none" w:sz="0" w:space="0" w:color="auto"/>
        <w:left w:val="none" w:sz="0" w:space="0" w:color="auto"/>
        <w:bottom w:val="none" w:sz="0" w:space="0" w:color="auto"/>
        <w:right w:val="none" w:sz="0" w:space="0" w:color="auto"/>
      </w:divBdr>
    </w:div>
    <w:div w:id="2007400251">
      <w:bodyDiv w:val="1"/>
      <w:marLeft w:val="0"/>
      <w:marRight w:val="0"/>
      <w:marTop w:val="0"/>
      <w:marBottom w:val="0"/>
      <w:divBdr>
        <w:top w:val="none" w:sz="0" w:space="0" w:color="auto"/>
        <w:left w:val="none" w:sz="0" w:space="0" w:color="auto"/>
        <w:bottom w:val="none" w:sz="0" w:space="0" w:color="auto"/>
        <w:right w:val="none" w:sz="0" w:space="0" w:color="auto"/>
      </w:divBdr>
    </w:div>
    <w:div w:id="2020346306">
      <w:bodyDiv w:val="1"/>
      <w:marLeft w:val="0"/>
      <w:marRight w:val="0"/>
      <w:marTop w:val="0"/>
      <w:marBottom w:val="0"/>
      <w:divBdr>
        <w:top w:val="none" w:sz="0" w:space="0" w:color="auto"/>
        <w:left w:val="none" w:sz="0" w:space="0" w:color="auto"/>
        <w:bottom w:val="none" w:sz="0" w:space="0" w:color="auto"/>
        <w:right w:val="none" w:sz="0" w:space="0" w:color="auto"/>
      </w:divBdr>
    </w:div>
    <w:div w:id="2035880683">
      <w:bodyDiv w:val="1"/>
      <w:marLeft w:val="0"/>
      <w:marRight w:val="0"/>
      <w:marTop w:val="0"/>
      <w:marBottom w:val="0"/>
      <w:divBdr>
        <w:top w:val="none" w:sz="0" w:space="0" w:color="auto"/>
        <w:left w:val="none" w:sz="0" w:space="0" w:color="auto"/>
        <w:bottom w:val="none" w:sz="0" w:space="0" w:color="auto"/>
        <w:right w:val="none" w:sz="0" w:space="0" w:color="auto"/>
      </w:divBdr>
    </w:div>
    <w:div w:id="2039961832">
      <w:bodyDiv w:val="1"/>
      <w:marLeft w:val="0"/>
      <w:marRight w:val="0"/>
      <w:marTop w:val="0"/>
      <w:marBottom w:val="0"/>
      <w:divBdr>
        <w:top w:val="none" w:sz="0" w:space="0" w:color="auto"/>
        <w:left w:val="none" w:sz="0" w:space="0" w:color="auto"/>
        <w:bottom w:val="none" w:sz="0" w:space="0" w:color="auto"/>
        <w:right w:val="none" w:sz="0" w:space="0" w:color="auto"/>
      </w:divBdr>
    </w:div>
    <w:div w:id="205457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56.emf"/><Relationship Id="rId21" Type="http://schemas.openxmlformats.org/officeDocument/2006/relationships/footer" Target="footer3.xml"/><Relationship Id="rId42" Type="http://schemas.openxmlformats.org/officeDocument/2006/relationships/hyperlink" Target="mk:@MSITStore:C:\Program%20Files%20(x86)\COPA-DATA\zenon%207.60%20SP0\Help\english\main.chm::/29620.htm" TargetMode="External"/><Relationship Id="rId47" Type="http://schemas.openxmlformats.org/officeDocument/2006/relationships/hyperlink" Target="mk:@MSITStore:C:\Program%20Files%20(x86)\COPA-DATA\zenon%207.60%20SP0\Help\english\main.chm::/138940.htm" TargetMode="External"/><Relationship Id="rId63" Type="http://schemas.openxmlformats.org/officeDocument/2006/relationships/hyperlink" Target="mk:@MSITStore:C:\Program%20Files%20(x86)\COPA-DATA\zenon%207.60%20SP0\Help\english\main.chm::/29648.htm" TargetMode="External"/><Relationship Id="rId68" Type="http://schemas.openxmlformats.org/officeDocument/2006/relationships/image" Target="media/image22.png"/><Relationship Id="rId84" Type="http://schemas.openxmlformats.org/officeDocument/2006/relationships/image" Target="media/image36.emf"/><Relationship Id="rId89" Type="http://schemas.openxmlformats.org/officeDocument/2006/relationships/image" Target="media/image40.emf"/><Relationship Id="rId112" Type="http://schemas.openxmlformats.org/officeDocument/2006/relationships/header" Target="header11.xml"/><Relationship Id="rId16" Type="http://schemas.openxmlformats.org/officeDocument/2006/relationships/header" Target="header1.xml"/><Relationship Id="rId107" Type="http://schemas.openxmlformats.org/officeDocument/2006/relationships/header" Target="header9.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4.png"/><Relationship Id="rId53" Type="http://schemas.openxmlformats.org/officeDocument/2006/relationships/hyperlink" Target="mk:@MSITStore:C:\Program%20Files%20(x86)\COPA-DATA\zenon%207.60%20SP0\Help\english\main.chm::/138945.htm" TargetMode="External"/><Relationship Id="rId58" Type="http://schemas.openxmlformats.org/officeDocument/2006/relationships/hyperlink" Target="mk:@MSITStore:C:\Program%20Files%20(x86)\COPA-DATA\zenon%207.60%20SP0\Help\english\main.chm::/29658.htm" TargetMode="External"/><Relationship Id="rId74" Type="http://schemas.openxmlformats.org/officeDocument/2006/relationships/image" Target="media/image28.png"/><Relationship Id="rId79" Type="http://schemas.openxmlformats.org/officeDocument/2006/relationships/image" Target="media/image32.emf"/><Relationship Id="rId102" Type="http://schemas.openxmlformats.org/officeDocument/2006/relationships/image" Target="media/image51.emf"/><Relationship Id="rId123" Type="http://schemas.openxmlformats.org/officeDocument/2006/relationships/footer" Target="footer13.xml"/><Relationship Id="rId128" Type="http://schemas.openxmlformats.org/officeDocument/2006/relationships/theme" Target="theme/theme1.xml"/><Relationship Id="rId5" Type="http://schemas.openxmlformats.org/officeDocument/2006/relationships/styles" Target="styles.xml"/><Relationship Id="rId90" Type="http://schemas.openxmlformats.org/officeDocument/2006/relationships/package" Target="embeddings/Microsoft_Visio_Drawing1.vsdx"/><Relationship Id="rId95" Type="http://schemas.openxmlformats.org/officeDocument/2006/relationships/image" Target="media/image45.emf"/><Relationship Id="rId1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7.xml"/><Relationship Id="rId43" Type="http://schemas.openxmlformats.org/officeDocument/2006/relationships/image" Target="media/image17.png"/><Relationship Id="rId48" Type="http://schemas.openxmlformats.org/officeDocument/2006/relationships/hyperlink" Target="mk:@MSITStore:C:\Program%20Files%20(x86)\COPA-DATA\zenon%207.60%20SP0\Help\english\main.chm::/138941.htm" TargetMode="External"/><Relationship Id="rId56" Type="http://schemas.openxmlformats.org/officeDocument/2006/relationships/hyperlink" Target="mk:@MSITStore:C:\Program%20Files%20(x86)\COPA-DATA\zenon%207.60%20SP0\Help\english\main.chm::/138948.htm" TargetMode="External"/><Relationship Id="rId64" Type="http://schemas.openxmlformats.org/officeDocument/2006/relationships/image" Target="media/image18.png"/><Relationship Id="rId69" Type="http://schemas.openxmlformats.org/officeDocument/2006/relationships/image" Target="media/image23.emf"/><Relationship Id="rId77" Type="http://schemas.openxmlformats.org/officeDocument/2006/relationships/oleObject" Target="embeddings/oleObject1.bin"/><Relationship Id="rId100" Type="http://schemas.openxmlformats.org/officeDocument/2006/relationships/image" Target="media/image49.emf"/><Relationship Id="rId105" Type="http://schemas.openxmlformats.org/officeDocument/2006/relationships/header" Target="header8.xml"/><Relationship Id="rId113" Type="http://schemas.openxmlformats.org/officeDocument/2006/relationships/footer" Target="footer11.xml"/><Relationship Id="rId118" Type="http://schemas.openxmlformats.org/officeDocument/2006/relationships/oleObject" Target="embeddings/oleObject2.bin"/><Relationship Id="rId12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mk:@MSITStore:C:\Program%20Files%20(x86)\COPA-DATA\zenon%207.60%20SP0\Help\english\main.chm::/138941.htm" TargetMode="External"/><Relationship Id="rId72" Type="http://schemas.openxmlformats.org/officeDocument/2006/relationships/image" Target="media/image26.png"/><Relationship Id="rId80" Type="http://schemas.openxmlformats.org/officeDocument/2006/relationships/image" Target="media/image33.PNG"/><Relationship Id="rId85" Type="http://schemas.openxmlformats.org/officeDocument/2006/relationships/package" Target="embeddings/Microsoft_Visio_Drawing.vsdx"/><Relationship Id="rId93" Type="http://schemas.openxmlformats.org/officeDocument/2006/relationships/image" Target="media/image43.png"/><Relationship Id="rId98" Type="http://schemas.openxmlformats.org/officeDocument/2006/relationships/image" Target="media/image48.emf"/><Relationship Id="rId121"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footer" Target="footer1.xml"/><Relationship Id="rId25" Type="http://schemas.openxmlformats.org/officeDocument/2006/relationships/header" Target="header5.xml"/><Relationship Id="rId33" Type="http://schemas.openxmlformats.org/officeDocument/2006/relationships/header" Target="header6.xml"/><Relationship Id="rId38" Type="http://schemas.openxmlformats.org/officeDocument/2006/relationships/image" Target="media/image15.png"/><Relationship Id="rId46" Type="http://schemas.openxmlformats.org/officeDocument/2006/relationships/hyperlink" Target="mk:@MSITStore:C:\Program%20Files%20(x86)\COPA-DATA\zenon%207.60%20SP0\Help\english\main.chm::/138939.htm" TargetMode="External"/><Relationship Id="rId59" Type="http://schemas.openxmlformats.org/officeDocument/2006/relationships/hyperlink" Target="mk:@MSITStore:C:\Program%20Files%20(x86)\COPA-DATA\zenon%207.60%20SP0\Help\english\main.chm::/29652.htm" TargetMode="External"/><Relationship Id="rId67" Type="http://schemas.openxmlformats.org/officeDocument/2006/relationships/image" Target="media/image21.png"/><Relationship Id="rId103" Type="http://schemas.openxmlformats.org/officeDocument/2006/relationships/image" Target="media/image52.png"/><Relationship Id="rId108" Type="http://schemas.openxmlformats.org/officeDocument/2006/relationships/footer" Target="footer10.xml"/><Relationship Id="rId116" Type="http://schemas.openxmlformats.org/officeDocument/2006/relationships/footer" Target="footer12.xml"/><Relationship Id="rId124" Type="http://schemas.openxmlformats.org/officeDocument/2006/relationships/header" Target="header15.xml"/><Relationship Id="rId20" Type="http://schemas.openxmlformats.org/officeDocument/2006/relationships/header" Target="header3.xml"/><Relationship Id="rId41" Type="http://schemas.openxmlformats.org/officeDocument/2006/relationships/hyperlink" Target="mk:@MSITStore:C:\Program%20Files%20(x86)\COPA-DATA\zenon%207.60%20SP0\Help\english\main.chm::/29648.htm" TargetMode="External"/><Relationship Id="rId54" Type="http://schemas.openxmlformats.org/officeDocument/2006/relationships/hyperlink" Target="mk:@MSITStore:C:\Program%20Files%20(x86)\COPA-DATA\zenon%207.60%20SP0\Help\english\main.chm::/138946.htm" TargetMode="External"/><Relationship Id="rId62" Type="http://schemas.openxmlformats.org/officeDocument/2006/relationships/hyperlink" Target="mk:@MSITStore:C:\Program%20Files%20(x86)\COPA-DATA\zenon%207.60%20SP0\Help\english\main.chm::/139020.htm"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5.emf"/><Relationship Id="rId88" Type="http://schemas.openxmlformats.org/officeDocument/2006/relationships/image" Target="media/image39.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4.xml"/><Relationship Id="rId28" Type="http://schemas.openxmlformats.org/officeDocument/2006/relationships/image" Target="media/image9.png"/><Relationship Id="rId36" Type="http://schemas.openxmlformats.org/officeDocument/2006/relationships/footer" Target="footer7.xml"/><Relationship Id="rId49" Type="http://schemas.openxmlformats.org/officeDocument/2006/relationships/hyperlink" Target="mk:@MSITStore:C:\Program%20Files%20(x86)\COPA-DATA\zenon%207.60%20SP0\Help\english\main.chm::/138942.htm" TargetMode="External"/><Relationship Id="rId57" Type="http://schemas.openxmlformats.org/officeDocument/2006/relationships/hyperlink" Target="mk:@MSITStore:C:\Program%20Files%20(x86)\COPA-DATA\zenon%207.60%20SP0\Help\english\main.chm::/138949.htm" TargetMode="External"/><Relationship Id="rId106" Type="http://schemas.openxmlformats.org/officeDocument/2006/relationships/footer" Target="footer9.xml"/><Relationship Id="rId114" Type="http://schemas.openxmlformats.org/officeDocument/2006/relationships/header" Target="header12.xml"/><Relationship Id="rId119" Type="http://schemas.openxmlformats.org/officeDocument/2006/relationships/image" Target="media/image57.emf"/><Relationship Id="rId127" Type="http://schemas.microsoft.com/office/2011/relationships/people" Target="people.xm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hyperlink" Target="mk:@MSITStore:C:\Program%20Files%20(x86)\COPA-DATA\zenon%207.60%20SP0\Help\english\main.chm::/138937.htm" TargetMode="External"/><Relationship Id="rId52" Type="http://schemas.openxmlformats.org/officeDocument/2006/relationships/hyperlink" Target="mk:@MSITStore:C:\Program%20Files%20(x86)\COPA-DATA\zenon%207.60%20SP0\Help\english\main.chm::/138944.htm" TargetMode="External"/><Relationship Id="rId60" Type="http://schemas.openxmlformats.org/officeDocument/2006/relationships/hyperlink" Target="mk:@MSITStore:C:\Program%20Files%20(x86)\COPA-DATA\zenon%207.60%20SP0\Help\english\main.chm::/29648.htm"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1.emf"/><Relationship Id="rId81" Type="http://schemas.openxmlformats.org/officeDocument/2006/relationships/footer" Target="footer8.xml"/><Relationship Id="rId86" Type="http://schemas.openxmlformats.org/officeDocument/2006/relationships/image" Target="media/image37.emf"/><Relationship Id="rId94" Type="http://schemas.openxmlformats.org/officeDocument/2006/relationships/image" Target="media/image44.png"/><Relationship Id="rId99" Type="http://schemas.openxmlformats.org/officeDocument/2006/relationships/package" Target="embeddings/Microsoft_Visio_Drawing2.vsdx"/><Relationship Id="rId101" Type="http://schemas.openxmlformats.org/officeDocument/2006/relationships/image" Target="media/image50.png"/><Relationship Id="rId122" Type="http://schemas.openxmlformats.org/officeDocument/2006/relationships/header" Target="header14.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54.png"/><Relationship Id="rId34" Type="http://schemas.openxmlformats.org/officeDocument/2006/relationships/footer" Target="footer6.xml"/><Relationship Id="rId50" Type="http://schemas.openxmlformats.org/officeDocument/2006/relationships/hyperlink" Target="mk:@MSITStore:C:\Program%20Files%20(x86)\COPA-DATA\zenon%207.60%20SP0\Help\english\main.chm::/138943.htm" TargetMode="External"/><Relationship Id="rId55" Type="http://schemas.openxmlformats.org/officeDocument/2006/relationships/hyperlink" Target="mk:@MSITStore:C:\Program%20Files%20(x86)\COPA-DATA\zenon%207.60%20SP0\Help\english\main.chm::/138947.htm" TargetMode="External"/><Relationship Id="rId76" Type="http://schemas.openxmlformats.org/officeDocument/2006/relationships/image" Target="media/image30.emf"/><Relationship Id="rId97" Type="http://schemas.openxmlformats.org/officeDocument/2006/relationships/image" Target="media/image47.png"/><Relationship Id="rId104" Type="http://schemas.openxmlformats.org/officeDocument/2006/relationships/image" Target="media/image53.emf"/><Relationship Id="rId120" Type="http://schemas.openxmlformats.org/officeDocument/2006/relationships/package" Target="embeddings/Microsoft_Visio_Drawing5.vsdx"/><Relationship Id="rId125" Type="http://schemas.openxmlformats.org/officeDocument/2006/relationships/footer" Target="footer14.xml"/><Relationship Id="rId7" Type="http://schemas.openxmlformats.org/officeDocument/2006/relationships/webSettings" Target="webSettings.xml"/><Relationship Id="rId71" Type="http://schemas.openxmlformats.org/officeDocument/2006/relationships/image" Target="media/image25.png"/><Relationship Id="rId92" Type="http://schemas.openxmlformats.org/officeDocument/2006/relationships/image" Target="media/image42.emf"/><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mk:@MSITStore:C:\Program%20Files%20(x86)\COPA-DATA\zenon%207.60%20SP0\Help\english\main.chm::/29612.htm" TargetMode="External"/><Relationship Id="rId45" Type="http://schemas.openxmlformats.org/officeDocument/2006/relationships/hyperlink" Target="mk:@MSITStore:C:\Program%20Files%20(x86)\COPA-DATA\zenon%207.60%20SP0\Help\english\main.chm::/138938.htm" TargetMode="External"/><Relationship Id="rId66" Type="http://schemas.openxmlformats.org/officeDocument/2006/relationships/image" Target="media/image20.png"/><Relationship Id="rId87" Type="http://schemas.openxmlformats.org/officeDocument/2006/relationships/image" Target="media/image38.png"/><Relationship Id="rId110" Type="http://schemas.openxmlformats.org/officeDocument/2006/relationships/image" Target="media/image55.png"/><Relationship Id="rId115" Type="http://schemas.openxmlformats.org/officeDocument/2006/relationships/header" Target="header13.xml"/><Relationship Id="rId61" Type="http://schemas.openxmlformats.org/officeDocument/2006/relationships/hyperlink" Target="mk:@MSITStore:C:\Program%20Files%20(x86)\COPA-DATA\zenon%207.60%20SP0\Help\english\main.chm::/138951.htm" TargetMode="External"/><Relationship Id="rId82"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ndows%2010\AppData\Roaming\Microsoft\Templates\Student%20report%20with%20cover%20photo.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F7D7C56A-E80A-4F39-B094-EFA0B055B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10</TotalTime>
  <Pages>137</Pages>
  <Words>25991</Words>
  <Characters>148152</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Construction of LRT Jakarta Corridor 1 (Phase 1): Kelapa Gading - Velodrome</vt:lpstr>
    </vt:vector>
  </TitlesOfParts>
  <Company>home</Company>
  <LinksUpToDate>false</LinksUpToDate>
  <CharactersWithSpaces>173796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of LRT Jakarta Corridor 1 (Phase 1): Kelapa Gading - Velodrome</dc:title>
  <dc:subject>Design Proposal</dc:subject>
  <dc:creator>Ririn Novitasari</dc:creator>
  <cp:keywords/>
  <dc:description/>
  <cp:lastModifiedBy>yanuar yudianto</cp:lastModifiedBy>
  <cp:revision>8</cp:revision>
  <cp:lastPrinted>2017-09-04T02:23:00Z</cp:lastPrinted>
  <dcterms:created xsi:type="dcterms:W3CDTF">2017-11-21T03:30:00Z</dcterms:created>
  <dcterms:modified xsi:type="dcterms:W3CDTF">2017-11-21T03:46:00Z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